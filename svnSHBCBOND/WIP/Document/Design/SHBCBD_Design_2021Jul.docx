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1FBD34" w14:textId="77777777" w:rsidR="00095F9F" w:rsidRPr="00095F9F" w:rsidRDefault="00095F9F" w:rsidP="00A07F7D">
      <w:pPr>
        <w:pBdr>
          <w:top w:val="dotted" w:sz="2" w:space="1" w:color="632423" w:themeColor="accent2" w:themeShade="80"/>
          <w:bottom w:val="dotted" w:sz="2" w:space="6" w:color="632423" w:themeColor="accent2" w:themeShade="80"/>
        </w:pBdr>
        <w:spacing w:before="120" w:after="120" w:line="360" w:lineRule="auto"/>
        <w:jc w:val="both"/>
        <w:rPr>
          <w:caps/>
          <w:color w:val="595959" w:themeColor="text1" w:themeTint="A6"/>
          <w:spacing w:val="50"/>
          <w:sz w:val="44"/>
          <w:szCs w:val="44"/>
        </w:rPr>
      </w:pPr>
      <w:bookmarkStart w:id="0" w:name="_Toc480386754"/>
      <w:r w:rsidRPr="00095F9F">
        <w:rPr>
          <w:caps/>
          <w:color w:val="595959" w:themeColor="text1" w:themeTint="A6"/>
          <w:spacing w:val="50"/>
          <w:sz w:val="44"/>
          <w:szCs w:val="44"/>
        </w:rPr>
        <w:t>nội dung</w:t>
      </w:r>
    </w:p>
    <w:p w14:paraId="792136A8" w14:textId="77777777" w:rsidR="00545FA9" w:rsidRDefault="00095F9F">
      <w:pPr>
        <w:pStyle w:val="TOC1"/>
        <w:tabs>
          <w:tab w:val="left" w:pos="448"/>
          <w:tab w:val="right" w:leader="dot" w:pos="9651"/>
        </w:tabs>
        <w:rPr>
          <w:rFonts w:asciiTheme="minorHAnsi" w:eastAsiaTheme="minorEastAsia" w:hAnsiTheme="minorHAnsi" w:cstheme="minorBidi"/>
          <w:b w:val="0"/>
          <w:bCs w:val="0"/>
          <w:caps w:val="0"/>
          <w:noProof/>
          <w:szCs w:val="22"/>
          <w:lang w:bidi="ar-SA"/>
        </w:rPr>
      </w:pPr>
      <w:r w:rsidRPr="00095F9F">
        <w:rPr>
          <w:rFonts w:ascii="Times New Roman" w:hAnsi="Times New Roman" w:cs="Times New Roman"/>
          <w:b w:val="0"/>
          <w:bCs w:val="0"/>
          <w:caps w:val="0"/>
          <w:szCs w:val="22"/>
        </w:rPr>
        <w:fldChar w:fldCharType="begin"/>
      </w:r>
      <w:r w:rsidRPr="00095F9F">
        <w:rPr>
          <w:rFonts w:ascii="Times New Roman" w:hAnsi="Times New Roman" w:cs="Times New Roman"/>
          <w:b w:val="0"/>
          <w:bCs w:val="0"/>
          <w:caps w:val="0"/>
          <w:szCs w:val="22"/>
        </w:rPr>
        <w:instrText xml:space="preserve"> TOC \o "1-4" \h \z \u </w:instrText>
      </w:r>
      <w:r w:rsidRPr="00095F9F">
        <w:rPr>
          <w:rFonts w:ascii="Times New Roman" w:hAnsi="Times New Roman" w:cs="Times New Roman"/>
          <w:b w:val="0"/>
          <w:bCs w:val="0"/>
          <w:caps w:val="0"/>
          <w:szCs w:val="22"/>
        </w:rPr>
        <w:fldChar w:fldCharType="separate"/>
      </w:r>
      <w:hyperlink w:anchor="_Toc78535441" w:history="1">
        <w:r w:rsidR="00545FA9" w:rsidRPr="00137BF3">
          <w:rPr>
            <w:rStyle w:val="Hyperlink"/>
            <w:noProof/>
          </w:rPr>
          <w:t>1.</w:t>
        </w:r>
        <w:r w:rsidR="00545FA9">
          <w:rPr>
            <w:rFonts w:asciiTheme="minorHAnsi" w:eastAsiaTheme="minorEastAsia" w:hAnsiTheme="minorHAnsi" w:cstheme="minorBidi"/>
            <w:b w:val="0"/>
            <w:bCs w:val="0"/>
            <w:caps w:val="0"/>
            <w:noProof/>
            <w:szCs w:val="22"/>
            <w:lang w:bidi="ar-SA"/>
          </w:rPr>
          <w:tab/>
        </w:r>
        <w:r w:rsidR="00545FA9" w:rsidRPr="00137BF3">
          <w:rPr>
            <w:rStyle w:val="Hyperlink"/>
            <w:noProof/>
          </w:rPr>
          <w:t>Hệ thống Backoffice</w:t>
        </w:r>
        <w:r w:rsidR="00545FA9">
          <w:rPr>
            <w:noProof/>
            <w:webHidden/>
          </w:rPr>
          <w:tab/>
        </w:r>
        <w:r w:rsidR="00545FA9">
          <w:rPr>
            <w:noProof/>
            <w:webHidden/>
          </w:rPr>
          <w:fldChar w:fldCharType="begin"/>
        </w:r>
        <w:r w:rsidR="00545FA9">
          <w:rPr>
            <w:noProof/>
            <w:webHidden/>
          </w:rPr>
          <w:instrText xml:space="preserve"> PAGEREF _Toc78535441 \h </w:instrText>
        </w:r>
        <w:r w:rsidR="00545FA9">
          <w:rPr>
            <w:noProof/>
            <w:webHidden/>
          </w:rPr>
        </w:r>
        <w:r w:rsidR="00545FA9">
          <w:rPr>
            <w:noProof/>
            <w:webHidden/>
          </w:rPr>
          <w:fldChar w:fldCharType="separate"/>
        </w:r>
        <w:r w:rsidR="00545FA9">
          <w:rPr>
            <w:noProof/>
            <w:webHidden/>
          </w:rPr>
          <w:t>9</w:t>
        </w:r>
        <w:r w:rsidR="00545FA9">
          <w:rPr>
            <w:noProof/>
            <w:webHidden/>
          </w:rPr>
          <w:fldChar w:fldCharType="end"/>
        </w:r>
      </w:hyperlink>
    </w:p>
    <w:p w14:paraId="0A3AB6C8"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442" w:history="1">
        <w:r w:rsidR="00545FA9" w:rsidRPr="00137BF3">
          <w:rPr>
            <w:rStyle w:val="Hyperlink"/>
            <w:noProof/>
          </w:rPr>
          <w:t>1.1.</w:t>
        </w:r>
        <w:r w:rsidR="00545FA9">
          <w:rPr>
            <w:rFonts w:asciiTheme="minorHAnsi" w:eastAsiaTheme="minorEastAsia" w:hAnsiTheme="minorHAnsi" w:cstheme="minorBidi"/>
            <w:caps w:val="0"/>
            <w:noProof/>
            <w:szCs w:val="22"/>
            <w:lang w:bidi="ar-SA"/>
          </w:rPr>
          <w:tab/>
        </w:r>
        <w:r w:rsidR="00545FA9" w:rsidRPr="00137BF3">
          <w:rPr>
            <w:rStyle w:val="Hyperlink"/>
            <w:noProof/>
          </w:rPr>
          <w:t>Thông tin trái phiếu gốc</w:t>
        </w:r>
        <w:r w:rsidR="00545FA9">
          <w:rPr>
            <w:noProof/>
            <w:webHidden/>
          </w:rPr>
          <w:tab/>
        </w:r>
        <w:r w:rsidR="00545FA9">
          <w:rPr>
            <w:noProof/>
            <w:webHidden/>
          </w:rPr>
          <w:fldChar w:fldCharType="begin"/>
        </w:r>
        <w:r w:rsidR="00545FA9">
          <w:rPr>
            <w:noProof/>
            <w:webHidden/>
          </w:rPr>
          <w:instrText xml:space="preserve"> PAGEREF _Toc78535442 \h </w:instrText>
        </w:r>
        <w:r w:rsidR="00545FA9">
          <w:rPr>
            <w:noProof/>
            <w:webHidden/>
          </w:rPr>
        </w:r>
        <w:r w:rsidR="00545FA9">
          <w:rPr>
            <w:noProof/>
            <w:webHidden/>
          </w:rPr>
          <w:fldChar w:fldCharType="separate"/>
        </w:r>
        <w:r w:rsidR="00545FA9">
          <w:rPr>
            <w:noProof/>
            <w:webHidden/>
          </w:rPr>
          <w:t>9</w:t>
        </w:r>
        <w:r w:rsidR="00545FA9">
          <w:rPr>
            <w:noProof/>
            <w:webHidden/>
          </w:rPr>
          <w:fldChar w:fldCharType="end"/>
        </w:r>
      </w:hyperlink>
    </w:p>
    <w:p w14:paraId="0982D1C7"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43" w:history="1">
        <w:r w:rsidR="00545FA9" w:rsidRPr="00137BF3">
          <w:rPr>
            <w:rStyle w:val="Hyperlink"/>
            <w:rFonts w:asciiTheme="majorHAnsi" w:hAnsiTheme="majorHAnsi"/>
          </w:rPr>
          <w:t>1.1.1.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Tổ chức phát hành</w:t>
        </w:r>
        <w:r w:rsidR="00545FA9">
          <w:rPr>
            <w:webHidden/>
          </w:rPr>
          <w:tab/>
        </w:r>
        <w:r w:rsidR="00545FA9">
          <w:rPr>
            <w:webHidden/>
          </w:rPr>
          <w:fldChar w:fldCharType="begin"/>
        </w:r>
        <w:r w:rsidR="00545FA9">
          <w:rPr>
            <w:webHidden/>
          </w:rPr>
          <w:instrText xml:space="preserve"> PAGEREF _Toc78535443 \h </w:instrText>
        </w:r>
        <w:r w:rsidR="00545FA9">
          <w:rPr>
            <w:webHidden/>
          </w:rPr>
        </w:r>
        <w:r w:rsidR="00545FA9">
          <w:rPr>
            <w:webHidden/>
          </w:rPr>
          <w:fldChar w:fldCharType="separate"/>
        </w:r>
        <w:r w:rsidR="00545FA9">
          <w:rPr>
            <w:webHidden/>
          </w:rPr>
          <w:t>10</w:t>
        </w:r>
        <w:r w:rsidR="00545FA9">
          <w:rPr>
            <w:webHidden/>
          </w:rPr>
          <w:fldChar w:fldCharType="end"/>
        </w:r>
      </w:hyperlink>
    </w:p>
    <w:p w14:paraId="7AB67ED4" w14:textId="77777777" w:rsidR="00545FA9" w:rsidRDefault="006A57A9">
      <w:pPr>
        <w:pStyle w:val="TOC4"/>
        <w:tabs>
          <w:tab w:val="left" w:pos="1760"/>
          <w:tab w:val="right" w:leader="dot" w:pos="9651"/>
        </w:tabs>
        <w:rPr>
          <w:rFonts w:eastAsiaTheme="minorEastAsia" w:cstheme="minorBidi"/>
          <w:noProof/>
          <w:sz w:val="22"/>
          <w:szCs w:val="22"/>
        </w:rPr>
      </w:pPr>
      <w:hyperlink w:anchor="_Toc78535444" w:history="1">
        <w:r w:rsidR="00545FA9" w:rsidRPr="00137BF3">
          <w:rPr>
            <w:rStyle w:val="Hyperlink"/>
            <w:rFonts w:eastAsiaTheme="majorEastAsia"/>
            <w:noProof/>
            <w:lang w:bidi="en-US"/>
          </w:rPr>
          <w:t>1.1.1.1.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_Toc78535444 \h </w:instrText>
        </w:r>
        <w:r w:rsidR="00545FA9">
          <w:rPr>
            <w:noProof/>
            <w:webHidden/>
          </w:rPr>
        </w:r>
        <w:r w:rsidR="00545FA9">
          <w:rPr>
            <w:noProof/>
            <w:webHidden/>
          </w:rPr>
          <w:fldChar w:fldCharType="separate"/>
        </w:r>
        <w:r w:rsidR="00545FA9">
          <w:rPr>
            <w:noProof/>
            <w:webHidden/>
          </w:rPr>
          <w:t>10</w:t>
        </w:r>
        <w:r w:rsidR="00545FA9">
          <w:rPr>
            <w:noProof/>
            <w:webHidden/>
          </w:rPr>
          <w:fldChar w:fldCharType="end"/>
        </w:r>
      </w:hyperlink>
    </w:p>
    <w:p w14:paraId="462C8C6B" w14:textId="77777777" w:rsidR="00545FA9" w:rsidRDefault="006A57A9">
      <w:pPr>
        <w:pStyle w:val="TOC4"/>
        <w:tabs>
          <w:tab w:val="left" w:pos="1760"/>
          <w:tab w:val="right" w:leader="dot" w:pos="9651"/>
        </w:tabs>
        <w:rPr>
          <w:rFonts w:eastAsiaTheme="minorEastAsia" w:cstheme="minorBidi"/>
          <w:noProof/>
          <w:sz w:val="22"/>
          <w:szCs w:val="22"/>
        </w:rPr>
      </w:pPr>
      <w:hyperlink w:anchor="_Toc78535445" w:history="1">
        <w:r w:rsidR="00545FA9" w:rsidRPr="00137BF3">
          <w:rPr>
            <w:rStyle w:val="Hyperlink"/>
            <w:rFonts w:eastAsiaTheme="majorEastAsia"/>
            <w:noProof/>
            <w:lang w:bidi="en-US"/>
          </w:rPr>
          <w:t>1.1.1.2.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_Toc78535445 \h </w:instrText>
        </w:r>
        <w:r w:rsidR="00545FA9">
          <w:rPr>
            <w:noProof/>
            <w:webHidden/>
          </w:rPr>
        </w:r>
        <w:r w:rsidR="00545FA9">
          <w:rPr>
            <w:noProof/>
            <w:webHidden/>
          </w:rPr>
          <w:fldChar w:fldCharType="separate"/>
        </w:r>
        <w:r w:rsidR="00545FA9">
          <w:rPr>
            <w:noProof/>
            <w:webHidden/>
          </w:rPr>
          <w:t>11</w:t>
        </w:r>
        <w:r w:rsidR="00545FA9">
          <w:rPr>
            <w:noProof/>
            <w:webHidden/>
          </w:rPr>
          <w:fldChar w:fldCharType="end"/>
        </w:r>
      </w:hyperlink>
    </w:p>
    <w:p w14:paraId="3613B306"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46" w:history="1">
        <w:r w:rsidR="00545FA9" w:rsidRPr="00137BF3">
          <w:rPr>
            <w:rStyle w:val="Hyperlink"/>
            <w:rFonts w:asciiTheme="majorHAnsi" w:hAnsiTheme="majorHAnsi"/>
          </w:rPr>
          <w:t>1.1.2.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Trái phiếu gốc</w:t>
        </w:r>
        <w:r w:rsidR="00545FA9">
          <w:rPr>
            <w:webHidden/>
          </w:rPr>
          <w:tab/>
        </w:r>
        <w:r w:rsidR="00545FA9">
          <w:rPr>
            <w:webHidden/>
          </w:rPr>
          <w:fldChar w:fldCharType="begin"/>
        </w:r>
        <w:r w:rsidR="00545FA9">
          <w:rPr>
            <w:webHidden/>
          </w:rPr>
          <w:instrText xml:space="preserve"> PAGEREF _Toc78535446 \h </w:instrText>
        </w:r>
        <w:r w:rsidR="00545FA9">
          <w:rPr>
            <w:webHidden/>
          </w:rPr>
        </w:r>
        <w:r w:rsidR="00545FA9">
          <w:rPr>
            <w:webHidden/>
          </w:rPr>
          <w:fldChar w:fldCharType="separate"/>
        </w:r>
        <w:r w:rsidR="00545FA9">
          <w:rPr>
            <w:webHidden/>
          </w:rPr>
          <w:t>11</w:t>
        </w:r>
        <w:r w:rsidR="00545FA9">
          <w:rPr>
            <w:webHidden/>
          </w:rPr>
          <w:fldChar w:fldCharType="end"/>
        </w:r>
      </w:hyperlink>
    </w:p>
    <w:p w14:paraId="2CC7B1F7" w14:textId="77777777" w:rsidR="00545FA9" w:rsidRDefault="006A57A9">
      <w:pPr>
        <w:pStyle w:val="TOC4"/>
        <w:tabs>
          <w:tab w:val="left" w:pos="1760"/>
          <w:tab w:val="right" w:leader="dot" w:pos="9651"/>
        </w:tabs>
        <w:rPr>
          <w:rFonts w:eastAsiaTheme="minorEastAsia" w:cstheme="minorBidi"/>
          <w:noProof/>
          <w:sz w:val="22"/>
          <w:szCs w:val="22"/>
        </w:rPr>
      </w:pPr>
      <w:hyperlink w:anchor="_Toc78535447" w:history="1">
        <w:r w:rsidR="00545FA9" w:rsidRPr="00137BF3">
          <w:rPr>
            <w:rStyle w:val="Hyperlink"/>
            <w:rFonts w:eastAsiaTheme="majorEastAsia"/>
            <w:noProof/>
            <w:lang w:bidi="en-US"/>
          </w:rPr>
          <w:t>1.1.2.1.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_Toc78535447 \h </w:instrText>
        </w:r>
        <w:r w:rsidR="00545FA9">
          <w:rPr>
            <w:noProof/>
            <w:webHidden/>
          </w:rPr>
        </w:r>
        <w:r w:rsidR="00545FA9">
          <w:rPr>
            <w:noProof/>
            <w:webHidden/>
          </w:rPr>
          <w:fldChar w:fldCharType="separate"/>
        </w:r>
        <w:r w:rsidR="00545FA9">
          <w:rPr>
            <w:noProof/>
            <w:webHidden/>
          </w:rPr>
          <w:t>11</w:t>
        </w:r>
        <w:r w:rsidR="00545FA9">
          <w:rPr>
            <w:noProof/>
            <w:webHidden/>
          </w:rPr>
          <w:fldChar w:fldCharType="end"/>
        </w:r>
      </w:hyperlink>
    </w:p>
    <w:p w14:paraId="040320D5" w14:textId="77777777" w:rsidR="00545FA9" w:rsidRDefault="006A57A9">
      <w:pPr>
        <w:pStyle w:val="TOC4"/>
        <w:tabs>
          <w:tab w:val="left" w:pos="1760"/>
          <w:tab w:val="right" w:leader="dot" w:pos="9651"/>
        </w:tabs>
        <w:rPr>
          <w:rFonts w:eastAsiaTheme="minorEastAsia" w:cstheme="minorBidi"/>
          <w:noProof/>
          <w:sz w:val="22"/>
          <w:szCs w:val="22"/>
        </w:rPr>
      </w:pPr>
      <w:hyperlink w:anchor="_Toc78535448" w:history="1">
        <w:r w:rsidR="00545FA9" w:rsidRPr="00137BF3">
          <w:rPr>
            <w:rStyle w:val="Hyperlink"/>
            <w:rFonts w:eastAsiaTheme="majorEastAsia"/>
            <w:noProof/>
            <w:lang w:bidi="en-US"/>
          </w:rPr>
          <w:t>1.1.2.2.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_Toc78535448 \h </w:instrText>
        </w:r>
        <w:r w:rsidR="00545FA9">
          <w:rPr>
            <w:noProof/>
            <w:webHidden/>
          </w:rPr>
        </w:r>
        <w:r w:rsidR="00545FA9">
          <w:rPr>
            <w:noProof/>
            <w:webHidden/>
          </w:rPr>
          <w:fldChar w:fldCharType="separate"/>
        </w:r>
        <w:r w:rsidR="00545FA9">
          <w:rPr>
            <w:noProof/>
            <w:webHidden/>
          </w:rPr>
          <w:t>14</w:t>
        </w:r>
        <w:r w:rsidR="00545FA9">
          <w:rPr>
            <w:noProof/>
            <w:webHidden/>
          </w:rPr>
          <w:fldChar w:fldCharType="end"/>
        </w:r>
      </w:hyperlink>
    </w:p>
    <w:p w14:paraId="070F4587"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49" w:history="1">
        <w:r w:rsidR="00545FA9" w:rsidRPr="00137BF3">
          <w:rPr>
            <w:rStyle w:val="Hyperlink"/>
            <w:rFonts w:asciiTheme="majorHAnsi" w:hAnsiTheme="majorHAnsi"/>
          </w:rPr>
          <w:t>1.1.3.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Lịch tính lãi</w:t>
        </w:r>
        <w:r w:rsidR="00545FA9">
          <w:rPr>
            <w:webHidden/>
          </w:rPr>
          <w:tab/>
        </w:r>
        <w:r w:rsidR="00545FA9">
          <w:rPr>
            <w:webHidden/>
          </w:rPr>
          <w:fldChar w:fldCharType="begin"/>
        </w:r>
        <w:r w:rsidR="00545FA9">
          <w:rPr>
            <w:webHidden/>
          </w:rPr>
          <w:instrText xml:space="preserve"> PAGEREF _Toc78535449 \h </w:instrText>
        </w:r>
        <w:r w:rsidR="00545FA9">
          <w:rPr>
            <w:webHidden/>
          </w:rPr>
        </w:r>
        <w:r w:rsidR="00545FA9">
          <w:rPr>
            <w:webHidden/>
          </w:rPr>
          <w:fldChar w:fldCharType="separate"/>
        </w:r>
        <w:r w:rsidR="00545FA9">
          <w:rPr>
            <w:webHidden/>
          </w:rPr>
          <w:t>16</w:t>
        </w:r>
        <w:r w:rsidR="00545FA9">
          <w:rPr>
            <w:webHidden/>
          </w:rPr>
          <w:fldChar w:fldCharType="end"/>
        </w:r>
      </w:hyperlink>
    </w:p>
    <w:p w14:paraId="6FEAFDB8" w14:textId="77777777" w:rsidR="00545FA9" w:rsidRDefault="006A57A9">
      <w:pPr>
        <w:pStyle w:val="TOC4"/>
        <w:tabs>
          <w:tab w:val="left" w:pos="1760"/>
          <w:tab w:val="right" w:leader="dot" w:pos="9651"/>
        </w:tabs>
        <w:rPr>
          <w:rFonts w:eastAsiaTheme="minorEastAsia" w:cstheme="minorBidi"/>
          <w:noProof/>
          <w:sz w:val="22"/>
          <w:szCs w:val="22"/>
        </w:rPr>
      </w:pPr>
      <w:hyperlink w:anchor="_Toc78535450" w:history="1">
        <w:r w:rsidR="00545FA9" w:rsidRPr="00137BF3">
          <w:rPr>
            <w:rStyle w:val="Hyperlink"/>
            <w:rFonts w:eastAsiaTheme="majorEastAsia"/>
            <w:noProof/>
            <w:lang w:bidi="en-US"/>
          </w:rPr>
          <w:t>1.1.3.1.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_Toc78535450 \h </w:instrText>
        </w:r>
        <w:r w:rsidR="00545FA9">
          <w:rPr>
            <w:noProof/>
            <w:webHidden/>
          </w:rPr>
        </w:r>
        <w:r w:rsidR="00545FA9">
          <w:rPr>
            <w:noProof/>
            <w:webHidden/>
          </w:rPr>
          <w:fldChar w:fldCharType="separate"/>
        </w:r>
        <w:r w:rsidR="00545FA9">
          <w:rPr>
            <w:noProof/>
            <w:webHidden/>
          </w:rPr>
          <w:t>16</w:t>
        </w:r>
        <w:r w:rsidR="00545FA9">
          <w:rPr>
            <w:noProof/>
            <w:webHidden/>
          </w:rPr>
          <w:fldChar w:fldCharType="end"/>
        </w:r>
      </w:hyperlink>
    </w:p>
    <w:p w14:paraId="25146618" w14:textId="77777777" w:rsidR="00545FA9" w:rsidRDefault="006A57A9">
      <w:pPr>
        <w:pStyle w:val="TOC4"/>
        <w:tabs>
          <w:tab w:val="left" w:pos="1760"/>
          <w:tab w:val="right" w:leader="dot" w:pos="9651"/>
        </w:tabs>
        <w:rPr>
          <w:rFonts w:eastAsiaTheme="minorEastAsia" w:cstheme="minorBidi"/>
          <w:noProof/>
          <w:sz w:val="22"/>
          <w:szCs w:val="22"/>
        </w:rPr>
      </w:pPr>
      <w:hyperlink w:anchor="_Toc78535451" w:history="1">
        <w:r w:rsidR="00545FA9" w:rsidRPr="00137BF3">
          <w:rPr>
            <w:rStyle w:val="Hyperlink"/>
            <w:rFonts w:eastAsiaTheme="majorEastAsia"/>
            <w:noProof/>
            <w:lang w:bidi="en-US"/>
          </w:rPr>
          <w:t>1.1.3.2.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_Toc78535451 \h </w:instrText>
        </w:r>
        <w:r w:rsidR="00545FA9">
          <w:rPr>
            <w:noProof/>
            <w:webHidden/>
          </w:rPr>
        </w:r>
        <w:r w:rsidR="00545FA9">
          <w:rPr>
            <w:noProof/>
            <w:webHidden/>
          </w:rPr>
          <w:fldChar w:fldCharType="separate"/>
        </w:r>
        <w:r w:rsidR="00545FA9">
          <w:rPr>
            <w:noProof/>
            <w:webHidden/>
          </w:rPr>
          <w:t>17</w:t>
        </w:r>
        <w:r w:rsidR="00545FA9">
          <w:rPr>
            <w:noProof/>
            <w:webHidden/>
          </w:rPr>
          <w:fldChar w:fldCharType="end"/>
        </w:r>
      </w:hyperlink>
    </w:p>
    <w:p w14:paraId="1A9D6FED"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52" w:history="1">
        <w:r w:rsidR="00545FA9" w:rsidRPr="00137BF3">
          <w:rPr>
            <w:rStyle w:val="Hyperlink"/>
            <w:rFonts w:asciiTheme="majorHAnsi" w:hAnsiTheme="majorHAnsi"/>
          </w:rPr>
          <w:t>1.1.4.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Lịch thanh toán tài sản</w:t>
        </w:r>
        <w:r w:rsidR="00545FA9">
          <w:rPr>
            <w:webHidden/>
          </w:rPr>
          <w:tab/>
        </w:r>
        <w:r w:rsidR="00545FA9">
          <w:rPr>
            <w:webHidden/>
          </w:rPr>
          <w:fldChar w:fldCharType="begin"/>
        </w:r>
        <w:r w:rsidR="00545FA9">
          <w:rPr>
            <w:webHidden/>
          </w:rPr>
          <w:instrText xml:space="preserve"> PAGEREF _Toc78535452 \h </w:instrText>
        </w:r>
        <w:r w:rsidR="00545FA9">
          <w:rPr>
            <w:webHidden/>
          </w:rPr>
        </w:r>
        <w:r w:rsidR="00545FA9">
          <w:rPr>
            <w:webHidden/>
          </w:rPr>
          <w:fldChar w:fldCharType="separate"/>
        </w:r>
        <w:r w:rsidR="00545FA9">
          <w:rPr>
            <w:webHidden/>
          </w:rPr>
          <w:t>17</w:t>
        </w:r>
        <w:r w:rsidR="00545FA9">
          <w:rPr>
            <w:webHidden/>
          </w:rPr>
          <w:fldChar w:fldCharType="end"/>
        </w:r>
      </w:hyperlink>
    </w:p>
    <w:p w14:paraId="24DB9C55" w14:textId="77777777" w:rsidR="00545FA9" w:rsidRDefault="006A57A9">
      <w:pPr>
        <w:pStyle w:val="TOC4"/>
        <w:tabs>
          <w:tab w:val="left" w:pos="1760"/>
          <w:tab w:val="right" w:leader="dot" w:pos="9651"/>
        </w:tabs>
        <w:rPr>
          <w:rFonts w:eastAsiaTheme="minorEastAsia" w:cstheme="minorBidi"/>
          <w:noProof/>
          <w:sz w:val="22"/>
          <w:szCs w:val="22"/>
        </w:rPr>
      </w:pPr>
      <w:hyperlink w:anchor="_Toc78535453" w:history="1">
        <w:r w:rsidR="00545FA9" w:rsidRPr="00137BF3">
          <w:rPr>
            <w:rStyle w:val="Hyperlink"/>
            <w:rFonts w:eastAsiaTheme="majorEastAsia"/>
            <w:noProof/>
            <w:lang w:bidi="en-US"/>
          </w:rPr>
          <w:t>1.1.4.1.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_Toc78535453 \h </w:instrText>
        </w:r>
        <w:r w:rsidR="00545FA9">
          <w:rPr>
            <w:noProof/>
            <w:webHidden/>
          </w:rPr>
        </w:r>
        <w:r w:rsidR="00545FA9">
          <w:rPr>
            <w:noProof/>
            <w:webHidden/>
          </w:rPr>
          <w:fldChar w:fldCharType="separate"/>
        </w:r>
        <w:r w:rsidR="00545FA9">
          <w:rPr>
            <w:noProof/>
            <w:webHidden/>
          </w:rPr>
          <w:t>17</w:t>
        </w:r>
        <w:r w:rsidR="00545FA9">
          <w:rPr>
            <w:noProof/>
            <w:webHidden/>
          </w:rPr>
          <w:fldChar w:fldCharType="end"/>
        </w:r>
      </w:hyperlink>
    </w:p>
    <w:p w14:paraId="18093C6D" w14:textId="77777777" w:rsidR="00545FA9" w:rsidRDefault="006A57A9">
      <w:pPr>
        <w:pStyle w:val="TOC4"/>
        <w:tabs>
          <w:tab w:val="left" w:pos="1760"/>
          <w:tab w:val="right" w:leader="dot" w:pos="9651"/>
        </w:tabs>
        <w:rPr>
          <w:rFonts w:eastAsiaTheme="minorEastAsia" w:cstheme="minorBidi"/>
          <w:noProof/>
          <w:sz w:val="22"/>
          <w:szCs w:val="22"/>
        </w:rPr>
      </w:pPr>
      <w:hyperlink w:anchor="_Toc78535454" w:history="1">
        <w:r w:rsidR="00545FA9" w:rsidRPr="00137BF3">
          <w:rPr>
            <w:rStyle w:val="Hyperlink"/>
            <w:rFonts w:eastAsiaTheme="majorEastAsia"/>
            <w:noProof/>
            <w:lang w:bidi="en-US"/>
          </w:rPr>
          <w:t>1.1.4.2.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_Toc78535454 \h </w:instrText>
        </w:r>
        <w:r w:rsidR="00545FA9">
          <w:rPr>
            <w:noProof/>
            <w:webHidden/>
          </w:rPr>
        </w:r>
        <w:r w:rsidR="00545FA9">
          <w:rPr>
            <w:noProof/>
            <w:webHidden/>
          </w:rPr>
          <w:fldChar w:fldCharType="separate"/>
        </w:r>
        <w:r w:rsidR="00545FA9">
          <w:rPr>
            <w:noProof/>
            <w:webHidden/>
          </w:rPr>
          <w:t>18</w:t>
        </w:r>
        <w:r w:rsidR="00545FA9">
          <w:rPr>
            <w:noProof/>
            <w:webHidden/>
          </w:rPr>
          <w:fldChar w:fldCharType="end"/>
        </w:r>
      </w:hyperlink>
    </w:p>
    <w:p w14:paraId="355FE961"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455" w:history="1">
        <w:r w:rsidR="00545FA9" w:rsidRPr="00137BF3">
          <w:rPr>
            <w:rStyle w:val="Hyperlink"/>
            <w:noProof/>
          </w:rPr>
          <w:t>1.2.</w:t>
        </w:r>
        <w:r w:rsidR="00545FA9">
          <w:rPr>
            <w:rFonts w:asciiTheme="minorHAnsi" w:eastAsiaTheme="minorEastAsia" w:hAnsiTheme="minorHAnsi" w:cstheme="minorBidi"/>
            <w:caps w:val="0"/>
            <w:noProof/>
            <w:szCs w:val="22"/>
            <w:lang w:bidi="ar-SA"/>
          </w:rPr>
          <w:tab/>
        </w:r>
        <w:r w:rsidR="00545FA9" w:rsidRPr="00137BF3">
          <w:rPr>
            <w:rStyle w:val="Hyperlink"/>
            <w:noProof/>
          </w:rPr>
          <w:t>Sản phẩm bán lẻ</w:t>
        </w:r>
        <w:r w:rsidR="00545FA9">
          <w:rPr>
            <w:noProof/>
            <w:webHidden/>
          </w:rPr>
          <w:tab/>
        </w:r>
        <w:r w:rsidR="00545FA9">
          <w:rPr>
            <w:noProof/>
            <w:webHidden/>
          </w:rPr>
          <w:fldChar w:fldCharType="begin"/>
        </w:r>
        <w:r w:rsidR="00545FA9">
          <w:rPr>
            <w:noProof/>
            <w:webHidden/>
          </w:rPr>
          <w:instrText xml:space="preserve"> PAGEREF _Toc78535455 \h </w:instrText>
        </w:r>
        <w:r w:rsidR="00545FA9">
          <w:rPr>
            <w:noProof/>
            <w:webHidden/>
          </w:rPr>
        </w:r>
        <w:r w:rsidR="00545FA9">
          <w:rPr>
            <w:noProof/>
            <w:webHidden/>
          </w:rPr>
          <w:fldChar w:fldCharType="separate"/>
        </w:r>
        <w:r w:rsidR="00545FA9">
          <w:rPr>
            <w:noProof/>
            <w:webHidden/>
          </w:rPr>
          <w:t>19</w:t>
        </w:r>
        <w:r w:rsidR="00545FA9">
          <w:rPr>
            <w:noProof/>
            <w:webHidden/>
          </w:rPr>
          <w:fldChar w:fldCharType="end"/>
        </w:r>
      </w:hyperlink>
    </w:p>
    <w:p w14:paraId="3B890887"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56" w:history="1">
        <w:r w:rsidR="00545FA9" w:rsidRPr="00137BF3">
          <w:rPr>
            <w:rStyle w:val="Hyperlink"/>
            <w:rFonts w:asciiTheme="majorHAnsi" w:hAnsiTheme="majorHAnsi"/>
          </w:rPr>
          <w:t>1.2.1.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Đăng ký đại lý</w:t>
        </w:r>
        <w:r w:rsidR="00545FA9">
          <w:rPr>
            <w:webHidden/>
          </w:rPr>
          <w:tab/>
        </w:r>
        <w:r w:rsidR="00545FA9">
          <w:rPr>
            <w:webHidden/>
          </w:rPr>
          <w:fldChar w:fldCharType="begin"/>
        </w:r>
        <w:r w:rsidR="00545FA9">
          <w:rPr>
            <w:webHidden/>
          </w:rPr>
          <w:instrText xml:space="preserve"> PAGEREF _Toc78535456 \h </w:instrText>
        </w:r>
        <w:r w:rsidR="00545FA9">
          <w:rPr>
            <w:webHidden/>
          </w:rPr>
        </w:r>
        <w:r w:rsidR="00545FA9">
          <w:rPr>
            <w:webHidden/>
          </w:rPr>
          <w:fldChar w:fldCharType="separate"/>
        </w:r>
        <w:r w:rsidR="00545FA9">
          <w:rPr>
            <w:webHidden/>
          </w:rPr>
          <w:t>19</w:t>
        </w:r>
        <w:r w:rsidR="00545FA9">
          <w:rPr>
            <w:webHidden/>
          </w:rPr>
          <w:fldChar w:fldCharType="end"/>
        </w:r>
      </w:hyperlink>
    </w:p>
    <w:p w14:paraId="1318F82A" w14:textId="77777777" w:rsidR="00545FA9" w:rsidRDefault="006A57A9">
      <w:pPr>
        <w:pStyle w:val="TOC4"/>
        <w:tabs>
          <w:tab w:val="left" w:pos="1760"/>
          <w:tab w:val="right" w:leader="dot" w:pos="9651"/>
        </w:tabs>
        <w:rPr>
          <w:rFonts w:eastAsiaTheme="minorEastAsia" w:cstheme="minorBidi"/>
          <w:noProof/>
          <w:sz w:val="22"/>
          <w:szCs w:val="22"/>
        </w:rPr>
      </w:pPr>
      <w:hyperlink w:anchor="_Toc78535457" w:history="1">
        <w:r w:rsidR="00545FA9" w:rsidRPr="00137BF3">
          <w:rPr>
            <w:rStyle w:val="Hyperlink"/>
            <w:rFonts w:eastAsiaTheme="majorEastAsia"/>
            <w:noProof/>
            <w:lang w:bidi="en-US"/>
          </w:rPr>
          <w:t>1.2.1.1.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_Toc78535457 \h </w:instrText>
        </w:r>
        <w:r w:rsidR="00545FA9">
          <w:rPr>
            <w:noProof/>
            <w:webHidden/>
          </w:rPr>
        </w:r>
        <w:r w:rsidR="00545FA9">
          <w:rPr>
            <w:noProof/>
            <w:webHidden/>
          </w:rPr>
          <w:fldChar w:fldCharType="separate"/>
        </w:r>
        <w:r w:rsidR="00545FA9">
          <w:rPr>
            <w:noProof/>
            <w:webHidden/>
          </w:rPr>
          <w:t>19</w:t>
        </w:r>
        <w:r w:rsidR="00545FA9">
          <w:rPr>
            <w:noProof/>
            <w:webHidden/>
          </w:rPr>
          <w:fldChar w:fldCharType="end"/>
        </w:r>
      </w:hyperlink>
    </w:p>
    <w:p w14:paraId="3FF523EC" w14:textId="77777777" w:rsidR="00545FA9" w:rsidRDefault="006A57A9">
      <w:pPr>
        <w:pStyle w:val="TOC4"/>
        <w:tabs>
          <w:tab w:val="left" w:pos="1760"/>
          <w:tab w:val="right" w:leader="dot" w:pos="9651"/>
        </w:tabs>
        <w:rPr>
          <w:rFonts w:eastAsiaTheme="minorEastAsia" w:cstheme="minorBidi"/>
          <w:noProof/>
          <w:sz w:val="22"/>
          <w:szCs w:val="22"/>
        </w:rPr>
      </w:pPr>
      <w:hyperlink w:anchor="_Toc78535458" w:history="1">
        <w:r w:rsidR="00545FA9" w:rsidRPr="00137BF3">
          <w:rPr>
            <w:rStyle w:val="Hyperlink"/>
            <w:rFonts w:eastAsiaTheme="majorEastAsia"/>
            <w:noProof/>
            <w:lang w:bidi="en-US"/>
          </w:rPr>
          <w:t>1.2.1.2.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_Toc78535458 \h </w:instrText>
        </w:r>
        <w:r w:rsidR="00545FA9">
          <w:rPr>
            <w:noProof/>
            <w:webHidden/>
          </w:rPr>
        </w:r>
        <w:r w:rsidR="00545FA9">
          <w:rPr>
            <w:noProof/>
            <w:webHidden/>
          </w:rPr>
          <w:fldChar w:fldCharType="separate"/>
        </w:r>
        <w:r w:rsidR="00545FA9">
          <w:rPr>
            <w:noProof/>
            <w:webHidden/>
          </w:rPr>
          <w:t>20</w:t>
        </w:r>
        <w:r w:rsidR="00545FA9">
          <w:rPr>
            <w:noProof/>
            <w:webHidden/>
          </w:rPr>
          <w:fldChar w:fldCharType="end"/>
        </w:r>
      </w:hyperlink>
    </w:p>
    <w:p w14:paraId="3A6FE535"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59" w:history="1">
        <w:r w:rsidR="00545FA9" w:rsidRPr="00137BF3">
          <w:rPr>
            <w:rStyle w:val="Hyperlink"/>
            <w:rFonts w:asciiTheme="majorHAnsi" w:hAnsiTheme="majorHAnsi"/>
          </w:rPr>
          <w:t>1.2.2.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Ghi sổ trái phiếu (Bao gồm cả nhập/xuất)</w:t>
        </w:r>
        <w:r w:rsidR="00545FA9">
          <w:rPr>
            <w:webHidden/>
          </w:rPr>
          <w:tab/>
        </w:r>
        <w:r w:rsidR="00545FA9">
          <w:rPr>
            <w:webHidden/>
          </w:rPr>
          <w:fldChar w:fldCharType="begin"/>
        </w:r>
        <w:r w:rsidR="00545FA9">
          <w:rPr>
            <w:webHidden/>
          </w:rPr>
          <w:instrText xml:space="preserve"> PAGEREF _Toc78535459 \h </w:instrText>
        </w:r>
        <w:r w:rsidR="00545FA9">
          <w:rPr>
            <w:webHidden/>
          </w:rPr>
        </w:r>
        <w:r w:rsidR="00545FA9">
          <w:rPr>
            <w:webHidden/>
          </w:rPr>
          <w:fldChar w:fldCharType="separate"/>
        </w:r>
        <w:r w:rsidR="00545FA9">
          <w:rPr>
            <w:webHidden/>
          </w:rPr>
          <w:t>20</w:t>
        </w:r>
        <w:r w:rsidR="00545FA9">
          <w:rPr>
            <w:webHidden/>
          </w:rPr>
          <w:fldChar w:fldCharType="end"/>
        </w:r>
      </w:hyperlink>
    </w:p>
    <w:p w14:paraId="71B8FF3D" w14:textId="77777777" w:rsidR="00545FA9" w:rsidRDefault="006A57A9">
      <w:pPr>
        <w:pStyle w:val="TOC4"/>
        <w:tabs>
          <w:tab w:val="left" w:pos="1760"/>
          <w:tab w:val="right" w:leader="dot" w:pos="9651"/>
        </w:tabs>
        <w:rPr>
          <w:rFonts w:eastAsiaTheme="minorEastAsia" w:cstheme="minorBidi"/>
          <w:noProof/>
          <w:sz w:val="22"/>
          <w:szCs w:val="22"/>
        </w:rPr>
      </w:pPr>
      <w:hyperlink w:anchor="_Toc78535460" w:history="1">
        <w:r w:rsidR="00545FA9" w:rsidRPr="00137BF3">
          <w:rPr>
            <w:rStyle w:val="Hyperlink"/>
            <w:rFonts w:eastAsiaTheme="majorEastAsia"/>
            <w:noProof/>
            <w:lang w:bidi="en-US"/>
          </w:rPr>
          <w:t>1.2.2.1.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_Toc78535460 \h </w:instrText>
        </w:r>
        <w:r w:rsidR="00545FA9">
          <w:rPr>
            <w:noProof/>
            <w:webHidden/>
          </w:rPr>
        </w:r>
        <w:r w:rsidR="00545FA9">
          <w:rPr>
            <w:noProof/>
            <w:webHidden/>
          </w:rPr>
          <w:fldChar w:fldCharType="separate"/>
        </w:r>
        <w:r w:rsidR="00545FA9">
          <w:rPr>
            <w:noProof/>
            <w:webHidden/>
          </w:rPr>
          <w:t>20</w:t>
        </w:r>
        <w:r w:rsidR="00545FA9">
          <w:rPr>
            <w:noProof/>
            <w:webHidden/>
          </w:rPr>
          <w:fldChar w:fldCharType="end"/>
        </w:r>
      </w:hyperlink>
    </w:p>
    <w:p w14:paraId="6124B0F5" w14:textId="77777777" w:rsidR="00545FA9" w:rsidRDefault="006A57A9">
      <w:pPr>
        <w:pStyle w:val="TOC4"/>
        <w:tabs>
          <w:tab w:val="left" w:pos="1760"/>
          <w:tab w:val="right" w:leader="dot" w:pos="9651"/>
        </w:tabs>
        <w:rPr>
          <w:rFonts w:eastAsiaTheme="minorEastAsia" w:cstheme="minorBidi"/>
          <w:noProof/>
          <w:sz w:val="22"/>
          <w:szCs w:val="22"/>
        </w:rPr>
      </w:pPr>
      <w:hyperlink w:anchor="_Toc78535461" w:history="1">
        <w:r w:rsidR="00545FA9" w:rsidRPr="00137BF3">
          <w:rPr>
            <w:rStyle w:val="Hyperlink"/>
            <w:rFonts w:eastAsiaTheme="majorEastAsia"/>
            <w:noProof/>
            <w:lang w:bidi="en-US"/>
          </w:rPr>
          <w:t>1.2.2.2.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_Toc78535461 \h </w:instrText>
        </w:r>
        <w:r w:rsidR="00545FA9">
          <w:rPr>
            <w:noProof/>
            <w:webHidden/>
          </w:rPr>
        </w:r>
        <w:r w:rsidR="00545FA9">
          <w:rPr>
            <w:noProof/>
            <w:webHidden/>
          </w:rPr>
          <w:fldChar w:fldCharType="separate"/>
        </w:r>
        <w:r w:rsidR="00545FA9">
          <w:rPr>
            <w:noProof/>
            <w:webHidden/>
          </w:rPr>
          <w:t>21</w:t>
        </w:r>
        <w:r w:rsidR="00545FA9">
          <w:rPr>
            <w:noProof/>
            <w:webHidden/>
          </w:rPr>
          <w:fldChar w:fldCharType="end"/>
        </w:r>
      </w:hyperlink>
    </w:p>
    <w:p w14:paraId="57A59320"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62" w:history="1">
        <w:r w:rsidR="00545FA9" w:rsidRPr="00137BF3">
          <w:rPr>
            <w:rStyle w:val="Hyperlink"/>
            <w:rFonts w:asciiTheme="majorHAnsi" w:hAnsiTheme="majorHAnsi"/>
          </w:rPr>
          <w:t>1.2.3.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Sản phẩm bán lẻ</w:t>
        </w:r>
        <w:r w:rsidR="00545FA9">
          <w:rPr>
            <w:webHidden/>
          </w:rPr>
          <w:tab/>
        </w:r>
        <w:r w:rsidR="00545FA9">
          <w:rPr>
            <w:webHidden/>
          </w:rPr>
          <w:fldChar w:fldCharType="begin"/>
        </w:r>
        <w:r w:rsidR="00545FA9">
          <w:rPr>
            <w:webHidden/>
          </w:rPr>
          <w:instrText xml:space="preserve"> PAGEREF _Toc78535462 \h </w:instrText>
        </w:r>
        <w:r w:rsidR="00545FA9">
          <w:rPr>
            <w:webHidden/>
          </w:rPr>
        </w:r>
        <w:r w:rsidR="00545FA9">
          <w:rPr>
            <w:webHidden/>
          </w:rPr>
          <w:fldChar w:fldCharType="separate"/>
        </w:r>
        <w:r w:rsidR="00545FA9">
          <w:rPr>
            <w:webHidden/>
          </w:rPr>
          <w:t>21</w:t>
        </w:r>
        <w:r w:rsidR="00545FA9">
          <w:rPr>
            <w:webHidden/>
          </w:rPr>
          <w:fldChar w:fldCharType="end"/>
        </w:r>
      </w:hyperlink>
    </w:p>
    <w:p w14:paraId="060A1097" w14:textId="77777777" w:rsidR="00545FA9" w:rsidRDefault="006A57A9">
      <w:pPr>
        <w:pStyle w:val="TOC4"/>
        <w:tabs>
          <w:tab w:val="left" w:pos="1760"/>
          <w:tab w:val="right" w:leader="dot" w:pos="9651"/>
        </w:tabs>
        <w:rPr>
          <w:rFonts w:eastAsiaTheme="minorEastAsia" w:cstheme="minorBidi"/>
          <w:noProof/>
          <w:sz w:val="22"/>
          <w:szCs w:val="22"/>
        </w:rPr>
      </w:pPr>
      <w:hyperlink w:anchor="_Toc78535463" w:history="1">
        <w:r w:rsidR="00545FA9" w:rsidRPr="00137BF3">
          <w:rPr>
            <w:rStyle w:val="Hyperlink"/>
            <w:rFonts w:eastAsiaTheme="majorEastAsia"/>
            <w:noProof/>
            <w:lang w:bidi="en-US"/>
          </w:rPr>
          <w:t>1.2.3.1.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_Toc78535463 \h </w:instrText>
        </w:r>
        <w:r w:rsidR="00545FA9">
          <w:rPr>
            <w:noProof/>
            <w:webHidden/>
          </w:rPr>
        </w:r>
        <w:r w:rsidR="00545FA9">
          <w:rPr>
            <w:noProof/>
            <w:webHidden/>
          </w:rPr>
          <w:fldChar w:fldCharType="separate"/>
        </w:r>
        <w:r w:rsidR="00545FA9">
          <w:rPr>
            <w:noProof/>
            <w:webHidden/>
          </w:rPr>
          <w:t>21</w:t>
        </w:r>
        <w:r w:rsidR="00545FA9">
          <w:rPr>
            <w:noProof/>
            <w:webHidden/>
          </w:rPr>
          <w:fldChar w:fldCharType="end"/>
        </w:r>
      </w:hyperlink>
    </w:p>
    <w:p w14:paraId="4B2B1BCA" w14:textId="77777777" w:rsidR="00545FA9" w:rsidRDefault="006A57A9">
      <w:pPr>
        <w:pStyle w:val="TOC4"/>
        <w:tabs>
          <w:tab w:val="left" w:pos="1760"/>
          <w:tab w:val="right" w:leader="dot" w:pos="9651"/>
        </w:tabs>
        <w:rPr>
          <w:rFonts w:eastAsiaTheme="minorEastAsia" w:cstheme="minorBidi"/>
          <w:noProof/>
          <w:sz w:val="22"/>
          <w:szCs w:val="22"/>
        </w:rPr>
      </w:pPr>
      <w:hyperlink w:anchor="_Toc78535464" w:history="1">
        <w:r w:rsidR="00545FA9" w:rsidRPr="00137BF3">
          <w:rPr>
            <w:rStyle w:val="Hyperlink"/>
            <w:rFonts w:eastAsiaTheme="majorEastAsia"/>
            <w:noProof/>
            <w:lang w:bidi="en-US"/>
          </w:rPr>
          <w:t>1.2.3.2.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_Toc78535464 \h </w:instrText>
        </w:r>
        <w:r w:rsidR="00545FA9">
          <w:rPr>
            <w:noProof/>
            <w:webHidden/>
          </w:rPr>
        </w:r>
        <w:r w:rsidR="00545FA9">
          <w:rPr>
            <w:noProof/>
            <w:webHidden/>
          </w:rPr>
          <w:fldChar w:fldCharType="separate"/>
        </w:r>
        <w:r w:rsidR="00545FA9">
          <w:rPr>
            <w:noProof/>
            <w:webHidden/>
          </w:rPr>
          <w:t>25</w:t>
        </w:r>
        <w:r w:rsidR="00545FA9">
          <w:rPr>
            <w:noProof/>
            <w:webHidden/>
          </w:rPr>
          <w:fldChar w:fldCharType="end"/>
        </w:r>
      </w:hyperlink>
    </w:p>
    <w:p w14:paraId="4FD5F14B"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65" w:history="1">
        <w:r w:rsidR="00545FA9" w:rsidRPr="00137BF3">
          <w:rPr>
            <w:rStyle w:val="Hyperlink"/>
            <w:rFonts w:asciiTheme="majorHAnsi" w:hAnsiTheme="majorHAnsi"/>
          </w:rPr>
          <w:t>1.2.4.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Khung lãi suất tái đầu tư</w:t>
        </w:r>
        <w:r w:rsidR="00545FA9">
          <w:rPr>
            <w:webHidden/>
          </w:rPr>
          <w:tab/>
        </w:r>
        <w:r w:rsidR="00545FA9">
          <w:rPr>
            <w:webHidden/>
          </w:rPr>
          <w:fldChar w:fldCharType="begin"/>
        </w:r>
        <w:r w:rsidR="00545FA9">
          <w:rPr>
            <w:webHidden/>
          </w:rPr>
          <w:instrText xml:space="preserve"> PAGEREF _Toc78535465 \h </w:instrText>
        </w:r>
        <w:r w:rsidR="00545FA9">
          <w:rPr>
            <w:webHidden/>
          </w:rPr>
        </w:r>
        <w:r w:rsidR="00545FA9">
          <w:rPr>
            <w:webHidden/>
          </w:rPr>
          <w:fldChar w:fldCharType="separate"/>
        </w:r>
        <w:r w:rsidR="00545FA9">
          <w:rPr>
            <w:webHidden/>
          </w:rPr>
          <w:t>26</w:t>
        </w:r>
        <w:r w:rsidR="00545FA9">
          <w:rPr>
            <w:webHidden/>
          </w:rPr>
          <w:fldChar w:fldCharType="end"/>
        </w:r>
      </w:hyperlink>
    </w:p>
    <w:p w14:paraId="5D96AD13" w14:textId="77777777" w:rsidR="00545FA9" w:rsidRDefault="006A57A9">
      <w:pPr>
        <w:pStyle w:val="TOC4"/>
        <w:tabs>
          <w:tab w:val="left" w:pos="1760"/>
          <w:tab w:val="right" w:leader="dot" w:pos="9651"/>
        </w:tabs>
        <w:rPr>
          <w:rFonts w:eastAsiaTheme="minorEastAsia" w:cstheme="minorBidi"/>
          <w:noProof/>
          <w:sz w:val="22"/>
          <w:szCs w:val="22"/>
        </w:rPr>
      </w:pPr>
      <w:hyperlink w:anchor="_Toc78535466" w:history="1">
        <w:r w:rsidR="00545FA9" w:rsidRPr="00137BF3">
          <w:rPr>
            <w:rStyle w:val="Hyperlink"/>
            <w:rFonts w:eastAsiaTheme="majorEastAsia"/>
            <w:noProof/>
            <w:lang w:bidi="en-US"/>
          </w:rPr>
          <w:t>1.2.4.1.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_Toc78535466 \h </w:instrText>
        </w:r>
        <w:r w:rsidR="00545FA9">
          <w:rPr>
            <w:noProof/>
            <w:webHidden/>
          </w:rPr>
        </w:r>
        <w:r w:rsidR="00545FA9">
          <w:rPr>
            <w:noProof/>
            <w:webHidden/>
          </w:rPr>
          <w:fldChar w:fldCharType="separate"/>
        </w:r>
        <w:r w:rsidR="00545FA9">
          <w:rPr>
            <w:noProof/>
            <w:webHidden/>
          </w:rPr>
          <w:t>26</w:t>
        </w:r>
        <w:r w:rsidR="00545FA9">
          <w:rPr>
            <w:noProof/>
            <w:webHidden/>
          </w:rPr>
          <w:fldChar w:fldCharType="end"/>
        </w:r>
      </w:hyperlink>
    </w:p>
    <w:p w14:paraId="787AA224" w14:textId="77777777" w:rsidR="00545FA9" w:rsidRDefault="006A57A9">
      <w:pPr>
        <w:pStyle w:val="TOC4"/>
        <w:tabs>
          <w:tab w:val="left" w:pos="1760"/>
          <w:tab w:val="right" w:leader="dot" w:pos="9651"/>
        </w:tabs>
        <w:rPr>
          <w:rFonts w:eastAsiaTheme="minorEastAsia" w:cstheme="minorBidi"/>
          <w:noProof/>
          <w:sz w:val="22"/>
          <w:szCs w:val="22"/>
        </w:rPr>
      </w:pPr>
      <w:hyperlink w:anchor="_Toc78535467" w:history="1">
        <w:r w:rsidR="00545FA9" w:rsidRPr="00137BF3">
          <w:rPr>
            <w:rStyle w:val="Hyperlink"/>
            <w:rFonts w:eastAsiaTheme="majorEastAsia"/>
            <w:noProof/>
            <w:lang w:bidi="en-US"/>
          </w:rPr>
          <w:t>1.2.4.2.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_Toc78535467 \h </w:instrText>
        </w:r>
        <w:r w:rsidR="00545FA9">
          <w:rPr>
            <w:noProof/>
            <w:webHidden/>
          </w:rPr>
        </w:r>
        <w:r w:rsidR="00545FA9">
          <w:rPr>
            <w:noProof/>
            <w:webHidden/>
          </w:rPr>
          <w:fldChar w:fldCharType="separate"/>
        </w:r>
        <w:r w:rsidR="00545FA9">
          <w:rPr>
            <w:noProof/>
            <w:webHidden/>
          </w:rPr>
          <w:t>27</w:t>
        </w:r>
        <w:r w:rsidR="00545FA9">
          <w:rPr>
            <w:noProof/>
            <w:webHidden/>
          </w:rPr>
          <w:fldChar w:fldCharType="end"/>
        </w:r>
      </w:hyperlink>
    </w:p>
    <w:p w14:paraId="13AB4308"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68" w:history="1">
        <w:r w:rsidR="00545FA9" w:rsidRPr="00137BF3">
          <w:rPr>
            <w:rStyle w:val="Hyperlink"/>
            <w:rFonts w:asciiTheme="majorHAnsi" w:hAnsiTheme="majorHAnsi"/>
          </w:rPr>
          <w:t>1.2.5.</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Điều chỉnh ghi sổ trái phiếu (Bao gồm cả nhập/xuất)</w:t>
        </w:r>
        <w:r w:rsidR="00545FA9">
          <w:rPr>
            <w:webHidden/>
          </w:rPr>
          <w:tab/>
        </w:r>
        <w:r w:rsidR="00545FA9">
          <w:rPr>
            <w:webHidden/>
          </w:rPr>
          <w:fldChar w:fldCharType="begin"/>
        </w:r>
        <w:r w:rsidR="00545FA9">
          <w:rPr>
            <w:webHidden/>
          </w:rPr>
          <w:instrText xml:space="preserve"> PAGEREF _Toc78535468 \h </w:instrText>
        </w:r>
        <w:r w:rsidR="00545FA9">
          <w:rPr>
            <w:webHidden/>
          </w:rPr>
        </w:r>
        <w:r w:rsidR="00545FA9">
          <w:rPr>
            <w:webHidden/>
          </w:rPr>
          <w:fldChar w:fldCharType="separate"/>
        </w:r>
        <w:r w:rsidR="00545FA9">
          <w:rPr>
            <w:webHidden/>
          </w:rPr>
          <w:t>27</w:t>
        </w:r>
        <w:r w:rsidR="00545FA9">
          <w:rPr>
            <w:webHidden/>
          </w:rPr>
          <w:fldChar w:fldCharType="end"/>
        </w:r>
      </w:hyperlink>
    </w:p>
    <w:p w14:paraId="2C373870" w14:textId="77777777" w:rsidR="00545FA9" w:rsidRDefault="006A57A9">
      <w:pPr>
        <w:pStyle w:val="TOC4"/>
        <w:tabs>
          <w:tab w:val="left" w:pos="1760"/>
          <w:tab w:val="right" w:leader="dot" w:pos="9651"/>
        </w:tabs>
        <w:rPr>
          <w:rFonts w:eastAsiaTheme="minorEastAsia" w:cstheme="minorBidi"/>
          <w:noProof/>
          <w:sz w:val="22"/>
          <w:szCs w:val="22"/>
        </w:rPr>
      </w:pPr>
      <w:hyperlink w:anchor="_Toc78535469" w:history="1">
        <w:r w:rsidR="00545FA9" w:rsidRPr="00137BF3">
          <w:rPr>
            <w:rStyle w:val="Hyperlink"/>
            <w:rFonts w:eastAsiaTheme="majorEastAsia"/>
            <w:noProof/>
            <w:lang w:bidi="en-US"/>
          </w:rPr>
          <w:t>1.2.5.1.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_Toc78535469 \h </w:instrText>
        </w:r>
        <w:r w:rsidR="00545FA9">
          <w:rPr>
            <w:noProof/>
            <w:webHidden/>
          </w:rPr>
        </w:r>
        <w:r w:rsidR="00545FA9">
          <w:rPr>
            <w:noProof/>
            <w:webHidden/>
          </w:rPr>
          <w:fldChar w:fldCharType="separate"/>
        </w:r>
        <w:r w:rsidR="00545FA9">
          <w:rPr>
            <w:noProof/>
            <w:webHidden/>
          </w:rPr>
          <w:t>27</w:t>
        </w:r>
        <w:r w:rsidR="00545FA9">
          <w:rPr>
            <w:noProof/>
            <w:webHidden/>
          </w:rPr>
          <w:fldChar w:fldCharType="end"/>
        </w:r>
      </w:hyperlink>
    </w:p>
    <w:p w14:paraId="5D7CF2CF" w14:textId="77777777" w:rsidR="00545FA9" w:rsidRDefault="006A57A9">
      <w:pPr>
        <w:pStyle w:val="TOC4"/>
        <w:tabs>
          <w:tab w:val="left" w:pos="1760"/>
          <w:tab w:val="right" w:leader="dot" w:pos="9651"/>
        </w:tabs>
        <w:rPr>
          <w:rFonts w:eastAsiaTheme="minorEastAsia" w:cstheme="minorBidi"/>
          <w:noProof/>
          <w:sz w:val="22"/>
          <w:szCs w:val="22"/>
        </w:rPr>
      </w:pPr>
      <w:hyperlink w:anchor="_Toc78535470" w:history="1">
        <w:r w:rsidR="00545FA9" w:rsidRPr="00137BF3">
          <w:rPr>
            <w:rStyle w:val="Hyperlink"/>
            <w:rFonts w:eastAsiaTheme="majorEastAsia"/>
            <w:noProof/>
            <w:lang w:bidi="en-US"/>
          </w:rPr>
          <w:t>1.2.5.2.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_Toc78535470 \h </w:instrText>
        </w:r>
        <w:r w:rsidR="00545FA9">
          <w:rPr>
            <w:noProof/>
            <w:webHidden/>
          </w:rPr>
        </w:r>
        <w:r w:rsidR="00545FA9">
          <w:rPr>
            <w:noProof/>
            <w:webHidden/>
          </w:rPr>
          <w:fldChar w:fldCharType="separate"/>
        </w:r>
        <w:r w:rsidR="00545FA9">
          <w:rPr>
            <w:noProof/>
            <w:webHidden/>
          </w:rPr>
          <w:t>27</w:t>
        </w:r>
        <w:r w:rsidR="00545FA9">
          <w:rPr>
            <w:noProof/>
            <w:webHidden/>
          </w:rPr>
          <w:fldChar w:fldCharType="end"/>
        </w:r>
      </w:hyperlink>
    </w:p>
    <w:p w14:paraId="1D7BCC0A"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471" w:history="1">
        <w:r w:rsidR="00545FA9" w:rsidRPr="00137BF3">
          <w:rPr>
            <w:rStyle w:val="Hyperlink"/>
            <w:noProof/>
          </w:rPr>
          <w:t>1.3.</w:t>
        </w:r>
        <w:r w:rsidR="00545FA9">
          <w:rPr>
            <w:rFonts w:asciiTheme="minorHAnsi" w:eastAsiaTheme="minorEastAsia" w:hAnsiTheme="minorHAnsi" w:cstheme="minorBidi"/>
            <w:caps w:val="0"/>
            <w:noProof/>
            <w:szCs w:val="22"/>
            <w:lang w:bidi="ar-SA"/>
          </w:rPr>
          <w:tab/>
        </w:r>
        <w:r w:rsidR="00545FA9" w:rsidRPr="00137BF3">
          <w:rPr>
            <w:rStyle w:val="Hyperlink"/>
            <w:noProof/>
          </w:rPr>
          <w:t>Tổ chức quản lý hoa hồng</w:t>
        </w:r>
        <w:r w:rsidR="00545FA9">
          <w:rPr>
            <w:noProof/>
            <w:webHidden/>
          </w:rPr>
          <w:tab/>
        </w:r>
        <w:r w:rsidR="00545FA9">
          <w:rPr>
            <w:noProof/>
            <w:webHidden/>
          </w:rPr>
          <w:fldChar w:fldCharType="begin"/>
        </w:r>
        <w:r w:rsidR="00545FA9">
          <w:rPr>
            <w:noProof/>
            <w:webHidden/>
          </w:rPr>
          <w:instrText xml:space="preserve"> PAGEREF _Toc78535471 \h </w:instrText>
        </w:r>
        <w:r w:rsidR="00545FA9">
          <w:rPr>
            <w:noProof/>
            <w:webHidden/>
          </w:rPr>
        </w:r>
        <w:r w:rsidR="00545FA9">
          <w:rPr>
            <w:noProof/>
            <w:webHidden/>
          </w:rPr>
          <w:fldChar w:fldCharType="separate"/>
        </w:r>
        <w:r w:rsidR="00545FA9">
          <w:rPr>
            <w:noProof/>
            <w:webHidden/>
          </w:rPr>
          <w:t>27</w:t>
        </w:r>
        <w:r w:rsidR="00545FA9">
          <w:rPr>
            <w:noProof/>
            <w:webHidden/>
          </w:rPr>
          <w:fldChar w:fldCharType="end"/>
        </w:r>
      </w:hyperlink>
    </w:p>
    <w:p w14:paraId="314F5122"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72" w:history="1">
        <w:r w:rsidR="00545FA9" w:rsidRPr="00137BF3">
          <w:rPr>
            <w:rStyle w:val="Hyperlink"/>
            <w:rFonts w:asciiTheme="majorHAnsi" w:hAnsiTheme="majorHAnsi"/>
          </w:rPr>
          <w:t>1.3.1.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Chính sách hoa hồng</w:t>
        </w:r>
        <w:r w:rsidR="00545FA9">
          <w:rPr>
            <w:webHidden/>
          </w:rPr>
          <w:tab/>
        </w:r>
        <w:r w:rsidR="00545FA9">
          <w:rPr>
            <w:webHidden/>
          </w:rPr>
          <w:fldChar w:fldCharType="begin"/>
        </w:r>
        <w:r w:rsidR="00545FA9">
          <w:rPr>
            <w:webHidden/>
          </w:rPr>
          <w:instrText xml:space="preserve"> PAGEREF _Toc78535472 \h </w:instrText>
        </w:r>
        <w:r w:rsidR="00545FA9">
          <w:rPr>
            <w:webHidden/>
          </w:rPr>
        </w:r>
        <w:r w:rsidR="00545FA9">
          <w:rPr>
            <w:webHidden/>
          </w:rPr>
          <w:fldChar w:fldCharType="separate"/>
        </w:r>
        <w:r w:rsidR="00545FA9">
          <w:rPr>
            <w:webHidden/>
          </w:rPr>
          <w:t>27</w:t>
        </w:r>
        <w:r w:rsidR="00545FA9">
          <w:rPr>
            <w:webHidden/>
          </w:rPr>
          <w:fldChar w:fldCharType="end"/>
        </w:r>
      </w:hyperlink>
    </w:p>
    <w:p w14:paraId="4AE8535A" w14:textId="77777777" w:rsidR="00545FA9" w:rsidRDefault="006A57A9">
      <w:pPr>
        <w:pStyle w:val="TOC4"/>
        <w:tabs>
          <w:tab w:val="left" w:pos="1760"/>
          <w:tab w:val="right" w:leader="dot" w:pos="9651"/>
        </w:tabs>
        <w:rPr>
          <w:rFonts w:eastAsiaTheme="minorEastAsia" w:cstheme="minorBidi"/>
          <w:noProof/>
          <w:sz w:val="22"/>
          <w:szCs w:val="22"/>
        </w:rPr>
      </w:pPr>
      <w:hyperlink w:anchor="_Toc78535473" w:history="1">
        <w:r w:rsidR="00545FA9" w:rsidRPr="00137BF3">
          <w:rPr>
            <w:rStyle w:val="Hyperlink"/>
            <w:rFonts w:eastAsiaTheme="majorEastAsia"/>
            <w:noProof/>
            <w:lang w:bidi="en-US"/>
          </w:rPr>
          <w:t>1.3.1.1.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_Toc78535473 \h </w:instrText>
        </w:r>
        <w:r w:rsidR="00545FA9">
          <w:rPr>
            <w:noProof/>
            <w:webHidden/>
          </w:rPr>
        </w:r>
        <w:r w:rsidR="00545FA9">
          <w:rPr>
            <w:noProof/>
            <w:webHidden/>
          </w:rPr>
          <w:fldChar w:fldCharType="separate"/>
        </w:r>
        <w:r w:rsidR="00545FA9">
          <w:rPr>
            <w:noProof/>
            <w:webHidden/>
          </w:rPr>
          <w:t>27</w:t>
        </w:r>
        <w:r w:rsidR="00545FA9">
          <w:rPr>
            <w:noProof/>
            <w:webHidden/>
          </w:rPr>
          <w:fldChar w:fldCharType="end"/>
        </w:r>
      </w:hyperlink>
    </w:p>
    <w:p w14:paraId="4DD280E8" w14:textId="77777777" w:rsidR="00545FA9" w:rsidRDefault="006A57A9">
      <w:pPr>
        <w:pStyle w:val="TOC4"/>
        <w:tabs>
          <w:tab w:val="left" w:pos="1760"/>
          <w:tab w:val="right" w:leader="dot" w:pos="9651"/>
        </w:tabs>
        <w:rPr>
          <w:rFonts w:eastAsiaTheme="minorEastAsia" w:cstheme="minorBidi"/>
          <w:noProof/>
          <w:sz w:val="22"/>
          <w:szCs w:val="22"/>
        </w:rPr>
      </w:pPr>
      <w:hyperlink w:anchor="_Toc78535474" w:history="1">
        <w:r w:rsidR="00545FA9" w:rsidRPr="00137BF3">
          <w:rPr>
            <w:rStyle w:val="Hyperlink"/>
            <w:rFonts w:eastAsiaTheme="majorEastAsia"/>
            <w:noProof/>
            <w:lang w:bidi="en-US"/>
          </w:rPr>
          <w:t>1.3.1.2.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_Toc78535474 \h </w:instrText>
        </w:r>
        <w:r w:rsidR="00545FA9">
          <w:rPr>
            <w:noProof/>
            <w:webHidden/>
          </w:rPr>
        </w:r>
        <w:r w:rsidR="00545FA9">
          <w:rPr>
            <w:noProof/>
            <w:webHidden/>
          </w:rPr>
          <w:fldChar w:fldCharType="separate"/>
        </w:r>
        <w:r w:rsidR="00545FA9">
          <w:rPr>
            <w:noProof/>
            <w:webHidden/>
          </w:rPr>
          <w:t>28</w:t>
        </w:r>
        <w:r w:rsidR="00545FA9">
          <w:rPr>
            <w:noProof/>
            <w:webHidden/>
          </w:rPr>
          <w:fldChar w:fldCharType="end"/>
        </w:r>
      </w:hyperlink>
    </w:p>
    <w:p w14:paraId="1FA81CA0"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75" w:history="1">
        <w:r w:rsidR="00545FA9" w:rsidRPr="00137BF3">
          <w:rPr>
            <w:rStyle w:val="Hyperlink"/>
            <w:rFonts w:asciiTheme="majorHAnsi" w:hAnsiTheme="majorHAnsi"/>
          </w:rPr>
          <w:t>1.3.2.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Biểu phí hoa hồng</w:t>
        </w:r>
        <w:r w:rsidR="00545FA9">
          <w:rPr>
            <w:webHidden/>
          </w:rPr>
          <w:tab/>
        </w:r>
        <w:r w:rsidR="00545FA9">
          <w:rPr>
            <w:webHidden/>
          </w:rPr>
          <w:fldChar w:fldCharType="begin"/>
        </w:r>
        <w:r w:rsidR="00545FA9">
          <w:rPr>
            <w:webHidden/>
          </w:rPr>
          <w:instrText xml:space="preserve"> PAGEREF _Toc78535475 \h </w:instrText>
        </w:r>
        <w:r w:rsidR="00545FA9">
          <w:rPr>
            <w:webHidden/>
          </w:rPr>
        </w:r>
        <w:r w:rsidR="00545FA9">
          <w:rPr>
            <w:webHidden/>
          </w:rPr>
          <w:fldChar w:fldCharType="separate"/>
        </w:r>
        <w:r w:rsidR="00545FA9">
          <w:rPr>
            <w:webHidden/>
          </w:rPr>
          <w:t>29</w:t>
        </w:r>
        <w:r w:rsidR="00545FA9">
          <w:rPr>
            <w:webHidden/>
          </w:rPr>
          <w:fldChar w:fldCharType="end"/>
        </w:r>
      </w:hyperlink>
    </w:p>
    <w:p w14:paraId="0F5EDF86" w14:textId="77777777" w:rsidR="00545FA9" w:rsidRDefault="006A57A9">
      <w:pPr>
        <w:pStyle w:val="TOC4"/>
        <w:tabs>
          <w:tab w:val="left" w:pos="1760"/>
          <w:tab w:val="right" w:leader="dot" w:pos="9651"/>
        </w:tabs>
        <w:rPr>
          <w:rFonts w:eastAsiaTheme="minorEastAsia" w:cstheme="minorBidi"/>
          <w:noProof/>
          <w:sz w:val="22"/>
          <w:szCs w:val="22"/>
        </w:rPr>
      </w:pPr>
      <w:hyperlink w:anchor="_Toc78535476" w:history="1">
        <w:r w:rsidR="00545FA9" w:rsidRPr="00137BF3">
          <w:rPr>
            <w:rStyle w:val="Hyperlink"/>
            <w:rFonts w:eastAsiaTheme="majorEastAsia"/>
            <w:noProof/>
            <w:lang w:bidi="en-US"/>
          </w:rPr>
          <w:t>1.3.2.1.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_Toc78535476 \h </w:instrText>
        </w:r>
        <w:r w:rsidR="00545FA9">
          <w:rPr>
            <w:noProof/>
            <w:webHidden/>
          </w:rPr>
        </w:r>
        <w:r w:rsidR="00545FA9">
          <w:rPr>
            <w:noProof/>
            <w:webHidden/>
          </w:rPr>
          <w:fldChar w:fldCharType="separate"/>
        </w:r>
        <w:r w:rsidR="00545FA9">
          <w:rPr>
            <w:noProof/>
            <w:webHidden/>
          </w:rPr>
          <w:t>29</w:t>
        </w:r>
        <w:r w:rsidR="00545FA9">
          <w:rPr>
            <w:noProof/>
            <w:webHidden/>
          </w:rPr>
          <w:fldChar w:fldCharType="end"/>
        </w:r>
      </w:hyperlink>
    </w:p>
    <w:p w14:paraId="45B1D066" w14:textId="77777777" w:rsidR="00545FA9" w:rsidRDefault="006A57A9">
      <w:pPr>
        <w:pStyle w:val="TOC4"/>
        <w:tabs>
          <w:tab w:val="left" w:pos="1760"/>
          <w:tab w:val="right" w:leader="dot" w:pos="9651"/>
        </w:tabs>
        <w:rPr>
          <w:rFonts w:eastAsiaTheme="minorEastAsia" w:cstheme="minorBidi"/>
          <w:noProof/>
          <w:sz w:val="22"/>
          <w:szCs w:val="22"/>
        </w:rPr>
      </w:pPr>
      <w:hyperlink w:anchor="_Toc78535477" w:history="1">
        <w:r w:rsidR="00545FA9" w:rsidRPr="00137BF3">
          <w:rPr>
            <w:rStyle w:val="Hyperlink"/>
            <w:rFonts w:eastAsiaTheme="majorEastAsia"/>
            <w:noProof/>
            <w:lang w:bidi="en-US"/>
          </w:rPr>
          <w:t>1.3.2.2.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_Toc78535477 \h </w:instrText>
        </w:r>
        <w:r w:rsidR="00545FA9">
          <w:rPr>
            <w:noProof/>
            <w:webHidden/>
          </w:rPr>
        </w:r>
        <w:r w:rsidR="00545FA9">
          <w:rPr>
            <w:noProof/>
            <w:webHidden/>
          </w:rPr>
          <w:fldChar w:fldCharType="separate"/>
        </w:r>
        <w:r w:rsidR="00545FA9">
          <w:rPr>
            <w:noProof/>
            <w:webHidden/>
          </w:rPr>
          <w:t>30</w:t>
        </w:r>
        <w:r w:rsidR="00545FA9">
          <w:rPr>
            <w:noProof/>
            <w:webHidden/>
          </w:rPr>
          <w:fldChar w:fldCharType="end"/>
        </w:r>
      </w:hyperlink>
    </w:p>
    <w:p w14:paraId="5194C626"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78" w:history="1">
        <w:r w:rsidR="00545FA9" w:rsidRPr="00137BF3">
          <w:rPr>
            <w:rStyle w:val="Hyperlink"/>
            <w:rFonts w:asciiTheme="majorHAnsi" w:hAnsiTheme="majorHAnsi"/>
          </w:rPr>
          <w:t>1.3.3.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Chương trình thưởng</w:t>
        </w:r>
        <w:r w:rsidR="00545FA9">
          <w:rPr>
            <w:webHidden/>
          </w:rPr>
          <w:tab/>
        </w:r>
        <w:r w:rsidR="00545FA9">
          <w:rPr>
            <w:webHidden/>
          </w:rPr>
          <w:fldChar w:fldCharType="begin"/>
        </w:r>
        <w:r w:rsidR="00545FA9">
          <w:rPr>
            <w:webHidden/>
          </w:rPr>
          <w:instrText xml:space="preserve"> PAGEREF _Toc78535478 \h </w:instrText>
        </w:r>
        <w:r w:rsidR="00545FA9">
          <w:rPr>
            <w:webHidden/>
          </w:rPr>
        </w:r>
        <w:r w:rsidR="00545FA9">
          <w:rPr>
            <w:webHidden/>
          </w:rPr>
          <w:fldChar w:fldCharType="separate"/>
        </w:r>
        <w:r w:rsidR="00545FA9">
          <w:rPr>
            <w:webHidden/>
          </w:rPr>
          <w:t>31</w:t>
        </w:r>
        <w:r w:rsidR="00545FA9">
          <w:rPr>
            <w:webHidden/>
          </w:rPr>
          <w:fldChar w:fldCharType="end"/>
        </w:r>
      </w:hyperlink>
    </w:p>
    <w:p w14:paraId="53828BA0" w14:textId="77777777" w:rsidR="00545FA9" w:rsidRDefault="006A57A9">
      <w:pPr>
        <w:pStyle w:val="TOC4"/>
        <w:tabs>
          <w:tab w:val="left" w:pos="1760"/>
          <w:tab w:val="right" w:leader="dot" w:pos="9651"/>
        </w:tabs>
        <w:rPr>
          <w:rFonts w:eastAsiaTheme="minorEastAsia" w:cstheme="minorBidi"/>
          <w:noProof/>
          <w:sz w:val="22"/>
          <w:szCs w:val="22"/>
        </w:rPr>
      </w:pPr>
      <w:hyperlink w:anchor="_Toc78535479" w:history="1">
        <w:r w:rsidR="00545FA9" w:rsidRPr="00137BF3">
          <w:rPr>
            <w:rStyle w:val="Hyperlink"/>
            <w:rFonts w:eastAsiaTheme="majorEastAsia"/>
            <w:noProof/>
            <w:lang w:bidi="en-US"/>
          </w:rPr>
          <w:t>1.3.3.1.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_Toc78535479 \h </w:instrText>
        </w:r>
        <w:r w:rsidR="00545FA9">
          <w:rPr>
            <w:noProof/>
            <w:webHidden/>
          </w:rPr>
        </w:r>
        <w:r w:rsidR="00545FA9">
          <w:rPr>
            <w:noProof/>
            <w:webHidden/>
          </w:rPr>
          <w:fldChar w:fldCharType="separate"/>
        </w:r>
        <w:r w:rsidR="00545FA9">
          <w:rPr>
            <w:noProof/>
            <w:webHidden/>
          </w:rPr>
          <w:t>31</w:t>
        </w:r>
        <w:r w:rsidR="00545FA9">
          <w:rPr>
            <w:noProof/>
            <w:webHidden/>
          </w:rPr>
          <w:fldChar w:fldCharType="end"/>
        </w:r>
      </w:hyperlink>
    </w:p>
    <w:p w14:paraId="52336193" w14:textId="77777777" w:rsidR="00545FA9" w:rsidRDefault="006A57A9">
      <w:pPr>
        <w:pStyle w:val="TOC4"/>
        <w:tabs>
          <w:tab w:val="left" w:pos="1760"/>
          <w:tab w:val="right" w:leader="dot" w:pos="9651"/>
        </w:tabs>
        <w:rPr>
          <w:rFonts w:eastAsiaTheme="minorEastAsia" w:cstheme="minorBidi"/>
          <w:noProof/>
          <w:sz w:val="22"/>
          <w:szCs w:val="22"/>
        </w:rPr>
      </w:pPr>
      <w:hyperlink w:anchor="_Toc78535480" w:history="1">
        <w:r w:rsidR="00545FA9" w:rsidRPr="00137BF3">
          <w:rPr>
            <w:rStyle w:val="Hyperlink"/>
            <w:rFonts w:eastAsiaTheme="majorEastAsia"/>
            <w:noProof/>
            <w:lang w:bidi="en-US"/>
          </w:rPr>
          <w:t>1.3.3.2.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_Toc78535480 \h </w:instrText>
        </w:r>
        <w:r w:rsidR="00545FA9">
          <w:rPr>
            <w:noProof/>
            <w:webHidden/>
          </w:rPr>
        </w:r>
        <w:r w:rsidR="00545FA9">
          <w:rPr>
            <w:noProof/>
            <w:webHidden/>
          </w:rPr>
          <w:fldChar w:fldCharType="separate"/>
        </w:r>
        <w:r w:rsidR="00545FA9">
          <w:rPr>
            <w:noProof/>
            <w:webHidden/>
          </w:rPr>
          <w:t>32</w:t>
        </w:r>
        <w:r w:rsidR="00545FA9">
          <w:rPr>
            <w:noProof/>
            <w:webHidden/>
          </w:rPr>
          <w:fldChar w:fldCharType="end"/>
        </w:r>
      </w:hyperlink>
    </w:p>
    <w:p w14:paraId="18332630"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81" w:history="1">
        <w:r w:rsidR="00545FA9" w:rsidRPr="00137BF3">
          <w:rPr>
            <w:rStyle w:val="Hyperlink"/>
            <w:rFonts w:asciiTheme="majorHAnsi" w:hAnsiTheme="majorHAnsi"/>
          </w:rPr>
          <w:t>1.3.4.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Gán biểu phí hoa hồng</w:t>
        </w:r>
        <w:r w:rsidR="00545FA9">
          <w:rPr>
            <w:webHidden/>
          </w:rPr>
          <w:tab/>
        </w:r>
        <w:r w:rsidR="00545FA9">
          <w:rPr>
            <w:webHidden/>
          </w:rPr>
          <w:fldChar w:fldCharType="begin"/>
        </w:r>
        <w:r w:rsidR="00545FA9">
          <w:rPr>
            <w:webHidden/>
          </w:rPr>
          <w:instrText xml:space="preserve"> PAGEREF _Toc78535481 \h </w:instrText>
        </w:r>
        <w:r w:rsidR="00545FA9">
          <w:rPr>
            <w:webHidden/>
          </w:rPr>
        </w:r>
        <w:r w:rsidR="00545FA9">
          <w:rPr>
            <w:webHidden/>
          </w:rPr>
          <w:fldChar w:fldCharType="separate"/>
        </w:r>
        <w:r w:rsidR="00545FA9">
          <w:rPr>
            <w:webHidden/>
          </w:rPr>
          <w:t>33</w:t>
        </w:r>
        <w:r w:rsidR="00545FA9">
          <w:rPr>
            <w:webHidden/>
          </w:rPr>
          <w:fldChar w:fldCharType="end"/>
        </w:r>
      </w:hyperlink>
    </w:p>
    <w:p w14:paraId="7D4CB47C" w14:textId="77777777" w:rsidR="00545FA9" w:rsidRDefault="006A57A9">
      <w:pPr>
        <w:pStyle w:val="TOC4"/>
        <w:tabs>
          <w:tab w:val="left" w:pos="1760"/>
          <w:tab w:val="right" w:leader="dot" w:pos="9651"/>
        </w:tabs>
        <w:rPr>
          <w:rFonts w:eastAsiaTheme="minorEastAsia" w:cstheme="minorBidi"/>
          <w:noProof/>
          <w:sz w:val="22"/>
          <w:szCs w:val="22"/>
        </w:rPr>
      </w:pPr>
      <w:hyperlink w:anchor="_Toc78535482" w:history="1">
        <w:r w:rsidR="00545FA9" w:rsidRPr="00137BF3">
          <w:rPr>
            <w:rStyle w:val="Hyperlink"/>
            <w:rFonts w:eastAsiaTheme="majorEastAsia"/>
            <w:noProof/>
            <w:lang w:bidi="en-US"/>
          </w:rPr>
          <w:t>1.3.4.1.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_Toc78535482 \h </w:instrText>
        </w:r>
        <w:r w:rsidR="00545FA9">
          <w:rPr>
            <w:noProof/>
            <w:webHidden/>
          </w:rPr>
        </w:r>
        <w:r w:rsidR="00545FA9">
          <w:rPr>
            <w:noProof/>
            <w:webHidden/>
          </w:rPr>
          <w:fldChar w:fldCharType="separate"/>
        </w:r>
        <w:r w:rsidR="00545FA9">
          <w:rPr>
            <w:noProof/>
            <w:webHidden/>
          </w:rPr>
          <w:t>33</w:t>
        </w:r>
        <w:r w:rsidR="00545FA9">
          <w:rPr>
            <w:noProof/>
            <w:webHidden/>
          </w:rPr>
          <w:fldChar w:fldCharType="end"/>
        </w:r>
      </w:hyperlink>
    </w:p>
    <w:p w14:paraId="02B4E9F8" w14:textId="77777777" w:rsidR="00545FA9" w:rsidRDefault="006A57A9">
      <w:pPr>
        <w:pStyle w:val="TOC4"/>
        <w:tabs>
          <w:tab w:val="left" w:pos="1760"/>
          <w:tab w:val="right" w:leader="dot" w:pos="9651"/>
        </w:tabs>
        <w:rPr>
          <w:rFonts w:eastAsiaTheme="minorEastAsia" w:cstheme="minorBidi"/>
          <w:noProof/>
          <w:sz w:val="22"/>
          <w:szCs w:val="22"/>
        </w:rPr>
      </w:pPr>
      <w:hyperlink w:anchor="_Toc78535483" w:history="1">
        <w:r w:rsidR="00545FA9" w:rsidRPr="00137BF3">
          <w:rPr>
            <w:rStyle w:val="Hyperlink"/>
            <w:rFonts w:eastAsiaTheme="majorEastAsia"/>
            <w:noProof/>
            <w:lang w:bidi="en-US"/>
          </w:rPr>
          <w:t>1.3.4.2.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_Toc78535483 \h </w:instrText>
        </w:r>
        <w:r w:rsidR="00545FA9">
          <w:rPr>
            <w:noProof/>
            <w:webHidden/>
          </w:rPr>
        </w:r>
        <w:r w:rsidR="00545FA9">
          <w:rPr>
            <w:noProof/>
            <w:webHidden/>
          </w:rPr>
          <w:fldChar w:fldCharType="separate"/>
        </w:r>
        <w:r w:rsidR="00545FA9">
          <w:rPr>
            <w:noProof/>
            <w:webHidden/>
          </w:rPr>
          <w:t>34</w:t>
        </w:r>
        <w:r w:rsidR="00545FA9">
          <w:rPr>
            <w:noProof/>
            <w:webHidden/>
          </w:rPr>
          <w:fldChar w:fldCharType="end"/>
        </w:r>
      </w:hyperlink>
    </w:p>
    <w:p w14:paraId="71807860"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84" w:history="1">
        <w:r w:rsidR="00545FA9" w:rsidRPr="00137BF3">
          <w:rPr>
            <w:rStyle w:val="Hyperlink"/>
            <w:rFonts w:asciiTheme="majorHAnsi" w:hAnsiTheme="majorHAnsi"/>
          </w:rPr>
          <w:t>1.3.5.</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Quản lý POS</w:t>
        </w:r>
        <w:r w:rsidR="00545FA9">
          <w:rPr>
            <w:webHidden/>
          </w:rPr>
          <w:tab/>
        </w:r>
        <w:r w:rsidR="00545FA9">
          <w:rPr>
            <w:webHidden/>
          </w:rPr>
          <w:fldChar w:fldCharType="begin"/>
        </w:r>
        <w:r w:rsidR="00545FA9">
          <w:rPr>
            <w:webHidden/>
          </w:rPr>
          <w:instrText xml:space="preserve"> PAGEREF _Toc78535484 \h </w:instrText>
        </w:r>
        <w:r w:rsidR="00545FA9">
          <w:rPr>
            <w:webHidden/>
          </w:rPr>
        </w:r>
        <w:r w:rsidR="00545FA9">
          <w:rPr>
            <w:webHidden/>
          </w:rPr>
          <w:fldChar w:fldCharType="separate"/>
        </w:r>
        <w:r w:rsidR="00545FA9">
          <w:rPr>
            <w:webHidden/>
          </w:rPr>
          <w:t>35</w:t>
        </w:r>
        <w:r w:rsidR="00545FA9">
          <w:rPr>
            <w:webHidden/>
          </w:rPr>
          <w:fldChar w:fldCharType="end"/>
        </w:r>
      </w:hyperlink>
    </w:p>
    <w:p w14:paraId="6896FE4D" w14:textId="77777777" w:rsidR="00545FA9" w:rsidRDefault="006A57A9">
      <w:pPr>
        <w:pStyle w:val="TOC4"/>
        <w:tabs>
          <w:tab w:val="left" w:pos="1760"/>
          <w:tab w:val="right" w:leader="dot" w:pos="9651"/>
        </w:tabs>
        <w:rPr>
          <w:rFonts w:eastAsiaTheme="minorEastAsia" w:cstheme="minorBidi"/>
          <w:noProof/>
          <w:sz w:val="22"/>
          <w:szCs w:val="22"/>
        </w:rPr>
      </w:pPr>
      <w:hyperlink w:anchor="_Toc78535485" w:history="1">
        <w:r w:rsidR="00545FA9" w:rsidRPr="00137BF3">
          <w:rPr>
            <w:rStyle w:val="Hyperlink"/>
            <w:rFonts w:eastAsiaTheme="majorEastAsia"/>
            <w:noProof/>
            <w:lang w:bidi="en-US"/>
          </w:rPr>
          <w:t>1.3.5.1.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_Toc78535485 \h </w:instrText>
        </w:r>
        <w:r w:rsidR="00545FA9">
          <w:rPr>
            <w:noProof/>
            <w:webHidden/>
          </w:rPr>
        </w:r>
        <w:r w:rsidR="00545FA9">
          <w:rPr>
            <w:noProof/>
            <w:webHidden/>
          </w:rPr>
          <w:fldChar w:fldCharType="separate"/>
        </w:r>
        <w:r w:rsidR="00545FA9">
          <w:rPr>
            <w:noProof/>
            <w:webHidden/>
          </w:rPr>
          <w:t>35</w:t>
        </w:r>
        <w:r w:rsidR="00545FA9">
          <w:rPr>
            <w:noProof/>
            <w:webHidden/>
          </w:rPr>
          <w:fldChar w:fldCharType="end"/>
        </w:r>
      </w:hyperlink>
    </w:p>
    <w:p w14:paraId="03A6B14F" w14:textId="77777777" w:rsidR="00545FA9" w:rsidRDefault="006A57A9">
      <w:pPr>
        <w:pStyle w:val="TOC4"/>
        <w:tabs>
          <w:tab w:val="left" w:pos="1760"/>
          <w:tab w:val="right" w:leader="dot" w:pos="9651"/>
        </w:tabs>
        <w:rPr>
          <w:rFonts w:eastAsiaTheme="minorEastAsia" w:cstheme="minorBidi"/>
          <w:noProof/>
          <w:sz w:val="22"/>
          <w:szCs w:val="22"/>
        </w:rPr>
      </w:pPr>
      <w:hyperlink w:anchor="_Toc78535486" w:history="1">
        <w:r w:rsidR="00545FA9" w:rsidRPr="00137BF3">
          <w:rPr>
            <w:rStyle w:val="Hyperlink"/>
            <w:rFonts w:eastAsiaTheme="majorEastAsia"/>
            <w:noProof/>
            <w:lang w:bidi="en-US"/>
          </w:rPr>
          <w:t>1.3.5.2.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_Toc78535486 \h </w:instrText>
        </w:r>
        <w:r w:rsidR="00545FA9">
          <w:rPr>
            <w:noProof/>
            <w:webHidden/>
          </w:rPr>
        </w:r>
        <w:r w:rsidR="00545FA9">
          <w:rPr>
            <w:noProof/>
            <w:webHidden/>
          </w:rPr>
          <w:fldChar w:fldCharType="separate"/>
        </w:r>
        <w:r w:rsidR="00545FA9">
          <w:rPr>
            <w:noProof/>
            <w:webHidden/>
          </w:rPr>
          <w:t>35</w:t>
        </w:r>
        <w:r w:rsidR="00545FA9">
          <w:rPr>
            <w:noProof/>
            <w:webHidden/>
          </w:rPr>
          <w:fldChar w:fldCharType="end"/>
        </w:r>
      </w:hyperlink>
    </w:p>
    <w:p w14:paraId="2CECD54E"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87" w:history="1">
        <w:r w:rsidR="00545FA9" w:rsidRPr="00137BF3">
          <w:rPr>
            <w:rStyle w:val="Hyperlink"/>
            <w:rFonts w:asciiTheme="majorHAnsi" w:hAnsiTheme="majorHAnsi"/>
          </w:rPr>
          <w:t>1.3.6.</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Quản lý CBQL</w:t>
        </w:r>
        <w:r w:rsidR="00545FA9">
          <w:rPr>
            <w:webHidden/>
          </w:rPr>
          <w:tab/>
        </w:r>
        <w:r w:rsidR="00545FA9">
          <w:rPr>
            <w:webHidden/>
          </w:rPr>
          <w:fldChar w:fldCharType="begin"/>
        </w:r>
        <w:r w:rsidR="00545FA9">
          <w:rPr>
            <w:webHidden/>
          </w:rPr>
          <w:instrText xml:space="preserve"> PAGEREF _Toc78535487 \h </w:instrText>
        </w:r>
        <w:r w:rsidR="00545FA9">
          <w:rPr>
            <w:webHidden/>
          </w:rPr>
        </w:r>
        <w:r w:rsidR="00545FA9">
          <w:rPr>
            <w:webHidden/>
          </w:rPr>
          <w:fldChar w:fldCharType="separate"/>
        </w:r>
        <w:r w:rsidR="00545FA9">
          <w:rPr>
            <w:webHidden/>
          </w:rPr>
          <w:t>36</w:t>
        </w:r>
        <w:r w:rsidR="00545FA9">
          <w:rPr>
            <w:webHidden/>
          </w:rPr>
          <w:fldChar w:fldCharType="end"/>
        </w:r>
      </w:hyperlink>
    </w:p>
    <w:p w14:paraId="14BFCE41" w14:textId="77777777" w:rsidR="00545FA9" w:rsidRDefault="006A57A9">
      <w:pPr>
        <w:pStyle w:val="TOC4"/>
        <w:tabs>
          <w:tab w:val="left" w:pos="1760"/>
          <w:tab w:val="right" w:leader="dot" w:pos="9651"/>
        </w:tabs>
        <w:rPr>
          <w:rFonts w:eastAsiaTheme="minorEastAsia" w:cstheme="minorBidi"/>
          <w:noProof/>
          <w:sz w:val="22"/>
          <w:szCs w:val="22"/>
        </w:rPr>
      </w:pPr>
      <w:hyperlink w:anchor="_Toc78535488" w:history="1">
        <w:r w:rsidR="00545FA9" w:rsidRPr="00137BF3">
          <w:rPr>
            <w:rStyle w:val="Hyperlink"/>
            <w:rFonts w:eastAsiaTheme="majorEastAsia"/>
            <w:noProof/>
            <w:lang w:bidi="en-US"/>
          </w:rPr>
          <w:t>1.3.6.1.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_Toc78535488 \h </w:instrText>
        </w:r>
        <w:r w:rsidR="00545FA9">
          <w:rPr>
            <w:noProof/>
            <w:webHidden/>
          </w:rPr>
        </w:r>
        <w:r w:rsidR="00545FA9">
          <w:rPr>
            <w:noProof/>
            <w:webHidden/>
          </w:rPr>
          <w:fldChar w:fldCharType="separate"/>
        </w:r>
        <w:r w:rsidR="00545FA9">
          <w:rPr>
            <w:noProof/>
            <w:webHidden/>
          </w:rPr>
          <w:t>36</w:t>
        </w:r>
        <w:r w:rsidR="00545FA9">
          <w:rPr>
            <w:noProof/>
            <w:webHidden/>
          </w:rPr>
          <w:fldChar w:fldCharType="end"/>
        </w:r>
      </w:hyperlink>
    </w:p>
    <w:p w14:paraId="1D5860F1" w14:textId="77777777" w:rsidR="00545FA9" w:rsidRDefault="006A57A9">
      <w:pPr>
        <w:pStyle w:val="TOC4"/>
        <w:tabs>
          <w:tab w:val="left" w:pos="1760"/>
          <w:tab w:val="right" w:leader="dot" w:pos="9651"/>
        </w:tabs>
        <w:rPr>
          <w:rFonts w:eastAsiaTheme="minorEastAsia" w:cstheme="minorBidi"/>
          <w:noProof/>
          <w:sz w:val="22"/>
          <w:szCs w:val="22"/>
        </w:rPr>
      </w:pPr>
      <w:hyperlink w:anchor="_Toc78535489" w:history="1">
        <w:r w:rsidR="00545FA9" w:rsidRPr="00137BF3">
          <w:rPr>
            <w:rStyle w:val="Hyperlink"/>
            <w:rFonts w:eastAsiaTheme="majorEastAsia"/>
            <w:noProof/>
            <w:lang w:bidi="en-US"/>
          </w:rPr>
          <w:t>1.3.6.2.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_Toc78535489 \h </w:instrText>
        </w:r>
        <w:r w:rsidR="00545FA9">
          <w:rPr>
            <w:noProof/>
            <w:webHidden/>
          </w:rPr>
        </w:r>
        <w:r w:rsidR="00545FA9">
          <w:rPr>
            <w:noProof/>
            <w:webHidden/>
          </w:rPr>
          <w:fldChar w:fldCharType="separate"/>
        </w:r>
        <w:r w:rsidR="00545FA9">
          <w:rPr>
            <w:noProof/>
            <w:webHidden/>
          </w:rPr>
          <w:t>37</w:t>
        </w:r>
        <w:r w:rsidR="00545FA9">
          <w:rPr>
            <w:noProof/>
            <w:webHidden/>
          </w:rPr>
          <w:fldChar w:fldCharType="end"/>
        </w:r>
      </w:hyperlink>
    </w:p>
    <w:p w14:paraId="628BC268"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90" w:history="1">
        <w:r w:rsidR="00545FA9" w:rsidRPr="00137BF3">
          <w:rPr>
            <w:rStyle w:val="Hyperlink"/>
            <w:rFonts w:asciiTheme="majorHAnsi" w:hAnsiTheme="majorHAnsi"/>
          </w:rPr>
          <w:t>1.3.7.</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Quản lý RM</w:t>
        </w:r>
        <w:r w:rsidR="00545FA9">
          <w:rPr>
            <w:webHidden/>
          </w:rPr>
          <w:tab/>
        </w:r>
        <w:r w:rsidR="00545FA9">
          <w:rPr>
            <w:webHidden/>
          </w:rPr>
          <w:fldChar w:fldCharType="begin"/>
        </w:r>
        <w:r w:rsidR="00545FA9">
          <w:rPr>
            <w:webHidden/>
          </w:rPr>
          <w:instrText xml:space="preserve"> PAGEREF _Toc78535490 \h </w:instrText>
        </w:r>
        <w:r w:rsidR="00545FA9">
          <w:rPr>
            <w:webHidden/>
          </w:rPr>
        </w:r>
        <w:r w:rsidR="00545FA9">
          <w:rPr>
            <w:webHidden/>
          </w:rPr>
          <w:fldChar w:fldCharType="separate"/>
        </w:r>
        <w:r w:rsidR="00545FA9">
          <w:rPr>
            <w:webHidden/>
          </w:rPr>
          <w:t>37</w:t>
        </w:r>
        <w:r w:rsidR="00545FA9">
          <w:rPr>
            <w:webHidden/>
          </w:rPr>
          <w:fldChar w:fldCharType="end"/>
        </w:r>
      </w:hyperlink>
    </w:p>
    <w:p w14:paraId="26AE0D37" w14:textId="77777777" w:rsidR="00545FA9" w:rsidRDefault="006A57A9">
      <w:pPr>
        <w:pStyle w:val="TOC4"/>
        <w:tabs>
          <w:tab w:val="left" w:pos="1760"/>
          <w:tab w:val="right" w:leader="dot" w:pos="9651"/>
        </w:tabs>
        <w:rPr>
          <w:rFonts w:eastAsiaTheme="minorEastAsia" w:cstheme="minorBidi"/>
          <w:noProof/>
          <w:sz w:val="22"/>
          <w:szCs w:val="22"/>
        </w:rPr>
      </w:pPr>
      <w:hyperlink w:anchor="_Toc78535491" w:history="1">
        <w:r w:rsidR="00545FA9" w:rsidRPr="00137BF3">
          <w:rPr>
            <w:rStyle w:val="Hyperlink"/>
            <w:rFonts w:eastAsiaTheme="majorEastAsia"/>
            <w:noProof/>
            <w:lang w:bidi="en-US"/>
          </w:rPr>
          <w:t>1.3.7.1.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_Toc78535491 \h </w:instrText>
        </w:r>
        <w:r w:rsidR="00545FA9">
          <w:rPr>
            <w:noProof/>
            <w:webHidden/>
          </w:rPr>
        </w:r>
        <w:r w:rsidR="00545FA9">
          <w:rPr>
            <w:noProof/>
            <w:webHidden/>
          </w:rPr>
          <w:fldChar w:fldCharType="separate"/>
        </w:r>
        <w:r w:rsidR="00545FA9">
          <w:rPr>
            <w:noProof/>
            <w:webHidden/>
          </w:rPr>
          <w:t>37</w:t>
        </w:r>
        <w:r w:rsidR="00545FA9">
          <w:rPr>
            <w:noProof/>
            <w:webHidden/>
          </w:rPr>
          <w:fldChar w:fldCharType="end"/>
        </w:r>
      </w:hyperlink>
    </w:p>
    <w:p w14:paraId="7E3DAD00" w14:textId="77777777" w:rsidR="00545FA9" w:rsidRDefault="006A57A9">
      <w:pPr>
        <w:pStyle w:val="TOC4"/>
        <w:tabs>
          <w:tab w:val="left" w:pos="1760"/>
          <w:tab w:val="right" w:leader="dot" w:pos="9651"/>
        </w:tabs>
        <w:rPr>
          <w:rFonts w:eastAsiaTheme="minorEastAsia" w:cstheme="minorBidi"/>
          <w:noProof/>
          <w:sz w:val="22"/>
          <w:szCs w:val="22"/>
        </w:rPr>
      </w:pPr>
      <w:hyperlink w:anchor="_Toc78535492" w:history="1">
        <w:r w:rsidR="00545FA9" w:rsidRPr="00137BF3">
          <w:rPr>
            <w:rStyle w:val="Hyperlink"/>
            <w:rFonts w:eastAsiaTheme="majorEastAsia"/>
            <w:noProof/>
            <w:lang w:bidi="en-US"/>
          </w:rPr>
          <w:t>1.3.7.2.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_Toc78535492 \h </w:instrText>
        </w:r>
        <w:r w:rsidR="00545FA9">
          <w:rPr>
            <w:noProof/>
            <w:webHidden/>
          </w:rPr>
        </w:r>
        <w:r w:rsidR="00545FA9">
          <w:rPr>
            <w:noProof/>
            <w:webHidden/>
          </w:rPr>
          <w:fldChar w:fldCharType="separate"/>
        </w:r>
        <w:r w:rsidR="00545FA9">
          <w:rPr>
            <w:noProof/>
            <w:webHidden/>
          </w:rPr>
          <w:t>38</w:t>
        </w:r>
        <w:r w:rsidR="00545FA9">
          <w:rPr>
            <w:noProof/>
            <w:webHidden/>
          </w:rPr>
          <w:fldChar w:fldCharType="end"/>
        </w:r>
      </w:hyperlink>
    </w:p>
    <w:p w14:paraId="1F22D7C8"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93" w:history="1">
        <w:r w:rsidR="00545FA9" w:rsidRPr="00137BF3">
          <w:rPr>
            <w:rStyle w:val="Hyperlink"/>
            <w:rFonts w:asciiTheme="majorHAnsi" w:hAnsiTheme="majorHAnsi"/>
          </w:rPr>
          <w:t>1.3.8.</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Quản lý CTV</w:t>
        </w:r>
        <w:r w:rsidR="00545FA9">
          <w:rPr>
            <w:webHidden/>
          </w:rPr>
          <w:tab/>
        </w:r>
        <w:r w:rsidR="00545FA9">
          <w:rPr>
            <w:webHidden/>
          </w:rPr>
          <w:fldChar w:fldCharType="begin"/>
        </w:r>
        <w:r w:rsidR="00545FA9">
          <w:rPr>
            <w:webHidden/>
          </w:rPr>
          <w:instrText xml:space="preserve"> PAGEREF _Toc78535493 \h </w:instrText>
        </w:r>
        <w:r w:rsidR="00545FA9">
          <w:rPr>
            <w:webHidden/>
          </w:rPr>
        </w:r>
        <w:r w:rsidR="00545FA9">
          <w:rPr>
            <w:webHidden/>
          </w:rPr>
          <w:fldChar w:fldCharType="separate"/>
        </w:r>
        <w:r w:rsidR="00545FA9">
          <w:rPr>
            <w:webHidden/>
          </w:rPr>
          <w:t>39</w:t>
        </w:r>
        <w:r w:rsidR="00545FA9">
          <w:rPr>
            <w:webHidden/>
          </w:rPr>
          <w:fldChar w:fldCharType="end"/>
        </w:r>
      </w:hyperlink>
    </w:p>
    <w:p w14:paraId="16BCD406" w14:textId="77777777" w:rsidR="00545FA9" w:rsidRDefault="006A57A9">
      <w:pPr>
        <w:pStyle w:val="TOC4"/>
        <w:tabs>
          <w:tab w:val="left" w:pos="1760"/>
          <w:tab w:val="right" w:leader="dot" w:pos="9651"/>
        </w:tabs>
        <w:rPr>
          <w:rFonts w:eastAsiaTheme="minorEastAsia" w:cstheme="minorBidi"/>
          <w:noProof/>
          <w:sz w:val="22"/>
          <w:szCs w:val="22"/>
        </w:rPr>
      </w:pPr>
      <w:hyperlink w:anchor="_Toc78535494" w:history="1">
        <w:r w:rsidR="00545FA9" w:rsidRPr="00137BF3">
          <w:rPr>
            <w:rStyle w:val="Hyperlink"/>
            <w:rFonts w:eastAsiaTheme="majorEastAsia"/>
            <w:noProof/>
            <w:lang w:bidi="en-US"/>
          </w:rPr>
          <w:t>1.3.8.1.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_Toc78535494 \h </w:instrText>
        </w:r>
        <w:r w:rsidR="00545FA9">
          <w:rPr>
            <w:noProof/>
            <w:webHidden/>
          </w:rPr>
        </w:r>
        <w:r w:rsidR="00545FA9">
          <w:rPr>
            <w:noProof/>
            <w:webHidden/>
          </w:rPr>
          <w:fldChar w:fldCharType="separate"/>
        </w:r>
        <w:r w:rsidR="00545FA9">
          <w:rPr>
            <w:noProof/>
            <w:webHidden/>
          </w:rPr>
          <w:t>39</w:t>
        </w:r>
        <w:r w:rsidR="00545FA9">
          <w:rPr>
            <w:noProof/>
            <w:webHidden/>
          </w:rPr>
          <w:fldChar w:fldCharType="end"/>
        </w:r>
      </w:hyperlink>
    </w:p>
    <w:p w14:paraId="651E9EC7" w14:textId="77777777" w:rsidR="00545FA9" w:rsidRDefault="006A57A9">
      <w:pPr>
        <w:pStyle w:val="TOC4"/>
        <w:tabs>
          <w:tab w:val="left" w:pos="1760"/>
          <w:tab w:val="right" w:leader="dot" w:pos="9651"/>
        </w:tabs>
        <w:rPr>
          <w:rFonts w:eastAsiaTheme="minorEastAsia" w:cstheme="minorBidi"/>
          <w:noProof/>
          <w:sz w:val="22"/>
          <w:szCs w:val="22"/>
        </w:rPr>
      </w:pPr>
      <w:hyperlink w:anchor="_Toc78535495" w:history="1">
        <w:r w:rsidR="00545FA9" w:rsidRPr="00137BF3">
          <w:rPr>
            <w:rStyle w:val="Hyperlink"/>
            <w:rFonts w:eastAsiaTheme="majorEastAsia"/>
            <w:noProof/>
            <w:lang w:bidi="en-US"/>
          </w:rPr>
          <w:t>1.3.8.2.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_Toc78535495 \h </w:instrText>
        </w:r>
        <w:r w:rsidR="00545FA9">
          <w:rPr>
            <w:noProof/>
            <w:webHidden/>
          </w:rPr>
        </w:r>
        <w:r w:rsidR="00545FA9">
          <w:rPr>
            <w:noProof/>
            <w:webHidden/>
          </w:rPr>
          <w:fldChar w:fldCharType="separate"/>
        </w:r>
        <w:r w:rsidR="00545FA9">
          <w:rPr>
            <w:noProof/>
            <w:webHidden/>
          </w:rPr>
          <w:t>39</w:t>
        </w:r>
        <w:r w:rsidR="00545FA9">
          <w:rPr>
            <w:noProof/>
            <w:webHidden/>
          </w:rPr>
          <w:fldChar w:fldCharType="end"/>
        </w:r>
      </w:hyperlink>
    </w:p>
    <w:p w14:paraId="62BE25C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496" w:history="1">
        <w:r w:rsidR="00545FA9" w:rsidRPr="00137BF3">
          <w:rPr>
            <w:rStyle w:val="Hyperlink"/>
            <w:rFonts w:asciiTheme="majorHAnsi" w:hAnsiTheme="majorHAnsi"/>
          </w:rPr>
          <w:t>1.3.9.</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Danh sách CTV</w:t>
        </w:r>
        <w:r w:rsidR="00545FA9">
          <w:rPr>
            <w:webHidden/>
          </w:rPr>
          <w:tab/>
        </w:r>
        <w:r w:rsidR="00545FA9">
          <w:rPr>
            <w:webHidden/>
          </w:rPr>
          <w:fldChar w:fldCharType="begin"/>
        </w:r>
        <w:r w:rsidR="00545FA9">
          <w:rPr>
            <w:webHidden/>
          </w:rPr>
          <w:instrText xml:space="preserve"> PAGEREF _Toc78535496 \h </w:instrText>
        </w:r>
        <w:r w:rsidR="00545FA9">
          <w:rPr>
            <w:webHidden/>
          </w:rPr>
        </w:r>
        <w:r w:rsidR="00545FA9">
          <w:rPr>
            <w:webHidden/>
          </w:rPr>
          <w:fldChar w:fldCharType="separate"/>
        </w:r>
        <w:r w:rsidR="00545FA9">
          <w:rPr>
            <w:webHidden/>
          </w:rPr>
          <w:t>40</w:t>
        </w:r>
        <w:r w:rsidR="00545FA9">
          <w:rPr>
            <w:webHidden/>
          </w:rPr>
          <w:fldChar w:fldCharType="end"/>
        </w:r>
      </w:hyperlink>
    </w:p>
    <w:p w14:paraId="33BB9224" w14:textId="77777777" w:rsidR="00545FA9" w:rsidRDefault="006A57A9">
      <w:pPr>
        <w:pStyle w:val="TOC4"/>
        <w:tabs>
          <w:tab w:val="left" w:pos="1760"/>
          <w:tab w:val="right" w:leader="dot" w:pos="9651"/>
        </w:tabs>
        <w:rPr>
          <w:rFonts w:eastAsiaTheme="minorEastAsia" w:cstheme="minorBidi"/>
          <w:noProof/>
          <w:sz w:val="22"/>
          <w:szCs w:val="22"/>
        </w:rPr>
      </w:pPr>
      <w:hyperlink w:anchor="_Toc78535497" w:history="1">
        <w:r w:rsidR="00545FA9" w:rsidRPr="00137BF3">
          <w:rPr>
            <w:rStyle w:val="Hyperlink"/>
            <w:rFonts w:eastAsiaTheme="majorEastAsia"/>
            <w:noProof/>
            <w:lang w:bidi="en-US"/>
          </w:rPr>
          <w:t>1.3.9.1.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_Toc78535497 \h </w:instrText>
        </w:r>
        <w:r w:rsidR="00545FA9">
          <w:rPr>
            <w:noProof/>
            <w:webHidden/>
          </w:rPr>
        </w:r>
        <w:r w:rsidR="00545FA9">
          <w:rPr>
            <w:noProof/>
            <w:webHidden/>
          </w:rPr>
          <w:fldChar w:fldCharType="separate"/>
        </w:r>
        <w:r w:rsidR="00545FA9">
          <w:rPr>
            <w:noProof/>
            <w:webHidden/>
          </w:rPr>
          <w:t>40</w:t>
        </w:r>
        <w:r w:rsidR="00545FA9">
          <w:rPr>
            <w:noProof/>
            <w:webHidden/>
          </w:rPr>
          <w:fldChar w:fldCharType="end"/>
        </w:r>
      </w:hyperlink>
    </w:p>
    <w:p w14:paraId="3DE242EC" w14:textId="77777777" w:rsidR="00545FA9" w:rsidRDefault="006A57A9">
      <w:pPr>
        <w:pStyle w:val="TOC4"/>
        <w:tabs>
          <w:tab w:val="left" w:pos="1760"/>
          <w:tab w:val="right" w:leader="dot" w:pos="9651"/>
        </w:tabs>
        <w:rPr>
          <w:rFonts w:eastAsiaTheme="minorEastAsia" w:cstheme="minorBidi"/>
          <w:noProof/>
          <w:sz w:val="22"/>
          <w:szCs w:val="22"/>
        </w:rPr>
      </w:pPr>
      <w:hyperlink w:anchor="_Toc78535498" w:history="1">
        <w:r w:rsidR="00545FA9" w:rsidRPr="00137BF3">
          <w:rPr>
            <w:rStyle w:val="Hyperlink"/>
            <w:rFonts w:eastAsiaTheme="majorEastAsia"/>
            <w:noProof/>
            <w:lang w:bidi="en-US"/>
          </w:rPr>
          <w:t>1.3.9.2.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_Toc78535498 \h </w:instrText>
        </w:r>
        <w:r w:rsidR="00545FA9">
          <w:rPr>
            <w:noProof/>
            <w:webHidden/>
          </w:rPr>
        </w:r>
        <w:r w:rsidR="00545FA9">
          <w:rPr>
            <w:noProof/>
            <w:webHidden/>
          </w:rPr>
          <w:fldChar w:fldCharType="separate"/>
        </w:r>
        <w:r w:rsidR="00545FA9">
          <w:rPr>
            <w:noProof/>
            <w:webHidden/>
          </w:rPr>
          <w:t>41</w:t>
        </w:r>
        <w:r w:rsidR="00545FA9">
          <w:rPr>
            <w:noProof/>
            <w:webHidden/>
          </w:rPr>
          <w:fldChar w:fldCharType="end"/>
        </w:r>
      </w:hyperlink>
    </w:p>
    <w:p w14:paraId="2C2E3B64"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499" w:history="1">
        <w:r w:rsidR="00545FA9" w:rsidRPr="00137BF3">
          <w:rPr>
            <w:rStyle w:val="Hyperlink"/>
            <w:noProof/>
          </w:rPr>
          <w:t>1.4.</w:t>
        </w:r>
        <w:r w:rsidR="00545FA9">
          <w:rPr>
            <w:rFonts w:asciiTheme="minorHAnsi" w:eastAsiaTheme="minorEastAsia" w:hAnsiTheme="minorHAnsi" w:cstheme="minorBidi"/>
            <w:caps w:val="0"/>
            <w:noProof/>
            <w:szCs w:val="22"/>
            <w:lang w:bidi="ar-SA"/>
          </w:rPr>
          <w:tab/>
        </w:r>
        <w:r w:rsidR="00545FA9" w:rsidRPr="00137BF3">
          <w:rPr>
            <w:rStyle w:val="Hyperlink"/>
            <w:noProof/>
          </w:rPr>
          <w:t>Điều chuyển RM</w:t>
        </w:r>
        <w:r w:rsidR="00545FA9">
          <w:rPr>
            <w:noProof/>
            <w:webHidden/>
          </w:rPr>
          <w:tab/>
        </w:r>
        <w:r w:rsidR="00545FA9">
          <w:rPr>
            <w:noProof/>
            <w:webHidden/>
          </w:rPr>
          <w:fldChar w:fldCharType="begin"/>
        </w:r>
        <w:r w:rsidR="00545FA9">
          <w:rPr>
            <w:noProof/>
            <w:webHidden/>
          </w:rPr>
          <w:instrText xml:space="preserve"> PAGEREF _Toc78535499 \h </w:instrText>
        </w:r>
        <w:r w:rsidR="00545FA9">
          <w:rPr>
            <w:noProof/>
            <w:webHidden/>
          </w:rPr>
        </w:r>
        <w:r w:rsidR="00545FA9">
          <w:rPr>
            <w:noProof/>
            <w:webHidden/>
          </w:rPr>
          <w:fldChar w:fldCharType="separate"/>
        </w:r>
        <w:r w:rsidR="00545FA9">
          <w:rPr>
            <w:noProof/>
            <w:webHidden/>
          </w:rPr>
          <w:t>41</w:t>
        </w:r>
        <w:r w:rsidR="00545FA9">
          <w:rPr>
            <w:noProof/>
            <w:webHidden/>
          </w:rPr>
          <w:fldChar w:fldCharType="end"/>
        </w:r>
      </w:hyperlink>
    </w:p>
    <w:p w14:paraId="04A9352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00" w:history="1">
        <w:r w:rsidR="00545FA9" w:rsidRPr="00137BF3">
          <w:rPr>
            <w:rStyle w:val="Hyperlink"/>
            <w:rFonts w:asciiTheme="majorHAnsi" w:hAnsiTheme="majorHAnsi"/>
          </w:rPr>
          <w:t>1.4.1.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ĐVKD đề nghị điều chuyển RM</w:t>
        </w:r>
        <w:r w:rsidR="00545FA9">
          <w:rPr>
            <w:webHidden/>
          </w:rPr>
          <w:tab/>
        </w:r>
        <w:r w:rsidR="00545FA9">
          <w:rPr>
            <w:webHidden/>
          </w:rPr>
          <w:fldChar w:fldCharType="begin"/>
        </w:r>
        <w:r w:rsidR="00545FA9">
          <w:rPr>
            <w:webHidden/>
          </w:rPr>
          <w:instrText xml:space="preserve"> PAGEREF _Toc78535500 \h </w:instrText>
        </w:r>
        <w:r w:rsidR="00545FA9">
          <w:rPr>
            <w:webHidden/>
          </w:rPr>
        </w:r>
        <w:r w:rsidR="00545FA9">
          <w:rPr>
            <w:webHidden/>
          </w:rPr>
          <w:fldChar w:fldCharType="separate"/>
        </w:r>
        <w:r w:rsidR="00545FA9">
          <w:rPr>
            <w:webHidden/>
          </w:rPr>
          <w:t>41</w:t>
        </w:r>
        <w:r w:rsidR="00545FA9">
          <w:rPr>
            <w:webHidden/>
          </w:rPr>
          <w:fldChar w:fldCharType="end"/>
        </w:r>
      </w:hyperlink>
    </w:p>
    <w:p w14:paraId="6A682FF7" w14:textId="77777777" w:rsidR="00545FA9" w:rsidRDefault="006A57A9">
      <w:pPr>
        <w:pStyle w:val="TOC4"/>
        <w:tabs>
          <w:tab w:val="left" w:pos="1760"/>
          <w:tab w:val="right" w:leader="dot" w:pos="9651"/>
        </w:tabs>
        <w:rPr>
          <w:rFonts w:eastAsiaTheme="minorEastAsia" w:cstheme="minorBidi"/>
          <w:noProof/>
          <w:sz w:val="22"/>
          <w:szCs w:val="22"/>
        </w:rPr>
      </w:pPr>
      <w:hyperlink w:anchor="_Toc78535501" w:history="1">
        <w:r w:rsidR="00545FA9" w:rsidRPr="00137BF3">
          <w:rPr>
            <w:rStyle w:val="Hyperlink"/>
            <w:rFonts w:eastAsiaTheme="majorEastAsia"/>
            <w:noProof/>
            <w:lang w:bidi="en-US"/>
          </w:rPr>
          <w:t>1.4.1.1.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_Toc78535501 \h </w:instrText>
        </w:r>
        <w:r w:rsidR="00545FA9">
          <w:rPr>
            <w:noProof/>
            <w:webHidden/>
          </w:rPr>
        </w:r>
        <w:r w:rsidR="00545FA9">
          <w:rPr>
            <w:noProof/>
            <w:webHidden/>
          </w:rPr>
          <w:fldChar w:fldCharType="separate"/>
        </w:r>
        <w:r w:rsidR="00545FA9">
          <w:rPr>
            <w:noProof/>
            <w:webHidden/>
          </w:rPr>
          <w:t>41</w:t>
        </w:r>
        <w:r w:rsidR="00545FA9">
          <w:rPr>
            <w:noProof/>
            <w:webHidden/>
          </w:rPr>
          <w:fldChar w:fldCharType="end"/>
        </w:r>
      </w:hyperlink>
    </w:p>
    <w:p w14:paraId="3A051609"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02" w:history="1">
        <w:r w:rsidR="00545FA9" w:rsidRPr="00137BF3">
          <w:rPr>
            <w:rStyle w:val="Hyperlink"/>
            <w:rFonts w:asciiTheme="majorHAnsi" w:hAnsiTheme="majorHAnsi"/>
          </w:rPr>
          <w:t>1.4.2.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Quy tắc xử lý</w:t>
        </w:r>
        <w:r w:rsidR="00545FA9">
          <w:rPr>
            <w:webHidden/>
          </w:rPr>
          <w:tab/>
        </w:r>
        <w:r w:rsidR="00545FA9">
          <w:rPr>
            <w:webHidden/>
          </w:rPr>
          <w:fldChar w:fldCharType="begin"/>
        </w:r>
        <w:r w:rsidR="00545FA9">
          <w:rPr>
            <w:webHidden/>
          </w:rPr>
          <w:instrText xml:space="preserve"> PAGEREF _Toc78535502 \h </w:instrText>
        </w:r>
        <w:r w:rsidR="00545FA9">
          <w:rPr>
            <w:webHidden/>
          </w:rPr>
        </w:r>
        <w:r w:rsidR="00545FA9">
          <w:rPr>
            <w:webHidden/>
          </w:rPr>
          <w:fldChar w:fldCharType="separate"/>
        </w:r>
        <w:r w:rsidR="00545FA9">
          <w:rPr>
            <w:webHidden/>
          </w:rPr>
          <w:t>43</w:t>
        </w:r>
        <w:r w:rsidR="00545FA9">
          <w:rPr>
            <w:webHidden/>
          </w:rPr>
          <w:fldChar w:fldCharType="end"/>
        </w:r>
      </w:hyperlink>
    </w:p>
    <w:p w14:paraId="702B220C"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03" w:history="1">
        <w:r w:rsidR="00545FA9" w:rsidRPr="00137BF3">
          <w:rPr>
            <w:rStyle w:val="Hyperlink"/>
            <w:rFonts w:asciiTheme="majorHAnsi" w:hAnsiTheme="majorHAnsi"/>
          </w:rPr>
          <w:t>1.4.3.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ĐVKD upload phiếu điều chuyển</w:t>
        </w:r>
        <w:r w:rsidR="00545FA9">
          <w:rPr>
            <w:webHidden/>
          </w:rPr>
          <w:tab/>
        </w:r>
        <w:r w:rsidR="00545FA9">
          <w:rPr>
            <w:webHidden/>
          </w:rPr>
          <w:fldChar w:fldCharType="begin"/>
        </w:r>
        <w:r w:rsidR="00545FA9">
          <w:rPr>
            <w:webHidden/>
          </w:rPr>
          <w:instrText xml:space="preserve"> PAGEREF _Toc78535503 \h </w:instrText>
        </w:r>
        <w:r w:rsidR="00545FA9">
          <w:rPr>
            <w:webHidden/>
          </w:rPr>
        </w:r>
        <w:r w:rsidR="00545FA9">
          <w:rPr>
            <w:webHidden/>
          </w:rPr>
          <w:fldChar w:fldCharType="separate"/>
        </w:r>
        <w:r w:rsidR="00545FA9">
          <w:rPr>
            <w:webHidden/>
          </w:rPr>
          <w:t>43</w:t>
        </w:r>
        <w:r w:rsidR="00545FA9">
          <w:rPr>
            <w:webHidden/>
          </w:rPr>
          <w:fldChar w:fldCharType="end"/>
        </w:r>
      </w:hyperlink>
    </w:p>
    <w:p w14:paraId="41C60AD7" w14:textId="77777777" w:rsidR="00545FA9" w:rsidRDefault="006A57A9">
      <w:pPr>
        <w:pStyle w:val="TOC4"/>
        <w:tabs>
          <w:tab w:val="left" w:pos="1760"/>
          <w:tab w:val="right" w:leader="dot" w:pos="9651"/>
        </w:tabs>
        <w:rPr>
          <w:rFonts w:eastAsiaTheme="minorEastAsia" w:cstheme="minorBidi"/>
          <w:noProof/>
          <w:sz w:val="22"/>
          <w:szCs w:val="22"/>
        </w:rPr>
      </w:pPr>
      <w:hyperlink w:anchor="_Toc78535504" w:history="1">
        <w:r w:rsidR="00545FA9" w:rsidRPr="00137BF3">
          <w:rPr>
            <w:rStyle w:val="Hyperlink"/>
            <w:rFonts w:eastAsiaTheme="majorEastAsia"/>
            <w:noProof/>
            <w:lang w:bidi="en-US"/>
          </w:rPr>
          <w:t>1.4.3.1.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_Toc78535504 \h </w:instrText>
        </w:r>
        <w:r w:rsidR="00545FA9">
          <w:rPr>
            <w:noProof/>
            <w:webHidden/>
          </w:rPr>
        </w:r>
        <w:r w:rsidR="00545FA9">
          <w:rPr>
            <w:noProof/>
            <w:webHidden/>
          </w:rPr>
          <w:fldChar w:fldCharType="separate"/>
        </w:r>
        <w:r w:rsidR="00545FA9">
          <w:rPr>
            <w:noProof/>
            <w:webHidden/>
          </w:rPr>
          <w:t>44</w:t>
        </w:r>
        <w:r w:rsidR="00545FA9">
          <w:rPr>
            <w:noProof/>
            <w:webHidden/>
          </w:rPr>
          <w:fldChar w:fldCharType="end"/>
        </w:r>
      </w:hyperlink>
    </w:p>
    <w:p w14:paraId="659AA3E8" w14:textId="77777777" w:rsidR="00545FA9" w:rsidRDefault="006A57A9">
      <w:pPr>
        <w:pStyle w:val="TOC4"/>
        <w:tabs>
          <w:tab w:val="left" w:pos="1760"/>
          <w:tab w:val="right" w:leader="dot" w:pos="9651"/>
        </w:tabs>
        <w:rPr>
          <w:rFonts w:eastAsiaTheme="minorEastAsia" w:cstheme="minorBidi"/>
          <w:noProof/>
          <w:sz w:val="22"/>
          <w:szCs w:val="22"/>
        </w:rPr>
      </w:pPr>
      <w:hyperlink w:anchor="_Toc78535505" w:history="1">
        <w:r w:rsidR="00545FA9" w:rsidRPr="00137BF3">
          <w:rPr>
            <w:rStyle w:val="Hyperlink"/>
            <w:rFonts w:eastAsiaTheme="majorEastAsia"/>
            <w:noProof/>
            <w:lang w:bidi="en-US"/>
          </w:rPr>
          <w:t>1.4.3.2.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_Toc78535505 \h </w:instrText>
        </w:r>
        <w:r w:rsidR="00545FA9">
          <w:rPr>
            <w:noProof/>
            <w:webHidden/>
          </w:rPr>
        </w:r>
        <w:r w:rsidR="00545FA9">
          <w:rPr>
            <w:noProof/>
            <w:webHidden/>
          </w:rPr>
          <w:fldChar w:fldCharType="separate"/>
        </w:r>
        <w:r w:rsidR="00545FA9">
          <w:rPr>
            <w:noProof/>
            <w:webHidden/>
          </w:rPr>
          <w:t>45</w:t>
        </w:r>
        <w:r w:rsidR="00545FA9">
          <w:rPr>
            <w:noProof/>
            <w:webHidden/>
          </w:rPr>
          <w:fldChar w:fldCharType="end"/>
        </w:r>
      </w:hyperlink>
    </w:p>
    <w:p w14:paraId="788EF842"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06" w:history="1">
        <w:r w:rsidR="00545FA9" w:rsidRPr="00137BF3">
          <w:rPr>
            <w:rStyle w:val="Hyperlink"/>
            <w:rFonts w:asciiTheme="majorHAnsi" w:hAnsiTheme="majorHAnsi"/>
          </w:rPr>
          <w:t>1.4.4.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TTKD phê duyệt yêu cầu điều chuyển (Maker)</w:t>
        </w:r>
        <w:r w:rsidR="00545FA9">
          <w:rPr>
            <w:webHidden/>
          </w:rPr>
          <w:tab/>
        </w:r>
        <w:r w:rsidR="00545FA9">
          <w:rPr>
            <w:webHidden/>
          </w:rPr>
          <w:fldChar w:fldCharType="begin"/>
        </w:r>
        <w:r w:rsidR="00545FA9">
          <w:rPr>
            <w:webHidden/>
          </w:rPr>
          <w:instrText xml:space="preserve"> PAGEREF _Toc78535506 \h </w:instrText>
        </w:r>
        <w:r w:rsidR="00545FA9">
          <w:rPr>
            <w:webHidden/>
          </w:rPr>
        </w:r>
        <w:r w:rsidR="00545FA9">
          <w:rPr>
            <w:webHidden/>
          </w:rPr>
          <w:fldChar w:fldCharType="separate"/>
        </w:r>
        <w:r w:rsidR="00545FA9">
          <w:rPr>
            <w:webHidden/>
          </w:rPr>
          <w:t>45</w:t>
        </w:r>
        <w:r w:rsidR="00545FA9">
          <w:rPr>
            <w:webHidden/>
          </w:rPr>
          <w:fldChar w:fldCharType="end"/>
        </w:r>
      </w:hyperlink>
    </w:p>
    <w:p w14:paraId="1FD6FB48" w14:textId="77777777" w:rsidR="00545FA9" w:rsidRDefault="006A57A9">
      <w:pPr>
        <w:pStyle w:val="TOC4"/>
        <w:tabs>
          <w:tab w:val="left" w:pos="1760"/>
          <w:tab w:val="right" w:leader="dot" w:pos="9651"/>
        </w:tabs>
        <w:rPr>
          <w:rFonts w:eastAsiaTheme="minorEastAsia" w:cstheme="minorBidi"/>
          <w:noProof/>
          <w:sz w:val="22"/>
          <w:szCs w:val="22"/>
        </w:rPr>
      </w:pPr>
      <w:hyperlink w:anchor="_Toc78535507" w:history="1">
        <w:r w:rsidR="00545FA9" w:rsidRPr="00137BF3">
          <w:rPr>
            <w:rStyle w:val="Hyperlink"/>
            <w:rFonts w:eastAsiaTheme="majorEastAsia"/>
            <w:noProof/>
            <w:lang w:bidi="en-US"/>
          </w:rPr>
          <w:t>1.4.4.1.</w:t>
        </w:r>
        <w:r w:rsidR="00545FA9">
          <w:rPr>
            <w:rFonts w:eastAsiaTheme="minorEastAsia" w:cstheme="minorBidi"/>
            <w:noProof/>
            <w:sz w:val="22"/>
            <w:szCs w:val="22"/>
          </w:rPr>
          <w:tab/>
        </w:r>
        <w:r w:rsidR="00545FA9" w:rsidRPr="00137BF3">
          <w:rPr>
            <w:rStyle w:val="Hyperlink"/>
            <w:rFonts w:eastAsiaTheme="majorEastAsia"/>
            <w:noProof/>
            <w:lang w:bidi="en-US"/>
          </w:rPr>
          <w:t>Grid hiển thị danh sách các yêu cầu chờ phê duyệt</w:t>
        </w:r>
        <w:r w:rsidR="00545FA9">
          <w:rPr>
            <w:noProof/>
            <w:webHidden/>
          </w:rPr>
          <w:tab/>
        </w:r>
        <w:r w:rsidR="00545FA9">
          <w:rPr>
            <w:noProof/>
            <w:webHidden/>
          </w:rPr>
          <w:fldChar w:fldCharType="begin"/>
        </w:r>
        <w:r w:rsidR="00545FA9">
          <w:rPr>
            <w:noProof/>
            <w:webHidden/>
          </w:rPr>
          <w:instrText xml:space="preserve"> PAGEREF _Toc78535507 \h </w:instrText>
        </w:r>
        <w:r w:rsidR="00545FA9">
          <w:rPr>
            <w:noProof/>
            <w:webHidden/>
          </w:rPr>
        </w:r>
        <w:r w:rsidR="00545FA9">
          <w:rPr>
            <w:noProof/>
            <w:webHidden/>
          </w:rPr>
          <w:fldChar w:fldCharType="separate"/>
        </w:r>
        <w:r w:rsidR="00545FA9">
          <w:rPr>
            <w:noProof/>
            <w:webHidden/>
          </w:rPr>
          <w:t>45</w:t>
        </w:r>
        <w:r w:rsidR="00545FA9">
          <w:rPr>
            <w:noProof/>
            <w:webHidden/>
          </w:rPr>
          <w:fldChar w:fldCharType="end"/>
        </w:r>
      </w:hyperlink>
    </w:p>
    <w:p w14:paraId="1572C403" w14:textId="77777777" w:rsidR="00545FA9" w:rsidRDefault="006A57A9">
      <w:pPr>
        <w:pStyle w:val="TOC4"/>
        <w:tabs>
          <w:tab w:val="left" w:pos="1760"/>
          <w:tab w:val="right" w:leader="dot" w:pos="9651"/>
        </w:tabs>
        <w:rPr>
          <w:rFonts w:eastAsiaTheme="minorEastAsia" w:cstheme="minorBidi"/>
          <w:noProof/>
          <w:sz w:val="22"/>
          <w:szCs w:val="22"/>
        </w:rPr>
      </w:pPr>
      <w:hyperlink w:anchor="_Toc78535508" w:history="1">
        <w:r w:rsidR="00545FA9" w:rsidRPr="00137BF3">
          <w:rPr>
            <w:rStyle w:val="Hyperlink"/>
            <w:rFonts w:eastAsiaTheme="majorEastAsia"/>
            <w:noProof/>
            <w:lang w:bidi="en-US"/>
          </w:rPr>
          <w:t>1.4.4.2.</w:t>
        </w:r>
        <w:r w:rsidR="00545FA9">
          <w:rPr>
            <w:rFonts w:eastAsiaTheme="minorEastAsia" w:cstheme="minorBidi"/>
            <w:noProof/>
            <w:sz w:val="22"/>
            <w:szCs w:val="22"/>
          </w:rPr>
          <w:tab/>
        </w:r>
        <w:r w:rsidR="00545FA9" w:rsidRPr="00137BF3">
          <w:rPr>
            <w:rStyle w:val="Hyperlink"/>
            <w:rFonts w:eastAsiaTheme="majorEastAsia"/>
            <w:noProof/>
            <w:lang w:bidi="en-US"/>
          </w:rPr>
          <w:t>Popup thực hiện</w:t>
        </w:r>
        <w:r w:rsidR="00545FA9">
          <w:rPr>
            <w:noProof/>
            <w:webHidden/>
          </w:rPr>
          <w:tab/>
        </w:r>
        <w:r w:rsidR="00545FA9">
          <w:rPr>
            <w:noProof/>
            <w:webHidden/>
          </w:rPr>
          <w:fldChar w:fldCharType="begin"/>
        </w:r>
        <w:r w:rsidR="00545FA9">
          <w:rPr>
            <w:noProof/>
            <w:webHidden/>
          </w:rPr>
          <w:instrText xml:space="preserve"> PAGEREF _Toc78535508 \h </w:instrText>
        </w:r>
        <w:r w:rsidR="00545FA9">
          <w:rPr>
            <w:noProof/>
            <w:webHidden/>
          </w:rPr>
        </w:r>
        <w:r w:rsidR="00545FA9">
          <w:rPr>
            <w:noProof/>
            <w:webHidden/>
          </w:rPr>
          <w:fldChar w:fldCharType="separate"/>
        </w:r>
        <w:r w:rsidR="00545FA9">
          <w:rPr>
            <w:noProof/>
            <w:webHidden/>
          </w:rPr>
          <w:t>46</w:t>
        </w:r>
        <w:r w:rsidR="00545FA9">
          <w:rPr>
            <w:noProof/>
            <w:webHidden/>
          </w:rPr>
          <w:fldChar w:fldCharType="end"/>
        </w:r>
      </w:hyperlink>
    </w:p>
    <w:p w14:paraId="6ED66C2C" w14:textId="77777777" w:rsidR="00545FA9" w:rsidRDefault="006A57A9">
      <w:pPr>
        <w:pStyle w:val="TOC4"/>
        <w:tabs>
          <w:tab w:val="left" w:pos="1760"/>
          <w:tab w:val="right" w:leader="dot" w:pos="9651"/>
        </w:tabs>
        <w:rPr>
          <w:rFonts w:eastAsiaTheme="minorEastAsia" w:cstheme="minorBidi"/>
          <w:noProof/>
          <w:sz w:val="22"/>
          <w:szCs w:val="22"/>
        </w:rPr>
      </w:pPr>
      <w:hyperlink w:anchor="_Toc78535509" w:history="1">
        <w:r w:rsidR="00545FA9" w:rsidRPr="00137BF3">
          <w:rPr>
            <w:rStyle w:val="Hyperlink"/>
            <w:rFonts w:eastAsiaTheme="majorEastAsia"/>
            <w:noProof/>
            <w:lang w:bidi="en-US"/>
          </w:rPr>
          <w:t>1.4.4.3.</w:t>
        </w:r>
        <w:r w:rsidR="00545FA9">
          <w:rPr>
            <w:rFonts w:eastAsiaTheme="minorEastAsia" w:cstheme="minorBidi"/>
            <w:noProof/>
            <w:sz w:val="22"/>
            <w:szCs w:val="22"/>
          </w:rPr>
          <w:tab/>
        </w:r>
        <w:r w:rsidR="00545FA9" w:rsidRPr="00137BF3">
          <w:rPr>
            <w:rStyle w:val="Hyperlink"/>
            <w:rFonts w:eastAsiaTheme="majorEastAsia"/>
            <w:noProof/>
            <w:lang w:bidi="en-US"/>
          </w:rPr>
          <w:t>Quy tắc thực hiện giao dịch 0104</w:t>
        </w:r>
        <w:r w:rsidR="00545FA9">
          <w:rPr>
            <w:noProof/>
            <w:webHidden/>
          </w:rPr>
          <w:tab/>
        </w:r>
        <w:r w:rsidR="00545FA9">
          <w:rPr>
            <w:noProof/>
            <w:webHidden/>
          </w:rPr>
          <w:fldChar w:fldCharType="begin"/>
        </w:r>
        <w:r w:rsidR="00545FA9">
          <w:rPr>
            <w:noProof/>
            <w:webHidden/>
          </w:rPr>
          <w:instrText xml:space="preserve"> PAGEREF _Toc78535509 \h </w:instrText>
        </w:r>
        <w:r w:rsidR="00545FA9">
          <w:rPr>
            <w:noProof/>
            <w:webHidden/>
          </w:rPr>
        </w:r>
        <w:r w:rsidR="00545FA9">
          <w:rPr>
            <w:noProof/>
            <w:webHidden/>
          </w:rPr>
          <w:fldChar w:fldCharType="separate"/>
        </w:r>
        <w:r w:rsidR="00545FA9">
          <w:rPr>
            <w:noProof/>
            <w:webHidden/>
          </w:rPr>
          <w:t>47</w:t>
        </w:r>
        <w:r w:rsidR="00545FA9">
          <w:rPr>
            <w:noProof/>
            <w:webHidden/>
          </w:rPr>
          <w:fldChar w:fldCharType="end"/>
        </w:r>
      </w:hyperlink>
    </w:p>
    <w:p w14:paraId="3300BFF5"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10" w:history="1">
        <w:r w:rsidR="00545FA9" w:rsidRPr="00137BF3">
          <w:rPr>
            <w:rStyle w:val="Hyperlink"/>
            <w:rFonts w:asciiTheme="majorHAnsi" w:hAnsiTheme="majorHAnsi"/>
          </w:rPr>
          <w:t>1.4.5.</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TTKD phê duyệt yêu cầu điều chuyển (Checker)</w:t>
        </w:r>
        <w:r w:rsidR="00545FA9">
          <w:rPr>
            <w:webHidden/>
          </w:rPr>
          <w:tab/>
        </w:r>
        <w:r w:rsidR="00545FA9">
          <w:rPr>
            <w:webHidden/>
          </w:rPr>
          <w:fldChar w:fldCharType="begin"/>
        </w:r>
        <w:r w:rsidR="00545FA9">
          <w:rPr>
            <w:webHidden/>
          </w:rPr>
          <w:instrText xml:space="preserve"> PAGEREF _Toc78535510 \h </w:instrText>
        </w:r>
        <w:r w:rsidR="00545FA9">
          <w:rPr>
            <w:webHidden/>
          </w:rPr>
        </w:r>
        <w:r w:rsidR="00545FA9">
          <w:rPr>
            <w:webHidden/>
          </w:rPr>
          <w:fldChar w:fldCharType="separate"/>
        </w:r>
        <w:r w:rsidR="00545FA9">
          <w:rPr>
            <w:webHidden/>
          </w:rPr>
          <w:t>48</w:t>
        </w:r>
        <w:r w:rsidR="00545FA9">
          <w:rPr>
            <w:webHidden/>
          </w:rPr>
          <w:fldChar w:fldCharType="end"/>
        </w:r>
      </w:hyperlink>
    </w:p>
    <w:p w14:paraId="3ED0EA1A" w14:textId="77777777" w:rsidR="00545FA9" w:rsidRDefault="006A57A9">
      <w:pPr>
        <w:pStyle w:val="TOC4"/>
        <w:tabs>
          <w:tab w:val="left" w:pos="1760"/>
          <w:tab w:val="right" w:leader="dot" w:pos="9651"/>
        </w:tabs>
        <w:rPr>
          <w:rFonts w:eastAsiaTheme="minorEastAsia" w:cstheme="minorBidi"/>
          <w:noProof/>
          <w:sz w:val="22"/>
          <w:szCs w:val="22"/>
        </w:rPr>
      </w:pPr>
      <w:hyperlink w:anchor="_Toc78535511" w:history="1">
        <w:r w:rsidR="00545FA9" w:rsidRPr="00137BF3">
          <w:rPr>
            <w:rStyle w:val="Hyperlink"/>
            <w:rFonts w:eastAsiaTheme="majorEastAsia"/>
            <w:noProof/>
            <w:lang w:bidi="en-US"/>
          </w:rPr>
          <w:t>1.4.5.1.</w:t>
        </w:r>
        <w:r w:rsidR="00545FA9">
          <w:rPr>
            <w:rFonts w:eastAsiaTheme="minorEastAsia" w:cstheme="minorBidi"/>
            <w:noProof/>
            <w:sz w:val="22"/>
            <w:szCs w:val="22"/>
          </w:rPr>
          <w:tab/>
        </w:r>
        <w:r w:rsidR="00545FA9" w:rsidRPr="00137BF3">
          <w:rPr>
            <w:rStyle w:val="Hyperlink"/>
            <w:rFonts w:eastAsiaTheme="majorEastAsia"/>
            <w:noProof/>
            <w:lang w:bidi="en-US"/>
          </w:rPr>
          <w:t>Grid hiển thị danh sách các yêu cầu chờ phê duyệt</w:t>
        </w:r>
        <w:r w:rsidR="00545FA9">
          <w:rPr>
            <w:noProof/>
            <w:webHidden/>
          </w:rPr>
          <w:tab/>
        </w:r>
        <w:r w:rsidR="00545FA9">
          <w:rPr>
            <w:noProof/>
            <w:webHidden/>
          </w:rPr>
          <w:fldChar w:fldCharType="begin"/>
        </w:r>
        <w:r w:rsidR="00545FA9">
          <w:rPr>
            <w:noProof/>
            <w:webHidden/>
          </w:rPr>
          <w:instrText xml:space="preserve"> PAGEREF _Toc78535511 \h </w:instrText>
        </w:r>
        <w:r w:rsidR="00545FA9">
          <w:rPr>
            <w:noProof/>
            <w:webHidden/>
          </w:rPr>
        </w:r>
        <w:r w:rsidR="00545FA9">
          <w:rPr>
            <w:noProof/>
            <w:webHidden/>
          </w:rPr>
          <w:fldChar w:fldCharType="separate"/>
        </w:r>
        <w:r w:rsidR="00545FA9">
          <w:rPr>
            <w:noProof/>
            <w:webHidden/>
          </w:rPr>
          <w:t>48</w:t>
        </w:r>
        <w:r w:rsidR="00545FA9">
          <w:rPr>
            <w:noProof/>
            <w:webHidden/>
          </w:rPr>
          <w:fldChar w:fldCharType="end"/>
        </w:r>
      </w:hyperlink>
    </w:p>
    <w:p w14:paraId="6FB1C7F3" w14:textId="77777777" w:rsidR="00545FA9" w:rsidRDefault="006A57A9">
      <w:pPr>
        <w:pStyle w:val="TOC4"/>
        <w:tabs>
          <w:tab w:val="left" w:pos="1760"/>
          <w:tab w:val="right" w:leader="dot" w:pos="9651"/>
        </w:tabs>
        <w:rPr>
          <w:rFonts w:eastAsiaTheme="minorEastAsia" w:cstheme="minorBidi"/>
          <w:noProof/>
          <w:sz w:val="22"/>
          <w:szCs w:val="22"/>
        </w:rPr>
      </w:pPr>
      <w:hyperlink w:anchor="_Toc78535512" w:history="1">
        <w:r w:rsidR="00545FA9" w:rsidRPr="00137BF3">
          <w:rPr>
            <w:rStyle w:val="Hyperlink"/>
            <w:rFonts w:eastAsiaTheme="majorEastAsia"/>
            <w:noProof/>
            <w:lang w:bidi="en-US"/>
          </w:rPr>
          <w:t>1.4.5.2.</w:t>
        </w:r>
        <w:r w:rsidR="00545FA9">
          <w:rPr>
            <w:rFonts w:eastAsiaTheme="minorEastAsia" w:cstheme="minorBidi"/>
            <w:noProof/>
            <w:sz w:val="22"/>
            <w:szCs w:val="22"/>
          </w:rPr>
          <w:tab/>
        </w:r>
        <w:r w:rsidR="00545FA9" w:rsidRPr="00137BF3">
          <w:rPr>
            <w:rStyle w:val="Hyperlink"/>
            <w:rFonts w:eastAsiaTheme="majorEastAsia"/>
            <w:noProof/>
            <w:lang w:bidi="en-US"/>
          </w:rPr>
          <w:t>Popup thực hiện</w:t>
        </w:r>
        <w:r w:rsidR="00545FA9">
          <w:rPr>
            <w:noProof/>
            <w:webHidden/>
          </w:rPr>
          <w:tab/>
        </w:r>
        <w:r w:rsidR="00545FA9">
          <w:rPr>
            <w:noProof/>
            <w:webHidden/>
          </w:rPr>
          <w:fldChar w:fldCharType="begin"/>
        </w:r>
        <w:r w:rsidR="00545FA9">
          <w:rPr>
            <w:noProof/>
            <w:webHidden/>
          </w:rPr>
          <w:instrText xml:space="preserve"> PAGEREF _Toc78535512 \h </w:instrText>
        </w:r>
        <w:r w:rsidR="00545FA9">
          <w:rPr>
            <w:noProof/>
            <w:webHidden/>
          </w:rPr>
        </w:r>
        <w:r w:rsidR="00545FA9">
          <w:rPr>
            <w:noProof/>
            <w:webHidden/>
          </w:rPr>
          <w:fldChar w:fldCharType="separate"/>
        </w:r>
        <w:r w:rsidR="00545FA9">
          <w:rPr>
            <w:noProof/>
            <w:webHidden/>
          </w:rPr>
          <w:t>49</w:t>
        </w:r>
        <w:r w:rsidR="00545FA9">
          <w:rPr>
            <w:noProof/>
            <w:webHidden/>
          </w:rPr>
          <w:fldChar w:fldCharType="end"/>
        </w:r>
      </w:hyperlink>
    </w:p>
    <w:p w14:paraId="1250B3AF"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513" w:history="1">
        <w:r w:rsidR="00545FA9" w:rsidRPr="00137BF3">
          <w:rPr>
            <w:rStyle w:val="Hyperlink"/>
            <w:noProof/>
          </w:rPr>
          <w:t>1.5.</w:t>
        </w:r>
        <w:r w:rsidR="00545FA9">
          <w:rPr>
            <w:rFonts w:asciiTheme="minorHAnsi" w:eastAsiaTheme="minorEastAsia" w:hAnsiTheme="minorHAnsi" w:cstheme="minorBidi"/>
            <w:caps w:val="0"/>
            <w:noProof/>
            <w:szCs w:val="22"/>
            <w:lang w:bidi="ar-SA"/>
          </w:rPr>
          <w:tab/>
        </w:r>
        <w:r w:rsidR="00545FA9" w:rsidRPr="00137BF3">
          <w:rPr>
            <w:rStyle w:val="Hyperlink"/>
            <w:noProof/>
          </w:rPr>
          <w:t>Chi trả hoa hồng</w:t>
        </w:r>
        <w:r w:rsidR="00545FA9">
          <w:rPr>
            <w:noProof/>
            <w:webHidden/>
          </w:rPr>
          <w:tab/>
        </w:r>
        <w:r w:rsidR="00545FA9">
          <w:rPr>
            <w:noProof/>
            <w:webHidden/>
          </w:rPr>
          <w:fldChar w:fldCharType="begin"/>
        </w:r>
        <w:r w:rsidR="00545FA9">
          <w:rPr>
            <w:noProof/>
            <w:webHidden/>
          </w:rPr>
          <w:instrText xml:space="preserve"> PAGEREF _Toc78535513 \h </w:instrText>
        </w:r>
        <w:r w:rsidR="00545FA9">
          <w:rPr>
            <w:noProof/>
            <w:webHidden/>
          </w:rPr>
        </w:r>
        <w:r w:rsidR="00545FA9">
          <w:rPr>
            <w:noProof/>
            <w:webHidden/>
          </w:rPr>
          <w:fldChar w:fldCharType="separate"/>
        </w:r>
        <w:r w:rsidR="00545FA9">
          <w:rPr>
            <w:noProof/>
            <w:webHidden/>
          </w:rPr>
          <w:t>50</w:t>
        </w:r>
        <w:r w:rsidR="00545FA9">
          <w:rPr>
            <w:noProof/>
            <w:webHidden/>
          </w:rPr>
          <w:fldChar w:fldCharType="end"/>
        </w:r>
      </w:hyperlink>
    </w:p>
    <w:p w14:paraId="3D0A0489"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14" w:history="1">
        <w:r w:rsidR="00545FA9" w:rsidRPr="00137BF3">
          <w:rPr>
            <w:rStyle w:val="Hyperlink"/>
            <w:rFonts w:asciiTheme="majorHAnsi" w:hAnsiTheme="majorHAnsi"/>
          </w:rPr>
          <w:t>1.5.1.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Tra cứu hoa hồng</w:t>
        </w:r>
        <w:r w:rsidR="00545FA9">
          <w:rPr>
            <w:webHidden/>
          </w:rPr>
          <w:tab/>
        </w:r>
        <w:r w:rsidR="00545FA9">
          <w:rPr>
            <w:webHidden/>
          </w:rPr>
          <w:fldChar w:fldCharType="begin"/>
        </w:r>
        <w:r w:rsidR="00545FA9">
          <w:rPr>
            <w:webHidden/>
          </w:rPr>
          <w:instrText xml:space="preserve"> PAGEREF _Toc78535514 \h </w:instrText>
        </w:r>
        <w:r w:rsidR="00545FA9">
          <w:rPr>
            <w:webHidden/>
          </w:rPr>
        </w:r>
        <w:r w:rsidR="00545FA9">
          <w:rPr>
            <w:webHidden/>
          </w:rPr>
          <w:fldChar w:fldCharType="separate"/>
        </w:r>
        <w:r w:rsidR="00545FA9">
          <w:rPr>
            <w:webHidden/>
          </w:rPr>
          <w:t>50</w:t>
        </w:r>
        <w:r w:rsidR="00545FA9">
          <w:rPr>
            <w:webHidden/>
          </w:rPr>
          <w:fldChar w:fldCharType="end"/>
        </w:r>
      </w:hyperlink>
    </w:p>
    <w:p w14:paraId="445CCBF1"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15" w:history="1">
        <w:r w:rsidR="00545FA9" w:rsidRPr="00137BF3">
          <w:rPr>
            <w:rStyle w:val="Hyperlink"/>
            <w:rFonts w:asciiTheme="majorHAnsi" w:hAnsiTheme="majorHAnsi"/>
          </w:rPr>
          <w:t>1.5.2.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Tính lại hoa hồng</w:t>
        </w:r>
        <w:r w:rsidR="00545FA9">
          <w:rPr>
            <w:webHidden/>
          </w:rPr>
          <w:tab/>
        </w:r>
        <w:r w:rsidR="00545FA9">
          <w:rPr>
            <w:webHidden/>
          </w:rPr>
          <w:fldChar w:fldCharType="begin"/>
        </w:r>
        <w:r w:rsidR="00545FA9">
          <w:rPr>
            <w:webHidden/>
          </w:rPr>
          <w:instrText xml:space="preserve"> PAGEREF _Toc78535515 \h </w:instrText>
        </w:r>
        <w:r w:rsidR="00545FA9">
          <w:rPr>
            <w:webHidden/>
          </w:rPr>
        </w:r>
        <w:r w:rsidR="00545FA9">
          <w:rPr>
            <w:webHidden/>
          </w:rPr>
          <w:fldChar w:fldCharType="separate"/>
        </w:r>
        <w:r w:rsidR="00545FA9">
          <w:rPr>
            <w:webHidden/>
          </w:rPr>
          <w:t>50</w:t>
        </w:r>
        <w:r w:rsidR="00545FA9">
          <w:rPr>
            <w:webHidden/>
          </w:rPr>
          <w:fldChar w:fldCharType="end"/>
        </w:r>
      </w:hyperlink>
    </w:p>
    <w:p w14:paraId="3708C407"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516" w:history="1">
        <w:r w:rsidR="00545FA9" w:rsidRPr="00137BF3">
          <w:rPr>
            <w:rStyle w:val="Hyperlink"/>
            <w:noProof/>
          </w:rPr>
          <w:t>1.6.</w:t>
        </w:r>
        <w:r w:rsidR="00545FA9">
          <w:rPr>
            <w:rFonts w:asciiTheme="minorHAnsi" w:eastAsiaTheme="minorEastAsia" w:hAnsiTheme="minorHAnsi" w:cstheme="minorBidi"/>
            <w:caps w:val="0"/>
            <w:noProof/>
            <w:szCs w:val="22"/>
            <w:lang w:bidi="ar-SA"/>
          </w:rPr>
          <w:tab/>
        </w:r>
        <w:r w:rsidR="00545FA9" w:rsidRPr="00137BF3">
          <w:rPr>
            <w:rStyle w:val="Hyperlink"/>
            <w:noProof/>
          </w:rPr>
          <w:t>Hồ sơ khách hàng</w:t>
        </w:r>
        <w:r w:rsidR="00545FA9">
          <w:rPr>
            <w:noProof/>
            <w:webHidden/>
          </w:rPr>
          <w:tab/>
        </w:r>
        <w:r w:rsidR="00545FA9">
          <w:rPr>
            <w:noProof/>
            <w:webHidden/>
          </w:rPr>
          <w:fldChar w:fldCharType="begin"/>
        </w:r>
        <w:r w:rsidR="00545FA9">
          <w:rPr>
            <w:noProof/>
            <w:webHidden/>
          </w:rPr>
          <w:instrText xml:space="preserve"> PAGEREF _Toc78535516 \h </w:instrText>
        </w:r>
        <w:r w:rsidR="00545FA9">
          <w:rPr>
            <w:noProof/>
            <w:webHidden/>
          </w:rPr>
        </w:r>
        <w:r w:rsidR="00545FA9">
          <w:rPr>
            <w:noProof/>
            <w:webHidden/>
          </w:rPr>
          <w:fldChar w:fldCharType="separate"/>
        </w:r>
        <w:r w:rsidR="00545FA9">
          <w:rPr>
            <w:noProof/>
            <w:webHidden/>
          </w:rPr>
          <w:t>50</w:t>
        </w:r>
        <w:r w:rsidR="00545FA9">
          <w:rPr>
            <w:noProof/>
            <w:webHidden/>
          </w:rPr>
          <w:fldChar w:fldCharType="end"/>
        </w:r>
      </w:hyperlink>
    </w:p>
    <w:p w14:paraId="66551476"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17" w:history="1">
        <w:r w:rsidR="00545FA9" w:rsidRPr="00137BF3">
          <w:rPr>
            <w:rStyle w:val="Hyperlink"/>
            <w:rFonts w:asciiTheme="majorHAnsi" w:hAnsiTheme="majorHAnsi"/>
          </w:rPr>
          <w:t>1.6.1.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Thông tin khách hàng</w:t>
        </w:r>
        <w:r w:rsidR="00545FA9">
          <w:rPr>
            <w:webHidden/>
          </w:rPr>
          <w:tab/>
        </w:r>
        <w:r w:rsidR="00545FA9">
          <w:rPr>
            <w:webHidden/>
          </w:rPr>
          <w:fldChar w:fldCharType="begin"/>
        </w:r>
        <w:r w:rsidR="00545FA9">
          <w:rPr>
            <w:webHidden/>
          </w:rPr>
          <w:instrText xml:space="preserve"> PAGEREF _Toc78535517 \h </w:instrText>
        </w:r>
        <w:r w:rsidR="00545FA9">
          <w:rPr>
            <w:webHidden/>
          </w:rPr>
        </w:r>
        <w:r w:rsidR="00545FA9">
          <w:rPr>
            <w:webHidden/>
          </w:rPr>
          <w:fldChar w:fldCharType="separate"/>
        </w:r>
        <w:r w:rsidR="00545FA9">
          <w:rPr>
            <w:webHidden/>
          </w:rPr>
          <w:t>50</w:t>
        </w:r>
        <w:r w:rsidR="00545FA9">
          <w:rPr>
            <w:webHidden/>
          </w:rPr>
          <w:fldChar w:fldCharType="end"/>
        </w:r>
      </w:hyperlink>
    </w:p>
    <w:p w14:paraId="68FEDD7D" w14:textId="77777777" w:rsidR="00545FA9" w:rsidRDefault="006A57A9">
      <w:pPr>
        <w:pStyle w:val="TOC4"/>
        <w:tabs>
          <w:tab w:val="left" w:pos="1760"/>
          <w:tab w:val="right" w:leader="dot" w:pos="9651"/>
        </w:tabs>
        <w:rPr>
          <w:rFonts w:eastAsiaTheme="minorEastAsia" w:cstheme="minorBidi"/>
          <w:noProof/>
          <w:sz w:val="22"/>
          <w:szCs w:val="22"/>
        </w:rPr>
      </w:pPr>
      <w:hyperlink w:anchor="_Toc78535518" w:history="1">
        <w:r w:rsidR="00545FA9" w:rsidRPr="00137BF3">
          <w:rPr>
            <w:rStyle w:val="Hyperlink"/>
            <w:rFonts w:eastAsiaTheme="majorEastAsia"/>
            <w:noProof/>
            <w:lang w:bidi="en-US"/>
          </w:rPr>
          <w:t>1.6.1.1.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_Toc78535518 \h </w:instrText>
        </w:r>
        <w:r w:rsidR="00545FA9">
          <w:rPr>
            <w:noProof/>
            <w:webHidden/>
          </w:rPr>
        </w:r>
        <w:r w:rsidR="00545FA9">
          <w:rPr>
            <w:noProof/>
            <w:webHidden/>
          </w:rPr>
          <w:fldChar w:fldCharType="separate"/>
        </w:r>
        <w:r w:rsidR="00545FA9">
          <w:rPr>
            <w:noProof/>
            <w:webHidden/>
          </w:rPr>
          <w:t>50</w:t>
        </w:r>
        <w:r w:rsidR="00545FA9">
          <w:rPr>
            <w:noProof/>
            <w:webHidden/>
          </w:rPr>
          <w:fldChar w:fldCharType="end"/>
        </w:r>
      </w:hyperlink>
    </w:p>
    <w:p w14:paraId="1483F076"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19" w:history="1">
        <w:r w:rsidR="00545FA9" w:rsidRPr="00137BF3">
          <w:rPr>
            <w:rStyle w:val="Hyperlink"/>
            <w:rFonts w:asciiTheme="majorHAnsi" w:hAnsiTheme="majorHAnsi"/>
          </w:rPr>
          <w:t>1.6.2.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Upload hồ sơ</w:t>
        </w:r>
        <w:r w:rsidR="00545FA9">
          <w:rPr>
            <w:webHidden/>
          </w:rPr>
          <w:tab/>
        </w:r>
        <w:r w:rsidR="00545FA9">
          <w:rPr>
            <w:webHidden/>
          </w:rPr>
          <w:fldChar w:fldCharType="begin"/>
        </w:r>
        <w:r w:rsidR="00545FA9">
          <w:rPr>
            <w:webHidden/>
          </w:rPr>
          <w:instrText xml:space="preserve"> PAGEREF _Toc78535519 \h </w:instrText>
        </w:r>
        <w:r w:rsidR="00545FA9">
          <w:rPr>
            <w:webHidden/>
          </w:rPr>
        </w:r>
        <w:r w:rsidR="00545FA9">
          <w:rPr>
            <w:webHidden/>
          </w:rPr>
          <w:fldChar w:fldCharType="separate"/>
        </w:r>
        <w:r w:rsidR="00545FA9">
          <w:rPr>
            <w:webHidden/>
          </w:rPr>
          <w:t>57</w:t>
        </w:r>
        <w:r w:rsidR="00545FA9">
          <w:rPr>
            <w:webHidden/>
          </w:rPr>
          <w:fldChar w:fldCharType="end"/>
        </w:r>
      </w:hyperlink>
    </w:p>
    <w:p w14:paraId="24AC8F7F" w14:textId="77777777" w:rsidR="00545FA9" w:rsidRDefault="006A57A9">
      <w:pPr>
        <w:pStyle w:val="TOC4"/>
        <w:tabs>
          <w:tab w:val="left" w:pos="1760"/>
          <w:tab w:val="right" w:leader="dot" w:pos="9651"/>
        </w:tabs>
        <w:rPr>
          <w:rFonts w:eastAsiaTheme="minorEastAsia" w:cstheme="minorBidi"/>
          <w:noProof/>
          <w:sz w:val="22"/>
          <w:szCs w:val="22"/>
        </w:rPr>
      </w:pPr>
      <w:hyperlink w:anchor="_Toc78535520" w:history="1">
        <w:r w:rsidR="00545FA9" w:rsidRPr="00137BF3">
          <w:rPr>
            <w:rStyle w:val="Hyperlink"/>
            <w:rFonts w:eastAsiaTheme="majorEastAsia"/>
            <w:noProof/>
            <w:lang w:bidi="en-US"/>
          </w:rPr>
          <w:t>1.6.2.1.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_Toc78535520 \h </w:instrText>
        </w:r>
        <w:r w:rsidR="00545FA9">
          <w:rPr>
            <w:noProof/>
            <w:webHidden/>
          </w:rPr>
        </w:r>
        <w:r w:rsidR="00545FA9">
          <w:rPr>
            <w:noProof/>
            <w:webHidden/>
          </w:rPr>
          <w:fldChar w:fldCharType="separate"/>
        </w:r>
        <w:r w:rsidR="00545FA9">
          <w:rPr>
            <w:noProof/>
            <w:webHidden/>
          </w:rPr>
          <w:t>57</w:t>
        </w:r>
        <w:r w:rsidR="00545FA9">
          <w:rPr>
            <w:noProof/>
            <w:webHidden/>
          </w:rPr>
          <w:fldChar w:fldCharType="end"/>
        </w:r>
      </w:hyperlink>
    </w:p>
    <w:p w14:paraId="0B09D08F" w14:textId="77777777" w:rsidR="00545FA9" w:rsidRDefault="006A57A9">
      <w:pPr>
        <w:pStyle w:val="TOC4"/>
        <w:tabs>
          <w:tab w:val="left" w:pos="1760"/>
          <w:tab w:val="right" w:leader="dot" w:pos="9651"/>
        </w:tabs>
        <w:rPr>
          <w:rFonts w:eastAsiaTheme="minorEastAsia" w:cstheme="minorBidi"/>
          <w:noProof/>
          <w:sz w:val="22"/>
          <w:szCs w:val="22"/>
        </w:rPr>
      </w:pPr>
      <w:hyperlink w:anchor="_Toc78535521" w:history="1">
        <w:r w:rsidR="00545FA9" w:rsidRPr="00137BF3">
          <w:rPr>
            <w:rStyle w:val="Hyperlink"/>
            <w:rFonts w:eastAsiaTheme="majorEastAsia"/>
            <w:noProof/>
            <w:lang w:bidi="en-US"/>
          </w:rPr>
          <w:t>1.6.2.2.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_Toc78535521 \h </w:instrText>
        </w:r>
        <w:r w:rsidR="00545FA9">
          <w:rPr>
            <w:noProof/>
            <w:webHidden/>
          </w:rPr>
        </w:r>
        <w:r w:rsidR="00545FA9">
          <w:rPr>
            <w:noProof/>
            <w:webHidden/>
          </w:rPr>
          <w:fldChar w:fldCharType="separate"/>
        </w:r>
        <w:r w:rsidR="00545FA9">
          <w:rPr>
            <w:noProof/>
            <w:webHidden/>
          </w:rPr>
          <w:t>57</w:t>
        </w:r>
        <w:r w:rsidR="00545FA9">
          <w:rPr>
            <w:noProof/>
            <w:webHidden/>
          </w:rPr>
          <w:fldChar w:fldCharType="end"/>
        </w:r>
      </w:hyperlink>
    </w:p>
    <w:p w14:paraId="1292B420"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22" w:history="1">
        <w:r w:rsidR="00545FA9" w:rsidRPr="00137BF3">
          <w:rPr>
            <w:rStyle w:val="Hyperlink"/>
            <w:rFonts w:asciiTheme="majorHAnsi" w:hAnsiTheme="majorHAnsi"/>
          </w:rPr>
          <w:t>1.6.3.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Duyệt thông tin khách hàng</w:t>
        </w:r>
        <w:r w:rsidR="00545FA9">
          <w:rPr>
            <w:webHidden/>
          </w:rPr>
          <w:tab/>
        </w:r>
        <w:r w:rsidR="00545FA9">
          <w:rPr>
            <w:webHidden/>
          </w:rPr>
          <w:fldChar w:fldCharType="begin"/>
        </w:r>
        <w:r w:rsidR="00545FA9">
          <w:rPr>
            <w:webHidden/>
          </w:rPr>
          <w:instrText xml:space="preserve"> PAGEREF _Toc78535522 \h </w:instrText>
        </w:r>
        <w:r w:rsidR="00545FA9">
          <w:rPr>
            <w:webHidden/>
          </w:rPr>
        </w:r>
        <w:r w:rsidR="00545FA9">
          <w:rPr>
            <w:webHidden/>
          </w:rPr>
          <w:fldChar w:fldCharType="separate"/>
        </w:r>
        <w:r w:rsidR="00545FA9">
          <w:rPr>
            <w:webHidden/>
          </w:rPr>
          <w:t>58</w:t>
        </w:r>
        <w:r w:rsidR="00545FA9">
          <w:rPr>
            <w:webHidden/>
          </w:rPr>
          <w:fldChar w:fldCharType="end"/>
        </w:r>
      </w:hyperlink>
    </w:p>
    <w:p w14:paraId="2114EF9E" w14:textId="77777777" w:rsidR="00545FA9" w:rsidRDefault="006A57A9">
      <w:pPr>
        <w:pStyle w:val="TOC4"/>
        <w:tabs>
          <w:tab w:val="left" w:pos="1760"/>
          <w:tab w:val="right" w:leader="dot" w:pos="9651"/>
        </w:tabs>
        <w:rPr>
          <w:rFonts w:eastAsiaTheme="minorEastAsia" w:cstheme="minorBidi"/>
          <w:noProof/>
          <w:sz w:val="22"/>
          <w:szCs w:val="22"/>
        </w:rPr>
      </w:pPr>
      <w:hyperlink w:anchor="_Toc78535523" w:history="1">
        <w:r w:rsidR="00545FA9" w:rsidRPr="00137BF3">
          <w:rPr>
            <w:rStyle w:val="Hyperlink"/>
            <w:rFonts w:eastAsiaTheme="majorEastAsia"/>
            <w:noProof/>
            <w:lang w:bidi="en-US"/>
          </w:rPr>
          <w:t>1.6.3.1.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_Toc78535523 \h </w:instrText>
        </w:r>
        <w:r w:rsidR="00545FA9">
          <w:rPr>
            <w:noProof/>
            <w:webHidden/>
          </w:rPr>
        </w:r>
        <w:r w:rsidR="00545FA9">
          <w:rPr>
            <w:noProof/>
            <w:webHidden/>
          </w:rPr>
          <w:fldChar w:fldCharType="separate"/>
        </w:r>
        <w:r w:rsidR="00545FA9">
          <w:rPr>
            <w:noProof/>
            <w:webHidden/>
          </w:rPr>
          <w:t>58</w:t>
        </w:r>
        <w:r w:rsidR="00545FA9">
          <w:rPr>
            <w:noProof/>
            <w:webHidden/>
          </w:rPr>
          <w:fldChar w:fldCharType="end"/>
        </w:r>
      </w:hyperlink>
    </w:p>
    <w:p w14:paraId="3B393885"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24" w:history="1">
        <w:r w:rsidR="00545FA9" w:rsidRPr="00137BF3">
          <w:rPr>
            <w:rStyle w:val="Hyperlink"/>
            <w:rFonts w:asciiTheme="majorHAnsi" w:hAnsiTheme="majorHAnsi"/>
          </w:rPr>
          <w:t>1.6.4.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Xác nhận kết quả mở TK CK (Manual)</w:t>
        </w:r>
        <w:r w:rsidR="00545FA9">
          <w:rPr>
            <w:webHidden/>
          </w:rPr>
          <w:tab/>
        </w:r>
        <w:r w:rsidR="00545FA9">
          <w:rPr>
            <w:webHidden/>
          </w:rPr>
          <w:fldChar w:fldCharType="begin"/>
        </w:r>
        <w:r w:rsidR="00545FA9">
          <w:rPr>
            <w:webHidden/>
          </w:rPr>
          <w:instrText xml:space="preserve"> PAGEREF _Toc78535524 \h </w:instrText>
        </w:r>
        <w:r w:rsidR="00545FA9">
          <w:rPr>
            <w:webHidden/>
          </w:rPr>
        </w:r>
        <w:r w:rsidR="00545FA9">
          <w:rPr>
            <w:webHidden/>
          </w:rPr>
          <w:fldChar w:fldCharType="separate"/>
        </w:r>
        <w:r w:rsidR="00545FA9">
          <w:rPr>
            <w:webHidden/>
          </w:rPr>
          <w:t>59</w:t>
        </w:r>
        <w:r w:rsidR="00545FA9">
          <w:rPr>
            <w:webHidden/>
          </w:rPr>
          <w:fldChar w:fldCharType="end"/>
        </w:r>
      </w:hyperlink>
    </w:p>
    <w:p w14:paraId="1D3A2208" w14:textId="77777777" w:rsidR="00545FA9" w:rsidRDefault="006A57A9">
      <w:pPr>
        <w:pStyle w:val="TOC4"/>
        <w:tabs>
          <w:tab w:val="left" w:pos="1760"/>
          <w:tab w:val="right" w:leader="dot" w:pos="9651"/>
        </w:tabs>
        <w:rPr>
          <w:rFonts w:eastAsiaTheme="minorEastAsia" w:cstheme="minorBidi"/>
          <w:noProof/>
          <w:sz w:val="22"/>
          <w:szCs w:val="22"/>
        </w:rPr>
      </w:pPr>
      <w:hyperlink w:anchor="_Toc78535525" w:history="1">
        <w:r w:rsidR="00545FA9" w:rsidRPr="00137BF3">
          <w:rPr>
            <w:rStyle w:val="Hyperlink"/>
            <w:rFonts w:eastAsiaTheme="majorEastAsia"/>
            <w:noProof/>
            <w:lang w:bidi="en-US"/>
          </w:rPr>
          <w:t>1.6.4.1.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_Toc78535525 \h </w:instrText>
        </w:r>
        <w:r w:rsidR="00545FA9">
          <w:rPr>
            <w:noProof/>
            <w:webHidden/>
          </w:rPr>
        </w:r>
        <w:r w:rsidR="00545FA9">
          <w:rPr>
            <w:noProof/>
            <w:webHidden/>
          </w:rPr>
          <w:fldChar w:fldCharType="separate"/>
        </w:r>
        <w:r w:rsidR="00545FA9">
          <w:rPr>
            <w:noProof/>
            <w:webHidden/>
          </w:rPr>
          <w:t>59</w:t>
        </w:r>
        <w:r w:rsidR="00545FA9">
          <w:rPr>
            <w:noProof/>
            <w:webHidden/>
          </w:rPr>
          <w:fldChar w:fldCharType="end"/>
        </w:r>
      </w:hyperlink>
    </w:p>
    <w:p w14:paraId="5A384CF8" w14:textId="77777777" w:rsidR="00545FA9" w:rsidRDefault="006A57A9">
      <w:pPr>
        <w:pStyle w:val="TOC4"/>
        <w:tabs>
          <w:tab w:val="left" w:pos="1760"/>
          <w:tab w:val="right" w:leader="dot" w:pos="9651"/>
        </w:tabs>
        <w:rPr>
          <w:rFonts w:eastAsiaTheme="minorEastAsia" w:cstheme="minorBidi"/>
          <w:noProof/>
          <w:sz w:val="22"/>
          <w:szCs w:val="22"/>
        </w:rPr>
      </w:pPr>
      <w:hyperlink w:anchor="_Toc78535526" w:history="1">
        <w:r w:rsidR="00545FA9" w:rsidRPr="00137BF3">
          <w:rPr>
            <w:rStyle w:val="Hyperlink"/>
            <w:rFonts w:eastAsiaTheme="majorEastAsia"/>
            <w:noProof/>
            <w:lang w:bidi="en-US"/>
          </w:rPr>
          <w:t>1.6.4.2.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_Toc78535526 \h </w:instrText>
        </w:r>
        <w:r w:rsidR="00545FA9">
          <w:rPr>
            <w:noProof/>
            <w:webHidden/>
          </w:rPr>
        </w:r>
        <w:r w:rsidR="00545FA9">
          <w:rPr>
            <w:noProof/>
            <w:webHidden/>
          </w:rPr>
          <w:fldChar w:fldCharType="separate"/>
        </w:r>
        <w:r w:rsidR="00545FA9">
          <w:rPr>
            <w:noProof/>
            <w:webHidden/>
          </w:rPr>
          <w:t>60</w:t>
        </w:r>
        <w:r w:rsidR="00545FA9">
          <w:rPr>
            <w:noProof/>
            <w:webHidden/>
          </w:rPr>
          <w:fldChar w:fldCharType="end"/>
        </w:r>
      </w:hyperlink>
    </w:p>
    <w:p w14:paraId="3CEDAB8C"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27" w:history="1">
        <w:r w:rsidR="00545FA9" w:rsidRPr="00137BF3">
          <w:rPr>
            <w:rStyle w:val="Hyperlink"/>
            <w:rFonts w:asciiTheme="majorHAnsi" w:hAnsiTheme="majorHAnsi"/>
          </w:rPr>
          <w:t>1.6.5.</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Gửi yêu cầu x/n NĐT chuyên nghiệp</w:t>
        </w:r>
        <w:r w:rsidR="00545FA9">
          <w:rPr>
            <w:webHidden/>
          </w:rPr>
          <w:tab/>
        </w:r>
        <w:r w:rsidR="00545FA9">
          <w:rPr>
            <w:webHidden/>
          </w:rPr>
          <w:fldChar w:fldCharType="begin"/>
        </w:r>
        <w:r w:rsidR="00545FA9">
          <w:rPr>
            <w:webHidden/>
          </w:rPr>
          <w:instrText xml:space="preserve"> PAGEREF _Toc78535527 \h </w:instrText>
        </w:r>
        <w:r w:rsidR="00545FA9">
          <w:rPr>
            <w:webHidden/>
          </w:rPr>
        </w:r>
        <w:r w:rsidR="00545FA9">
          <w:rPr>
            <w:webHidden/>
          </w:rPr>
          <w:fldChar w:fldCharType="separate"/>
        </w:r>
        <w:r w:rsidR="00545FA9">
          <w:rPr>
            <w:webHidden/>
          </w:rPr>
          <w:t>60</w:t>
        </w:r>
        <w:r w:rsidR="00545FA9">
          <w:rPr>
            <w:webHidden/>
          </w:rPr>
          <w:fldChar w:fldCharType="end"/>
        </w:r>
      </w:hyperlink>
    </w:p>
    <w:p w14:paraId="04DAF174" w14:textId="77777777" w:rsidR="00545FA9" w:rsidRDefault="006A57A9">
      <w:pPr>
        <w:pStyle w:val="TOC4"/>
        <w:tabs>
          <w:tab w:val="left" w:pos="1760"/>
          <w:tab w:val="right" w:leader="dot" w:pos="9651"/>
        </w:tabs>
        <w:rPr>
          <w:rFonts w:eastAsiaTheme="minorEastAsia" w:cstheme="minorBidi"/>
          <w:noProof/>
          <w:sz w:val="22"/>
          <w:szCs w:val="22"/>
        </w:rPr>
      </w:pPr>
      <w:hyperlink w:anchor="_Toc78535528" w:history="1">
        <w:r w:rsidR="00545FA9" w:rsidRPr="00137BF3">
          <w:rPr>
            <w:rStyle w:val="Hyperlink"/>
            <w:rFonts w:eastAsiaTheme="majorEastAsia"/>
            <w:noProof/>
            <w:lang w:bidi="en-US"/>
          </w:rPr>
          <w:t>1.6.5.1.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_Toc78535528 \h </w:instrText>
        </w:r>
        <w:r w:rsidR="00545FA9">
          <w:rPr>
            <w:noProof/>
            <w:webHidden/>
          </w:rPr>
        </w:r>
        <w:r w:rsidR="00545FA9">
          <w:rPr>
            <w:noProof/>
            <w:webHidden/>
          </w:rPr>
          <w:fldChar w:fldCharType="separate"/>
        </w:r>
        <w:r w:rsidR="00545FA9">
          <w:rPr>
            <w:noProof/>
            <w:webHidden/>
          </w:rPr>
          <w:t>61</w:t>
        </w:r>
        <w:r w:rsidR="00545FA9">
          <w:rPr>
            <w:noProof/>
            <w:webHidden/>
          </w:rPr>
          <w:fldChar w:fldCharType="end"/>
        </w:r>
      </w:hyperlink>
    </w:p>
    <w:p w14:paraId="5E6DAF94" w14:textId="77777777" w:rsidR="00545FA9" w:rsidRDefault="006A57A9">
      <w:pPr>
        <w:pStyle w:val="TOC4"/>
        <w:tabs>
          <w:tab w:val="left" w:pos="1760"/>
          <w:tab w:val="right" w:leader="dot" w:pos="9651"/>
        </w:tabs>
        <w:rPr>
          <w:rFonts w:eastAsiaTheme="minorEastAsia" w:cstheme="minorBidi"/>
          <w:noProof/>
          <w:sz w:val="22"/>
          <w:szCs w:val="22"/>
        </w:rPr>
      </w:pPr>
      <w:hyperlink w:anchor="_Toc78535529" w:history="1">
        <w:r w:rsidR="00545FA9" w:rsidRPr="00137BF3">
          <w:rPr>
            <w:rStyle w:val="Hyperlink"/>
            <w:rFonts w:eastAsiaTheme="majorEastAsia"/>
            <w:noProof/>
            <w:lang w:bidi="en-US"/>
          </w:rPr>
          <w:t>1.6.5.2.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_Toc78535529 \h </w:instrText>
        </w:r>
        <w:r w:rsidR="00545FA9">
          <w:rPr>
            <w:noProof/>
            <w:webHidden/>
          </w:rPr>
        </w:r>
        <w:r w:rsidR="00545FA9">
          <w:rPr>
            <w:noProof/>
            <w:webHidden/>
          </w:rPr>
          <w:fldChar w:fldCharType="separate"/>
        </w:r>
        <w:r w:rsidR="00545FA9">
          <w:rPr>
            <w:noProof/>
            <w:webHidden/>
          </w:rPr>
          <w:t>61</w:t>
        </w:r>
        <w:r w:rsidR="00545FA9">
          <w:rPr>
            <w:noProof/>
            <w:webHidden/>
          </w:rPr>
          <w:fldChar w:fldCharType="end"/>
        </w:r>
      </w:hyperlink>
    </w:p>
    <w:p w14:paraId="30F5A2B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30" w:history="1">
        <w:r w:rsidR="00545FA9" w:rsidRPr="00137BF3">
          <w:rPr>
            <w:rStyle w:val="Hyperlink"/>
            <w:rFonts w:asciiTheme="majorHAnsi" w:hAnsiTheme="majorHAnsi"/>
          </w:rPr>
          <w:t>1.6.6.</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Xác nhận NĐT chuyên nghiệp (Manual)</w:t>
        </w:r>
        <w:r w:rsidR="00545FA9">
          <w:rPr>
            <w:webHidden/>
          </w:rPr>
          <w:tab/>
        </w:r>
        <w:r w:rsidR="00545FA9">
          <w:rPr>
            <w:webHidden/>
          </w:rPr>
          <w:fldChar w:fldCharType="begin"/>
        </w:r>
        <w:r w:rsidR="00545FA9">
          <w:rPr>
            <w:webHidden/>
          </w:rPr>
          <w:instrText xml:space="preserve"> PAGEREF _Toc78535530 \h </w:instrText>
        </w:r>
        <w:r w:rsidR="00545FA9">
          <w:rPr>
            <w:webHidden/>
          </w:rPr>
        </w:r>
        <w:r w:rsidR="00545FA9">
          <w:rPr>
            <w:webHidden/>
          </w:rPr>
          <w:fldChar w:fldCharType="separate"/>
        </w:r>
        <w:r w:rsidR="00545FA9">
          <w:rPr>
            <w:webHidden/>
          </w:rPr>
          <w:t>62</w:t>
        </w:r>
        <w:r w:rsidR="00545FA9">
          <w:rPr>
            <w:webHidden/>
          </w:rPr>
          <w:fldChar w:fldCharType="end"/>
        </w:r>
      </w:hyperlink>
    </w:p>
    <w:p w14:paraId="5A6F7003" w14:textId="77777777" w:rsidR="00545FA9" w:rsidRDefault="006A57A9">
      <w:pPr>
        <w:pStyle w:val="TOC4"/>
        <w:tabs>
          <w:tab w:val="left" w:pos="1760"/>
          <w:tab w:val="right" w:leader="dot" w:pos="9651"/>
        </w:tabs>
        <w:rPr>
          <w:rFonts w:eastAsiaTheme="minorEastAsia" w:cstheme="minorBidi"/>
          <w:noProof/>
          <w:sz w:val="22"/>
          <w:szCs w:val="22"/>
        </w:rPr>
      </w:pPr>
      <w:hyperlink w:anchor="_Toc78535531" w:history="1">
        <w:r w:rsidR="00545FA9" w:rsidRPr="00137BF3">
          <w:rPr>
            <w:rStyle w:val="Hyperlink"/>
            <w:rFonts w:eastAsiaTheme="majorEastAsia"/>
            <w:noProof/>
            <w:lang w:bidi="en-US"/>
          </w:rPr>
          <w:t>1.6.6.1.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_Toc78535531 \h </w:instrText>
        </w:r>
        <w:r w:rsidR="00545FA9">
          <w:rPr>
            <w:noProof/>
            <w:webHidden/>
          </w:rPr>
        </w:r>
        <w:r w:rsidR="00545FA9">
          <w:rPr>
            <w:noProof/>
            <w:webHidden/>
          </w:rPr>
          <w:fldChar w:fldCharType="separate"/>
        </w:r>
        <w:r w:rsidR="00545FA9">
          <w:rPr>
            <w:noProof/>
            <w:webHidden/>
          </w:rPr>
          <w:t>62</w:t>
        </w:r>
        <w:r w:rsidR="00545FA9">
          <w:rPr>
            <w:noProof/>
            <w:webHidden/>
          </w:rPr>
          <w:fldChar w:fldCharType="end"/>
        </w:r>
      </w:hyperlink>
    </w:p>
    <w:p w14:paraId="00290BC5" w14:textId="77777777" w:rsidR="00545FA9" w:rsidRDefault="006A57A9">
      <w:pPr>
        <w:pStyle w:val="TOC4"/>
        <w:tabs>
          <w:tab w:val="left" w:pos="1760"/>
          <w:tab w:val="right" w:leader="dot" w:pos="9651"/>
        </w:tabs>
        <w:rPr>
          <w:rFonts w:eastAsiaTheme="minorEastAsia" w:cstheme="minorBidi"/>
          <w:noProof/>
          <w:sz w:val="22"/>
          <w:szCs w:val="22"/>
        </w:rPr>
      </w:pPr>
      <w:hyperlink w:anchor="_Toc78535532" w:history="1">
        <w:r w:rsidR="00545FA9" w:rsidRPr="00137BF3">
          <w:rPr>
            <w:rStyle w:val="Hyperlink"/>
            <w:rFonts w:eastAsiaTheme="majorEastAsia"/>
            <w:noProof/>
            <w:lang w:bidi="en-US"/>
          </w:rPr>
          <w:t>1.6.6.2.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_Toc78535532 \h </w:instrText>
        </w:r>
        <w:r w:rsidR="00545FA9">
          <w:rPr>
            <w:noProof/>
            <w:webHidden/>
          </w:rPr>
        </w:r>
        <w:r w:rsidR="00545FA9">
          <w:rPr>
            <w:noProof/>
            <w:webHidden/>
          </w:rPr>
          <w:fldChar w:fldCharType="separate"/>
        </w:r>
        <w:r w:rsidR="00545FA9">
          <w:rPr>
            <w:noProof/>
            <w:webHidden/>
          </w:rPr>
          <w:t>62</w:t>
        </w:r>
        <w:r w:rsidR="00545FA9">
          <w:rPr>
            <w:noProof/>
            <w:webHidden/>
          </w:rPr>
          <w:fldChar w:fldCharType="end"/>
        </w:r>
      </w:hyperlink>
    </w:p>
    <w:p w14:paraId="41B52E87"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533" w:history="1">
        <w:r w:rsidR="00545FA9" w:rsidRPr="00137BF3">
          <w:rPr>
            <w:rStyle w:val="Hyperlink"/>
            <w:noProof/>
          </w:rPr>
          <w:t>1.7.</w:t>
        </w:r>
        <w:r w:rsidR="00545FA9">
          <w:rPr>
            <w:rFonts w:asciiTheme="minorHAnsi" w:eastAsiaTheme="minorEastAsia" w:hAnsiTheme="minorHAnsi" w:cstheme="minorBidi"/>
            <w:caps w:val="0"/>
            <w:noProof/>
            <w:szCs w:val="22"/>
            <w:lang w:bidi="ar-SA"/>
          </w:rPr>
          <w:tab/>
        </w:r>
        <w:r w:rsidR="00545FA9" w:rsidRPr="00137BF3">
          <w:rPr>
            <w:rStyle w:val="Hyperlink"/>
            <w:noProof/>
          </w:rPr>
          <w:t>Quản trị tài khoản</w:t>
        </w:r>
        <w:r w:rsidR="00545FA9">
          <w:rPr>
            <w:noProof/>
            <w:webHidden/>
          </w:rPr>
          <w:tab/>
        </w:r>
        <w:r w:rsidR="00545FA9">
          <w:rPr>
            <w:noProof/>
            <w:webHidden/>
          </w:rPr>
          <w:fldChar w:fldCharType="begin"/>
        </w:r>
        <w:r w:rsidR="00545FA9">
          <w:rPr>
            <w:noProof/>
            <w:webHidden/>
          </w:rPr>
          <w:instrText xml:space="preserve"> PAGEREF _Toc78535533 \h </w:instrText>
        </w:r>
        <w:r w:rsidR="00545FA9">
          <w:rPr>
            <w:noProof/>
            <w:webHidden/>
          </w:rPr>
        </w:r>
        <w:r w:rsidR="00545FA9">
          <w:rPr>
            <w:noProof/>
            <w:webHidden/>
          </w:rPr>
          <w:fldChar w:fldCharType="separate"/>
        </w:r>
        <w:r w:rsidR="00545FA9">
          <w:rPr>
            <w:noProof/>
            <w:webHidden/>
          </w:rPr>
          <w:t>63</w:t>
        </w:r>
        <w:r w:rsidR="00545FA9">
          <w:rPr>
            <w:noProof/>
            <w:webHidden/>
          </w:rPr>
          <w:fldChar w:fldCharType="end"/>
        </w:r>
      </w:hyperlink>
    </w:p>
    <w:p w14:paraId="5EC6C018"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34" w:history="1">
        <w:r w:rsidR="00545FA9" w:rsidRPr="00137BF3">
          <w:rPr>
            <w:rStyle w:val="Hyperlink"/>
            <w:rFonts w:asciiTheme="majorHAnsi" w:hAnsiTheme="majorHAnsi"/>
          </w:rPr>
          <w:t>1.7.1.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Cấp lại mật khẩu</w:t>
        </w:r>
        <w:r w:rsidR="00545FA9">
          <w:rPr>
            <w:webHidden/>
          </w:rPr>
          <w:tab/>
        </w:r>
        <w:r w:rsidR="00545FA9">
          <w:rPr>
            <w:webHidden/>
          </w:rPr>
          <w:fldChar w:fldCharType="begin"/>
        </w:r>
        <w:r w:rsidR="00545FA9">
          <w:rPr>
            <w:webHidden/>
          </w:rPr>
          <w:instrText xml:space="preserve"> PAGEREF _Toc78535534 \h </w:instrText>
        </w:r>
        <w:r w:rsidR="00545FA9">
          <w:rPr>
            <w:webHidden/>
          </w:rPr>
        </w:r>
        <w:r w:rsidR="00545FA9">
          <w:rPr>
            <w:webHidden/>
          </w:rPr>
          <w:fldChar w:fldCharType="separate"/>
        </w:r>
        <w:r w:rsidR="00545FA9">
          <w:rPr>
            <w:webHidden/>
          </w:rPr>
          <w:t>63</w:t>
        </w:r>
        <w:r w:rsidR="00545FA9">
          <w:rPr>
            <w:webHidden/>
          </w:rPr>
          <w:fldChar w:fldCharType="end"/>
        </w:r>
      </w:hyperlink>
    </w:p>
    <w:p w14:paraId="09C432C9"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35" w:history="1">
        <w:r w:rsidR="00545FA9" w:rsidRPr="00137BF3">
          <w:rPr>
            <w:rStyle w:val="Hyperlink"/>
            <w:rFonts w:asciiTheme="majorHAnsi" w:hAnsiTheme="majorHAnsi"/>
          </w:rPr>
          <w:t>1.7.2.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khai báo tham số pNKH</w:t>
        </w:r>
        <w:r w:rsidR="00545FA9">
          <w:rPr>
            <w:webHidden/>
          </w:rPr>
          <w:tab/>
        </w:r>
        <w:r w:rsidR="00545FA9">
          <w:rPr>
            <w:webHidden/>
          </w:rPr>
          <w:fldChar w:fldCharType="begin"/>
        </w:r>
        <w:r w:rsidR="00545FA9">
          <w:rPr>
            <w:webHidden/>
          </w:rPr>
          <w:instrText xml:space="preserve"> PAGEREF _Toc78535535 \h </w:instrText>
        </w:r>
        <w:r w:rsidR="00545FA9">
          <w:rPr>
            <w:webHidden/>
          </w:rPr>
        </w:r>
        <w:r w:rsidR="00545FA9">
          <w:rPr>
            <w:webHidden/>
          </w:rPr>
          <w:fldChar w:fldCharType="separate"/>
        </w:r>
        <w:r w:rsidR="00545FA9">
          <w:rPr>
            <w:webHidden/>
          </w:rPr>
          <w:t>63</w:t>
        </w:r>
        <w:r w:rsidR="00545FA9">
          <w:rPr>
            <w:webHidden/>
          </w:rPr>
          <w:fldChar w:fldCharType="end"/>
        </w:r>
      </w:hyperlink>
    </w:p>
    <w:p w14:paraId="46DD093C"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36" w:history="1">
        <w:r w:rsidR="00545FA9" w:rsidRPr="00137BF3">
          <w:rPr>
            <w:rStyle w:val="Hyperlink"/>
            <w:rFonts w:asciiTheme="majorHAnsi" w:hAnsiTheme="majorHAnsi"/>
          </w:rPr>
          <w:t>1.7.3.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Chuyển phân nhóm khách hàng</w:t>
        </w:r>
        <w:r w:rsidR="00545FA9">
          <w:rPr>
            <w:webHidden/>
          </w:rPr>
          <w:tab/>
        </w:r>
        <w:r w:rsidR="00545FA9">
          <w:rPr>
            <w:webHidden/>
          </w:rPr>
          <w:fldChar w:fldCharType="begin"/>
        </w:r>
        <w:r w:rsidR="00545FA9">
          <w:rPr>
            <w:webHidden/>
          </w:rPr>
          <w:instrText xml:space="preserve"> PAGEREF _Toc78535536 \h </w:instrText>
        </w:r>
        <w:r w:rsidR="00545FA9">
          <w:rPr>
            <w:webHidden/>
          </w:rPr>
        </w:r>
        <w:r w:rsidR="00545FA9">
          <w:rPr>
            <w:webHidden/>
          </w:rPr>
          <w:fldChar w:fldCharType="separate"/>
        </w:r>
        <w:r w:rsidR="00545FA9">
          <w:rPr>
            <w:webHidden/>
          </w:rPr>
          <w:t>63</w:t>
        </w:r>
        <w:r w:rsidR="00545FA9">
          <w:rPr>
            <w:webHidden/>
          </w:rPr>
          <w:fldChar w:fldCharType="end"/>
        </w:r>
      </w:hyperlink>
    </w:p>
    <w:p w14:paraId="28B80FD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37" w:history="1">
        <w:r w:rsidR="00545FA9" w:rsidRPr="00137BF3">
          <w:rPr>
            <w:rStyle w:val="Hyperlink"/>
            <w:rFonts w:asciiTheme="majorHAnsi" w:hAnsiTheme="majorHAnsi"/>
          </w:rPr>
          <w:t>1.7.4.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Chuyển nhóm careby KH</w:t>
        </w:r>
        <w:r w:rsidR="00545FA9">
          <w:rPr>
            <w:webHidden/>
          </w:rPr>
          <w:tab/>
        </w:r>
        <w:r w:rsidR="00545FA9">
          <w:rPr>
            <w:webHidden/>
          </w:rPr>
          <w:fldChar w:fldCharType="begin"/>
        </w:r>
        <w:r w:rsidR="00545FA9">
          <w:rPr>
            <w:webHidden/>
          </w:rPr>
          <w:instrText xml:space="preserve"> PAGEREF _Toc78535537 \h </w:instrText>
        </w:r>
        <w:r w:rsidR="00545FA9">
          <w:rPr>
            <w:webHidden/>
          </w:rPr>
        </w:r>
        <w:r w:rsidR="00545FA9">
          <w:rPr>
            <w:webHidden/>
          </w:rPr>
          <w:fldChar w:fldCharType="separate"/>
        </w:r>
        <w:r w:rsidR="00545FA9">
          <w:rPr>
            <w:webHidden/>
          </w:rPr>
          <w:t>63</w:t>
        </w:r>
        <w:r w:rsidR="00545FA9">
          <w:rPr>
            <w:webHidden/>
          </w:rPr>
          <w:fldChar w:fldCharType="end"/>
        </w:r>
      </w:hyperlink>
    </w:p>
    <w:p w14:paraId="3843E101"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38" w:history="1">
        <w:r w:rsidR="00545FA9" w:rsidRPr="00137BF3">
          <w:rPr>
            <w:rStyle w:val="Hyperlink"/>
            <w:rFonts w:asciiTheme="majorHAnsi" w:hAnsiTheme="majorHAnsi"/>
          </w:rPr>
          <w:t>1.7.5.</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Phong tỏa KH</w:t>
        </w:r>
        <w:r w:rsidR="00545FA9">
          <w:rPr>
            <w:webHidden/>
          </w:rPr>
          <w:tab/>
        </w:r>
        <w:r w:rsidR="00545FA9">
          <w:rPr>
            <w:webHidden/>
          </w:rPr>
          <w:fldChar w:fldCharType="begin"/>
        </w:r>
        <w:r w:rsidR="00545FA9">
          <w:rPr>
            <w:webHidden/>
          </w:rPr>
          <w:instrText xml:space="preserve"> PAGEREF _Toc78535538 \h </w:instrText>
        </w:r>
        <w:r w:rsidR="00545FA9">
          <w:rPr>
            <w:webHidden/>
          </w:rPr>
        </w:r>
        <w:r w:rsidR="00545FA9">
          <w:rPr>
            <w:webHidden/>
          </w:rPr>
          <w:fldChar w:fldCharType="separate"/>
        </w:r>
        <w:r w:rsidR="00545FA9">
          <w:rPr>
            <w:webHidden/>
          </w:rPr>
          <w:t>63</w:t>
        </w:r>
        <w:r w:rsidR="00545FA9">
          <w:rPr>
            <w:webHidden/>
          </w:rPr>
          <w:fldChar w:fldCharType="end"/>
        </w:r>
      </w:hyperlink>
    </w:p>
    <w:p w14:paraId="1F1BA48E"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39" w:history="1">
        <w:r w:rsidR="00545FA9" w:rsidRPr="00137BF3">
          <w:rPr>
            <w:rStyle w:val="Hyperlink"/>
            <w:rFonts w:asciiTheme="majorHAnsi" w:hAnsiTheme="majorHAnsi"/>
          </w:rPr>
          <w:t>1.7.6.</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Đóng mã KH</w:t>
        </w:r>
        <w:r w:rsidR="00545FA9">
          <w:rPr>
            <w:webHidden/>
          </w:rPr>
          <w:tab/>
        </w:r>
        <w:r w:rsidR="00545FA9">
          <w:rPr>
            <w:webHidden/>
          </w:rPr>
          <w:fldChar w:fldCharType="begin"/>
        </w:r>
        <w:r w:rsidR="00545FA9">
          <w:rPr>
            <w:webHidden/>
          </w:rPr>
          <w:instrText xml:space="preserve"> PAGEREF _Toc78535539 \h </w:instrText>
        </w:r>
        <w:r w:rsidR="00545FA9">
          <w:rPr>
            <w:webHidden/>
          </w:rPr>
        </w:r>
        <w:r w:rsidR="00545FA9">
          <w:rPr>
            <w:webHidden/>
          </w:rPr>
          <w:fldChar w:fldCharType="separate"/>
        </w:r>
        <w:r w:rsidR="00545FA9">
          <w:rPr>
            <w:webHidden/>
          </w:rPr>
          <w:t>63</w:t>
        </w:r>
        <w:r w:rsidR="00545FA9">
          <w:rPr>
            <w:webHidden/>
          </w:rPr>
          <w:fldChar w:fldCharType="end"/>
        </w:r>
      </w:hyperlink>
    </w:p>
    <w:p w14:paraId="0284901D"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40" w:history="1">
        <w:r w:rsidR="00545FA9" w:rsidRPr="00137BF3">
          <w:rPr>
            <w:rStyle w:val="Hyperlink"/>
            <w:rFonts w:asciiTheme="majorHAnsi" w:hAnsiTheme="majorHAnsi"/>
          </w:rPr>
          <w:t>1.7.7.</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Kích hoạt lại mã KH đã đóng</w:t>
        </w:r>
        <w:r w:rsidR="00545FA9">
          <w:rPr>
            <w:webHidden/>
          </w:rPr>
          <w:tab/>
        </w:r>
        <w:r w:rsidR="00545FA9">
          <w:rPr>
            <w:webHidden/>
          </w:rPr>
          <w:fldChar w:fldCharType="begin"/>
        </w:r>
        <w:r w:rsidR="00545FA9">
          <w:rPr>
            <w:webHidden/>
          </w:rPr>
          <w:instrText xml:space="preserve"> PAGEREF _Toc78535540 \h </w:instrText>
        </w:r>
        <w:r w:rsidR="00545FA9">
          <w:rPr>
            <w:webHidden/>
          </w:rPr>
        </w:r>
        <w:r w:rsidR="00545FA9">
          <w:rPr>
            <w:webHidden/>
          </w:rPr>
          <w:fldChar w:fldCharType="separate"/>
        </w:r>
        <w:r w:rsidR="00545FA9">
          <w:rPr>
            <w:webHidden/>
          </w:rPr>
          <w:t>63</w:t>
        </w:r>
        <w:r w:rsidR="00545FA9">
          <w:rPr>
            <w:webHidden/>
          </w:rPr>
          <w:fldChar w:fldCharType="end"/>
        </w:r>
      </w:hyperlink>
    </w:p>
    <w:p w14:paraId="329968AD"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41" w:history="1">
        <w:r w:rsidR="00545FA9" w:rsidRPr="00137BF3">
          <w:rPr>
            <w:rStyle w:val="Hyperlink"/>
            <w:rFonts w:asciiTheme="majorHAnsi" w:hAnsiTheme="majorHAnsi"/>
          </w:rPr>
          <w:t>1.7.8.</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Mở khóa user</w:t>
        </w:r>
        <w:r w:rsidR="00545FA9">
          <w:rPr>
            <w:webHidden/>
          </w:rPr>
          <w:tab/>
        </w:r>
        <w:r w:rsidR="00545FA9">
          <w:rPr>
            <w:webHidden/>
          </w:rPr>
          <w:fldChar w:fldCharType="begin"/>
        </w:r>
        <w:r w:rsidR="00545FA9">
          <w:rPr>
            <w:webHidden/>
          </w:rPr>
          <w:instrText xml:space="preserve"> PAGEREF _Toc78535541 \h </w:instrText>
        </w:r>
        <w:r w:rsidR="00545FA9">
          <w:rPr>
            <w:webHidden/>
          </w:rPr>
        </w:r>
        <w:r w:rsidR="00545FA9">
          <w:rPr>
            <w:webHidden/>
          </w:rPr>
          <w:fldChar w:fldCharType="separate"/>
        </w:r>
        <w:r w:rsidR="00545FA9">
          <w:rPr>
            <w:webHidden/>
          </w:rPr>
          <w:t>63</w:t>
        </w:r>
        <w:r w:rsidR="00545FA9">
          <w:rPr>
            <w:webHidden/>
          </w:rPr>
          <w:fldChar w:fldCharType="end"/>
        </w:r>
      </w:hyperlink>
    </w:p>
    <w:p w14:paraId="42517AE8" w14:textId="77777777" w:rsidR="00545FA9" w:rsidRDefault="006A57A9">
      <w:pPr>
        <w:pStyle w:val="TOC4"/>
        <w:tabs>
          <w:tab w:val="left" w:pos="1760"/>
          <w:tab w:val="right" w:leader="dot" w:pos="9651"/>
        </w:tabs>
        <w:rPr>
          <w:rFonts w:eastAsiaTheme="minorEastAsia" w:cstheme="minorBidi"/>
          <w:noProof/>
          <w:sz w:val="22"/>
          <w:szCs w:val="22"/>
        </w:rPr>
      </w:pPr>
      <w:hyperlink w:anchor="_Toc78535542" w:history="1">
        <w:r w:rsidR="00545FA9" w:rsidRPr="00137BF3">
          <w:rPr>
            <w:rStyle w:val="Hyperlink"/>
            <w:rFonts w:eastAsiaTheme="majorEastAsia"/>
            <w:noProof/>
            <w:lang w:bidi="en-US"/>
          </w:rPr>
          <w:t>1.7.8.1.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_Toc78535542 \h </w:instrText>
        </w:r>
        <w:r w:rsidR="00545FA9">
          <w:rPr>
            <w:noProof/>
            <w:webHidden/>
          </w:rPr>
        </w:r>
        <w:r w:rsidR="00545FA9">
          <w:rPr>
            <w:noProof/>
            <w:webHidden/>
          </w:rPr>
          <w:fldChar w:fldCharType="separate"/>
        </w:r>
        <w:r w:rsidR="00545FA9">
          <w:rPr>
            <w:noProof/>
            <w:webHidden/>
          </w:rPr>
          <w:t>63</w:t>
        </w:r>
        <w:r w:rsidR="00545FA9">
          <w:rPr>
            <w:noProof/>
            <w:webHidden/>
          </w:rPr>
          <w:fldChar w:fldCharType="end"/>
        </w:r>
      </w:hyperlink>
    </w:p>
    <w:p w14:paraId="4AE500C1" w14:textId="77777777" w:rsidR="00545FA9" w:rsidRDefault="006A57A9">
      <w:pPr>
        <w:pStyle w:val="TOC4"/>
        <w:tabs>
          <w:tab w:val="left" w:pos="1760"/>
          <w:tab w:val="right" w:leader="dot" w:pos="9651"/>
        </w:tabs>
        <w:rPr>
          <w:rFonts w:eastAsiaTheme="minorEastAsia" w:cstheme="minorBidi"/>
          <w:noProof/>
          <w:sz w:val="22"/>
          <w:szCs w:val="22"/>
        </w:rPr>
      </w:pPr>
      <w:hyperlink w:anchor="_Toc78535543" w:history="1">
        <w:r w:rsidR="00545FA9" w:rsidRPr="00137BF3">
          <w:rPr>
            <w:rStyle w:val="Hyperlink"/>
            <w:rFonts w:eastAsiaTheme="majorEastAsia"/>
            <w:noProof/>
            <w:lang w:bidi="en-US"/>
          </w:rPr>
          <w:t>1.7.8.2.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_Toc78535543 \h </w:instrText>
        </w:r>
        <w:r w:rsidR="00545FA9">
          <w:rPr>
            <w:noProof/>
            <w:webHidden/>
          </w:rPr>
        </w:r>
        <w:r w:rsidR="00545FA9">
          <w:rPr>
            <w:noProof/>
            <w:webHidden/>
          </w:rPr>
          <w:fldChar w:fldCharType="separate"/>
        </w:r>
        <w:r w:rsidR="00545FA9">
          <w:rPr>
            <w:noProof/>
            <w:webHidden/>
          </w:rPr>
          <w:t>63</w:t>
        </w:r>
        <w:r w:rsidR="00545FA9">
          <w:rPr>
            <w:noProof/>
            <w:webHidden/>
          </w:rPr>
          <w:fldChar w:fldCharType="end"/>
        </w:r>
      </w:hyperlink>
    </w:p>
    <w:p w14:paraId="4E5ACA39"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544" w:history="1">
        <w:r w:rsidR="00545FA9" w:rsidRPr="00137BF3">
          <w:rPr>
            <w:rStyle w:val="Hyperlink"/>
            <w:noProof/>
          </w:rPr>
          <w:t>1.8.</w:t>
        </w:r>
        <w:r w:rsidR="00545FA9">
          <w:rPr>
            <w:rFonts w:asciiTheme="minorHAnsi" w:eastAsiaTheme="minorEastAsia" w:hAnsiTheme="minorHAnsi" w:cstheme="minorBidi"/>
            <w:caps w:val="0"/>
            <w:noProof/>
            <w:szCs w:val="22"/>
            <w:lang w:bidi="ar-SA"/>
          </w:rPr>
          <w:tab/>
        </w:r>
        <w:r w:rsidR="00545FA9" w:rsidRPr="00137BF3">
          <w:rPr>
            <w:rStyle w:val="Hyperlink"/>
            <w:noProof/>
          </w:rPr>
          <w:t>Tra cứu thông tin KH</w:t>
        </w:r>
        <w:r w:rsidR="00545FA9">
          <w:rPr>
            <w:noProof/>
            <w:webHidden/>
          </w:rPr>
          <w:tab/>
        </w:r>
        <w:r w:rsidR="00545FA9">
          <w:rPr>
            <w:noProof/>
            <w:webHidden/>
          </w:rPr>
          <w:fldChar w:fldCharType="begin"/>
        </w:r>
        <w:r w:rsidR="00545FA9">
          <w:rPr>
            <w:noProof/>
            <w:webHidden/>
          </w:rPr>
          <w:instrText xml:space="preserve"> PAGEREF _Toc78535544 \h </w:instrText>
        </w:r>
        <w:r w:rsidR="00545FA9">
          <w:rPr>
            <w:noProof/>
            <w:webHidden/>
          </w:rPr>
        </w:r>
        <w:r w:rsidR="00545FA9">
          <w:rPr>
            <w:noProof/>
            <w:webHidden/>
          </w:rPr>
          <w:fldChar w:fldCharType="separate"/>
        </w:r>
        <w:r w:rsidR="00545FA9">
          <w:rPr>
            <w:noProof/>
            <w:webHidden/>
          </w:rPr>
          <w:t>64</w:t>
        </w:r>
        <w:r w:rsidR="00545FA9">
          <w:rPr>
            <w:noProof/>
            <w:webHidden/>
          </w:rPr>
          <w:fldChar w:fldCharType="end"/>
        </w:r>
      </w:hyperlink>
    </w:p>
    <w:p w14:paraId="0C0CCBF2"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45" w:history="1">
        <w:r w:rsidR="00545FA9" w:rsidRPr="00137BF3">
          <w:rPr>
            <w:rStyle w:val="Hyperlink"/>
            <w:rFonts w:asciiTheme="majorHAnsi" w:hAnsiTheme="majorHAnsi"/>
          </w:rPr>
          <w:t>1.8.1.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Truy vấn số dư trái phiếu</w:t>
        </w:r>
        <w:r w:rsidR="00545FA9">
          <w:rPr>
            <w:webHidden/>
          </w:rPr>
          <w:tab/>
        </w:r>
        <w:r w:rsidR="00545FA9">
          <w:rPr>
            <w:webHidden/>
          </w:rPr>
          <w:fldChar w:fldCharType="begin"/>
        </w:r>
        <w:r w:rsidR="00545FA9">
          <w:rPr>
            <w:webHidden/>
          </w:rPr>
          <w:instrText xml:space="preserve"> PAGEREF _Toc78535545 \h </w:instrText>
        </w:r>
        <w:r w:rsidR="00545FA9">
          <w:rPr>
            <w:webHidden/>
          </w:rPr>
        </w:r>
        <w:r w:rsidR="00545FA9">
          <w:rPr>
            <w:webHidden/>
          </w:rPr>
          <w:fldChar w:fldCharType="separate"/>
        </w:r>
        <w:r w:rsidR="00545FA9">
          <w:rPr>
            <w:webHidden/>
          </w:rPr>
          <w:t>64</w:t>
        </w:r>
        <w:r w:rsidR="00545FA9">
          <w:rPr>
            <w:webHidden/>
          </w:rPr>
          <w:fldChar w:fldCharType="end"/>
        </w:r>
      </w:hyperlink>
    </w:p>
    <w:p w14:paraId="61F8B138"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46" w:history="1">
        <w:r w:rsidR="00545FA9" w:rsidRPr="00137BF3">
          <w:rPr>
            <w:rStyle w:val="Hyperlink"/>
            <w:rFonts w:asciiTheme="majorHAnsi" w:hAnsiTheme="majorHAnsi"/>
          </w:rPr>
          <w:t>1.8.2.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Sao kê giao dịch trái phiếu</w:t>
        </w:r>
        <w:r w:rsidR="00545FA9">
          <w:rPr>
            <w:webHidden/>
          </w:rPr>
          <w:tab/>
        </w:r>
        <w:r w:rsidR="00545FA9">
          <w:rPr>
            <w:webHidden/>
          </w:rPr>
          <w:fldChar w:fldCharType="begin"/>
        </w:r>
        <w:r w:rsidR="00545FA9">
          <w:rPr>
            <w:webHidden/>
          </w:rPr>
          <w:instrText xml:space="preserve"> PAGEREF _Toc78535546 \h </w:instrText>
        </w:r>
        <w:r w:rsidR="00545FA9">
          <w:rPr>
            <w:webHidden/>
          </w:rPr>
        </w:r>
        <w:r w:rsidR="00545FA9">
          <w:rPr>
            <w:webHidden/>
          </w:rPr>
          <w:fldChar w:fldCharType="separate"/>
        </w:r>
        <w:r w:rsidR="00545FA9">
          <w:rPr>
            <w:webHidden/>
          </w:rPr>
          <w:t>64</w:t>
        </w:r>
        <w:r w:rsidR="00545FA9">
          <w:rPr>
            <w:webHidden/>
          </w:rPr>
          <w:fldChar w:fldCharType="end"/>
        </w:r>
      </w:hyperlink>
    </w:p>
    <w:p w14:paraId="1CB394ED"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47" w:history="1">
        <w:r w:rsidR="00545FA9" w:rsidRPr="00137BF3">
          <w:rPr>
            <w:rStyle w:val="Hyperlink"/>
            <w:rFonts w:asciiTheme="majorHAnsi" w:hAnsiTheme="majorHAnsi"/>
          </w:rPr>
          <w:t>1.8.3.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Danh mục đầu tư</w:t>
        </w:r>
        <w:r w:rsidR="00545FA9">
          <w:rPr>
            <w:webHidden/>
          </w:rPr>
          <w:tab/>
        </w:r>
        <w:r w:rsidR="00545FA9">
          <w:rPr>
            <w:webHidden/>
          </w:rPr>
          <w:fldChar w:fldCharType="begin"/>
        </w:r>
        <w:r w:rsidR="00545FA9">
          <w:rPr>
            <w:webHidden/>
          </w:rPr>
          <w:instrText xml:space="preserve"> PAGEREF _Toc78535547 \h </w:instrText>
        </w:r>
        <w:r w:rsidR="00545FA9">
          <w:rPr>
            <w:webHidden/>
          </w:rPr>
        </w:r>
        <w:r w:rsidR="00545FA9">
          <w:rPr>
            <w:webHidden/>
          </w:rPr>
          <w:fldChar w:fldCharType="separate"/>
        </w:r>
        <w:r w:rsidR="00545FA9">
          <w:rPr>
            <w:webHidden/>
          </w:rPr>
          <w:t>65</w:t>
        </w:r>
        <w:r w:rsidR="00545FA9">
          <w:rPr>
            <w:webHidden/>
          </w:rPr>
          <w:fldChar w:fldCharType="end"/>
        </w:r>
      </w:hyperlink>
    </w:p>
    <w:p w14:paraId="30650AEF"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48" w:history="1">
        <w:r w:rsidR="00545FA9" w:rsidRPr="00137BF3">
          <w:rPr>
            <w:rStyle w:val="Hyperlink"/>
            <w:rFonts w:asciiTheme="majorHAnsi" w:hAnsiTheme="majorHAnsi"/>
          </w:rPr>
          <w:t>1.8.4.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Sổ lệnh</w:t>
        </w:r>
        <w:r w:rsidR="00545FA9">
          <w:rPr>
            <w:webHidden/>
          </w:rPr>
          <w:tab/>
        </w:r>
        <w:r w:rsidR="00545FA9">
          <w:rPr>
            <w:webHidden/>
          </w:rPr>
          <w:fldChar w:fldCharType="begin"/>
        </w:r>
        <w:r w:rsidR="00545FA9">
          <w:rPr>
            <w:webHidden/>
          </w:rPr>
          <w:instrText xml:space="preserve"> PAGEREF _Toc78535548 \h </w:instrText>
        </w:r>
        <w:r w:rsidR="00545FA9">
          <w:rPr>
            <w:webHidden/>
          </w:rPr>
        </w:r>
        <w:r w:rsidR="00545FA9">
          <w:rPr>
            <w:webHidden/>
          </w:rPr>
          <w:fldChar w:fldCharType="separate"/>
        </w:r>
        <w:r w:rsidR="00545FA9">
          <w:rPr>
            <w:webHidden/>
          </w:rPr>
          <w:t>68</w:t>
        </w:r>
        <w:r w:rsidR="00545FA9">
          <w:rPr>
            <w:webHidden/>
          </w:rPr>
          <w:fldChar w:fldCharType="end"/>
        </w:r>
      </w:hyperlink>
    </w:p>
    <w:p w14:paraId="2F614D90" w14:textId="77777777" w:rsidR="00545FA9" w:rsidRDefault="006A57A9">
      <w:pPr>
        <w:pStyle w:val="TOC4"/>
        <w:tabs>
          <w:tab w:val="left" w:pos="1760"/>
          <w:tab w:val="right" w:leader="dot" w:pos="9651"/>
        </w:tabs>
        <w:rPr>
          <w:rFonts w:eastAsiaTheme="minorEastAsia" w:cstheme="minorBidi"/>
          <w:noProof/>
          <w:sz w:val="22"/>
          <w:szCs w:val="22"/>
        </w:rPr>
      </w:pPr>
      <w:hyperlink w:anchor="_Toc78535549" w:history="1">
        <w:r w:rsidR="00545FA9" w:rsidRPr="00137BF3">
          <w:rPr>
            <w:rStyle w:val="Hyperlink"/>
            <w:rFonts w:eastAsiaTheme="majorEastAsia"/>
            <w:noProof/>
            <w:lang w:bidi="en-US"/>
          </w:rPr>
          <w:t>1.8.4.1.</w:t>
        </w:r>
        <w:r w:rsidR="00545FA9">
          <w:rPr>
            <w:rFonts w:eastAsiaTheme="minorEastAsia" w:cstheme="minorBidi"/>
            <w:noProof/>
            <w:sz w:val="22"/>
            <w:szCs w:val="22"/>
          </w:rPr>
          <w:tab/>
        </w:r>
        <w:r w:rsidR="00545FA9" w:rsidRPr="00137BF3">
          <w:rPr>
            <w:rStyle w:val="Hyperlink"/>
            <w:rFonts w:eastAsiaTheme="majorEastAsia"/>
            <w:noProof/>
            <w:lang w:bidi="en-US"/>
          </w:rPr>
          <w:t>HĐ bán</w:t>
        </w:r>
        <w:r w:rsidR="00545FA9">
          <w:rPr>
            <w:noProof/>
            <w:webHidden/>
          </w:rPr>
          <w:tab/>
        </w:r>
        <w:r w:rsidR="00545FA9">
          <w:rPr>
            <w:noProof/>
            <w:webHidden/>
          </w:rPr>
          <w:fldChar w:fldCharType="begin"/>
        </w:r>
        <w:r w:rsidR="00545FA9">
          <w:rPr>
            <w:noProof/>
            <w:webHidden/>
          </w:rPr>
          <w:instrText xml:space="preserve"> PAGEREF _Toc78535549 \h </w:instrText>
        </w:r>
        <w:r w:rsidR="00545FA9">
          <w:rPr>
            <w:noProof/>
            <w:webHidden/>
          </w:rPr>
        </w:r>
        <w:r w:rsidR="00545FA9">
          <w:rPr>
            <w:noProof/>
            <w:webHidden/>
          </w:rPr>
          <w:fldChar w:fldCharType="separate"/>
        </w:r>
        <w:r w:rsidR="00545FA9">
          <w:rPr>
            <w:noProof/>
            <w:webHidden/>
          </w:rPr>
          <w:t>68</w:t>
        </w:r>
        <w:r w:rsidR="00545FA9">
          <w:rPr>
            <w:noProof/>
            <w:webHidden/>
          </w:rPr>
          <w:fldChar w:fldCharType="end"/>
        </w:r>
      </w:hyperlink>
    </w:p>
    <w:p w14:paraId="42E965E1" w14:textId="77777777" w:rsidR="00545FA9" w:rsidRDefault="006A57A9">
      <w:pPr>
        <w:pStyle w:val="TOC4"/>
        <w:tabs>
          <w:tab w:val="left" w:pos="1760"/>
          <w:tab w:val="right" w:leader="dot" w:pos="9651"/>
        </w:tabs>
        <w:rPr>
          <w:rFonts w:eastAsiaTheme="minorEastAsia" w:cstheme="minorBidi"/>
          <w:noProof/>
          <w:sz w:val="22"/>
          <w:szCs w:val="22"/>
        </w:rPr>
      </w:pPr>
      <w:hyperlink w:anchor="_Toc78535550" w:history="1">
        <w:r w:rsidR="00545FA9" w:rsidRPr="00137BF3">
          <w:rPr>
            <w:rStyle w:val="Hyperlink"/>
            <w:rFonts w:eastAsiaTheme="majorEastAsia"/>
            <w:noProof/>
            <w:lang w:bidi="en-US"/>
          </w:rPr>
          <w:t>1.8.4.2.</w:t>
        </w:r>
        <w:r w:rsidR="00545FA9">
          <w:rPr>
            <w:rFonts w:eastAsiaTheme="minorEastAsia" w:cstheme="minorBidi"/>
            <w:noProof/>
            <w:sz w:val="22"/>
            <w:szCs w:val="22"/>
          </w:rPr>
          <w:tab/>
        </w:r>
        <w:r w:rsidR="00545FA9" w:rsidRPr="00137BF3">
          <w:rPr>
            <w:rStyle w:val="Hyperlink"/>
            <w:rFonts w:eastAsiaTheme="majorEastAsia"/>
            <w:noProof/>
            <w:lang w:bidi="en-US"/>
          </w:rPr>
          <w:t>HĐ mua lại</w:t>
        </w:r>
        <w:r w:rsidR="00545FA9">
          <w:rPr>
            <w:noProof/>
            <w:webHidden/>
          </w:rPr>
          <w:tab/>
        </w:r>
        <w:r w:rsidR="00545FA9">
          <w:rPr>
            <w:noProof/>
            <w:webHidden/>
          </w:rPr>
          <w:fldChar w:fldCharType="begin"/>
        </w:r>
        <w:r w:rsidR="00545FA9">
          <w:rPr>
            <w:noProof/>
            <w:webHidden/>
          </w:rPr>
          <w:instrText xml:space="preserve"> PAGEREF _Toc78535550 \h </w:instrText>
        </w:r>
        <w:r w:rsidR="00545FA9">
          <w:rPr>
            <w:noProof/>
            <w:webHidden/>
          </w:rPr>
        </w:r>
        <w:r w:rsidR="00545FA9">
          <w:rPr>
            <w:noProof/>
            <w:webHidden/>
          </w:rPr>
          <w:fldChar w:fldCharType="separate"/>
        </w:r>
        <w:r w:rsidR="00545FA9">
          <w:rPr>
            <w:noProof/>
            <w:webHidden/>
          </w:rPr>
          <w:t>69</w:t>
        </w:r>
        <w:r w:rsidR="00545FA9">
          <w:rPr>
            <w:noProof/>
            <w:webHidden/>
          </w:rPr>
          <w:fldChar w:fldCharType="end"/>
        </w:r>
      </w:hyperlink>
    </w:p>
    <w:p w14:paraId="0EF6370B"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551" w:history="1">
        <w:r w:rsidR="00545FA9" w:rsidRPr="00137BF3">
          <w:rPr>
            <w:rStyle w:val="Hyperlink"/>
            <w:noProof/>
          </w:rPr>
          <w:t>1.9.</w:t>
        </w:r>
        <w:r w:rsidR="00545FA9">
          <w:rPr>
            <w:rFonts w:asciiTheme="minorHAnsi" w:eastAsiaTheme="minorEastAsia" w:hAnsiTheme="minorHAnsi" w:cstheme="minorBidi"/>
            <w:caps w:val="0"/>
            <w:noProof/>
            <w:szCs w:val="22"/>
            <w:lang w:bidi="ar-SA"/>
          </w:rPr>
          <w:tab/>
        </w:r>
        <w:r w:rsidR="00545FA9" w:rsidRPr="00137BF3">
          <w:rPr>
            <w:rStyle w:val="Hyperlink"/>
            <w:noProof/>
          </w:rPr>
          <w:t>Quản lý biểu phí</w:t>
        </w:r>
        <w:r w:rsidR="00545FA9">
          <w:rPr>
            <w:noProof/>
            <w:webHidden/>
          </w:rPr>
          <w:tab/>
        </w:r>
        <w:r w:rsidR="00545FA9">
          <w:rPr>
            <w:noProof/>
            <w:webHidden/>
          </w:rPr>
          <w:fldChar w:fldCharType="begin"/>
        </w:r>
        <w:r w:rsidR="00545FA9">
          <w:rPr>
            <w:noProof/>
            <w:webHidden/>
          </w:rPr>
          <w:instrText xml:space="preserve"> PAGEREF _Toc78535551 \h </w:instrText>
        </w:r>
        <w:r w:rsidR="00545FA9">
          <w:rPr>
            <w:noProof/>
            <w:webHidden/>
          </w:rPr>
        </w:r>
        <w:r w:rsidR="00545FA9">
          <w:rPr>
            <w:noProof/>
            <w:webHidden/>
          </w:rPr>
          <w:fldChar w:fldCharType="separate"/>
        </w:r>
        <w:r w:rsidR="00545FA9">
          <w:rPr>
            <w:noProof/>
            <w:webHidden/>
          </w:rPr>
          <w:t>70</w:t>
        </w:r>
        <w:r w:rsidR="00545FA9">
          <w:rPr>
            <w:noProof/>
            <w:webHidden/>
          </w:rPr>
          <w:fldChar w:fldCharType="end"/>
        </w:r>
      </w:hyperlink>
    </w:p>
    <w:p w14:paraId="16AA4D5B"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52" w:history="1">
        <w:r w:rsidR="00545FA9" w:rsidRPr="00137BF3">
          <w:rPr>
            <w:rStyle w:val="Hyperlink"/>
            <w:rFonts w:asciiTheme="majorHAnsi" w:hAnsiTheme="majorHAnsi"/>
          </w:rPr>
          <w:t>1.9.1.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Tham số loại thuế phí</w:t>
        </w:r>
        <w:r w:rsidR="00545FA9">
          <w:rPr>
            <w:webHidden/>
          </w:rPr>
          <w:tab/>
        </w:r>
        <w:r w:rsidR="00545FA9">
          <w:rPr>
            <w:webHidden/>
          </w:rPr>
          <w:fldChar w:fldCharType="begin"/>
        </w:r>
        <w:r w:rsidR="00545FA9">
          <w:rPr>
            <w:webHidden/>
          </w:rPr>
          <w:instrText xml:space="preserve"> PAGEREF _Toc78535552 \h </w:instrText>
        </w:r>
        <w:r w:rsidR="00545FA9">
          <w:rPr>
            <w:webHidden/>
          </w:rPr>
        </w:r>
        <w:r w:rsidR="00545FA9">
          <w:rPr>
            <w:webHidden/>
          </w:rPr>
          <w:fldChar w:fldCharType="separate"/>
        </w:r>
        <w:r w:rsidR="00545FA9">
          <w:rPr>
            <w:webHidden/>
          </w:rPr>
          <w:t>70</w:t>
        </w:r>
        <w:r w:rsidR="00545FA9">
          <w:rPr>
            <w:webHidden/>
          </w:rPr>
          <w:fldChar w:fldCharType="end"/>
        </w:r>
      </w:hyperlink>
    </w:p>
    <w:p w14:paraId="1E6663EB" w14:textId="77777777" w:rsidR="00545FA9" w:rsidRDefault="006A57A9">
      <w:pPr>
        <w:pStyle w:val="TOC4"/>
        <w:tabs>
          <w:tab w:val="left" w:pos="1760"/>
          <w:tab w:val="right" w:leader="dot" w:pos="9651"/>
        </w:tabs>
        <w:rPr>
          <w:rFonts w:eastAsiaTheme="minorEastAsia" w:cstheme="minorBidi"/>
          <w:noProof/>
          <w:sz w:val="22"/>
          <w:szCs w:val="22"/>
        </w:rPr>
      </w:pPr>
      <w:hyperlink w:anchor="_Toc78535553" w:history="1">
        <w:r w:rsidR="00545FA9" w:rsidRPr="00137BF3">
          <w:rPr>
            <w:rStyle w:val="Hyperlink"/>
            <w:rFonts w:eastAsiaTheme="majorEastAsia"/>
            <w:noProof/>
            <w:lang w:bidi="en-US"/>
          </w:rPr>
          <w:t>1.9.1.1.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_Toc78535553 \h </w:instrText>
        </w:r>
        <w:r w:rsidR="00545FA9">
          <w:rPr>
            <w:noProof/>
            <w:webHidden/>
          </w:rPr>
        </w:r>
        <w:r w:rsidR="00545FA9">
          <w:rPr>
            <w:noProof/>
            <w:webHidden/>
          </w:rPr>
          <w:fldChar w:fldCharType="separate"/>
        </w:r>
        <w:r w:rsidR="00545FA9">
          <w:rPr>
            <w:noProof/>
            <w:webHidden/>
          </w:rPr>
          <w:t>70</w:t>
        </w:r>
        <w:r w:rsidR="00545FA9">
          <w:rPr>
            <w:noProof/>
            <w:webHidden/>
          </w:rPr>
          <w:fldChar w:fldCharType="end"/>
        </w:r>
      </w:hyperlink>
    </w:p>
    <w:p w14:paraId="5913E943" w14:textId="77777777" w:rsidR="00545FA9" w:rsidRDefault="006A57A9">
      <w:pPr>
        <w:pStyle w:val="TOC4"/>
        <w:tabs>
          <w:tab w:val="left" w:pos="1760"/>
          <w:tab w:val="right" w:leader="dot" w:pos="9651"/>
        </w:tabs>
        <w:rPr>
          <w:rFonts w:eastAsiaTheme="minorEastAsia" w:cstheme="minorBidi"/>
          <w:noProof/>
          <w:sz w:val="22"/>
          <w:szCs w:val="22"/>
        </w:rPr>
      </w:pPr>
      <w:hyperlink w:anchor="_Toc78535554" w:history="1">
        <w:r w:rsidR="00545FA9" w:rsidRPr="00137BF3">
          <w:rPr>
            <w:rStyle w:val="Hyperlink"/>
            <w:rFonts w:eastAsiaTheme="majorEastAsia"/>
            <w:noProof/>
            <w:lang w:bidi="en-US"/>
          </w:rPr>
          <w:t>1.9.1.2.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_Toc78535554 \h </w:instrText>
        </w:r>
        <w:r w:rsidR="00545FA9">
          <w:rPr>
            <w:noProof/>
            <w:webHidden/>
          </w:rPr>
        </w:r>
        <w:r w:rsidR="00545FA9">
          <w:rPr>
            <w:noProof/>
            <w:webHidden/>
          </w:rPr>
          <w:fldChar w:fldCharType="separate"/>
        </w:r>
        <w:r w:rsidR="00545FA9">
          <w:rPr>
            <w:noProof/>
            <w:webHidden/>
          </w:rPr>
          <w:t>70</w:t>
        </w:r>
        <w:r w:rsidR="00545FA9">
          <w:rPr>
            <w:noProof/>
            <w:webHidden/>
          </w:rPr>
          <w:fldChar w:fldCharType="end"/>
        </w:r>
      </w:hyperlink>
    </w:p>
    <w:p w14:paraId="6BE8A6B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55" w:history="1">
        <w:r w:rsidR="00545FA9" w:rsidRPr="00137BF3">
          <w:rPr>
            <w:rStyle w:val="Hyperlink"/>
            <w:rFonts w:asciiTheme="majorHAnsi" w:hAnsiTheme="majorHAnsi"/>
          </w:rPr>
          <w:t>1.9.2.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Khai báo mức thuế phí</w:t>
        </w:r>
        <w:r w:rsidR="00545FA9">
          <w:rPr>
            <w:webHidden/>
          </w:rPr>
          <w:tab/>
        </w:r>
        <w:r w:rsidR="00545FA9">
          <w:rPr>
            <w:webHidden/>
          </w:rPr>
          <w:fldChar w:fldCharType="begin"/>
        </w:r>
        <w:r w:rsidR="00545FA9">
          <w:rPr>
            <w:webHidden/>
          </w:rPr>
          <w:instrText xml:space="preserve"> PAGEREF _Toc78535555 \h </w:instrText>
        </w:r>
        <w:r w:rsidR="00545FA9">
          <w:rPr>
            <w:webHidden/>
          </w:rPr>
        </w:r>
        <w:r w:rsidR="00545FA9">
          <w:rPr>
            <w:webHidden/>
          </w:rPr>
          <w:fldChar w:fldCharType="separate"/>
        </w:r>
        <w:r w:rsidR="00545FA9">
          <w:rPr>
            <w:webHidden/>
          </w:rPr>
          <w:t>70</w:t>
        </w:r>
        <w:r w:rsidR="00545FA9">
          <w:rPr>
            <w:webHidden/>
          </w:rPr>
          <w:fldChar w:fldCharType="end"/>
        </w:r>
      </w:hyperlink>
    </w:p>
    <w:p w14:paraId="5750086D" w14:textId="77777777" w:rsidR="00545FA9" w:rsidRDefault="006A57A9">
      <w:pPr>
        <w:pStyle w:val="TOC4"/>
        <w:tabs>
          <w:tab w:val="left" w:pos="1760"/>
          <w:tab w:val="right" w:leader="dot" w:pos="9651"/>
        </w:tabs>
        <w:rPr>
          <w:rFonts w:eastAsiaTheme="minorEastAsia" w:cstheme="minorBidi"/>
          <w:noProof/>
          <w:sz w:val="22"/>
          <w:szCs w:val="22"/>
        </w:rPr>
      </w:pPr>
      <w:hyperlink w:anchor="_Toc78535556" w:history="1">
        <w:r w:rsidR="00545FA9" w:rsidRPr="00137BF3">
          <w:rPr>
            <w:rStyle w:val="Hyperlink"/>
            <w:rFonts w:eastAsiaTheme="majorEastAsia"/>
            <w:noProof/>
            <w:lang w:bidi="en-US"/>
          </w:rPr>
          <w:t>1.9.2.1.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_Toc78535556 \h </w:instrText>
        </w:r>
        <w:r w:rsidR="00545FA9">
          <w:rPr>
            <w:noProof/>
            <w:webHidden/>
          </w:rPr>
        </w:r>
        <w:r w:rsidR="00545FA9">
          <w:rPr>
            <w:noProof/>
            <w:webHidden/>
          </w:rPr>
          <w:fldChar w:fldCharType="separate"/>
        </w:r>
        <w:r w:rsidR="00545FA9">
          <w:rPr>
            <w:noProof/>
            <w:webHidden/>
          </w:rPr>
          <w:t>70</w:t>
        </w:r>
        <w:r w:rsidR="00545FA9">
          <w:rPr>
            <w:noProof/>
            <w:webHidden/>
          </w:rPr>
          <w:fldChar w:fldCharType="end"/>
        </w:r>
      </w:hyperlink>
    </w:p>
    <w:p w14:paraId="346030EA" w14:textId="77777777" w:rsidR="00545FA9" w:rsidRDefault="006A57A9">
      <w:pPr>
        <w:pStyle w:val="TOC4"/>
        <w:tabs>
          <w:tab w:val="left" w:pos="1760"/>
          <w:tab w:val="right" w:leader="dot" w:pos="9651"/>
        </w:tabs>
        <w:rPr>
          <w:rFonts w:eastAsiaTheme="minorEastAsia" w:cstheme="minorBidi"/>
          <w:noProof/>
          <w:sz w:val="22"/>
          <w:szCs w:val="22"/>
        </w:rPr>
      </w:pPr>
      <w:hyperlink w:anchor="_Toc78535557" w:history="1">
        <w:r w:rsidR="00545FA9" w:rsidRPr="00137BF3">
          <w:rPr>
            <w:rStyle w:val="Hyperlink"/>
            <w:rFonts w:eastAsiaTheme="majorEastAsia"/>
            <w:noProof/>
            <w:lang w:bidi="en-US"/>
          </w:rPr>
          <w:t>1.9.2.2.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_Toc78535557 \h </w:instrText>
        </w:r>
        <w:r w:rsidR="00545FA9">
          <w:rPr>
            <w:noProof/>
            <w:webHidden/>
          </w:rPr>
        </w:r>
        <w:r w:rsidR="00545FA9">
          <w:rPr>
            <w:noProof/>
            <w:webHidden/>
          </w:rPr>
          <w:fldChar w:fldCharType="separate"/>
        </w:r>
        <w:r w:rsidR="00545FA9">
          <w:rPr>
            <w:noProof/>
            <w:webHidden/>
          </w:rPr>
          <w:t>73</w:t>
        </w:r>
        <w:r w:rsidR="00545FA9">
          <w:rPr>
            <w:noProof/>
            <w:webHidden/>
          </w:rPr>
          <w:fldChar w:fldCharType="end"/>
        </w:r>
      </w:hyperlink>
    </w:p>
    <w:p w14:paraId="69414963" w14:textId="77777777" w:rsidR="00545FA9" w:rsidRDefault="006A57A9">
      <w:pPr>
        <w:pStyle w:val="TOC4"/>
        <w:tabs>
          <w:tab w:val="left" w:pos="1760"/>
          <w:tab w:val="right" w:leader="dot" w:pos="9651"/>
        </w:tabs>
        <w:rPr>
          <w:rFonts w:eastAsiaTheme="minorEastAsia" w:cstheme="minorBidi"/>
          <w:noProof/>
          <w:sz w:val="22"/>
          <w:szCs w:val="22"/>
        </w:rPr>
      </w:pPr>
      <w:hyperlink w:anchor="_Toc78535558" w:history="1">
        <w:r w:rsidR="00545FA9" w:rsidRPr="00137BF3">
          <w:rPr>
            <w:rStyle w:val="Hyperlink"/>
            <w:rFonts w:eastAsiaTheme="majorEastAsia"/>
            <w:noProof/>
            <w:lang w:bidi="en-US"/>
          </w:rPr>
          <w:t>1.9.2.3.</w:t>
        </w:r>
        <w:r w:rsidR="00545FA9">
          <w:rPr>
            <w:rFonts w:eastAsiaTheme="minorEastAsia" w:cstheme="minorBidi"/>
            <w:noProof/>
            <w:sz w:val="22"/>
            <w:szCs w:val="22"/>
          </w:rPr>
          <w:tab/>
        </w:r>
        <w:r w:rsidR="00545FA9" w:rsidRPr="00137BF3">
          <w:rPr>
            <w:rStyle w:val="Hyperlink"/>
            <w:rFonts w:eastAsiaTheme="majorEastAsia"/>
            <w:noProof/>
            <w:lang w:bidi="en-US"/>
          </w:rPr>
          <w:t>Quy tắc tính thuế, phí</w:t>
        </w:r>
        <w:r w:rsidR="00545FA9">
          <w:rPr>
            <w:noProof/>
            <w:webHidden/>
          </w:rPr>
          <w:tab/>
        </w:r>
        <w:r w:rsidR="00545FA9">
          <w:rPr>
            <w:noProof/>
            <w:webHidden/>
          </w:rPr>
          <w:fldChar w:fldCharType="begin"/>
        </w:r>
        <w:r w:rsidR="00545FA9">
          <w:rPr>
            <w:noProof/>
            <w:webHidden/>
          </w:rPr>
          <w:instrText xml:space="preserve"> PAGEREF _Toc78535558 \h </w:instrText>
        </w:r>
        <w:r w:rsidR="00545FA9">
          <w:rPr>
            <w:noProof/>
            <w:webHidden/>
          </w:rPr>
        </w:r>
        <w:r w:rsidR="00545FA9">
          <w:rPr>
            <w:noProof/>
            <w:webHidden/>
          </w:rPr>
          <w:fldChar w:fldCharType="separate"/>
        </w:r>
        <w:r w:rsidR="00545FA9">
          <w:rPr>
            <w:noProof/>
            <w:webHidden/>
          </w:rPr>
          <w:t>73</w:t>
        </w:r>
        <w:r w:rsidR="00545FA9">
          <w:rPr>
            <w:noProof/>
            <w:webHidden/>
          </w:rPr>
          <w:fldChar w:fldCharType="end"/>
        </w:r>
      </w:hyperlink>
    </w:p>
    <w:p w14:paraId="08A946A4" w14:textId="77777777" w:rsidR="00545FA9" w:rsidRDefault="006A57A9">
      <w:pPr>
        <w:pStyle w:val="TOC2"/>
        <w:tabs>
          <w:tab w:val="left" w:pos="1100"/>
          <w:tab w:val="right" w:leader="dot" w:pos="9651"/>
        </w:tabs>
        <w:rPr>
          <w:rFonts w:asciiTheme="minorHAnsi" w:eastAsiaTheme="minorEastAsia" w:hAnsiTheme="minorHAnsi" w:cstheme="minorBidi"/>
          <w:caps w:val="0"/>
          <w:noProof/>
          <w:szCs w:val="22"/>
          <w:lang w:bidi="ar-SA"/>
        </w:rPr>
      </w:pPr>
      <w:hyperlink w:anchor="_Toc78535559" w:history="1">
        <w:r w:rsidR="00545FA9" w:rsidRPr="00137BF3">
          <w:rPr>
            <w:rStyle w:val="Hyperlink"/>
            <w:noProof/>
          </w:rPr>
          <w:t>1.10.</w:t>
        </w:r>
        <w:r w:rsidR="00545FA9">
          <w:rPr>
            <w:rFonts w:asciiTheme="minorHAnsi" w:eastAsiaTheme="minorEastAsia" w:hAnsiTheme="minorHAnsi" w:cstheme="minorBidi"/>
            <w:caps w:val="0"/>
            <w:noProof/>
            <w:szCs w:val="22"/>
            <w:lang w:bidi="ar-SA"/>
          </w:rPr>
          <w:tab/>
        </w:r>
        <w:r w:rsidR="00545FA9" w:rsidRPr="00137BF3">
          <w:rPr>
            <w:rStyle w:val="Hyperlink"/>
            <w:noProof/>
          </w:rPr>
          <w:t>Quy định mua bán của đại lý</w:t>
        </w:r>
        <w:r w:rsidR="00545FA9">
          <w:rPr>
            <w:noProof/>
            <w:webHidden/>
          </w:rPr>
          <w:tab/>
        </w:r>
        <w:r w:rsidR="00545FA9">
          <w:rPr>
            <w:noProof/>
            <w:webHidden/>
          </w:rPr>
          <w:fldChar w:fldCharType="begin"/>
        </w:r>
        <w:r w:rsidR="00545FA9">
          <w:rPr>
            <w:noProof/>
            <w:webHidden/>
          </w:rPr>
          <w:instrText xml:space="preserve"> PAGEREF _Toc78535559 \h </w:instrText>
        </w:r>
        <w:r w:rsidR="00545FA9">
          <w:rPr>
            <w:noProof/>
            <w:webHidden/>
          </w:rPr>
        </w:r>
        <w:r w:rsidR="00545FA9">
          <w:rPr>
            <w:noProof/>
            <w:webHidden/>
          </w:rPr>
          <w:fldChar w:fldCharType="separate"/>
        </w:r>
        <w:r w:rsidR="00545FA9">
          <w:rPr>
            <w:noProof/>
            <w:webHidden/>
          </w:rPr>
          <w:t>74</w:t>
        </w:r>
        <w:r w:rsidR="00545FA9">
          <w:rPr>
            <w:noProof/>
            <w:webHidden/>
          </w:rPr>
          <w:fldChar w:fldCharType="end"/>
        </w:r>
      </w:hyperlink>
    </w:p>
    <w:p w14:paraId="6107B5BA"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60" w:history="1">
        <w:r w:rsidR="00545FA9" w:rsidRPr="00137BF3">
          <w:rPr>
            <w:rStyle w:val="Hyperlink"/>
            <w:rFonts w:asciiTheme="majorHAnsi" w:hAnsiTheme="majorHAnsi"/>
          </w:rPr>
          <w:t>1.10.1.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Đại lý chào bán</w:t>
        </w:r>
        <w:r w:rsidR="00545FA9">
          <w:rPr>
            <w:webHidden/>
          </w:rPr>
          <w:tab/>
        </w:r>
        <w:r w:rsidR="00545FA9">
          <w:rPr>
            <w:webHidden/>
          </w:rPr>
          <w:fldChar w:fldCharType="begin"/>
        </w:r>
        <w:r w:rsidR="00545FA9">
          <w:rPr>
            <w:webHidden/>
          </w:rPr>
          <w:instrText xml:space="preserve"> PAGEREF _Toc78535560 \h </w:instrText>
        </w:r>
        <w:r w:rsidR="00545FA9">
          <w:rPr>
            <w:webHidden/>
          </w:rPr>
        </w:r>
        <w:r w:rsidR="00545FA9">
          <w:rPr>
            <w:webHidden/>
          </w:rPr>
          <w:fldChar w:fldCharType="separate"/>
        </w:r>
        <w:r w:rsidR="00545FA9">
          <w:rPr>
            <w:webHidden/>
          </w:rPr>
          <w:t>74</w:t>
        </w:r>
        <w:r w:rsidR="00545FA9">
          <w:rPr>
            <w:webHidden/>
          </w:rPr>
          <w:fldChar w:fldCharType="end"/>
        </w:r>
      </w:hyperlink>
    </w:p>
    <w:p w14:paraId="7FD38A97" w14:textId="77777777" w:rsidR="00545FA9" w:rsidRDefault="006A57A9">
      <w:pPr>
        <w:pStyle w:val="TOC4"/>
        <w:tabs>
          <w:tab w:val="left" w:pos="1760"/>
          <w:tab w:val="right" w:leader="dot" w:pos="9651"/>
        </w:tabs>
        <w:rPr>
          <w:rFonts w:eastAsiaTheme="minorEastAsia" w:cstheme="minorBidi"/>
          <w:noProof/>
          <w:sz w:val="22"/>
          <w:szCs w:val="22"/>
        </w:rPr>
      </w:pPr>
      <w:hyperlink w:anchor="_Toc78535561" w:history="1">
        <w:r w:rsidR="00545FA9" w:rsidRPr="00137BF3">
          <w:rPr>
            <w:rStyle w:val="Hyperlink"/>
            <w:rFonts w:eastAsiaTheme="majorEastAsia"/>
            <w:noProof/>
            <w:lang w:bidi="en-US"/>
          </w:rPr>
          <w:t>1.10.1.1.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_Toc78535561 \h </w:instrText>
        </w:r>
        <w:r w:rsidR="00545FA9">
          <w:rPr>
            <w:noProof/>
            <w:webHidden/>
          </w:rPr>
        </w:r>
        <w:r w:rsidR="00545FA9">
          <w:rPr>
            <w:noProof/>
            <w:webHidden/>
          </w:rPr>
          <w:fldChar w:fldCharType="separate"/>
        </w:r>
        <w:r w:rsidR="00545FA9">
          <w:rPr>
            <w:noProof/>
            <w:webHidden/>
          </w:rPr>
          <w:t>74</w:t>
        </w:r>
        <w:r w:rsidR="00545FA9">
          <w:rPr>
            <w:noProof/>
            <w:webHidden/>
          </w:rPr>
          <w:fldChar w:fldCharType="end"/>
        </w:r>
      </w:hyperlink>
    </w:p>
    <w:p w14:paraId="7178C3E1" w14:textId="77777777" w:rsidR="00545FA9" w:rsidRDefault="006A57A9">
      <w:pPr>
        <w:pStyle w:val="TOC4"/>
        <w:tabs>
          <w:tab w:val="left" w:pos="1760"/>
          <w:tab w:val="right" w:leader="dot" w:pos="9651"/>
        </w:tabs>
        <w:rPr>
          <w:rFonts w:eastAsiaTheme="minorEastAsia" w:cstheme="minorBidi"/>
          <w:noProof/>
          <w:sz w:val="22"/>
          <w:szCs w:val="22"/>
        </w:rPr>
      </w:pPr>
      <w:hyperlink w:anchor="_Toc78535562" w:history="1">
        <w:r w:rsidR="00545FA9" w:rsidRPr="00137BF3">
          <w:rPr>
            <w:rStyle w:val="Hyperlink"/>
            <w:rFonts w:eastAsiaTheme="majorEastAsia"/>
            <w:noProof/>
            <w:lang w:bidi="en-US"/>
          </w:rPr>
          <w:t>1.10.1.2.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_Toc78535562 \h </w:instrText>
        </w:r>
        <w:r w:rsidR="00545FA9">
          <w:rPr>
            <w:noProof/>
            <w:webHidden/>
          </w:rPr>
        </w:r>
        <w:r w:rsidR="00545FA9">
          <w:rPr>
            <w:noProof/>
            <w:webHidden/>
          </w:rPr>
          <w:fldChar w:fldCharType="separate"/>
        </w:r>
        <w:r w:rsidR="00545FA9">
          <w:rPr>
            <w:noProof/>
            <w:webHidden/>
          </w:rPr>
          <w:t>77</w:t>
        </w:r>
        <w:r w:rsidR="00545FA9">
          <w:rPr>
            <w:noProof/>
            <w:webHidden/>
          </w:rPr>
          <w:fldChar w:fldCharType="end"/>
        </w:r>
      </w:hyperlink>
    </w:p>
    <w:p w14:paraId="40FF86B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63" w:history="1">
        <w:r w:rsidR="00545FA9" w:rsidRPr="00137BF3">
          <w:rPr>
            <w:rStyle w:val="Hyperlink"/>
            <w:rFonts w:asciiTheme="majorHAnsi" w:hAnsiTheme="majorHAnsi"/>
          </w:rPr>
          <w:t>1.10.2.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Chỉnh sửa khối lượng bán tối đa</w:t>
        </w:r>
        <w:r w:rsidR="00545FA9">
          <w:rPr>
            <w:webHidden/>
          </w:rPr>
          <w:tab/>
        </w:r>
        <w:r w:rsidR="00545FA9">
          <w:rPr>
            <w:webHidden/>
          </w:rPr>
          <w:fldChar w:fldCharType="begin"/>
        </w:r>
        <w:r w:rsidR="00545FA9">
          <w:rPr>
            <w:webHidden/>
          </w:rPr>
          <w:instrText xml:space="preserve"> PAGEREF _Toc78535563 \h </w:instrText>
        </w:r>
        <w:r w:rsidR="00545FA9">
          <w:rPr>
            <w:webHidden/>
          </w:rPr>
        </w:r>
        <w:r w:rsidR="00545FA9">
          <w:rPr>
            <w:webHidden/>
          </w:rPr>
          <w:fldChar w:fldCharType="separate"/>
        </w:r>
        <w:r w:rsidR="00545FA9">
          <w:rPr>
            <w:webHidden/>
          </w:rPr>
          <w:t>78</w:t>
        </w:r>
        <w:r w:rsidR="00545FA9">
          <w:rPr>
            <w:webHidden/>
          </w:rPr>
          <w:fldChar w:fldCharType="end"/>
        </w:r>
      </w:hyperlink>
    </w:p>
    <w:p w14:paraId="25DF5386" w14:textId="77777777" w:rsidR="00545FA9" w:rsidRDefault="006A57A9">
      <w:pPr>
        <w:pStyle w:val="TOC4"/>
        <w:tabs>
          <w:tab w:val="left" w:pos="1760"/>
          <w:tab w:val="right" w:leader="dot" w:pos="9651"/>
        </w:tabs>
        <w:rPr>
          <w:rFonts w:eastAsiaTheme="minorEastAsia" w:cstheme="minorBidi"/>
          <w:noProof/>
          <w:sz w:val="22"/>
          <w:szCs w:val="22"/>
        </w:rPr>
      </w:pPr>
      <w:hyperlink w:anchor="_Toc78535564" w:history="1">
        <w:r w:rsidR="00545FA9" w:rsidRPr="00137BF3">
          <w:rPr>
            <w:rStyle w:val="Hyperlink"/>
            <w:rFonts w:eastAsiaTheme="majorEastAsia"/>
            <w:noProof/>
            <w:lang w:bidi="en-US"/>
          </w:rPr>
          <w:t>1.10.2.1.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_Toc78535564 \h </w:instrText>
        </w:r>
        <w:r w:rsidR="00545FA9">
          <w:rPr>
            <w:noProof/>
            <w:webHidden/>
          </w:rPr>
        </w:r>
        <w:r w:rsidR="00545FA9">
          <w:rPr>
            <w:noProof/>
            <w:webHidden/>
          </w:rPr>
          <w:fldChar w:fldCharType="separate"/>
        </w:r>
        <w:r w:rsidR="00545FA9">
          <w:rPr>
            <w:noProof/>
            <w:webHidden/>
          </w:rPr>
          <w:t>78</w:t>
        </w:r>
        <w:r w:rsidR="00545FA9">
          <w:rPr>
            <w:noProof/>
            <w:webHidden/>
          </w:rPr>
          <w:fldChar w:fldCharType="end"/>
        </w:r>
      </w:hyperlink>
    </w:p>
    <w:p w14:paraId="03941500" w14:textId="77777777" w:rsidR="00545FA9" w:rsidRDefault="006A57A9">
      <w:pPr>
        <w:pStyle w:val="TOC4"/>
        <w:tabs>
          <w:tab w:val="left" w:pos="1760"/>
          <w:tab w:val="right" w:leader="dot" w:pos="9651"/>
        </w:tabs>
        <w:rPr>
          <w:rFonts w:eastAsiaTheme="minorEastAsia" w:cstheme="minorBidi"/>
          <w:noProof/>
          <w:sz w:val="22"/>
          <w:szCs w:val="22"/>
        </w:rPr>
      </w:pPr>
      <w:hyperlink w:anchor="_Toc78535565" w:history="1">
        <w:r w:rsidR="00545FA9" w:rsidRPr="00137BF3">
          <w:rPr>
            <w:rStyle w:val="Hyperlink"/>
            <w:rFonts w:eastAsiaTheme="majorEastAsia"/>
            <w:noProof/>
            <w:lang w:bidi="en-US"/>
          </w:rPr>
          <w:t>1.10.2.2.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_Toc78535565 \h </w:instrText>
        </w:r>
        <w:r w:rsidR="00545FA9">
          <w:rPr>
            <w:noProof/>
            <w:webHidden/>
          </w:rPr>
        </w:r>
        <w:r w:rsidR="00545FA9">
          <w:rPr>
            <w:noProof/>
            <w:webHidden/>
          </w:rPr>
          <w:fldChar w:fldCharType="separate"/>
        </w:r>
        <w:r w:rsidR="00545FA9">
          <w:rPr>
            <w:noProof/>
            <w:webHidden/>
          </w:rPr>
          <w:t>79</w:t>
        </w:r>
        <w:r w:rsidR="00545FA9">
          <w:rPr>
            <w:noProof/>
            <w:webHidden/>
          </w:rPr>
          <w:fldChar w:fldCharType="end"/>
        </w:r>
      </w:hyperlink>
    </w:p>
    <w:p w14:paraId="62F641E4"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66" w:history="1">
        <w:r w:rsidR="00545FA9" w:rsidRPr="00137BF3">
          <w:rPr>
            <w:rStyle w:val="Hyperlink"/>
            <w:rFonts w:asciiTheme="majorHAnsi" w:hAnsiTheme="majorHAnsi"/>
          </w:rPr>
          <w:t>1.10.3.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Khai báo hạn mức mua lại</w:t>
        </w:r>
        <w:r w:rsidR="00545FA9">
          <w:rPr>
            <w:webHidden/>
          </w:rPr>
          <w:tab/>
        </w:r>
        <w:r w:rsidR="00545FA9">
          <w:rPr>
            <w:webHidden/>
          </w:rPr>
          <w:fldChar w:fldCharType="begin"/>
        </w:r>
        <w:r w:rsidR="00545FA9">
          <w:rPr>
            <w:webHidden/>
          </w:rPr>
          <w:instrText xml:space="preserve"> PAGEREF _Toc78535566 \h </w:instrText>
        </w:r>
        <w:r w:rsidR="00545FA9">
          <w:rPr>
            <w:webHidden/>
          </w:rPr>
        </w:r>
        <w:r w:rsidR="00545FA9">
          <w:rPr>
            <w:webHidden/>
          </w:rPr>
          <w:fldChar w:fldCharType="separate"/>
        </w:r>
        <w:r w:rsidR="00545FA9">
          <w:rPr>
            <w:webHidden/>
          </w:rPr>
          <w:t>79</w:t>
        </w:r>
        <w:r w:rsidR="00545FA9">
          <w:rPr>
            <w:webHidden/>
          </w:rPr>
          <w:fldChar w:fldCharType="end"/>
        </w:r>
      </w:hyperlink>
    </w:p>
    <w:p w14:paraId="1C4ABE11" w14:textId="77777777" w:rsidR="00545FA9" w:rsidRDefault="006A57A9">
      <w:pPr>
        <w:pStyle w:val="TOC4"/>
        <w:tabs>
          <w:tab w:val="left" w:pos="1760"/>
          <w:tab w:val="right" w:leader="dot" w:pos="9651"/>
        </w:tabs>
        <w:rPr>
          <w:rFonts w:eastAsiaTheme="minorEastAsia" w:cstheme="minorBidi"/>
          <w:noProof/>
          <w:sz w:val="22"/>
          <w:szCs w:val="22"/>
        </w:rPr>
      </w:pPr>
      <w:hyperlink w:anchor="_Toc78535567" w:history="1">
        <w:r w:rsidR="00545FA9" w:rsidRPr="00137BF3">
          <w:rPr>
            <w:rStyle w:val="Hyperlink"/>
            <w:rFonts w:eastAsiaTheme="majorEastAsia"/>
            <w:noProof/>
            <w:lang w:bidi="en-US"/>
          </w:rPr>
          <w:t>1.10.3.1.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_Toc78535567 \h </w:instrText>
        </w:r>
        <w:r w:rsidR="00545FA9">
          <w:rPr>
            <w:noProof/>
            <w:webHidden/>
          </w:rPr>
        </w:r>
        <w:r w:rsidR="00545FA9">
          <w:rPr>
            <w:noProof/>
            <w:webHidden/>
          </w:rPr>
          <w:fldChar w:fldCharType="separate"/>
        </w:r>
        <w:r w:rsidR="00545FA9">
          <w:rPr>
            <w:noProof/>
            <w:webHidden/>
          </w:rPr>
          <w:t>79</w:t>
        </w:r>
        <w:r w:rsidR="00545FA9">
          <w:rPr>
            <w:noProof/>
            <w:webHidden/>
          </w:rPr>
          <w:fldChar w:fldCharType="end"/>
        </w:r>
      </w:hyperlink>
    </w:p>
    <w:p w14:paraId="7A6A5DC6" w14:textId="77777777" w:rsidR="00545FA9" w:rsidRDefault="006A57A9">
      <w:pPr>
        <w:pStyle w:val="TOC4"/>
        <w:tabs>
          <w:tab w:val="left" w:pos="1760"/>
          <w:tab w:val="right" w:leader="dot" w:pos="9651"/>
        </w:tabs>
        <w:rPr>
          <w:rFonts w:eastAsiaTheme="minorEastAsia" w:cstheme="minorBidi"/>
          <w:noProof/>
          <w:sz w:val="22"/>
          <w:szCs w:val="22"/>
        </w:rPr>
      </w:pPr>
      <w:hyperlink w:anchor="_Toc78535568" w:history="1">
        <w:r w:rsidR="00545FA9" w:rsidRPr="00137BF3">
          <w:rPr>
            <w:rStyle w:val="Hyperlink"/>
            <w:rFonts w:eastAsiaTheme="majorEastAsia"/>
            <w:noProof/>
            <w:lang w:bidi="en-US"/>
          </w:rPr>
          <w:t>1.10.3.2.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_Toc78535568 \h </w:instrText>
        </w:r>
        <w:r w:rsidR="00545FA9">
          <w:rPr>
            <w:noProof/>
            <w:webHidden/>
          </w:rPr>
        </w:r>
        <w:r w:rsidR="00545FA9">
          <w:rPr>
            <w:noProof/>
            <w:webHidden/>
          </w:rPr>
          <w:fldChar w:fldCharType="separate"/>
        </w:r>
        <w:r w:rsidR="00545FA9">
          <w:rPr>
            <w:noProof/>
            <w:webHidden/>
          </w:rPr>
          <w:t>80</w:t>
        </w:r>
        <w:r w:rsidR="00545FA9">
          <w:rPr>
            <w:noProof/>
            <w:webHidden/>
          </w:rPr>
          <w:fldChar w:fldCharType="end"/>
        </w:r>
      </w:hyperlink>
    </w:p>
    <w:p w14:paraId="5D9C7FB2"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69" w:history="1">
        <w:r w:rsidR="00545FA9" w:rsidRPr="00137BF3">
          <w:rPr>
            <w:rStyle w:val="Hyperlink"/>
            <w:rFonts w:asciiTheme="majorHAnsi" w:hAnsiTheme="majorHAnsi"/>
          </w:rPr>
          <w:t>1.10.4.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Hủy lệnh chào</w:t>
        </w:r>
        <w:r w:rsidR="00545FA9">
          <w:rPr>
            <w:webHidden/>
          </w:rPr>
          <w:tab/>
        </w:r>
        <w:r w:rsidR="00545FA9">
          <w:rPr>
            <w:webHidden/>
          </w:rPr>
          <w:fldChar w:fldCharType="begin"/>
        </w:r>
        <w:r w:rsidR="00545FA9">
          <w:rPr>
            <w:webHidden/>
          </w:rPr>
          <w:instrText xml:space="preserve"> PAGEREF _Toc78535569 \h </w:instrText>
        </w:r>
        <w:r w:rsidR="00545FA9">
          <w:rPr>
            <w:webHidden/>
          </w:rPr>
        </w:r>
        <w:r w:rsidR="00545FA9">
          <w:rPr>
            <w:webHidden/>
          </w:rPr>
          <w:fldChar w:fldCharType="separate"/>
        </w:r>
        <w:r w:rsidR="00545FA9">
          <w:rPr>
            <w:webHidden/>
          </w:rPr>
          <w:t>80</w:t>
        </w:r>
        <w:r w:rsidR="00545FA9">
          <w:rPr>
            <w:webHidden/>
          </w:rPr>
          <w:fldChar w:fldCharType="end"/>
        </w:r>
      </w:hyperlink>
    </w:p>
    <w:p w14:paraId="57DBB8CA" w14:textId="77777777" w:rsidR="00545FA9" w:rsidRDefault="006A57A9">
      <w:pPr>
        <w:pStyle w:val="TOC4"/>
        <w:tabs>
          <w:tab w:val="left" w:pos="1760"/>
          <w:tab w:val="right" w:leader="dot" w:pos="9651"/>
        </w:tabs>
        <w:rPr>
          <w:rFonts w:eastAsiaTheme="minorEastAsia" w:cstheme="minorBidi"/>
          <w:noProof/>
          <w:sz w:val="22"/>
          <w:szCs w:val="22"/>
        </w:rPr>
      </w:pPr>
      <w:hyperlink w:anchor="_Toc78535570" w:history="1">
        <w:r w:rsidR="00545FA9" w:rsidRPr="00137BF3">
          <w:rPr>
            <w:rStyle w:val="Hyperlink"/>
            <w:rFonts w:eastAsiaTheme="majorEastAsia"/>
            <w:noProof/>
            <w:lang w:bidi="en-US"/>
          </w:rPr>
          <w:t>1.10.4.1.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_Toc78535570 \h </w:instrText>
        </w:r>
        <w:r w:rsidR="00545FA9">
          <w:rPr>
            <w:noProof/>
            <w:webHidden/>
          </w:rPr>
        </w:r>
        <w:r w:rsidR="00545FA9">
          <w:rPr>
            <w:noProof/>
            <w:webHidden/>
          </w:rPr>
          <w:fldChar w:fldCharType="separate"/>
        </w:r>
        <w:r w:rsidR="00545FA9">
          <w:rPr>
            <w:noProof/>
            <w:webHidden/>
          </w:rPr>
          <w:t>80</w:t>
        </w:r>
        <w:r w:rsidR="00545FA9">
          <w:rPr>
            <w:noProof/>
            <w:webHidden/>
          </w:rPr>
          <w:fldChar w:fldCharType="end"/>
        </w:r>
      </w:hyperlink>
    </w:p>
    <w:p w14:paraId="234CF128" w14:textId="77777777" w:rsidR="00545FA9" w:rsidRDefault="006A57A9">
      <w:pPr>
        <w:pStyle w:val="TOC4"/>
        <w:tabs>
          <w:tab w:val="left" w:pos="1760"/>
          <w:tab w:val="right" w:leader="dot" w:pos="9651"/>
        </w:tabs>
        <w:rPr>
          <w:rFonts w:eastAsiaTheme="minorEastAsia" w:cstheme="minorBidi"/>
          <w:noProof/>
          <w:sz w:val="22"/>
          <w:szCs w:val="22"/>
        </w:rPr>
      </w:pPr>
      <w:hyperlink w:anchor="_Toc78535571" w:history="1">
        <w:r w:rsidR="00545FA9" w:rsidRPr="00137BF3">
          <w:rPr>
            <w:rStyle w:val="Hyperlink"/>
            <w:rFonts w:eastAsiaTheme="majorEastAsia"/>
            <w:noProof/>
            <w:lang w:bidi="en-US"/>
          </w:rPr>
          <w:t>1.10.4.2.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_Toc78535571 \h </w:instrText>
        </w:r>
        <w:r w:rsidR="00545FA9">
          <w:rPr>
            <w:noProof/>
            <w:webHidden/>
          </w:rPr>
        </w:r>
        <w:r w:rsidR="00545FA9">
          <w:rPr>
            <w:noProof/>
            <w:webHidden/>
          </w:rPr>
          <w:fldChar w:fldCharType="separate"/>
        </w:r>
        <w:r w:rsidR="00545FA9">
          <w:rPr>
            <w:noProof/>
            <w:webHidden/>
          </w:rPr>
          <w:t>81</w:t>
        </w:r>
        <w:r w:rsidR="00545FA9">
          <w:rPr>
            <w:noProof/>
            <w:webHidden/>
          </w:rPr>
          <w:fldChar w:fldCharType="end"/>
        </w:r>
      </w:hyperlink>
    </w:p>
    <w:p w14:paraId="59CC41DA" w14:textId="77777777" w:rsidR="00545FA9" w:rsidRDefault="006A57A9">
      <w:pPr>
        <w:pStyle w:val="TOC2"/>
        <w:tabs>
          <w:tab w:val="left" w:pos="1100"/>
          <w:tab w:val="right" w:leader="dot" w:pos="9651"/>
        </w:tabs>
        <w:rPr>
          <w:rFonts w:asciiTheme="minorHAnsi" w:eastAsiaTheme="minorEastAsia" w:hAnsiTheme="minorHAnsi" w:cstheme="minorBidi"/>
          <w:caps w:val="0"/>
          <w:noProof/>
          <w:szCs w:val="22"/>
          <w:lang w:bidi="ar-SA"/>
        </w:rPr>
      </w:pPr>
      <w:hyperlink w:anchor="_Toc78535572" w:history="1">
        <w:r w:rsidR="00545FA9" w:rsidRPr="00137BF3">
          <w:rPr>
            <w:rStyle w:val="Hyperlink"/>
            <w:noProof/>
          </w:rPr>
          <w:t>1.11.</w:t>
        </w:r>
        <w:r w:rsidR="00545FA9">
          <w:rPr>
            <w:rFonts w:asciiTheme="minorHAnsi" w:eastAsiaTheme="minorEastAsia" w:hAnsiTheme="minorHAnsi" w:cstheme="minorBidi"/>
            <w:caps w:val="0"/>
            <w:noProof/>
            <w:szCs w:val="22"/>
            <w:lang w:bidi="ar-SA"/>
          </w:rPr>
          <w:tab/>
        </w:r>
        <w:r w:rsidR="00545FA9" w:rsidRPr="00137BF3">
          <w:rPr>
            <w:rStyle w:val="Hyperlink"/>
            <w:noProof/>
          </w:rPr>
          <w:t>Bán trái phiếu</w:t>
        </w:r>
        <w:r w:rsidR="00545FA9">
          <w:rPr>
            <w:noProof/>
            <w:webHidden/>
          </w:rPr>
          <w:tab/>
        </w:r>
        <w:r w:rsidR="00545FA9">
          <w:rPr>
            <w:noProof/>
            <w:webHidden/>
          </w:rPr>
          <w:fldChar w:fldCharType="begin"/>
        </w:r>
        <w:r w:rsidR="00545FA9">
          <w:rPr>
            <w:noProof/>
            <w:webHidden/>
          </w:rPr>
          <w:instrText xml:space="preserve"> PAGEREF _Toc78535572 \h </w:instrText>
        </w:r>
        <w:r w:rsidR="00545FA9">
          <w:rPr>
            <w:noProof/>
            <w:webHidden/>
          </w:rPr>
        </w:r>
        <w:r w:rsidR="00545FA9">
          <w:rPr>
            <w:noProof/>
            <w:webHidden/>
          </w:rPr>
          <w:fldChar w:fldCharType="separate"/>
        </w:r>
        <w:r w:rsidR="00545FA9">
          <w:rPr>
            <w:noProof/>
            <w:webHidden/>
          </w:rPr>
          <w:t>81</w:t>
        </w:r>
        <w:r w:rsidR="00545FA9">
          <w:rPr>
            <w:noProof/>
            <w:webHidden/>
          </w:rPr>
          <w:fldChar w:fldCharType="end"/>
        </w:r>
      </w:hyperlink>
    </w:p>
    <w:p w14:paraId="0C073C7D"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73" w:history="1">
        <w:r w:rsidR="00545FA9" w:rsidRPr="00137BF3">
          <w:rPr>
            <w:rStyle w:val="Hyperlink"/>
            <w:rFonts w:asciiTheme="majorHAnsi" w:hAnsiTheme="majorHAnsi"/>
          </w:rPr>
          <w:t>1.11.1.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Đặt lệnh</w:t>
        </w:r>
        <w:r w:rsidR="00545FA9">
          <w:rPr>
            <w:webHidden/>
          </w:rPr>
          <w:tab/>
        </w:r>
        <w:r w:rsidR="00545FA9">
          <w:rPr>
            <w:webHidden/>
          </w:rPr>
          <w:fldChar w:fldCharType="begin"/>
        </w:r>
        <w:r w:rsidR="00545FA9">
          <w:rPr>
            <w:webHidden/>
          </w:rPr>
          <w:instrText xml:space="preserve"> PAGEREF _Toc78535573 \h </w:instrText>
        </w:r>
        <w:r w:rsidR="00545FA9">
          <w:rPr>
            <w:webHidden/>
          </w:rPr>
        </w:r>
        <w:r w:rsidR="00545FA9">
          <w:rPr>
            <w:webHidden/>
          </w:rPr>
          <w:fldChar w:fldCharType="separate"/>
        </w:r>
        <w:r w:rsidR="00545FA9">
          <w:rPr>
            <w:webHidden/>
          </w:rPr>
          <w:t>81</w:t>
        </w:r>
        <w:r w:rsidR="00545FA9">
          <w:rPr>
            <w:webHidden/>
          </w:rPr>
          <w:fldChar w:fldCharType="end"/>
        </w:r>
      </w:hyperlink>
    </w:p>
    <w:p w14:paraId="0CA8374B" w14:textId="77777777" w:rsidR="00545FA9" w:rsidRDefault="006A57A9">
      <w:pPr>
        <w:pStyle w:val="TOC4"/>
        <w:tabs>
          <w:tab w:val="left" w:pos="1760"/>
          <w:tab w:val="right" w:leader="dot" w:pos="9651"/>
        </w:tabs>
        <w:rPr>
          <w:rFonts w:eastAsiaTheme="minorEastAsia" w:cstheme="minorBidi"/>
          <w:noProof/>
          <w:sz w:val="22"/>
          <w:szCs w:val="22"/>
        </w:rPr>
      </w:pPr>
      <w:hyperlink w:anchor="_Toc78535574" w:history="1">
        <w:r w:rsidR="00545FA9" w:rsidRPr="00137BF3">
          <w:rPr>
            <w:rStyle w:val="Hyperlink"/>
            <w:rFonts w:eastAsiaTheme="majorEastAsia"/>
            <w:noProof/>
            <w:lang w:bidi="en-US"/>
          </w:rPr>
          <w:t>1.11.1.1.</w:t>
        </w:r>
        <w:r w:rsidR="00545FA9">
          <w:rPr>
            <w:rFonts w:eastAsiaTheme="minorEastAsia" w:cstheme="minorBidi"/>
            <w:noProof/>
            <w:sz w:val="22"/>
            <w:szCs w:val="22"/>
          </w:rPr>
          <w:tab/>
        </w:r>
        <w:r w:rsidR="00545FA9" w:rsidRPr="00137BF3">
          <w:rPr>
            <w:rStyle w:val="Hyperlink"/>
            <w:rFonts w:eastAsiaTheme="majorEastAsia"/>
            <w:noProof/>
            <w:lang w:bidi="en-US"/>
          </w:rPr>
          <w:t>Vùng hiển thị danh sách các trái phiếu, sản phẩm đang bán</w:t>
        </w:r>
        <w:r w:rsidR="00545FA9">
          <w:rPr>
            <w:noProof/>
            <w:webHidden/>
          </w:rPr>
          <w:tab/>
        </w:r>
        <w:r w:rsidR="00545FA9">
          <w:rPr>
            <w:noProof/>
            <w:webHidden/>
          </w:rPr>
          <w:fldChar w:fldCharType="begin"/>
        </w:r>
        <w:r w:rsidR="00545FA9">
          <w:rPr>
            <w:noProof/>
            <w:webHidden/>
          </w:rPr>
          <w:instrText xml:space="preserve"> PAGEREF _Toc78535574 \h </w:instrText>
        </w:r>
        <w:r w:rsidR="00545FA9">
          <w:rPr>
            <w:noProof/>
            <w:webHidden/>
          </w:rPr>
        </w:r>
        <w:r w:rsidR="00545FA9">
          <w:rPr>
            <w:noProof/>
            <w:webHidden/>
          </w:rPr>
          <w:fldChar w:fldCharType="separate"/>
        </w:r>
        <w:r w:rsidR="00545FA9">
          <w:rPr>
            <w:noProof/>
            <w:webHidden/>
          </w:rPr>
          <w:t>81</w:t>
        </w:r>
        <w:r w:rsidR="00545FA9">
          <w:rPr>
            <w:noProof/>
            <w:webHidden/>
          </w:rPr>
          <w:fldChar w:fldCharType="end"/>
        </w:r>
      </w:hyperlink>
    </w:p>
    <w:p w14:paraId="2C5DEE59" w14:textId="77777777" w:rsidR="00545FA9" w:rsidRDefault="006A57A9">
      <w:pPr>
        <w:pStyle w:val="TOC4"/>
        <w:tabs>
          <w:tab w:val="left" w:pos="1760"/>
          <w:tab w:val="right" w:leader="dot" w:pos="9651"/>
        </w:tabs>
        <w:rPr>
          <w:rFonts w:eastAsiaTheme="minorEastAsia" w:cstheme="minorBidi"/>
          <w:noProof/>
          <w:sz w:val="22"/>
          <w:szCs w:val="22"/>
        </w:rPr>
      </w:pPr>
      <w:hyperlink w:anchor="_Toc78535575" w:history="1">
        <w:r w:rsidR="00545FA9" w:rsidRPr="00137BF3">
          <w:rPr>
            <w:rStyle w:val="Hyperlink"/>
            <w:rFonts w:eastAsiaTheme="majorEastAsia"/>
            <w:noProof/>
            <w:lang w:bidi="en-US"/>
          </w:rPr>
          <w:t>1.11.1.2.</w:t>
        </w:r>
        <w:r w:rsidR="00545FA9">
          <w:rPr>
            <w:rFonts w:eastAsiaTheme="minorEastAsia" w:cstheme="minorBidi"/>
            <w:noProof/>
            <w:sz w:val="22"/>
            <w:szCs w:val="22"/>
          </w:rPr>
          <w:tab/>
        </w:r>
        <w:r w:rsidR="00545FA9" w:rsidRPr="00137BF3">
          <w:rPr>
            <w:rStyle w:val="Hyperlink"/>
            <w:rFonts w:eastAsiaTheme="majorEastAsia"/>
            <w:noProof/>
            <w:lang w:bidi="en-US"/>
          </w:rPr>
          <w:t>Vùng đặt lệnh</w:t>
        </w:r>
        <w:r w:rsidR="00545FA9">
          <w:rPr>
            <w:noProof/>
            <w:webHidden/>
          </w:rPr>
          <w:tab/>
        </w:r>
        <w:r w:rsidR="00545FA9">
          <w:rPr>
            <w:noProof/>
            <w:webHidden/>
          </w:rPr>
          <w:fldChar w:fldCharType="begin"/>
        </w:r>
        <w:r w:rsidR="00545FA9">
          <w:rPr>
            <w:noProof/>
            <w:webHidden/>
          </w:rPr>
          <w:instrText xml:space="preserve"> PAGEREF _Toc78535575 \h </w:instrText>
        </w:r>
        <w:r w:rsidR="00545FA9">
          <w:rPr>
            <w:noProof/>
            <w:webHidden/>
          </w:rPr>
        </w:r>
        <w:r w:rsidR="00545FA9">
          <w:rPr>
            <w:noProof/>
            <w:webHidden/>
          </w:rPr>
          <w:fldChar w:fldCharType="separate"/>
        </w:r>
        <w:r w:rsidR="00545FA9">
          <w:rPr>
            <w:noProof/>
            <w:webHidden/>
          </w:rPr>
          <w:t>82</w:t>
        </w:r>
        <w:r w:rsidR="00545FA9">
          <w:rPr>
            <w:noProof/>
            <w:webHidden/>
          </w:rPr>
          <w:fldChar w:fldCharType="end"/>
        </w:r>
      </w:hyperlink>
    </w:p>
    <w:p w14:paraId="2A8D855B" w14:textId="77777777" w:rsidR="00545FA9" w:rsidRDefault="006A57A9">
      <w:pPr>
        <w:pStyle w:val="TOC4"/>
        <w:tabs>
          <w:tab w:val="left" w:pos="1760"/>
          <w:tab w:val="right" w:leader="dot" w:pos="9651"/>
        </w:tabs>
        <w:rPr>
          <w:rFonts w:eastAsiaTheme="minorEastAsia" w:cstheme="minorBidi"/>
          <w:noProof/>
          <w:sz w:val="22"/>
          <w:szCs w:val="22"/>
        </w:rPr>
      </w:pPr>
      <w:hyperlink w:anchor="_Toc78535576" w:history="1">
        <w:r w:rsidR="00545FA9" w:rsidRPr="00137BF3">
          <w:rPr>
            <w:rStyle w:val="Hyperlink"/>
            <w:rFonts w:eastAsiaTheme="majorEastAsia"/>
            <w:noProof/>
            <w:lang w:bidi="en-US"/>
          </w:rPr>
          <w:t>1.11.1.3.</w:t>
        </w:r>
        <w:r w:rsidR="00545FA9">
          <w:rPr>
            <w:rFonts w:eastAsiaTheme="minorEastAsia" w:cstheme="minorBidi"/>
            <w:noProof/>
            <w:sz w:val="22"/>
            <w:szCs w:val="22"/>
          </w:rPr>
          <w:tab/>
        </w:r>
        <w:r w:rsidR="00545FA9" w:rsidRPr="00137BF3">
          <w:rPr>
            <w:rStyle w:val="Hyperlink"/>
            <w:rFonts w:eastAsiaTheme="majorEastAsia"/>
            <w:noProof/>
            <w:lang w:bidi="en-US"/>
          </w:rPr>
          <w:t>Giao dịch 8725 – Chấp thuận lệnh bán</w:t>
        </w:r>
        <w:r w:rsidR="00545FA9">
          <w:rPr>
            <w:noProof/>
            <w:webHidden/>
          </w:rPr>
          <w:tab/>
        </w:r>
        <w:r w:rsidR="00545FA9">
          <w:rPr>
            <w:noProof/>
            <w:webHidden/>
          </w:rPr>
          <w:fldChar w:fldCharType="begin"/>
        </w:r>
        <w:r w:rsidR="00545FA9">
          <w:rPr>
            <w:noProof/>
            <w:webHidden/>
          </w:rPr>
          <w:instrText xml:space="preserve"> PAGEREF _Toc78535576 \h </w:instrText>
        </w:r>
        <w:r w:rsidR="00545FA9">
          <w:rPr>
            <w:noProof/>
            <w:webHidden/>
          </w:rPr>
        </w:r>
        <w:r w:rsidR="00545FA9">
          <w:rPr>
            <w:noProof/>
            <w:webHidden/>
          </w:rPr>
          <w:fldChar w:fldCharType="separate"/>
        </w:r>
        <w:r w:rsidR="00545FA9">
          <w:rPr>
            <w:noProof/>
            <w:webHidden/>
          </w:rPr>
          <w:t>85</w:t>
        </w:r>
        <w:r w:rsidR="00545FA9">
          <w:rPr>
            <w:noProof/>
            <w:webHidden/>
          </w:rPr>
          <w:fldChar w:fldCharType="end"/>
        </w:r>
      </w:hyperlink>
    </w:p>
    <w:p w14:paraId="1241B04E"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77" w:history="1">
        <w:r w:rsidR="00545FA9" w:rsidRPr="00137BF3">
          <w:rPr>
            <w:rStyle w:val="Hyperlink"/>
            <w:rFonts w:asciiTheme="majorHAnsi" w:hAnsiTheme="majorHAnsi"/>
          </w:rPr>
          <w:t>1.11.2.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TTKD tạo yêu cầu điều chỉnh lãi suất HĐ bán</w:t>
        </w:r>
        <w:r w:rsidR="00545FA9">
          <w:rPr>
            <w:webHidden/>
          </w:rPr>
          <w:tab/>
        </w:r>
        <w:r w:rsidR="00545FA9">
          <w:rPr>
            <w:webHidden/>
          </w:rPr>
          <w:fldChar w:fldCharType="begin"/>
        </w:r>
        <w:r w:rsidR="00545FA9">
          <w:rPr>
            <w:webHidden/>
          </w:rPr>
          <w:instrText xml:space="preserve"> PAGEREF _Toc78535577 \h </w:instrText>
        </w:r>
        <w:r w:rsidR="00545FA9">
          <w:rPr>
            <w:webHidden/>
          </w:rPr>
        </w:r>
        <w:r w:rsidR="00545FA9">
          <w:rPr>
            <w:webHidden/>
          </w:rPr>
          <w:fldChar w:fldCharType="separate"/>
        </w:r>
        <w:r w:rsidR="00545FA9">
          <w:rPr>
            <w:webHidden/>
          </w:rPr>
          <w:t>90</w:t>
        </w:r>
        <w:r w:rsidR="00545FA9">
          <w:rPr>
            <w:webHidden/>
          </w:rPr>
          <w:fldChar w:fldCharType="end"/>
        </w:r>
      </w:hyperlink>
    </w:p>
    <w:p w14:paraId="7D15554F" w14:textId="77777777" w:rsidR="00545FA9" w:rsidRDefault="006A57A9">
      <w:pPr>
        <w:pStyle w:val="TOC4"/>
        <w:tabs>
          <w:tab w:val="left" w:pos="1760"/>
          <w:tab w:val="right" w:leader="dot" w:pos="9651"/>
        </w:tabs>
        <w:rPr>
          <w:rFonts w:eastAsiaTheme="minorEastAsia" w:cstheme="minorBidi"/>
          <w:noProof/>
          <w:sz w:val="22"/>
          <w:szCs w:val="22"/>
        </w:rPr>
      </w:pPr>
      <w:hyperlink w:anchor="_Toc78535578" w:history="1">
        <w:r w:rsidR="00545FA9" w:rsidRPr="00137BF3">
          <w:rPr>
            <w:rStyle w:val="Hyperlink"/>
            <w:rFonts w:eastAsiaTheme="majorEastAsia"/>
            <w:noProof/>
            <w:lang w:bidi="en-US"/>
          </w:rPr>
          <w:t>1.11.2.1.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_Toc78535578 \h </w:instrText>
        </w:r>
        <w:r w:rsidR="00545FA9">
          <w:rPr>
            <w:noProof/>
            <w:webHidden/>
          </w:rPr>
        </w:r>
        <w:r w:rsidR="00545FA9">
          <w:rPr>
            <w:noProof/>
            <w:webHidden/>
          </w:rPr>
          <w:fldChar w:fldCharType="separate"/>
        </w:r>
        <w:r w:rsidR="00545FA9">
          <w:rPr>
            <w:noProof/>
            <w:webHidden/>
          </w:rPr>
          <w:t>90</w:t>
        </w:r>
        <w:r w:rsidR="00545FA9">
          <w:rPr>
            <w:noProof/>
            <w:webHidden/>
          </w:rPr>
          <w:fldChar w:fldCharType="end"/>
        </w:r>
      </w:hyperlink>
    </w:p>
    <w:p w14:paraId="3676A1A6" w14:textId="77777777" w:rsidR="00545FA9" w:rsidRDefault="006A57A9">
      <w:pPr>
        <w:pStyle w:val="TOC4"/>
        <w:tabs>
          <w:tab w:val="left" w:pos="1760"/>
          <w:tab w:val="right" w:leader="dot" w:pos="9651"/>
        </w:tabs>
        <w:rPr>
          <w:rFonts w:eastAsiaTheme="minorEastAsia" w:cstheme="minorBidi"/>
          <w:noProof/>
          <w:sz w:val="22"/>
          <w:szCs w:val="22"/>
        </w:rPr>
      </w:pPr>
      <w:hyperlink w:anchor="_Toc78535579" w:history="1">
        <w:r w:rsidR="00545FA9" w:rsidRPr="00137BF3">
          <w:rPr>
            <w:rStyle w:val="Hyperlink"/>
            <w:rFonts w:eastAsiaTheme="majorEastAsia"/>
            <w:noProof/>
            <w:lang w:bidi="en-US"/>
          </w:rPr>
          <w:t>1.11.2.2.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_Toc78535579 \h </w:instrText>
        </w:r>
        <w:r w:rsidR="00545FA9">
          <w:rPr>
            <w:noProof/>
            <w:webHidden/>
          </w:rPr>
        </w:r>
        <w:r w:rsidR="00545FA9">
          <w:rPr>
            <w:noProof/>
            <w:webHidden/>
          </w:rPr>
          <w:fldChar w:fldCharType="separate"/>
        </w:r>
        <w:r w:rsidR="00545FA9">
          <w:rPr>
            <w:noProof/>
            <w:webHidden/>
          </w:rPr>
          <w:t>93</w:t>
        </w:r>
        <w:r w:rsidR="00545FA9">
          <w:rPr>
            <w:noProof/>
            <w:webHidden/>
          </w:rPr>
          <w:fldChar w:fldCharType="end"/>
        </w:r>
      </w:hyperlink>
    </w:p>
    <w:p w14:paraId="00243101"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80" w:history="1">
        <w:r w:rsidR="00545FA9" w:rsidRPr="00137BF3">
          <w:rPr>
            <w:rStyle w:val="Hyperlink"/>
            <w:rFonts w:asciiTheme="majorHAnsi" w:hAnsiTheme="majorHAnsi"/>
          </w:rPr>
          <w:t>1.11.3.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TTKD phê duyệt yêu cầu ĐCLS</w:t>
        </w:r>
        <w:r w:rsidR="00545FA9">
          <w:rPr>
            <w:webHidden/>
          </w:rPr>
          <w:tab/>
        </w:r>
        <w:r w:rsidR="00545FA9">
          <w:rPr>
            <w:webHidden/>
          </w:rPr>
          <w:fldChar w:fldCharType="begin"/>
        </w:r>
        <w:r w:rsidR="00545FA9">
          <w:rPr>
            <w:webHidden/>
          </w:rPr>
          <w:instrText xml:space="preserve"> PAGEREF _Toc78535580 \h </w:instrText>
        </w:r>
        <w:r w:rsidR="00545FA9">
          <w:rPr>
            <w:webHidden/>
          </w:rPr>
        </w:r>
        <w:r w:rsidR="00545FA9">
          <w:rPr>
            <w:webHidden/>
          </w:rPr>
          <w:fldChar w:fldCharType="separate"/>
        </w:r>
        <w:r w:rsidR="00545FA9">
          <w:rPr>
            <w:webHidden/>
          </w:rPr>
          <w:t>94</w:t>
        </w:r>
        <w:r w:rsidR="00545FA9">
          <w:rPr>
            <w:webHidden/>
          </w:rPr>
          <w:fldChar w:fldCharType="end"/>
        </w:r>
      </w:hyperlink>
    </w:p>
    <w:p w14:paraId="0778A2B9" w14:textId="77777777" w:rsidR="00545FA9" w:rsidRDefault="006A57A9">
      <w:pPr>
        <w:pStyle w:val="TOC4"/>
        <w:tabs>
          <w:tab w:val="left" w:pos="1760"/>
          <w:tab w:val="right" w:leader="dot" w:pos="9651"/>
        </w:tabs>
        <w:rPr>
          <w:rFonts w:eastAsiaTheme="minorEastAsia" w:cstheme="minorBidi"/>
          <w:noProof/>
          <w:sz w:val="22"/>
          <w:szCs w:val="22"/>
        </w:rPr>
      </w:pPr>
      <w:hyperlink w:anchor="_Toc78535581" w:history="1">
        <w:r w:rsidR="00545FA9" w:rsidRPr="00137BF3">
          <w:rPr>
            <w:rStyle w:val="Hyperlink"/>
            <w:rFonts w:eastAsiaTheme="majorEastAsia"/>
            <w:noProof/>
            <w:lang w:bidi="en-US"/>
          </w:rPr>
          <w:t>1.11.3.1.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_Toc78535581 \h </w:instrText>
        </w:r>
        <w:r w:rsidR="00545FA9">
          <w:rPr>
            <w:noProof/>
            <w:webHidden/>
          </w:rPr>
        </w:r>
        <w:r w:rsidR="00545FA9">
          <w:rPr>
            <w:noProof/>
            <w:webHidden/>
          </w:rPr>
          <w:fldChar w:fldCharType="separate"/>
        </w:r>
        <w:r w:rsidR="00545FA9">
          <w:rPr>
            <w:noProof/>
            <w:webHidden/>
          </w:rPr>
          <w:t>94</w:t>
        </w:r>
        <w:r w:rsidR="00545FA9">
          <w:rPr>
            <w:noProof/>
            <w:webHidden/>
          </w:rPr>
          <w:fldChar w:fldCharType="end"/>
        </w:r>
      </w:hyperlink>
    </w:p>
    <w:p w14:paraId="3A073EE4" w14:textId="77777777" w:rsidR="00545FA9" w:rsidRDefault="006A57A9">
      <w:pPr>
        <w:pStyle w:val="TOC4"/>
        <w:tabs>
          <w:tab w:val="left" w:pos="1760"/>
          <w:tab w:val="right" w:leader="dot" w:pos="9651"/>
        </w:tabs>
        <w:rPr>
          <w:rFonts w:eastAsiaTheme="minorEastAsia" w:cstheme="minorBidi"/>
          <w:noProof/>
          <w:sz w:val="22"/>
          <w:szCs w:val="22"/>
        </w:rPr>
      </w:pPr>
      <w:hyperlink w:anchor="_Toc78535582" w:history="1">
        <w:r w:rsidR="00545FA9" w:rsidRPr="00137BF3">
          <w:rPr>
            <w:rStyle w:val="Hyperlink"/>
            <w:rFonts w:eastAsiaTheme="majorEastAsia"/>
            <w:noProof/>
            <w:lang w:bidi="en-US"/>
          </w:rPr>
          <w:t>1.11.3.2.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_Toc78535582 \h </w:instrText>
        </w:r>
        <w:r w:rsidR="00545FA9">
          <w:rPr>
            <w:noProof/>
            <w:webHidden/>
          </w:rPr>
        </w:r>
        <w:r w:rsidR="00545FA9">
          <w:rPr>
            <w:noProof/>
            <w:webHidden/>
          </w:rPr>
          <w:fldChar w:fldCharType="separate"/>
        </w:r>
        <w:r w:rsidR="00545FA9">
          <w:rPr>
            <w:noProof/>
            <w:webHidden/>
          </w:rPr>
          <w:t>97</w:t>
        </w:r>
        <w:r w:rsidR="00545FA9">
          <w:rPr>
            <w:noProof/>
            <w:webHidden/>
          </w:rPr>
          <w:fldChar w:fldCharType="end"/>
        </w:r>
      </w:hyperlink>
    </w:p>
    <w:p w14:paraId="4304951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83" w:history="1">
        <w:r w:rsidR="00545FA9" w:rsidRPr="00137BF3">
          <w:rPr>
            <w:rStyle w:val="Hyperlink"/>
            <w:rFonts w:asciiTheme="majorHAnsi" w:hAnsiTheme="majorHAnsi"/>
          </w:rPr>
          <w:t>1.11.4.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In &amp; Upload hồ sơ</w:t>
        </w:r>
        <w:r w:rsidR="00545FA9">
          <w:rPr>
            <w:webHidden/>
          </w:rPr>
          <w:tab/>
        </w:r>
        <w:r w:rsidR="00545FA9">
          <w:rPr>
            <w:webHidden/>
          </w:rPr>
          <w:fldChar w:fldCharType="begin"/>
        </w:r>
        <w:r w:rsidR="00545FA9">
          <w:rPr>
            <w:webHidden/>
          </w:rPr>
          <w:instrText xml:space="preserve"> PAGEREF _Toc78535583 \h </w:instrText>
        </w:r>
        <w:r w:rsidR="00545FA9">
          <w:rPr>
            <w:webHidden/>
          </w:rPr>
        </w:r>
        <w:r w:rsidR="00545FA9">
          <w:rPr>
            <w:webHidden/>
          </w:rPr>
          <w:fldChar w:fldCharType="separate"/>
        </w:r>
        <w:r w:rsidR="00545FA9">
          <w:rPr>
            <w:webHidden/>
          </w:rPr>
          <w:t>98</w:t>
        </w:r>
        <w:r w:rsidR="00545FA9">
          <w:rPr>
            <w:webHidden/>
          </w:rPr>
          <w:fldChar w:fldCharType="end"/>
        </w:r>
      </w:hyperlink>
    </w:p>
    <w:p w14:paraId="21D7C5CF" w14:textId="77777777" w:rsidR="00545FA9" w:rsidRDefault="006A57A9">
      <w:pPr>
        <w:pStyle w:val="TOC4"/>
        <w:tabs>
          <w:tab w:val="left" w:pos="1760"/>
          <w:tab w:val="right" w:leader="dot" w:pos="9651"/>
        </w:tabs>
        <w:rPr>
          <w:rFonts w:eastAsiaTheme="minorEastAsia" w:cstheme="minorBidi"/>
          <w:noProof/>
          <w:sz w:val="22"/>
          <w:szCs w:val="22"/>
        </w:rPr>
      </w:pPr>
      <w:hyperlink w:anchor="_Toc78535584" w:history="1">
        <w:r w:rsidR="00545FA9" w:rsidRPr="00137BF3">
          <w:rPr>
            <w:rStyle w:val="Hyperlink"/>
            <w:rFonts w:eastAsiaTheme="majorEastAsia"/>
            <w:noProof/>
            <w:lang w:bidi="en-US"/>
          </w:rPr>
          <w:t>1.11.4.1.</w:t>
        </w:r>
        <w:r w:rsidR="00545FA9">
          <w:rPr>
            <w:rFonts w:eastAsiaTheme="minorEastAsia" w:cstheme="minorBidi"/>
            <w:noProof/>
            <w:sz w:val="22"/>
            <w:szCs w:val="22"/>
          </w:rPr>
          <w:tab/>
        </w:r>
        <w:r w:rsidR="00545FA9" w:rsidRPr="00137BF3">
          <w:rPr>
            <w:rStyle w:val="Hyperlink"/>
            <w:rFonts w:eastAsiaTheme="majorEastAsia"/>
            <w:noProof/>
            <w:lang w:bidi="en-US"/>
          </w:rPr>
          <w:t>Grid hiển thị danh sách HĐ chờ duyệt</w:t>
        </w:r>
        <w:r w:rsidR="00545FA9">
          <w:rPr>
            <w:noProof/>
            <w:webHidden/>
          </w:rPr>
          <w:tab/>
        </w:r>
        <w:r w:rsidR="00545FA9">
          <w:rPr>
            <w:noProof/>
            <w:webHidden/>
          </w:rPr>
          <w:fldChar w:fldCharType="begin"/>
        </w:r>
        <w:r w:rsidR="00545FA9">
          <w:rPr>
            <w:noProof/>
            <w:webHidden/>
          </w:rPr>
          <w:instrText xml:space="preserve"> PAGEREF _Toc78535584 \h </w:instrText>
        </w:r>
        <w:r w:rsidR="00545FA9">
          <w:rPr>
            <w:noProof/>
            <w:webHidden/>
          </w:rPr>
        </w:r>
        <w:r w:rsidR="00545FA9">
          <w:rPr>
            <w:noProof/>
            <w:webHidden/>
          </w:rPr>
          <w:fldChar w:fldCharType="separate"/>
        </w:r>
        <w:r w:rsidR="00545FA9">
          <w:rPr>
            <w:noProof/>
            <w:webHidden/>
          </w:rPr>
          <w:t>98</w:t>
        </w:r>
        <w:r w:rsidR="00545FA9">
          <w:rPr>
            <w:noProof/>
            <w:webHidden/>
          </w:rPr>
          <w:fldChar w:fldCharType="end"/>
        </w:r>
      </w:hyperlink>
    </w:p>
    <w:p w14:paraId="6DCC49BF" w14:textId="77777777" w:rsidR="00545FA9" w:rsidRDefault="006A57A9">
      <w:pPr>
        <w:pStyle w:val="TOC4"/>
        <w:tabs>
          <w:tab w:val="left" w:pos="1760"/>
          <w:tab w:val="right" w:leader="dot" w:pos="9651"/>
        </w:tabs>
        <w:rPr>
          <w:rFonts w:eastAsiaTheme="minorEastAsia" w:cstheme="minorBidi"/>
          <w:noProof/>
          <w:sz w:val="22"/>
          <w:szCs w:val="22"/>
        </w:rPr>
      </w:pPr>
      <w:hyperlink w:anchor="_Toc78535585" w:history="1">
        <w:r w:rsidR="00545FA9" w:rsidRPr="00137BF3">
          <w:rPr>
            <w:rStyle w:val="Hyperlink"/>
            <w:rFonts w:eastAsiaTheme="majorEastAsia"/>
            <w:noProof/>
            <w:lang w:bidi="en-US"/>
          </w:rPr>
          <w:t>1.11.4.2.</w:t>
        </w:r>
        <w:r w:rsidR="00545FA9">
          <w:rPr>
            <w:rFonts w:eastAsiaTheme="minorEastAsia" w:cstheme="minorBidi"/>
            <w:noProof/>
            <w:sz w:val="22"/>
            <w:szCs w:val="22"/>
          </w:rPr>
          <w:tab/>
        </w:r>
        <w:r w:rsidR="00545FA9" w:rsidRPr="00137BF3">
          <w:rPr>
            <w:rStyle w:val="Hyperlink"/>
            <w:rFonts w:eastAsiaTheme="majorEastAsia"/>
            <w:noProof/>
            <w:lang w:bidi="en-US"/>
          </w:rPr>
          <w:t>In hồ sơ</w:t>
        </w:r>
        <w:r w:rsidR="00545FA9">
          <w:rPr>
            <w:noProof/>
            <w:webHidden/>
          </w:rPr>
          <w:tab/>
        </w:r>
        <w:r w:rsidR="00545FA9">
          <w:rPr>
            <w:noProof/>
            <w:webHidden/>
          </w:rPr>
          <w:fldChar w:fldCharType="begin"/>
        </w:r>
        <w:r w:rsidR="00545FA9">
          <w:rPr>
            <w:noProof/>
            <w:webHidden/>
          </w:rPr>
          <w:instrText xml:space="preserve"> PAGEREF _Toc78535585 \h </w:instrText>
        </w:r>
        <w:r w:rsidR="00545FA9">
          <w:rPr>
            <w:noProof/>
            <w:webHidden/>
          </w:rPr>
        </w:r>
        <w:r w:rsidR="00545FA9">
          <w:rPr>
            <w:noProof/>
            <w:webHidden/>
          </w:rPr>
          <w:fldChar w:fldCharType="separate"/>
        </w:r>
        <w:r w:rsidR="00545FA9">
          <w:rPr>
            <w:noProof/>
            <w:webHidden/>
          </w:rPr>
          <w:t>98</w:t>
        </w:r>
        <w:r w:rsidR="00545FA9">
          <w:rPr>
            <w:noProof/>
            <w:webHidden/>
          </w:rPr>
          <w:fldChar w:fldCharType="end"/>
        </w:r>
      </w:hyperlink>
    </w:p>
    <w:p w14:paraId="51362364" w14:textId="77777777" w:rsidR="00545FA9" w:rsidRDefault="006A57A9">
      <w:pPr>
        <w:pStyle w:val="TOC4"/>
        <w:tabs>
          <w:tab w:val="left" w:pos="1760"/>
          <w:tab w:val="right" w:leader="dot" w:pos="9651"/>
        </w:tabs>
        <w:rPr>
          <w:rFonts w:eastAsiaTheme="minorEastAsia" w:cstheme="minorBidi"/>
          <w:noProof/>
          <w:sz w:val="22"/>
          <w:szCs w:val="22"/>
        </w:rPr>
      </w:pPr>
      <w:hyperlink w:anchor="_Toc78535586" w:history="1">
        <w:r w:rsidR="00545FA9" w:rsidRPr="00137BF3">
          <w:rPr>
            <w:rStyle w:val="Hyperlink"/>
            <w:rFonts w:eastAsiaTheme="majorEastAsia"/>
            <w:noProof/>
            <w:lang w:bidi="en-US"/>
          </w:rPr>
          <w:t>1.11.4.3.</w:t>
        </w:r>
        <w:r w:rsidR="00545FA9">
          <w:rPr>
            <w:rFonts w:eastAsiaTheme="minorEastAsia" w:cstheme="minorBidi"/>
            <w:noProof/>
            <w:sz w:val="22"/>
            <w:szCs w:val="22"/>
          </w:rPr>
          <w:tab/>
        </w:r>
        <w:r w:rsidR="00545FA9" w:rsidRPr="00137BF3">
          <w:rPr>
            <w:rStyle w:val="Hyperlink"/>
            <w:rFonts w:eastAsiaTheme="majorEastAsia"/>
            <w:noProof/>
            <w:lang w:bidi="en-US"/>
          </w:rPr>
          <w:t>Upload hồ sơ</w:t>
        </w:r>
        <w:r w:rsidR="00545FA9">
          <w:rPr>
            <w:noProof/>
            <w:webHidden/>
          </w:rPr>
          <w:tab/>
        </w:r>
        <w:r w:rsidR="00545FA9">
          <w:rPr>
            <w:noProof/>
            <w:webHidden/>
          </w:rPr>
          <w:fldChar w:fldCharType="begin"/>
        </w:r>
        <w:r w:rsidR="00545FA9">
          <w:rPr>
            <w:noProof/>
            <w:webHidden/>
          </w:rPr>
          <w:instrText xml:space="preserve"> PAGEREF _Toc78535586 \h </w:instrText>
        </w:r>
        <w:r w:rsidR="00545FA9">
          <w:rPr>
            <w:noProof/>
            <w:webHidden/>
          </w:rPr>
        </w:r>
        <w:r w:rsidR="00545FA9">
          <w:rPr>
            <w:noProof/>
            <w:webHidden/>
          </w:rPr>
          <w:fldChar w:fldCharType="separate"/>
        </w:r>
        <w:r w:rsidR="00545FA9">
          <w:rPr>
            <w:noProof/>
            <w:webHidden/>
          </w:rPr>
          <w:t>99</w:t>
        </w:r>
        <w:r w:rsidR="00545FA9">
          <w:rPr>
            <w:noProof/>
            <w:webHidden/>
          </w:rPr>
          <w:fldChar w:fldCharType="end"/>
        </w:r>
      </w:hyperlink>
    </w:p>
    <w:p w14:paraId="24F888AC"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87" w:history="1">
        <w:r w:rsidR="00545FA9" w:rsidRPr="00137BF3">
          <w:rPr>
            <w:rStyle w:val="Hyperlink"/>
            <w:rFonts w:asciiTheme="majorHAnsi" w:hAnsiTheme="majorHAnsi"/>
          </w:rPr>
          <w:t>1.11.5.</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Hủy HĐ</w:t>
        </w:r>
        <w:r w:rsidR="00545FA9">
          <w:rPr>
            <w:webHidden/>
          </w:rPr>
          <w:tab/>
        </w:r>
        <w:r w:rsidR="00545FA9">
          <w:rPr>
            <w:webHidden/>
          </w:rPr>
          <w:fldChar w:fldCharType="begin"/>
        </w:r>
        <w:r w:rsidR="00545FA9">
          <w:rPr>
            <w:webHidden/>
          </w:rPr>
          <w:instrText xml:space="preserve"> PAGEREF _Toc78535587 \h </w:instrText>
        </w:r>
        <w:r w:rsidR="00545FA9">
          <w:rPr>
            <w:webHidden/>
          </w:rPr>
        </w:r>
        <w:r w:rsidR="00545FA9">
          <w:rPr>
            <w:webHidden/>
          </w:rPr>
          <w:fldChar w:fldCharType="separate"/>
        </w:r>
        <w:r w:rsidR="00545FA9">
          <w:rPr>
            <w:webHidden/>
          </w:rPr>
          <w:t>100</w:t>
        </w:r>
        <w:r w:rsidR="00545FA9">
          <w:rPr>
            <w:webHidden/>
          </w:rPr>
          <w:fldChar w:fldCharType="end"/>
        </w:r>
      </w:hyperlink>
    </w:p>
    <w:p w14:paraId="6DA0040D" w14:textId="77777777" w:rsidR="00545FA9" w:rsidRDefault="006A57A9">
      <w:pPr>
        <w:pStyle w:val="TOC4"/>
        <w:tabs>
          <w:tab w:val="left" w:pos="1760"/>
          <w:tab w:val="right" w:leader="dot" w:pos="9651"/>
        </w:tabs>
        <w:rPr>
          <w:rFonts w:eastAsiaTheme="minorEastAsia" w:cstheme="minorBidi"/>
          <w:noProof/>
          <w:sz w:val="22"/>
          <w:szCs w:val="22"/>
        </w:rPr>
      </w:pPr>
      <w:hyperlink w:anchor="_Toc78535588" w:history="1">
        <w:r w:rsidR="00545FA9" w:rsidRPr="00137BF3">
          <w:rPr>
            <w:rStyle w:val="Hyperlink"/>
            <w:rFonts w:eastAsiaTheme="majorEastAsia"/>
            <w:noProof/>
            <w:lang w:bidi="en-US"/>
          </w:rPr>
          <w:t>1.11.5.1.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_Toc78535588 \h </w:instrText>
        </w:r>
        <w:r w:rsidR="00545FA9">
          <w:rPr>
            <w:noProof/>
            <w:webHidden/>
          </w:rPr>
        </w:r>
        <w:r w:rsidR="00545FA9">
          <w:rPr>
            <w:noProof/>
            <w:webHidden/>
          </w:rPr>
          <w:fldChar w:fldCharType="separate"/>
        </w:r>
        <w:r w:rsidR="00545FA9">
          <w:rPr>
            <w:noProof/>
            <w:webHidden/>
          </w:rPr>
          <w:t>100</w:t>
        </w:r>
        <w:r w:rsidR="00545FA9">
          <w:rPr>
            <w:noProof/>
            <w:webHidden/>
          </w:rPr>
          <w:fldChar w:fldCharType="end"/>
        </w:r>
      </w:hyperlink>
    </w:p>
    <w:p w14:paraId="2EC85132" w14:textId="77777777" w:rsidR="00545FA9" w:rsidRDefault="006A57A9">
      <w:pPr>
        <w:pStyle w:val="TOC4"/>
        <w:tabs>
          <w:tab w:val="left" w:pos="1760"/>
          <w:tab w:val="right" w:leader="dot" w:pos="9651"/>
        </w:tabs>
        <w:rPr>
          <w:rFonts w:eastAsiaTheme="minorEastAsia" w:cstheme="minorBidi"/>
          <w:noProof/>
          <w:sz w:val="22"/>
          <w:szCs w:val="22"/>
        </w:rPr>
      </w:pPr>
      <w:hyperlink w:anchor="_Toc78535589" w:history="1">
        <w:r w:rsidR="00545FA9" w:rsidRPr="00137BF3">
          <w:rPr>
            <w:rStyle w:val="Hyperlink"/>
            <w:rFonts w:eastAsiaTheme="majorEastAsia"/>
            <w:noProof/>
            <w:lang w:bidi="en-US"/>
          </w:rPr>
          <w:t>1.11.5.2.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_Toc78535589 \h </w:instrText>
        </w:r>
        <w:r w:rsidR="00545FA9">
          <w:rPr>
            <w:noProof/>
            <w:webHidden/>
          </w:rPr>
        </w:r>
        <w:r w:rsidR="00545FA9">
          <w:rPr>
            <w:noProof/>
            <w:webHidden/>
          </w:rPr>
          <w:fldChar w:fldCharType="separate"/>
        </w:r>
        <w:r w:rsidR="00545FA9">
          <w:rPr>
            <w:noProof/>
            <w:webHidden/>
          </w:rPr>
          <w:t>101</w:t>
        </w:r>
        <w:r w:rsidR="00545FA9">
          <w:rPr>
            <w:noProof/>
            <w:webHidden/>
          </w:rPr>
          <w:fldChar w:fldCharType="end"/>
        </w:r>
      </w:hyperlink>
    </w:p>
    <w:p w14:paraId="55DFC959"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90" w:history="1">
        <w:r w:rsidR="00545FA9" w:rsidRPr="00137BF3">
          <w:rPr>
            <w:rStyle w:val="Hyperlink"/>
            <w:rFonts w:asciiTheme="majorHAnsi" w:hAnsiTheme="majorHAnsi"/>
          </w:rPr>
          <w:t>1.11.6.</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In lại hồ sơ (Sổ lệnh – HĐ bán)</w:t>
        </w:r>
        <w:r w:rsidR="00545FA9">
          <w:rPr>
            <w:webHidden/>
          </w:rPr>
          <w:tab/>
        </w:r>
        <w:r w:rsidR="00545FA9">
          <w:rPr>
            <w:webHidden/>
          </w:rPr>
          <w:fldChar w:fldCharType="begin"/>
        </w:r>
        <w:r w:rsidR="00545FA9">
          <w:rPr>
            <w:webHidden/>
          </w:rPr>
          <w:instrText xml:space="preserve"> PAGEREF _Toc78535590 \h </w:instrText>
        </w:r>
        <w:r w:rsidR="00545FA9">
          <w:rPr>
            <w:webHidden/>
          </w:rPr>
        </w:r>
        <w:r w:rsidR="00545FA9">
          <w:rPr>
            <w:webHidden/>
          </w:rPr>
          <w:fldChar w:fldCharType="separate"/>
        </w:r>
        <w:r w:rsidR="00545FA9">
          <w:rPr>
            <w:webHidden/>
          </w:rPr>
          <w:t>102</w:t>
        </w:r>
        <w:r w:rsidR="00545FA9">
          <w:rPr>
            <w:webHidden/>
          </w:rPr>
          <w:fldChar w:fldCharType="end"/>
        </w:r>
      </w:hyperlink>
    </w:p>
    <w:p w14:paraId="053C418A"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91" w:history="1">
        <w:r w:rsidR="00545FA9" w:rsidRPr="00137BF3">
          <w:rPr>
            <w:rStyle w:val="Hyperlink"/>
            <w:rFonts w:asciiTheme="majorHAnsi" w:hAnsiTheme="majorHAnsi"/>
          </w:rPr>
          <w:t>1.11.7.</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KSV phê duyệt hồ sơ bán</w:t>
        </w:r>
        <w:r w:rsidR="00545FA9">
          <w:rPr>
            <w:webHidden/>
          </w:rPr>
          <w:tab/>
        </w:r>
        <w:r w:rsidR="00545FA9">
          <w:rPr>
            <w:webHidden/>
          </w:rPr>
          <w:fldChar w:fldCharType="begin"/>
        </w:r>
        <w:r w:rsidR="00545FA9">
          <w:rPr>
            <w:webHidden/>
          </w:rPr>
          <w:instrText xml:space="preserve"> PAGEREF _Toc78535591 \h </w:instrText>
        </w:r>
        <w:r w:rsidR="00545FA9">
          <w:rPr>
            <w:webHidden/>
          </w:rPr>
        </w:r>
        <w:r w:rsidR="00545FA9">
          <w:rPr>
            <w:webHidden/>
          </w:rPr>
          <w:fldChar w:fldCharType="separate"/>
        </w:r>
        <w:r w:rsidR="00545FA9">
          <w:rPr>
            <w:webHidden/>
          </w:rPr>
          <w:t>102</w:t>
        </w:r>
        <w:r w:rsidR="00545FA9">
          <w:rPr>
            <w:webHidden/>
          </w:rPr>
          <w:fldChar w:fldCharType="end"/>
        </w:r>
      </w:hyperlink>
    </w:p>
    <w:p w14:paraId="73AAF551" w14:textId="77777777" w:rsidR="00545FA9" w:rsidRDefault="006A57A9">
      <w:pPr>
        <w:pStyle w:val="TOC4"/>
        <w:tabs>
          <w:tab w:val="left" w:pos="1760"/>
          <w:tab w:val="right" w:leader="dot" w:pos="9651"/>
        </w:tabs>
        <w:rPr>
          <w:rFonts w:eastAsiaTheme="minorEastAsia" w:cstheme="minorBidi"/>
          <w:noProof/>
          <w:sz w:val="22"/>
          <w:szCs w:val="22"/>
        </w:rPr>
      </w:pPr>
      <w:hyperlink w:anchor="_Toc78535592" w:history="1">
        <w:r w:rsidR="00545FA9" w:rsidRPr="00137BF3">
          <w:rPr>
            <w:rStyle w:val="Hyperlink"/>
            <w:rFonts w:eastAsiaTheme="majorEastAsia"/>
            <w:noProof/>
            <w:lang w:bidi="en-US"/>
          </w:rPr>
          <w:t>1.11.7.1.</w:t>
        </w:r>
        <w:r w:rsidR="00545FA9">
          <w:rPr>
            <w:rFonts w:eastAsiaTheme="minorEastAsia" w:cstheme="minorBidi"/>
            <w:noProof/>
            <w:sz w:val="22"/>
            <w:szCs w:val="22"/>
          </w:rPr>
          <w:tab/>
        </w:r>
        <w:r w:rsidR="00545FA9" w:rsidRPr="00137BF3">
          <w:rPr>
            <w:rStyle w:val="Hyperlink"/>
            <w:rFonts w:eastAsiaTheme="majorEastAsia"/>
            <w:noProof/>
            <w:lang w:bidi="en-US"/>
          </w:rPr>
          <w:t>Grid tìm kiếm</w:t>
        </w:r>
        <w:r w:rsidR="00545FA9">
          <w:rPr>
            <w:noProof/>
            <w:webHidden/>
          </w:rPr>
          <w:tab/>
        </w:r>
        <w:r w:rsidR="00545FA9">
          <w:rPr>
            <w:noProof/>
            <w:webHidden/>
          </w:rPr>
          <w:fldChar w:fldCharType="begin"/>
        </w:r>
        <w:r w:rsidR="00545FA9">
          <w:rPr>
            <w:noProof/>
            <w:webHidden/>
          </w:rPr>
          <w:instrText xml:space="preserve"> PAGEREF _Toc78535592 \h </w:instrText>
        </w:r>
        <w:r w:rsidR="00545FA9">
          <w:rPr>
            <w:noProof/>
            <w:webHidden/>
          </w:rPr>
        </w:r>
        <w:r w:rsidR="00545FA9">
          <w:rPr>
            <w:noProof/>
            <w:webHidden/>
          </w:rPr>
          <w:fldChar w:fldCharType="separate"/>
        </w:r>
        <w:r w:rsidR="00545FA9">
          <w:rPr>
            <w:noProof/>
            <w:webHidden/>
          </w:rPr>
          <w:t>102</w:t>
        </w:r>
        <w:r w:rsidR="00545FA9">
          <w:rPr>
            <w:noProof/>
            <w:webHidden/>
          </w:rPr>
          <w:fldChar w:fldCharType="end"/>
        </w:r>
      </w:hyperlink>
    </w:p>
    <w:p w14:paraId="00920862" w14:textId="77777777" w:rsidR="00545FA9" w:rsidRDefault="006A57A9">
      <w:pPr>
        <w:pStyle w:val="TOC4"/>
        <w:tabs>
          <w:tab w:val="left" w:pos="1760"/>
          <w:tab w:val="right" w:leader="dot" w:pos="9651"/>
        </w:tabs>
        <w:rPr>
          <w:rFonts w:eastAsiaTheme="minorEastAsia" w:cstheme="minorBidi"/>
          <w:noProof/>
          <w:sz w:val="22"/>
          <w:szCs w:val="22"/>
        </w:rPr>
      </w:pPr>
      <w:hyperlink w:anchor="_Toc78535593" w:history="1">
        <w:r w:rsidR="00545FA9" w:rsidRPr="00137BF3">
          <w:rPr>
            <w:rStyle w:val="Hyperlink"/>
            <w:rFonts w:eastAsiaTheme="majorEastAsia"/>
            <w:noProof/>
            <w:lang w:bidi="en-US"/>
          </w:rPr>
          <w:t>1.11.7.2.</w:t>
        </w:r>
        <w:r w:rsidR="00545FA9">
          <w:rPr>
            <w:rFonts w:eastAsiaTheme="minorEastAsia" w:cstheme="minorBidi"/>
            <w:noProof/>
            <w:sz w:val="22"/>
            <w:szCs w:val="22"/>
          </w:rPr>
          <w:tab/>
        </w:r>
        <w:r w:rsidR="00545FA9" w:rsidRPr="00137BF3">
          <w:rPr>
            <w:rStyle w:val="Hyperlink"/>
            <w:rFonts w:eastAsiaTheme="majorEastAsia"/>
            <w:noProof/>
            <w:lang w:bidi="en-US"/>
          </w:rPr>
          <w:t>Popup thực hiện</w:t>
        </w:r>
        <w:r w:rsidR="00545FA9">
          <w:rPr>
            <w:noProof/>
            <w:webHidden/>
          </w:rPr>
          <w:tab/>
        </w:r>
        <w:r w:rsidR="00545FA9">
          <w:rPr>
            <w:noProof/>
            <w:webHidden/>
          </w:rPr>
          <w:fldChar w:fldCharType="begin"/>
        </w:r>
        <w:r w:rsidR="00545FA9">
          <w:rPr>
            <w:noProof/>
            <w:webHidden/>
          </w:rPr>
          <w:instrText xml:space="preserve"> PAGEREF _Toc78535593 \h </w:instrText>
        </w:r>
        <w:r w:rsidR="00545FA9">
          <w:rPr>
            <w:noProof/>
            <w:webHidden/>
          </w:rPr>
        </w:r>
        <w:r w:rsidR="00545FA9">
          <w:rPr>
            <w:noProof/>
            <w:webHidden/>
          </w:rPr>
          <w:fldChar w:fldCharType="separate"/>
        </w:r>
        <w:r w:rsidR="00545FA9">
          <w:rPr>
            <w:noProof/>
            <w:webHidden/>
          </w:rPr>
          <w:t>103</w:t>
        </w:r>
        <w:r w:rsidR="00545FA9">
          <w:rPr>
            <w:noProof/>
            <w:webHidden/>
          </w:rPr>
          <w:fldChar w:fldCharType="end"/>
        </w:r>
      </w:hyperlink>
    </w:p>
    <w:p w14:paraId="7D5856EA"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94" w:history="1">
        <w:r w:rsidR="00545FA9" w:rsidRPr="00137BF3">
          <w:rPr>
            <w:rStyle w:val="Hyperlink"/>
            <w:rFonts w:asciiTheme="majorHAnsi" w:hAnsiTheme="majorHAnsi"/>
          </w:rPr>
          <w:t>1.11.8.</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Xác nhận chuyển nhượng HĐ bán (Manual)</w:t>
        </w:r>
        <w:r w:rsidR="00545FA9">
          <w:rPr>
            <w:webHidden/>
          </w:rPr>
          <w:tab/>
        </w:r>
        <w:r w:rsidR="00545FA9">
          <w:rPr>
            <w:webHidden/>
          </w:rPr>
          <w:fldChar w:fldCharType="begin"/>
        </w:r>
        <w:r w:rsidR="00545FA9">
          <w:rPr>
            <w:webHidden/>
          </w:rPr>
          <w:instrText xml:space="preserve"> PAGEREF _Toc78535594 \h </w:instrText>
        </w:r>
        <w:r w:rsidR="00545FA9">
          <w:rPr>
            <w:webHidden/>
          </w:rPr>
        </w:r>
        <w:r w:rsidR="00545FA9">
          <w:rPr>
            <w:webHidden/>
          </w:rPr>
          <w:fldChar w:fldCharType="separate"/>
        </w:r>
        <w:r w:rsidR="00545FA9">
          <w:rPr>
            <w:webHidden/>
          </w:rPr>
          <w:t>106</w:t>
        </w:r>
        <w:r w:rsidR="00545FA9">
          <w:rPr>
            <w:webHidden/>
          </w:rPr>
          <w:fldChar w:fldCharType="end"/>
        </w:r>
      </w:hyperlink>
    </w:p>
    <w:p w14:paraId="410B3B81" w14:textId="77777777" w:rsidR="00545FA9" w:rsidRDefault="006A57A9">
      <w:pPr>
        <w:pStyle w:val="TOC4"/>
        <w:tabs>
          <w:tab w:val="left" w:pos="1760"/>
          <w:tab w:val="right" w:leader="dot" w:pos="9651"/>
        </w:tabs>
        <w:rPr>
          <w:rFonts w:eastAsiaTheme="minorEastAsia" w:cstheme="minorBidi"/>
          <w:noProof/>
          <w:sz w:val="22"/>
          <w:szCs w:val="22"/>
        </w:rPr>
      </w:pPr>
      <w:hyperlink w:anchor="_Toc78535595" w:history="1">
        <w:r w:rsidR="00545FA9" w:rsidRPr="00137BF3">
          <w:rPr>
            <w:rStyle w:val="Hyperlink"/>
            <w:rFonts w:eastAsiaTheme="majorEastAsia"/>
            <w:noProof/>
            <w:lang w:bidi="en-US"/>
          </w:rPr>
          <w:t>1.11.8.1.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_Toc78535595 \h </w:instrText>
        </w:r>
        <w:r w:rsidR="00545FA9">
          <w:rPr>
            <w:noProof/>
            <w:webHidden/>
          </w:rPr>
        </w:r>
        <w:r w:rsidR="00545FA9">
          <w:rPr>
            <w:noProof/>
            <w:webHidden/>
          </w:rPr>
          <w:fldChar w:fldCharType="separate"/>
        </w:r>
        <w:r w:rsidR="00545FA9">
          <w:rPr>
            <w:noProof/>
            <w:webHidden/>
          </w:rPr>
          <w:t>106</w:t>
        </w:r>
        <w:r w:rsidR="00545FA9">
          <w:rPr>
            <w:noProof/>
            <w:webHidden/>
          </w:rPr>
          <w:fldChar w:fldCharType="end"/>
        </w:r>
      </w:hyperlink>
    </w:p>
    <w:p w14:paraId="66F6A9D7" w14:textId="77777777" w:rsidR="00545FA9" w:rsidRDefault="006A57A9">
      <w:pPr>
        <w:pStyle w:val="TOC4"/>
        <w:tabs>
          <w:tab w:val="left" w:pos="1760"/>
          <w:tab w:val="right" w:leader="dot" w:pos="9651"/>
        </w:tabs>
        <w:rPr>
          <w:rFonts w:eastAsiaTheme="minorEastAsia" w:cstheme="minorBidi"/>
          <w:noProof/>
          <w:sz w:val="22"/>
          <w:szCs w:val="22"/>
        </w:rPr>
      </w:pPr>
      <w:hyperlink w:anchor="_Toc78535596" w:history="1">
        <w:r w:rsidR="00545FA9" w:rsidRPr="00137BF3">
          <w:rPr>
            <w:rStyle w:val="Hyperlink"/>
            <w:rFonts w:eastAsiaTheme="majorEastAsia"/>
            <w:noProof/>
            <w:lang w:bidi="en-US"/>
          </w:rPr>
          <w:t>1.11.8.2.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_Toc78535596 \h </w:instrText>
        </w:r>
        <w:r w:rsidR="00545FA9">
          <w:rPr>
            <w:noProof/>
            <w:webHidden/>
          </w:rPr>
        </w:r>
        <w:r w:rsidR="00545FA9">
          <w:rPr>
            <w:noProof/>
            <w:webHidden/>
          </w:rPr>
          <w:fldChar w:fldCharType="separate"/>
        </w:r>
        <w:r w:rsidR="00545FA9">
          <w:rPr>
            <w:noProof/>
            <w:webHidden/>
          </w:rPr>
          <w:t>107</w:t>
        </w:r>
        <w:r w:rsidR="00545FA9">
          <w:rPr>
            <w:noProof/>
            <w:webHidden/>
          </w:rPr>
          <w:fldChar w:fldCharType="end"/>
        </w:r>
      </w:hyperlink>
    </w:p>
    <w:p w14:paraId="1FDE7F1D"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597" w:history="1">
        <w:r w:rsidR="00545FA9" w:rsidRPr="00137BF3">
          <w:rPr>
            <w:rStyle w:val="Hyperlink"/>
            <w:rFonts w:asciiTheme="majorHAnsi" w:hAnsiTheme="majorHAnsi"/>
          </w:rPr>
          <w:t>1.11.9.</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Phê duyệt yêu cầu ghi nhận doanh số cho RM</w:t>
        </w:r>
        <w:r w:rsidR="00545FA9">
          <w:rPr>
            <w:webHidden/>
          </w:rPr>
          <w:tab/>
        </w:r>
        <w:r w:rsidR="00545FA9">
          <w:rPr>
            <w:webHidden/>
          </w:rPr>
          <w:fldChar w:fldCharType="begin"/>
        </w:r>
        <w:r w:rsidR="00545FA9">
          <w:rPr>
            <w:webHidden/>
          </w:rPr>
          <w:instrText xml:space="preserve"> PAGEREF _Toc78535597 \h </w:instrText>
        </w:r>
        <w:r w:rsidR="00545FA9">
          <w:rPr>
            <w:webHidden/>
          </w:rPr>
        </w:r>
        <w:r w:rsidR="00545FA9">
          <w:rPr>
            <w:webHidden/>
          </w:rPr>
          <w:fldChar w:fldCharType="separate"/>
        </w:r>
        <w:r w:rsidR="00545FA9">
          <w:rPr>
            <w:webHidden/>
          </w:rPr>
          <w:t>109</w:t>
        </w:r>
        <w:r w:rsidR="00545FA9">
          <w:rPr>
            <w:webHidden/>
          </w:rPr>
          <w:fldChar w:fldCharType="end"/>
        </w:r>
      </w:hyperlink>
    </w:p>
    <w:p w14:paraId="35BF457E" w14:textId="77777777" w:rsidR="00545FA9" w:rsidRDefault="006A57A9">
      <w:pPr>
        <w:pStyle w:val="TOC4"/>
        <w:tabs>
          <w:tab w:val="left" w:pos="1760"/>
          <w:tab w:val="right" w:leader="dot" w:pos="9651"/>
        </w:tabs>
        <w:rPr>
          <w:rFonts w:eastAsiaTheme="minorEastAsia" w:cstheme="minorBidi"/>
          <w:noProof/>
          <w:sz w:val="22"/>
          <w:szCs w:val="22"/>
        </w:rPr>
      </w:pPr>
      <w:hyperlink w:anchor="_Toc78535598" w:history="1">
        <w:r w:rsidR="00545FA9" w:rsidRPr="00137BF3">
          <w:rPr>
            <w:rStyle w:val="Hyperlink"/>
            <w:rFonts w:eastAsiaTheme="majorEastAsia"/>
            <w:noProof/>
            <w:lang w:bidi="en-US"/>
          </w:rPr>
          <w:t>1.11.9.1.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_Toc78535598 \h </w:instrText>
        </w:r>
        <w:r w:rsidR="00545FA9">
          <w:rPr>
            <w:noProof/>
            <w:webHidden/>
          </w:rPr>
        </w:r>
        <w:r w:rsidR="00545FA9">
          <w:rPr>
            <w:noProof/>
            <w:webHidden/>
          </w:rPr>
          <w:fldChar w:fldCharType="separate"/>
        </w:r>
        <w:r w:rsidR="00545FA9">
          <w:rPr>
            <w:noProof/>
            <w:webHidden/>
          </w:rPr>
          <w:t>109</w:t>
        </w:r>
        <w:r w:rsidR="00545FA9">
          <w:rPr>
            <w:noProof/>
            <w:webHidden/>
          </w:rPr>
          <w:fldChar w:fldCharType="end"/>
        </w:r>
      </w:hyperlink>
    </w:p>
    <w:p w14:paraId="05D9B0F8" w14:textId="77777777" w:rsidR="00545FA9" w:rsidRDefault="006A57A9">
      <w:pPr>
        <w:pStyle w:val="TOC4"/>
        <w:tabs>
          <w:tab w:val="left" w:pos="1760"/>
          <w:tab w:val="right" w:leader="dot" w:pos="9651"/>
        </w:tabs>
        <w:rPr>
          <w:rFonts w:eastAsiaTheme="minorEastAsia" w:cstheme="minorBidi"/>
          <w:noProof/>
          <w:sz w:val="22"/>
          <w:szCs w:val="22"/>
        </w:rPr>
      </w:pPr>
      <w:hyperlink w:anchor="_Toc78535599" w:history="1">
        <w:r w:rsidR="00545FA9" w:rsidRPr="00137BF3">
          <w:rPr>
            <w:rStyle w:val="Hyperlink"/>
            <w:rFonts w:eastAsiaTheme="majorEastAsia"/>
            <w:noProof/>
            <w:lang w:bidi="en-US"/>
          </w:rPr>
          <w:t>1.11.9.2.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_Toc78535599 \h </w:instrText>
        </w:r>
        <w:r w:rsidR="00545FA9">
          <w:rPr>
            <w:noProof/>
            <w:webHidden/>
          </w:rPr>
        </w:r>
        <w:r w:rsidR="00545FA9">
          <w:rPr>
            <w:noProof/>
            <w:webHidden/>
          </w:rPr>
          <w:fldChar w:fldCharType="separate"/>
        </w:r>
        <w:r w:rsidR="00545FA9">
          <w:rPr>
            <w:noProof/>
            <w:webHidden/>
          </w:rPr>
          <w:t>109</w:t>
        </w:r>
        <w:r w:rsidR="00545FA9">
          <w:rPr>
            <w:noProof/>
            <w:webHidden/>
          </w:rPr>
          <w:fldChar w:fldCharType="end"/>
        </w:r>
      </w:hyperlink>
    </w:p>
    <w:p w14:paraId="0B66C46F"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00" w:history="1">
        <w:r w:rsidR="00545FA9" w:rsidRPr="00137BF3">
          <w:rPr>
            <w:rStyle w:val="Hyperlink"/>
            <w:rFonts w:asciiTheme="majorHAnsi" w:hAnsiTheme="majorHAnsi"/>
          </w:rPr>
          <w:t>1.11.10.</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Hủy yêu cầu điều chỉnh lãi suất HĐ bán</w:t>
        </w:r>
        <w:r w:rsidR="00545FA9">
          <w:rPr>
            <w:webHidden/>
          </w:rPr>
          <w:tab/>
        </w:r>
        <w:r w:rsidR="00545FA9">
          <w:rPr>
            <w:webHidden/>
          </w:rPr>
          <w:fldChar w:fldCharType="begin"/>
        </w:r>
        <w:r w:rsidR="00545FA9">
          <w:rPr>
            <w:webHidden/>
          </w:rPr>
          <w:instrText xml:space="preserve"> PAGEREF _Toc78535600 \h </w:instrText>
        </w:r>
        <w:r w:rsidR="00545FA9">
          <w:rPr>
            <w:webHidden/>
          </w:rPr>
        </w:r>
        <w:r w:rsidR="00545FA9">
          <w:rPr>
            <w:webHidden/>
          </w:rPr>
          <w:fldChar w:fldCharType="separate"/>
        </w:r>
        <w:r w:rsidR="00545FA9">
          <w:rPr>
            <w:webHidden/>
          </w:rPr>
          <w:t>109</w:t>
        </w:r>
        <w:r w:rsidR="00545FA9">
          <w:rPr>
            <w:webHidden/>
          </w:rPr>
          <w:fldChar w:fldCharType="end"/>
        </w:r>
      </w:hyperlink>
    </w:p>
    <w:p w14:paraId="008A7B7E" w14:textId="77777777" w:rsidR="00545FA9" w:rsidRDefault="006A57A9">
      <w:pPr>
        <w:pStyle w:val="TOC4"/>
        <w:tabs>
          <w:tab w:val="left" w:pos="1850"/>
          <w:tab w:val="right" w:leader="dot" w:pos="9651"/>
        </w:tabs>
        <w:rPr>
          <w:rFonts w:eastAsiaTheme="minorEastAsia" w:cstheme="minorBidi"/>
          <w:noProof/>
          <w:sz w:val="22"/>
          <w:szCs w:val="22"/>
        </w:rPr>
      </w:pPr>
      <w:hyperlink w:anchor="_Toc78535601" w:history="1">
        <w:r w:rsidR="00545FA9" w:rsidRPr="00137BF3">
          <w:rPr>
            <w:rStyle w:val="Hyperlink"/>
            <w:rFonts w:eastAsiaTheme="majorEastAsia"/>
            <w:noProof/>
            <w:lang w:bidi="en-US"/>
          </w:rPr>
          <w:t>1.11.10.1.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_Toc78535601 \h </w:instrText>
        </w:r>
        <w:r w:rsidR="00545FA9">
          <w:rPr>
            <w:noProof/>
            <w:webHidden/>
          </w:rPr>
        </w:r>
        <w:r w:rsidR="00545FA9">
          <w:rPr>
            <w:noProof/>
            <w:webHidden/>
          </w:rPr>
          <w:fldChar w:fldCharType="separate"/>
        </w:r>
        <w:r w:rsidR="00545FA9">
          <w:rPr>
            <w:noProof/>
            <w:webHidden/>
          </w:rPr>
          <w:t>109</w:t>
        </w:r>
        <w:r w:rsidR="00545FA9">
          <w:rPr>
            <w:noProof/>
            <w:webHidden/>
          </w:rPr>
          <w:fldChar w:fldCharType="end"/>
        </w:r>
      </w:hyperlink>
    </w:p>
    <w:p w14:paraId="5BB047D8" w14:textId="77777777" w:rsidR="00545FA9" w:rsidRDefault="006A57A9">
      <w:pPr>
        <w:pStyle w:val="TOC4"/>
        <w:tabs>
          <w:tab w:val="left" w:pos="1850"/>
          <w:tab w:val="right" w:leader="dot" w:pos="9651"/>
        </w:tabs>
        <w:rPr>
          <w:rFonts w:eastAsiaTheme="minorEastAsia" w:cstheme="minorBidi"/>
          <w:noProof/>
          <w:sz w:val="22"/>
          <w:szCs w:val="22"/>
        </w:rPr>
      </w:pPr>
      <w:hyperlink w:anchor="_Toc78535602" w:history="1">
        <w:r w:rsidR="00545FA9" w:rsidRPr="00137BF3">
          <w:rPr>
            <w:rStyle w:val="Hyperlink"/>
            <w:rFonts w:eastAsiaTheme="majorEastAsia"/>
            <w:noProof/>
            <w:lang w:bidi="en-US"/>
          </w:rPr>
          <w:t>1.11.10.2.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_Toc78535602 \h </w:instrText>
        </w:r>
        <w:r w:rsidR="00545FA9">
          <w:rPr>
            <w:noProof/>
            <w:webHidden/>
          </w:rPr>
        </w:r>
        <w:r w:rsidR="00545FA9">
          <w:rPr>
            <w:noProof/>
            <w:webHidden/>
          </w:rPr>
          <w:fldChar w:fldCharType="separate"/>
        </w:r>
        <w:r w:rsidR="00545FA9">
          <w:rPr>
            <w:noProof/>
            <w:webHidden/>
          </w:rPr>
          <w:t>109</w:t>
        </w:r>
        <w:r w:rsidR="00545FA9">
          <w:rPr>
            <w:noProof/>
            <w:webHidden/>
          </w:rPr>
          <w:fldChar w:fldCharType="end"/>
        </w:r>
      </w:hyperlink>
    </w:p>
    <w:p w14:paraId="14C116B8" w14:textId="77777777" w:rsidR="00545FA9" w:rsidRDefault="006A57A9">
      <w:pPr>
        <w:pStyle w:val="TOC2"/>
        <w:tabs>
          <w:tab w:val="left" w:pos="1100"/>
          <w:tab w:val="right" w:leader="dot" w:pos="9651"/>
        </w:tabs>
        <w:rPr>
          <w:rFonts w:asciiTheme="minorHAnsi" w:eastAsiaTheme="minorEastAsia" w:hAnsiTheme="minorHAnsi" w:cstheme="minorBidi"/>
          <w:caps w:val="0"/>
          <w:noProof/>
          <w:szCs w:val="22"/>
          <w:lang w:bidi="ar-SA"/>
        </w:rPr>
      </w:pPr>
      <w:hyperlink w:anchor="_Toc78535603" w:history="1">
        <w:r w:rsidR="00545FA9" w:rsidRPr="00137BF3">
          <w:rPr>
            <w:rStyle w:val="Hyperlink"/>
            <w:noProof/>
          </w:rPr>
          <w:t>1.12.</w:t>
        </w:r>
        <w:r w:rsidR="00545FA9">
          <w:rPr>
            <w:rFonts w:asciiTheme="minorHAnsi" w:eastAsiaTheme="minorEastAsia" w:hAnsiTheme="minorHAnsi" w:cstheme="minorBidi"/>
            <w:caps w:val="0"/>
            <w:noProof/>
            <w:szCs w:val="22"/>
            <w:lang w:bidi="ar-SA"/>
          </w:rPr>
          <w:tab/>
        </w:r>
        <w:r w:rsidR="00545FA9" w:rsidRPr="00137BF3">
          <w:rPr>
            <w:rStyle w:val="Hyperlink"/>
            <w:noProof/>
          </w:rPr>
          <w:t>Mua lại trái phiếu</w:t>
        </w:r>
        <w:r w:rsidR="00545FA9">
          <w:rPr>
            <w:noProof/>
            <w:webHidden/>
          </w:rPr>
          <w:tab/>
        </w:r>
        <w:r w:rsidR="00545FA9">
          <w:rPr>
            <w:noProof/>
            <w:webHidden/>
          </w:rPr>
          <w:fldChar w:fldCharType="begin"/>
        </w:r>
        <w:r w:rsidR="00545FA9">
          <w:rPr>
            <w:noProof/>
            <w:webHidden/>
          </w:rPr>
          <w:instrText xml:space="preserve"> PAGEREF _Toc78535603 \h </w:instrText>
        </w:r>
        <w:r w:rsidR="00545FA9">
          <w:rPr>
            <w:noProof/>
            <w:webHidden/>
          </w:rPr>
        </w:r>
        <w:r w:rsidR="00545FA9">
          <w:rPr>
            <w:noProof/>
            <w:webHidden/>
          </w:rPr>
          <w:fldChar w:fldCharType="separate"/>
        </w:r>
        <w:r w:rsidR="00545FA9">
          <w:rPr>
            <w:noProof/>
            <w:webHidden/>
          </w:rPr>
          <w:t>110</w:t>
        </w:r>
        <w:r w:rsidR="00545FA9">
          <w:rPr>
            <w:noProof/>
            <w:webHidden/>
          </w:rPr>
          <w:fldChar w:fldCharType="end"/>
        </w:r>
      </w:hyperlink>
    </w:p>
    <w:p w14:paraId="4E914957"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04" w:history="1">
        <w:r w:rsidR="00545FA9" w:rsidRPr="00137BF3">
          <w:rPr>
            <w:rStyle w:val="Hyperlink"/>
            <w:rFonts w:asciiTheme="majorHAnsi" w:hAnsiTheme="majorHAnsi"/>
          </w:rPr>
          <w:t>1.12.1.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Yêu cầu mua lại (Sổ lệnh – HĐ bán)</w:t>
        </w:r>
        <w:r w:rsidR="00545FA9">
          <w:rPr>
            <w:webHidden/>
          </w:rPr>
          <w:tab/>
        </w:r>
        <w:r w:rsidR="00545FA9">
          <w:rPr>
            <w:webHidden/>
          </w:rPr>
          <w:fldChar w:fldCharType="begin"/>
        </w:r>
        <w:r w:rsidR="00545FA9">
          <w:rPr>
            <w:webHidden/>
          </w:rPr>
          <w:instrText xml:space="preserve"> PAGEREF _Toc78535604 \h </w:instrText>
        </w:r>
        <w:r w:rsidR="00545FA9">
          <w:rPr>
            <w:webHidden/>
          </w:rPr>
        </w:r>
        <w:r w:rsidR="00545FA9">
          <w:rPr>
            <w:webHidden/>
          </w:rPr>
          <w:fldChar w:fldCharType="separate"/>
        </w:r>
        <w:r w:rsidR="00545FA9">
          <w:rPr>
            <w:webHidden/>
          </w:rPr>
          <w:t>110</w:t>
        </w:r>
        <w:r w:rsidR="00545FA9">
          <w:rPr>
            <w:webHidden/>
          </w:rPr>
          <w:fldChar w:fldCharType="end"/>
        </w:r>
      </w:hyperlink>
    </w:p>
    <w:p w14:paraId="36B766CC" w14:textId="77777777" w:rsidR="00545FA9" w:rsidRDefault="006A57A9">
      <w:pPr>
        <w:pStyle w:val="TOC4"/>
        <w:tabs>
          <w:tab w:val="left" w:pos="1760"/>
          <w:tab w:val="right" w:leader="dot" w:pos="9651"/>
        </w:tabs>
        <w:rPr>
          <w:rFonts w:eastAsiaTheme="minorEastAsia" w:cstheme="minorBidi"/>
          <w:noProof/>
          <w:sz w:val="22"/>
          <w:szCs w:val="22"/>
        </w:rPr>
      </w:pPr>
      <w:hyperlink w:anchor="_Toc78535605" w:history="1">
        <w:r w:rsidR="00545FA9" w:rsidRPr="00137BF3">
          <w:rPr>
            <w:rStyle w:val="Hyperlink"/>
            <w:rFonts w:eastAsiaTheme="majorEastAsia"/>
            <w:noProof/>
            <w:lang w:bidi="en-US"/>
          </w:rPr>
          <w:t>1.12.1.1.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_Toc78535605 \h </w:instrText>
        </w:r>
        <w:r w:rsidR="00545FA9">
          <w:rPr>
            <w:noProof/>
            <w:webHidden/>
          </w:rPr>
        </w:r>
        <w:r w:rsidR="00545FA9">
          <w:rPr>
            <w:noProof/>
            <w:webHidden/>
          </w:rPr>
          <w:fldChar w:fldCharType="separate"/>
        </w:r>
        <w:r w:rsidR="00545FA9">
          <w:rPr>
            <w:noProof/>
            <w:webHidden/>
          </w:rPr>
          <w:t>110</w:t>
        </w:r>
        <w:r w:rsidR="00545FA9">
          <w:rPr>
            <w:noProof/>
            <w:webHidden/>
          </w:rPr>
          <w:fldChar w:fldCharType="end"/>
        </w:r>
      </w:hyperlink>
    </w:p>
    <w:p w14:paraId="34EF71EF" w14:textId="77777777" w:rsidR="00545FA9" w:rsidRDefault="006A57A9">
      <w:pPr>
        <w:pStyle w:val="TOC4"/>
        <w:tabs>
          <w:tab w:val="left" w:pos="1760"/>
          <w:tab w:val="right" w:leader="dot" w:pos="9651"/>
        </w:tabs>
        <w:rPr>
          <w:rFonts w:eastAsiaTheme="minorEastAsia" w:cstheme="minorBidi"/>
          <w:noProof/>
          <w:sz w:val="22"/>
          <w:szCs w:val="22"/>
        </w:rPr>
      </w:pPr>
      <w:hyperlink w:anchor="_Toc78535606" w:history="1">
        <w:r w:rsidR="00545FA9" w:rsidRPr="00137BF3">
          <w:rPr>
            <w:rStyle w:val="Hyperlink"/>
            <w:rFonts w:eastAsiaTheme="majorEastAsia"/>
            <w:noProof/>
            <w:lang w:bidi="en-US"/>
          </w:rPr>
          <w:t>1.12.1.2.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_Toc78535606 \h </w:instrText>
        </w:r>
        <w:r w:rsidR="00545FA9">
          <w:rPr>
            <w:noProof/>
            <w:webHidden/>
          </w:rPr>
        </w:r>
        <w:r w:rsidR="00545FA9">
          <w:rPr>
            <w:noProof/>
            <w:webHidden/>
          </w:rPr>
          <w:fldChar w:fldCharType="separate"/>
        </w:r>
        <w:r w:rsidR="00545FA9">
          <w:rPr>
            <w:noProof/>
            <w:webHidden/>
          </w:rPr>
          <w:t>111</w:t>
        </w:r>
        <w:r w:rsidR="00545FA9">
          <w:rPr>
            <w:noProof/>
            <w:webHidden/>
          </w:rPr>
          <w:fldChar w:fldCharType="end"/>
        </w:r>
      </w:hyperlink>
    </w:p>
    <w:p w14:paraId="60F29EC9"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07" w:history="1">
        <w:r w:rsidR="00545FA9" w:rsidRPr="00137BF3">
          <w:rPr>
            <w:rStyle w:val="Hyperlink"/>
            <w:rFonts w:asciiTheme="majorHAnsi" w:hAnsiTheme="majorHAnsi"/>
          </w:rPr>
          <w:t>1.12.2.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In hồ sơ mua lại (Sổ lệnh – HĐ mua lại)</w:t>
        </w:r>
        <w:r w:rsidR="00545FA9">
          <w:rPr>
            <w:webHidden/>
          </w:rPr>
          <w:tab/>
        </w:r>
        <w:r w:rsidR="00545FA9">
          <w:rPr>
            <w:webHidden/>
          </w:rPr>
          <w:fldChar w:fldCharType="begin"/>
        </w:r>
        <w:r w:rsidR="00545FA9">
          <w:rPr>
            <w:webHidden/>
          </w:rPr>
          <w:instrText xml:space="preserve"> PAGEREF _Toc78535607 \h </w:instrText>
        </w:r>
        <w:r w:rsidR="00545FA9">
          <w:rPr>
            <w:webHidden/>
          </w:rPr>
        </w:r>
        <w:r w:rsidR="00545FA9">
          <w:rPr>
            <w:webHidden/>
          </w:rPr>
          <w:fldChar w:fldCharType="separate"/>
        </w:r>
        <w:r w:rsidR="00545FA9">
          <w:rPr>
            <w:webHidden/>
          </w:rPr>
          <w:t>113</w:t>
        </w:r>
        <w:r w:rsidR="00545FA9">
          <w:rPr>
            <w:webHidden/>
          </w:rPr>
          <w:fldChar w:fldCharType="end"/>
        </w:r>
      </w:hyperlink>
    </w:p>
    <w:p w14:paraId="56C2715D"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08" w:history="1">
        <w:r w:rsidR="00545FA9" w:rsidRPr="00137BF3">
          <w:rPr>
            <w:rStyle w:val="Hyperlink"/>
            <w:rFonts w:asciiTheme="majorHAnsi" w:hAnsiTheme="majorHAnsi"/>
          </w:rPr>
          <w:t>1.12.3.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Upload hồ sơ mua lại TP (Sổ lệnh – HĐ mua lại)</w:t>
        </w:r>
        <w:r w:rsidR="00545FA9">
          <w:rPr>
            <w:webHidden/>
          </w:rPr>
          <w:tab/>
        </w:r>
        <w:r w:rsidR="00545FA9">
          <w:rPr>
            <w:webHidden/>
          </w:rPr>
          <w:fldChar w:fldCharType="begin"/>
        </w:r>
        <w:r w:rsidR="00545FA9">
          <w:rPr>
            <w:webHidden/>
          </w:rPr>
          <w:instrText xml:space="preserve"> PAGEREF _Toc78535608 \h </w:instrText>
        </w:r>
        <w:r w:rsidR="00545FA9">
          <w:rPr>
            <w:webHidden/>
          </w:rPr>
        </w:r>
        <w:r w:rsidR="00545FA9">
          <w:rPr>
            <w:webHidden/>
          </w:rPr>
          <w:fldChar w:fldCharType="separate"/>
        </w:r>
        <w:r w:rsidR="00545FA9">
          <w:rPr>
            <w:webHidden/>
          </w:rPr>
          <w:t>114</w:t>
        </w:r>
        <w:r w:rsidR="00545FA9">
          <w:rPr>
            <w:webHidden/>
          </w:rPr>
          <w:fldChar w:fldCharType="end"/>
        </w:r>
      </w:hyperlink>
    </w:p>
    <w:p w14:paraId="7C83EFA6" w14:textId="77777777" w:rsidR="00545FA9" w:rsidRDefault="006A57A9">
      <w:pPr>
        <w:pStyle w:val="TOC4"/>
        <w:tabs>
          <w:tab w:val="left" w:pos="1760"/>
          <w:tab w:val="right" w:leader="dot" w:pos="9651"/>
        </w:tabs>
        <w:rPr>
          <w:rFonts w:eastAsiaTheme="minorEastAsia" w:cstheme="minorBidi"/>
          <w:noProof/>
          <w:sz w:val="22"/>
          <w:szCs w:val="22"/>
        </w:rPr>
      </w:pPr>
      <w:hyperlink w:anchor="_Toc78535609" w:history="1">
        <w:r w:rsidR="00545FA9" w:rsidRPr="00137BF3">
          <w:rPr>
            <w:rStyle w:val="Hyperlink"/>
            <w:rFonts w:eastAsiaTheme="majorEastAsia"/>
            <w:noProof/>
            <w:lang w:bidi="en-US"/>
          </w:rPr>
          <w:t>1.12.3.1.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_Toc78535609 \h </w:instrText>
        </w:r>
        <w:r w:rsidR="00545FA9">
          <w:rPr>
            <w:noProof/>
            <w:webHidden/>
          </w:rPr>
        </w:r>
        <w:r w:rsidR="00545FA9">
          <w:rPr>
            <w:noProof/>
            <w:webHidden/>
          </w:rPr>
          <w:fldChar w:fldCharType="separate"/>
        </w:r>
        <w:r w:rsidR="00545FA9">
          <w:rPr>
            <w:noProof/>
            <w:webHidden/>
          </w:rPr>
          <w:t>114</w:t>
        </w:r>
        <w:r w:rsidR="00545FA9">
          <w:rPr>
            <w:noProof/>
            <w:webHidden/>
          </w:rPr>
          <w:fldChar w:fldCharType="end"/>
        </w:r>
      </w:hyperlink>
    </w:p>
    <w:p w14:paraId="6C8D9E99" w14:textId="77777777" w:rsidR="00545FA9" w:rsidRDefault="006A57A9">
      <w:pPr>
        <w:pStyle w:val="TOC4"/>
        <w:tabs>
          <w:tab w:val="left" w:pos="1760"/>
          <w:tab w:val="right" w:leader="dot" w:pos="9651"/>
        </w:tabs>
        <w:rPr>
          <w:rFonts w:eastAsiaTheme="minorEastAsia" w:cstheme="minorBidi"/>
          <w:noProof/>
          <w:sz w:val="22"/>
          <w:szCs w:val="22"/>
        </w:rPr>
      </w:pPr>
      <w:hyperlink w:anchor="_Toc78535610" w:history="1">
        <w:r w:rsidR="00545FA9" w:rsidRPr="00137BF3">
          <w:rPr>
            <w:rStyle w:val="Hyperlink"/>
            <w:rFonts w:eastAsiaTheme="majorEastAsia"/>
            <w:noProof/>
            <w:lang w:bidi="en-US"/>
          </w:rPr>
          <w:t>1.12.3.2.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_Toc78535610 \h </w:instrText>
        </w:r>
        <w:r w:rsidR="00545FA9">
          <w:rPr>
            <w:noProof/>
            <w:webHidden/>
          </w:rPr>
        </w:r>
        <w:r w:rsidR="00545FA9">
          <w:rPr>
            <w:noProof/>
            <w:webHidden/>
          </w:rPr>
          <w:fldChar w:fldCharType="separate"/>
        </w:r>
        <w:r w:rsidR="00545FA9">
          <w:rPr>
            <w:noProof/>
            <w:webHidden/>
          </w:rPr>
          <w:t>115</w:t>
        </w:r>
        <w:r w:rsidR="00545FA9">
          <w:rPr>
            <w:noProof/>
            <w:webHidden/>
          </w:rPr>
          <w:fldChar w:fldCharType="end"/>
        </w:r>
      </w:hyperlink>
    </w:p>
    <w:p w14:paraId="100A57FC"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11" w:history="1">
        <w:r w:rsidR="00545FA9" w:rsidRPr="00137BF3">
          <w:rPr>
            <w:rStyle w:val="Hyperlink"/>
            <w:rFonts w:asciiTheme="majorHAnsi" w:hAnsiTheme="majorHAnsi"/>
          </w:rPr>
          <w:t>1.12.4.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Hủy HĐ mua lại (Sổ lệnh – HĐ mua lại)</w:t>
        </w:r>
        <w:r w:rsidR="00545FA9">
          <w:rPr>
            <w:webHidden/>
          </w:rPr>
          <w:tab/>
        </w:r>
        <w:r w:rsidR="00545FA9">
          <w:rPr>
            <w:webHidden/>
          </w:rPr>
          <w:fldChar w:fldCharType="begin"/>
        </w:r>
        <w:r w:rsidR="00545FA9">
          <w:rPr>
            <w:webHidden/>
          </w:rPr>
          <w:instrText xml:space="preserve"> PAGEREF _Toc78535611 \h </w:instrText>
        </w:r>
        <w:r w:rsidR="00545FA9">
          <w:rPr>
            <w:webHidden/>
          </w:rPr>
        </w:r>
        <w:r w:rsidR="00545FA9">
          <w:rPr>
            <w:webHidden/>
          </w:rPr>
          <w:fldChar w:fldCharType="separate"/>
        </w:r>
        <w:r w:rsidR="00545FA9">
          <w:rPr>
            <w:webHidden/>
          </w:rPr>
          <w:t>116</w:t>
        </w:r>
        <w:r w:rsidR="00545FA9">
          <w:rPr>
            <w:webHidden/>
          </w:rPr>
          <w:fldChar w:fldCharType="end"/>
        </w:r>
      </w:hyperlink>
    </w:p>
    <w:p w14:paraId="77DE1085" w14:textId="77777777" w:rsidR="00545FA9" w:rsidRDefault="006A57A9">
      <w:pPr>
        <w:pStyle w:val="TOC4"/>
        <w:tabs>
          <w:tab w:val="left" w:pos="1760"/>
          <w:tab w:val="right" w:leader="dot" w:pos="9651"/>
        </w:tabs>
        <w:rPr>
          <w:rFonts w:eastAsiaTheme="minorEastAsia" w:cstheme="minorBidi"/>
          <w:noProof/>
          <w:sz w:val="22"/>
          <w:szCs w:val="22"/>
        </w:rPr>
      </w:pPr>
      <w:hyperlink w:anchor="_Toc78535612" w:history="1">
        <w:r w:rsidR="00545FA9" w:rsidRPr="00137BF3">
          <w:rPr>
            <w:rStyle w:val="Hyperlink"/>
            <w:rFonts w:eastAsiaTheme="majorEastAsia"/>
            <w:noProof/>
            <w:lang w:bidi="en-US"/>
          </w:rPr>
          <w:t>1.12.4.1.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_Toc78535612 \h </w:instrText>
        </w:r>
        <w:r w:rsidR="00545FA9">
          <w:rPr>
            <w:noProof/>
            <w:webHidden/>
          </w:rPr>
        </w:r>
        <w:r w:rsidR="00545FA9">
          <w:rPr>
            <w:noProof/>
            <w:webHidden/>
          </w:rPr>
          <w:fldChar w:fldCharType="separate"/>
        </w:r>
        <w:r w:rsidR="00545FA9">
          <w:rPr>
            <w:noProof/>
            <w:webHidden/>
          </w:rPr>
          <w:t>116</w:t>
        </w:r>
        <w:r w:rsidR="00545FA9">
          <w:rPr>
            <w:noProof/>
            <w:webHidden/>
          </w:rPr>
          <w:fldChar w:fldCharType="end"/>
        </w:r>
      </w:hyperlink>
    </w:p>
    <w:p w14:paraId="1D2CC471" w14:textId="77777777" w:rsidR="00545FA9" w:rsidRDefault="006A57A9">
      <w:pPr>
        <w:pStyle w:val="TOC4"/>
        <w:tabs>
          <w:tab w:val="left" w:pos="1760"/>
          <w:tab w:val="right" w:leader="dot" w:pos="9651"/>
        </w:tabs>
        <w:rPr>
          <w:rFonts w:eastAsiaTheme="minorEastAsia" w:cstheme="minorBidi"/>
          <w:noProof/>
          <w:sz w:val="22"/>
          <w:szCs w:val="22"/>
        </w:rPr>
      </w:pPr>
      <w:hyperlink w:anchor="_Toc78535613" w:history="1">
        <w:r w:rsidR="00545FA9" w:rsidRPr="00137BF3">
          <w:rPr>
            <w:rStyle w:val="Hyperlink"/>
            <w:rFonts w:eastAsiaTheme="majorEastAsia"/>
            <w:noProof/>
            <w:lang w:bidi="en-US"/>
          </w:rPr>
          <w:t>1.12.4.2.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_Toc78535613 \h </w:instrText>
        </w:r>
        <w:r w:rsidR="00545FA9">
          <w:rPr>
            <w:noProof/>
            <w:webHidden/>
          </w:rPr>
        </w:r>
        <w:r w:rsidR="00545FA9">
          <w:rPr>
            <w:noProof/>
            <w:webHidden/>
          </w:rPr>
          <w:fldChar w:fldCharType="separate"/>
        </w:r>
        <w:r w:rsidR="00545FA9">
          <w:rPr>
            <w:noProof/>
            <w:webHidden/>
          </w:rPr>
          <w:t>116</w:t>
        </w:r>
        <w:r w:rsidR="00545FA9">
          <w:rPr>
            <w:noProof/>
            <w:webHidden/>
          </w:rPr>
          <w:fldChar w:fldCharType="end"/>
        </w:r>
      </w:hyperlink>
    </w:p>
    <w:p w14:paraId="5978DBC5"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14" w:history="1">
        <w:r w:rsidR="00545FA9" w:rsidRPr="00137BF3">
          <w:rPr>
            <w:rStyle w:val="Hyperlink"/>
            <w:rFonts w:asciiTheme="majorHAnsi" w:hAnsiTheme="majorHAnsi"/>
          </w:rPr>
          <w:t>1.12.5.</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KSV phê duyệt hồ sơ mua lại</w:t>
        </w:r>
        <w:r w:rsidR="00545FA9">
          <w:rPr>
            <w:webHidden/>
          </w:rPr>
          <w:tab/>
        </w:r>
        <w:r w:rsidR="00545FA9">
          <w:rPr>
            <w:webHidden/>
          </w:rPr>
          <w:fldChar w:fldCharType="begin"/>
        </w:r>
        <w:r w:rsidR="00545FA9">
          <w:rPr>
            <w:webHidden/>
          </w:rPr>
          <w:instrText xml:space="preserve"> PAGEREF _Toc78535614 \h </w:instrText>
        </w:r>
        <w:r w:rsidR="00545FA9">
          <w:rPr>
            <w:webHidden/>
          </w:rPr>
        </w:r>
        <w:r w:rsidR="00545FA9">
          <w:rPr>
            <w:webHidden/>
          </w:rPr>
          <w:fldChar w:fldCharType="separate"/>
        </w:r>
        <w:r w:rsidR="00545FA9">
          <w:rPr>
            <w:webHidden/>
          </w:rPr>
          <w:t>117</w:t>
        </w:r>
        <w:r w:rsidR="00545FA9">
          <w:rPr>
            <w:webHidden/>
          </w:rPr>
          <w:fldChar w:fldCharType="end"/>
        </w:r>
      </w:hyperlink>
    </w:p>
    <w:p w14:paraId="0C9401AA" w14:textId="77777777" w:rsidR="00545FA9" w:rsidRDefault="006A57A9">
      <w:pPr>
        <w:pStyle w:val="TOC4"/>
        <w:tabs>
          <w:tab w:val="left" w:pos="1760"/>
          <w:tab w:val="right" w:leader="dot" w:pos="9651"/>
        </w:tabs>
        <w:rPr>
          <w:rFonts w:eastAsiaTheme="minorEastAsia" w:cstheme="minorBidi"/>
          <w:noProof/>
          <w:sz w:val="22"/>
          <w:szCs w:val="22"/>
        </w:rPr>
      </w:pPr>
      <w:hyperlink w:anchor="_Toc78535615" w:history="1">
        <w:r w:rsidR="00545FA9" w:rsidRPr="00137BF3">
          <w:rPr>
            <w:rStyle w:val="Hyperlink"/>
            <w:rFonts w:eastAsiaTheme="majorEastAsia"/>
            <w:noProof/>
            <w:lang w:bidi="en-US"/>
          </w:rPr>
          <w:t>1.12.5.1.</w:t>
        </w:r>
        <w:r w:rsidR="00545FA9">
          <w:rPr>
            <w:rFonts w:eastAsiaTheme="minorEastAsia" w:cstheme="minorBidi"/>
            <w:noProof/>
            <w:sz w:val="22"/>
            <w:szCs w:val="22"/>
          </w:rPr>
          <w:tab/>
        </w:r>
        <w:r w:rsidR="00545FA9" w:rsidRPr="00137BF3">
          <w:rPr>
            <w:rStyle w:val="Hyperlink"/>
            <w:rFonts w:eastAsiaTheme="majorEastAsia"/>
            <w:noProof/>
            <w:lang w:bidi="en-US"/>
          </w:rPr>
          <w:t>Grid tìm kiếm</w:t>
        </w:r>
        <w:r w:rsidR="00545FA9">
          <w:rPr>
            <w:noProof/>
            <w:webHidden/>
          </w:rPr>
          <w:tab/>
        </w:r>
        <w:r w:rsidR="00545FA9">
          <w:rPr>
            <w:noProof/>
            <w:webHidden/>
          </w:rPr>
          <w:fldChar w:fldCharType="begin"/>
        </w:r>
        <w:r w:rsidR="00545FA9">
          <w:rPr>
            <w:noProof/>
            <w:webHidden/>
          </w:rPr>
          <w:instrText xml:space="preserve"> PAGEREF _Toc78535615 \h </w:instrText>
        </w:r>
        <w:r w:rsidR="00545FA9">
          <w:rPr>
            <w:noProof/>
            <w:webHidden/>
          </w:rPr>
        </w:r>
        <w:r w:rsidR="00545FA9">
          <w:rPr>
            <w:noProof/>
            <w:webHidden/>
          </w:rPr>
          <w:fldChar w:fldCharType="separate"/>
        </w:r>
        <w:r w:rsidR="00545FA9">
          <w:rPr>
            <w:noProof/>
            <w:webHidden/>
          </w:rPr>
          <w:t>117</w:t>
        </w:r>
        <w:r w:rsidR="00545FA9">
          <w:rPr>
            <w:noProof/>
            <w:webHidden/>
          </w:rPr>
          <w:fldChar w:fldCharType="end"/>
        </w:r>
      </w:hyperlink>
    </w:p>
    <w:p w14:paraId="25109C38" w14:textId="77777777" w:rsidR="00545FA9" w:rsidRDefault="006A57A9">
      <w:pPr>
        <w:pStyle w:val="TOC4"/>
        <w:tabs>
          <w:tab w:val="left" w:pos="1760"/>
          <w:tab w:val="right" w:leader="dot" w:pos="9651"/>
        </w:tabs>
        <w:rPr>
          <w:rFonts w:eastAsiaTheme="minorEastAsia" w:cstheme="minorBidi"/>
          <w:noProof/>
          <w:sz w:val="22"/>
          <w:szCs w:val="22"/>
        </w:rPr>
      </w:pPr>
      <w:hyperlink w:anchor="_Toc78535616" w:history="1">
        <w:r w:rsidR="00545FA9" w:rsidRPr="00137BF3">
          <w:rPr>
            <w:rStyle w:val="Hyperlink"/>
            <w:rFonts w:eastAsiaTheme="majorEastAsia"/>
            <w:noProof/>
            <w:lang w:bidi="en-US"/>
          </w:rPr>
          <w:t>1.12.5.2.</w:t>
        </w:r>
        <w:r w:rsidR="00545FA9">
          <w:rPr>
            <w:rFonts w:eastAsiaTheme="minorEastAsia" w:cstheme="minorBidi"/>
            <w:noProof/>
            <w:sz w:val="22"/>
            <w:szCs w:val="22"/>
          </w:rPr>
          <w:tab/>
        </w:r>
        <w:r w:rsidR="00545FA9" w:rsidRPr="00137BF3">
          <w:rPr>
            <w:rStyle w:val="Hyperlink"/>
            <w:rFonts w:eastAsiaTheme="majorEastAsia"/>
            <w:noProof/>
            <w:lang w:bidi="en-US"/>
          </w:rPr>
          <w:t>Popup thực hiện</w:t>
        </w:r>
        <w:r w:rsidR="00545FA9">
          <w:rPr>
            <w:noProof/>
            <w:webHidden/>
          </w:rPr>
          <w:tab/>
        </w:r>
        <w:r w:rsidR="00545FA9">
          <w:rPr>
            <w:noProof/>
            <w:webHidden/>
          </w:rPr>
          <w:fldChar w:fldCharType="begin"/>
        </w:r>
        <w:r w:rsidR="00545FA9">
          <w:rPr>
            <w:noProof/>
            <w:webHidden/>
          </w:rPr>
          <w:instrText xml:space="preserve"> PAGEREF _Toc78535616 \h </w:instrText>
        </w:r>
        <w:r w:rsidR="00545FA9">
          <w:rPr>
            <w:noProof/>
            <w:webHidden/>
          </w:rPr>
        </w:r>
        <w:r w:rsidR="00545FA9">
          <w:rPr>
            <w:noProof/>
            <w:webHidden/>
          </w:rPr>
          <w:fldChar w:fldCharType="separate"/>
        </w:r>
        <w:r w:rsidR="00545FA9">
          <w:rPr>
            <w:noProof/>
            <w:webHidden/>
          </w:rPr>
          <w:t>119</w:t>
        </w:r>
        <w:r w:rsidR="00545FA9">
          <w:rPr>
            <w:noProof/>
            <w:webHidden/>
          </w:rPr>
          <w:fldChar w:fldCharType="end"/>
        </w:r>
      </w:hyperlink>
    </w:p>
    <w:p w14:paraId="0945D26F"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17" w:history="1">
        <w:r w:rsidR="00545FA9" w:rsidRPr="00137BF3">
          <w:rPr>
            <w:rStyle w:val="Hyperlink"/>
            <w:rFonts w:asciiTheme="majorHAnsi" w:hAnsiTheme="majorHAnsi"/>
          </w:rPr>
          <w:t>1.12.6.</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Xác nhận chuyển nhượng HĐ mua lại (Manual)</w:t>
        </w:r>
        <w:r w:rsidR="00545FA9">
          <w:rPr>
            <w:webHidden/>
          </w:rPr>
          <w:tab/>
        </w:r>
        <w:r w:rsidR="00545FA9">
          <w:rPr>
            <w:webHidden/>
          </w:rPr>
          <w:fldChar w:fldCharType="begin"/>
        </w:r>
        <w:r w:rsidR="00545FA9">
          <w:rPr>
            <w:webHidden/>
          </w:rPr>
          <w:instrText xml:space="preserve"> PAGEREF _Toc78535617 \h </w:instrText>
        </w:r>
        <w:r w:rsidR="00545FA9">
          <w:rPr>
            <w:webHidden/>
          </w:rPr>
        </w:r>
        <w:r w:rsidR="00545FA9">
          <w:rPr>
            <w:webHidden/>
          </w:rPr>
          <w:fldChar w:fldCharType="separate"/>
        </w:r>
        <w:r w:rsidR="00545FA9">
          <w:rPr>
            <w:webHidden/>
          </w:rPr>
          <w:t>123</w:t>
        </w:r>
        <w:r w:rsidR="00545FA9">
          <w:rPr>
            <w:webHidden/>
          </w:rPr>
          <w:fldChar w:fldCharType="end"/>
        </w:r>
      </w:hyperlink>
    </w:p>
    <w:p w14:paraId="56A6A7BE" w14:textId="77777777" w:rsidR="00545FA9" w:rsidRDefault="006A57A9">
      <w:pPr>
        <w:pStyle w:val="TOC4"/>
        <w:tabs>
          <w:tab w:val="left" w:pos="1760"/>
          <w:tab w:val="right" w:leader="dot" w:pos="9651"/>
        </w:tabs>
        <w:rPr>
          <w:rFonts w:eastAsiaTheme="minorEastAsia" w:cstheme="minorBidi"/>
          <w:noProof/>
          <w:sz w:val="22"/>
          <w:szCs w:val="22"/>
        </w:rPr>
      </w:pPr>
      <w:hyperlink w:anchor="_Toc78535618" w:history="1">
        <w:r w:rsidR="00545FA9" w:rsidRPr="00137BF3">
          <w:rPr>
            <w:rStyle w:val="Hyperlink"/>
            <w:rFonts w:eastAsiaTheme="majorEastAsia"/>
            <w:noProof/>
            <w:lang w:bidi="en-US"/>
          </w:rPr>
          <w:t>1.12.6.1.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_Toc78535618 \h </w:instrText>
        </w:r>
        <w:r w:rsidR="00545FA9">
          <w:rPr>
            <w:noProof/>
            <w:webHidden/>
          </w:rPr>
        </w:r>
        <w:r w:rsidR="00545FA9">
          <w:rPr>
            <w:noProof/>
            <w:webHidden/>
          </w:rPr>
          <w:fldChar w:fldCharType="separate"/>
        </w:r>
        <w:r w:rsidR="00545FA9">
          <w:rPr>
            <w:noProof/>
            <w:webHidden/>
          </w:rPr>
          <w:t>123</w:t>
        </w:r>
        <w:r w:rsidR="00545FA9">
          <w:rPr>
            <w:noProof/>
            <w:webHidden/>
          </w:rPr>
          <w:fldChar w:fldCharType="end"/>
        </w:r>
      </w:hyperlink>
    </w:p>
    <w:p w14:paraId="527DFF6F" w14:textId="77777777" w:rsidR="00545FA9" w:rsidRDefault="006A57A9">
      <w:pPr>
        <w:pStyle w:val="TOC4"/>
        <w:tabs>
          <w:tab w:val="left" w:pos="1760"/>
          <w:tab w:val="right" w:leader="dot" w:pos="9651"/>
        </w:tabs>
        <w:rPr>
          <w:rFonts w:eastAsiaTheme="minorEastAsia" w:cstheme="minorBidi"/>
          <w:noProof/>
          <w:sz w:val="22"/>
          <w:szCs w:val="22"/>
        </w:rPr>
      </w:pPr>
      <w:hyperlink w:anchor="_Toc78535619" w:history="1">
        <w:r w:rsidR="00545FA9" w:rsidRPr="00137BF3">
          <w:rPr>
            <w:rStyle w:val="Hyperlink"/>
            <w:rFonts w:eastAsiaTheme="majorEastAsia"/>
            <w:noProof/>
            <w:lang w:bidi="en-US"/>
          </w:rPr>
          <w:t>1.12.6.2.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_Toc78535619 \h </w:instrText>
        </w:r>
        <w:r w:rsidR="00545FA9">
          <w:rPr>
            <w:noProof/>
            <w:webHidden/>
          </w:rPr>
        </w:r>
        <w:r w:rsidR="00545FA9">
          <w:rPr>
            <w:noProof/>
            <w:webHidden/>
          </w:rPr>
          <w:fldChar w:fldCharType="separate"/>
        </w:r>
        <w:r w:rsidR="00545FA9">
          <w:rPr>
            <w:noProof/>
            <w:webHidden/>
          </w:rPr>
          <w:t>124</w:t>
        </w:r>
        <w:r w:rsidR="00545FA9">
          <w:rPr>
            <w:noProof/>
            <w:webHidden/>
          </w:rPr>
          <w:fldChar w:fldCharType="end"/>
        </w:r>
      </w:hyperlink>
    </w:p>
    <w:p w14:paraId="46BD363E"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20" w:history="1">
        <w:r w:rsidR="00545FA9" w:rsidRPr="00137BF3">
          <w:rPr>
            <w:rStyle w:val="Hyperlink"/>
            <w:rFonts w:asciiTheme="majorHAnsi" w:hAnsiTheme="majorHAnsi"/>
          </w:rPr>
          <w:t>1.12.7.</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TTKD duyệt hồ sơ mua lại (maker)</w:t>
        </w:r>
        <w:r w:rsidR="00545FA9">
          <w:rPr>
            <w:webHidden/>
          </w:rPr>
          <w:tab/>
        </w:r>
        <w:r w:rsidR="00545FA9">
          <w:rPr>
            <w:webHidden/>
          </w:rPr>
          <w:fldChar w:fldCharType="begin"/>
        </w:r>
        <w:r w:rsidR="00545FA9">
          <w:rPr>
            <w:webHidden/>
          </w:rPr>
          <w:instrText xml:space="preserve"> PAGEREF _Toc78535620 \h </w:instrText>
        </w:r>
        <w:r w:rsidR="00545FA9">
          <w:rPr>
            <w:webHidden/>
          </w:rPr>
        </w:r>
        <w:r w:rsidR="00545FA9">
          <w:rPr>
            <w:webHidden/>
          </w:rPr>
          <w:fldChar w:fldCharType="separate"/>
        </w:r>
        <w:r w:rsidR="00545FA9">
          <w:rPr>
            <w:webHidden/>
          </w:rPr>
          <w:t>126</w:t>
        </w:r>
        <w:r w:rsidR="00545FA9">
          <w:rPr>
            <w:webHidden/>
          </w:rPr>
          <w:fldChar w:fldCharType="end"/>
        </w:r>
      </w:hyperlink>
    </w:p>
    <w:p w14:paraId="63D6B818" w14:textId="77777777" w:rsidR="00545FA9" w:rsidRDefault="006A57A9">
      <w:pPr>
        <w:pStyle w:val="TOC4"/>
        <w:tabs>
          <w:tab w:val="left" w:pos="1760"/>
          <w:tab w:val="right" w:leader="dot" w:pos="9651"/>
        </w:tabs>
        <w:rPr>
          <w:rFonts w:eastAsiaTheme="minorEastAsia" w:cstheme="minorBidi"/>
          <w:noProof/>
          <w:sz w:val="22"/>
          <w:szCs w:val="22"/>
        </w:rPr>
      </w:pPr>
      <w:hyperlink w:anchor="_Toc78535621" w:history="1">
        <w:r w:rsidR="00545FA9" w:rsidRPr="00137BF3">
          <w:rPr>
            <w:rStyle w:val="Hyperlink"/>
            <w:rFonts w:eastAsiaTheme="majorEastAsia"/>
            <w:noProof/>
            <w:lang w:bidi="en-US"/>
          </w:rPr>
          <w:t>1.12.7.1.</w:t>
        </w:r>
        <w:r w:rsidR="00545FA9">
          <w:rPr>
            <w:rFonts w:eastAsiaTheme="minorEastAsia" w:cstheme="minorBidi"/>
            <w:noProof/>
            <w:sz w:val="22"/>
            <w:szCs w:val="22"/>
          </w:rPr>
          <w:tab/>
        </w:r>
        <w:r w:rsidR="00545FA9" w:rsidRPr="00137BF3">
          <w:rPr>
            <w:rStyle w:val="Hyperlink"/>
            <w:rFonts w:eastAsiaTheme="majorEastAsia"/>
            <w:noProof/>
            <w:lang w:bidi="en-US"/>
          </w:rPr>
          <w:t>Grid tìm kiếm</w:t>
        </w:r>
        <w:r w:rsidR="00545FA9">
          <w:rPr>
            <w:noProof/>
            <w:webHidden/>
          </w:rPr>
          <w:tab/>
        </w:r>
        <w:r w:rsidR="00545FA9">
          <w:rPr>
            <w:noProof/>
            <w:webHidden/>
          </w:rPr>
          <w:fldChar w:fldCharType="begin"/>
        </w:r>
        <w:r w:rsidR="00545FA9">
          <w:rPr>
            <w:noProof/>
            <w:webHidden/>
          </w:rPr>
          <w:instrText xml:space="preserve"> PAGEREF _Toc78535621 \h </w:instrText>
        </w:r>
        <w:r w:rsidR="00545FA9">
          <w:rPr>
            <w:noProof/>
            <w:webHidden/>
          </w:rPr>
        </w:r>
        <w:r w:rsidR="00545FA9">
          <w:rPr>
            <w:noProof/>
            <w:webHidden/>
          </w:rPr>
          <w:fldChar w:fldCharType="separate"/>
        </w:r>
        <w:r w:rsidR="00545FA9">
          <w:rPr>
            <w:noProof/>
            <w:webHidden/>
          </w:rPr>
          <w:t>126</w:t>
        </w:r>
        <w:r w:rsidR="00545FA9">
          <w:rPr>
            <w:noProof/>
            <w:webHidden/>
          </w:rPr>
          <w:fldChar w:fldCharType="end"/>
        </w:r>
      </w:hyperlink>
    </w:p>
    <w:p w14:paraId="3F616D2D" w14:textId="77777777" w:rsidR="00545FA9" w:rsidRDefault="006A57A9">
      <w:pPr>
        <w:pStyle w:val="TOC4"/>
        <w:tabs>
          <w:tab w:val="left" w:pos="1760"/>
          <w:tab w:val="right" w:leader="dot" w:pos="9651"/>
        </w:tabs>
        <w:rPr>
          <w:rFonts w:eastAsiaTheme="minorEastAsia" w:cstheme="minorBidi"/>
          <w:noProof/>
          <w:sz w:val="22"/>
          <w:szCs w:val="22"/>
        </w:rPr>
      </w:pPr>
      <w:hyperlink w:anchor="_Toc78535622" w:history="1">
        <w:r w:rsidR="00545FA9" w:rsidRPr="00137BF3">
          <w:rPr>
            <w:rStyle w:val="Hyperlink"/>
            <w:rFonts w:eastAsiaTheme="majorEastAsia"/>
            <w:noProof/>
            <w:lang w:bidi="en-US"/>
          </w:rPr>
          <w:t>1.12.7.2.</w:t>
        </w:r>
        <w:r w:rsidR="00545FA9">
          <w:rPr>
            <w:rFonts w:eastAsiaTheme="minorEastAsia" w:cstheme="minorBidi"/>
            <w:noProof/>
            <w:sz w:val="22"/>
            <w:szCs w:val="22"/>
          </w:rPr>
          <w:tab/>
        </w:r>
        <w:r w:rsidR="00545FA9" w:rsidRPr="00137BF3">
          <w:rPr>
            <w:rStyle w:val="Hyperlink"/>
            <w:rFonts w:eastAsiaTheme="majorEastAsia"/>
            <w:noProof/>
            <w:lang w:bidi="en-US"/>
          </w:rPr>
          <w:t>Popup thực hiện</w:t>
        </w:r>
        <w:r w:rsidR="00545FA9">
          <w:rPr>
            <w:noProof/>
            <w:webHidden/>
          </w:rPr>
          <w:tab/>
        </w:r>
        <w:r w:rsidR="00545FA9">
          <w:rPr>
            <w:noProof/>
            <w:webHidden/>
          </w:rPr>
          <w:fldChar w:fldCharType="begin"/>
        </w:r>
        <w:r w:rsidR="00545FA9">
          <w:rPr>
            <w:noProof/>
            <w:webHidden/>
          </w:rPr>
          <w:instrText xml:space="preserve"> PAGEREF _Toc78535622 \h </w:instrText>
        </w:r>
        <w:r w:rsidR="00545FA9">
          <w:rPr>
            <w:noProof/>
            <w:webHidden/>
          </w:rPr>
        </w:r>
        <w:r w:rsidR="00545FA9">
          <w:rPr>
            <w:noProof/>
            <w:webHidden/>
          </w:rPr>
          <w:fldChar w:fldCharType="separate"/>
        </w:r>
        <w:r w:rsidR="00545FA9">
          <w:rPr>
            <w:noProof/>
            <w:webHidden/>
          </w:rPr>
          <w:t>126</w:t>
        </w:r>
        <w:r w:rsidR="00545FA9">
          <w:rPr>
            <w:noProof/>
            <w:webHidden/>
          </w:rPr>
          <w:fldChar w:fldCharType="end"/>
        </w:r>
      </w:hyperlink>
    </w:p>
    <w:p w14:paraId="17A625E0"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23" w:history="1">
        <w:r w:rsidR="00545FA9" w:rsidRPr="00137BF3">
          <w:rPr>
            <w:rStyle w:val="Hyperlink"/>
            <w:rFonts w:asciiTheme="majorHAnsi" w:hAnsiTheme="majorHAnsi"/>
          </w:rPr>
          <w:t>1.12.8.</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TTKD duyệt hồ sơ mua lại (Checker)</w:t>
        </w:r>
        <w:r w:rsidR="00545FA9">
          <w:rPr>
            <w:webHidden/>
          </w:rPr>
          <w:tab/>
        </w:r>
        <w:r w:rsidR="00545FA9">
          <w:rPr>
            <w:webHidden/>
          </w:rPr>
          <w:fldChar w:fldCharType="begin"/>
        </w:r>
        <w:r w:rsidR="00545FA9">
          <w:rPr>
            <w:webHidden/>
          </w:rPr>
          <w:instrText xml:space="preserve"> PAGEREF _Toc78535623 \h </w:instrText>
        </w:r>
        <w:r w:rsidR="00545FA9">
          <w:rPr>
            <w:webHidden/>
          </w:rPr>
        </w:r>
        <w:r w:rsidR="00545FA9">
          <w:rPr>
            <w:webHidden/>
          </w:rPr>
          <w:fldChar w:fldCharType="separate"/>
        </w:r>
        <w:r w:rsidR="00545FA9">
          <w:rPr>
            <w:webHidden/>
          </w:rPr>
          <w:t>129</w:t>
        </w:r>
        <w:r w:rsidR="00545FA9">
          <w:rPr>
            <w:webHidden/>
          </w:rPr>
          <w:fldChar w:fldCharType="end"/>
        </w:r>
      </w:hyperlink>
    </w:p>
    <w:p w14:paraId="5C07C3A3" w14:textId="77777777" w:rsidR="00545FA9" w:rsidRDefault="006A57A9">
      <w:pPr>
        <w:pStyle w:val="TOC4"/>
        <w:tabs>
          <w:tab w:val="left" w:pos="1760"/>
          <w:tab w:val="right" w:leader="dot" w:pos="9651"/>
        </w:tabs>
        <w:rPr>
          <w:rFonts w:eastAsiaTheme="minorEastAsia" w:cstheme="minorBidi"/>
          <w:noProof/>
          <w:sz w:val="22"/>
          <w:szCs w:val="22"/>
        </w:rPr>
      </w:pPr>
      <w:hyperlink w:anchor="_Toc78535624" w:history="1">
        <w:r w:rsidR="00545FA9" w:rsidRPr="00137BF3">
          <w:rPr>
            <w:rStyle w:val="Hyperlink"/>
            <w:rFonts w:eastAsiaTheme="majorEastAsia"/>
            <w:noProof/>
            <w:lang w:bidi="en-US"/>
          </w:rPr>
          <w:t>1.12.8.1.</w:t>
        </w:r>
        <w:r w:rsidR="00545FA9">
          <w:rPr>
            <w:rFonts w:eastAsiaTheme="minorEastAsia" w:cstheme="minorBidi"/>
            <w:noProof/>
            <w:sz w:val="22"/>
            <w:szCs w:val="22"/>
          </w:rPr>
          <w:tab/>
        </w:r>
        <w:r w:rsidR="00545FA9" w:rsidRPr="00137BF3">
          <w:rPr>
            <w:rStyle w:val="Hyperlink"/>
            <w:rFonts w:eastAsiaTheme="majorEastAsia"/>
            <w:noProof/>
            <w:lang w:bidi="en-US"/>
          </w:rPr>
          <w:t>Grid tìm kiếm</w:t>
        </w:r>
        <w:r w:rsidR="00545FA9">
          <w:rPr>
            <w:noProof/>
            <w:webHidden/>
          </w:rPr>
          <w:tab/>
        </w:r>
        <w:r w:rsidR="00545FA9">
          <w:rPr>
            <w:noProof/>
            <w:webHidden/>
          </w:rPr>
          <w:fldChar w:fldCharType="begin"/>
        </w:r>
        <w:r w:rsidR="00545FA9">
          <w:rPr>
            <w:noProof/>
            <w:webHidden/>
          </w:rPr>
          <w:instrText xml:space="preserve"> PAGEREF _Toc78535624 \h </w:instrText>
        </w:r>
        <w:r w:rsidR="00545FA9">
          <w:rPr>
            <w:noProof/>
            <w:webHidden/>
          </w:rPr>
        </w:r>
        <w:r w:rsidR="00545FA9">
          <w:rPr>
            <w:noProof/>
            <w:webHidden/>
          </w:rPr>
          <w:fldChar w:fldCharType="separate"/>
        </w:r>
        <w:r w:rsidR="00545FA9">
          <w:rPr>
            <w:noProof/>
            <w:webHidden/>
          </w:rPr>
          <w:t>129</w:t>
        </w:r>
        <w:r w:rsidR="00545FA9">
          <w:rPr>
            <w:noProof/>
            <w:webHidden/>
          </w:rPr>
          <w:fldChar w:fldCharType="end"/>
        </w:r>
      </w:hyperlink>
    </w:p>
    <w:p w14:paraId="30E92613" w14:textId="77777777" w:rsidR="00545FA9" w:rsidRDefault="006A57A9">
      <w:pPr>
        <w:pStyle w:val="TOC4"/>
        <w:tabs>
          <w:tab w:val="left" w:pos="1760"/>
          <w:tab w:val="right" w:leader="dot" w:pos="9651"/>
        </w:tabs>
        <w:rPr>
          <w:rFonts w:eastAsiaTheme="minorEastAsia" w:cstheme="minorBidi"/>
          <w:noProof/>
          <w:sz w:val="22"/>
          <w:szCs w:val="22"/>
        </w:rPr>
      </w:pPr>
      <w:hyperlink w:anchor="_Toc78535625" w:history="1">
        <w:r w:rsidR="00545FA9" w:rsidRPr="00137BF3">
          <w:rPr>
            <w:rStyle w:val="Hyperlink"/>
            <w:rFonts w:eastAsiaTheme="majorEastAsia"/>
            <w:noProof/>
            <w:lang w:bidi="en-US"/>
          </w:rPr>
          <w:t>1.12.8.2.</w:t>
        </w:r>
        <w:r w:rsidR="00545FA9">
          <w:rPr>
            <w:rFonts w:eastAsiaTheme="minorEastAsia" w:cstheme="minorBidi"/>
            <w:noProof/>
            <w:sz w:val="22"/>
            <w:szCs w:val="22"/>
          </w:rPr>
          <w:tab/>
        </w:r>
        <w:r w:rsidR="00545FA9" w:rsidRPr="00137BF3">
          <w:rPr>
            <w:rStyle w:val="Hyperlink"/>
            <w:rFonts w:eastAsiaTheme="majorEastAsia"/>
            <w:noProof/>
            <w:lang w:bidi="en-US"/>
          </w:rPr>
          <w:t>Popup thực hiện</w:t>
        </w:r>
        <w:r w:rsidR="00545FA9">
          <w:rPr>
            <w:noProof/>
            <w:webHidden/>
          </w:rPr>
          <w:tab/>
        </w:r>
        <w:r w:rsidR="00545FA9">
          <w:rPr>
            <w:noProof/>
            <w:webHidden/>
          </w:rPr>
          <w:fldChar w:fldCharType="begin"/>
        </w:r>
        <w:r w:rsidR="00545FA9">
          <w:rPr>
            <w:noProof/>
            <w:webHidden/>
          </w:rPr>
          <w:instrText xml:space="preserve"> PAGEREF _Toc78535625 \h </w:instrText>
        </w:r>
        <w:r w:rsidR="00545FA9">
          <w:rPr>
            <w:noProof/>
            <w:webHidden/>
          </w:rPr>
        </w:r>
        <w:r w:rsidR="00545FA9">
          <w:rPr>
            <w:noProof/>
            <w:webHidden/>
          </w:rPr>
          <w:fldChar w:fldCharType="separate"/>
        </w:r>
        <w:r w:rsidR="00545FA9">
          <w:rPr>
            <w:noProof/>
            <w:webHidden/>
          </w:rPr>
          <w:t>130</w:t>
        </w:r>
        <w:r w:rsidR="00545FA9">
          <w:rPr>
            <w:noProof/>
            <w:webHidden/>
          </w:rPr>
          <w:fldChar w:fldCharType="end"/>
        </w:r>
      </w:hyperlink>
    </w:p>
    <w:p w14:paraId="7B6662EB"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26" w:history="1">
        <w:r w:rsidR="00545FA9" w:rsidRPr="00137BF3">
          <w:rPr>
            <w:rStyle w:val="Hyperlink"/>
            <w:rFonts w:asciiTheme="majorHAnsi" w:hAnsiTheme="majorHAnsi"/>
          </w:rPr>
          <w:t>1.12.9.</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BKS duyệt hồ sơ mua lại (maker)</w:t>
        </w:r>
        <w:r w:rsidR="00545FA9">
          <w:rPr>
            <w:webHidden/>
          </w:rPr>
          <w:tab/>
        </w:r>
        <w:r w:rsidR="00545FA9">
          <w:rPr>
            <w:webHidden/>
          </w:rPr>
          <w:fldChar w:fldCharType="begin"/>
        </w:r>
        <w:r w:rsidR="00545FA9">
          <w:rPr>
            <w:webHidden/>
          </w:rPr>
          <w:instrText xml:space="preserve"> PAGEREF _Toc78535626 \h </w:instrText>
        </w:r>
        <w:r w:rsidR="00545FA9">
          <w:rPr>
            <w:webHidden/>
          </w:rPr>
        </w:r>
        <w:r w:rsidR="00545FA9">
          <w:rPr>
            <w:webHidden/>
          </w:rPr>
          <w:fldChar w:fldCharType="separate"/>
        </w:r>
        <w:r w:rsidR="00545FA9">
          <w:rPr>
            <w:webHidden/>
          </w:rPr>
          <w:t>132</w:t>
        </w:r>
        <w:r w:rsidR="00545FA9">
          <w:rPr>
            <w:webHidden/>
          </w:rPr>
          <w:fldChar w:fldCharType="end"/>
        </w:r>
      </w:hyperlink>
    </w:p>
    <w:p w14:paraId="21EDBE2B" w14:textId="77777777" w:rsidR="00545FA9" w:rsidRDefault="006A57A9">
      <w:pPr>
        <w:pStyle w:val="TOC4"/>
        <w:tabs>
          <w:tab w:val="left" w:pos="1760"/>
          <w:tab w:val="right" w:leader="dot" w:pos="9651"/>
        </w:tabs>
        <w:rPr>
          <w:rFonts w:eastAsiaTheme="minorEastAsia" w:cstheme="minorBidi"/>
          <w:noProof/>
          <w:sz w:val="22"/>
          <w:szCs w:val="22"/>
        </w:rPr>
      </w:pPr>
      <w:hyperlink w:anchor="_Toc78535627" w:history="1">
        <w:r w:rsidR="00545FA9" w:rsidRPr="00137BF3">
          <w:rPr>
            <w:rStyle w:val="Hyperlink"/>
            <w:rFonts w:eastAsiaTheme="majorEastAsia"/>
            <w:noProof/>
            <w:lang w:bidi="en-US"/>
          </w:rPr>
          <w:t>1.12.9.1.</w:t>
        </w:r>
        <w:r w:rsidR="00545FA9">
          <w:rPr>
            <w:rFonts w:eastAsiaTheme="minorEastAsia" w:cstheme="minorBidi"/>
            <w:noProof/>
            <w:sz w:val="22"/>
            <w:szCs w:val="22"/>
          </w:rPr>
          <w:tab/>
        </w:r>
        <w:r w:rsidR="00545FA9" w:rsidRPr="00137BF3">
          <w:rPr>
            <w:rStyle w:val="Hyperlink"/>
            <w:rFonts w:eastAsiaTheme="majorEastAsia"/>
            <w:noProof/>
            <w:lang w:bidi="en-US"/>
          </w:rPr>
          <w:t>Grid tìm kiếm</w:t>
        </w:r>
        <w:r w:rsidR="00545FA9">
          <w:rPr>
            <w:noProof/>
            <w:webHidden/>
          </w:rPr>
          <w:tab/>
        </w:r>
        <w:r w:rsidR="00545FA9">
          <w:rPr>
            <w:noProof/>
            <w:webHidden/>
          </w:rPr>
          <w:fldChar w:fldCharType="begin"/>
        </w:r>
        <w:r w:rsidR="00545FA9">
          <w:rPr>
            <w:noProof/>
            <w:webHidden/>
          </w:rPr>
          <w:instrText xml:space="preserve"> PAGEREF _Toc78535627 \h </w:instrText>
        </w:r>
        <w:r w:rsidR="00545FA9">
          <w:rPr>
            <w:noProof/>
            <w:webHidden/>
          </w:rPr>
        </w:r>
        <w:r w:rsidR="00545FA9">
          <w:rPr>
            <w:noProof/>
            <w:webHidden/>
          </w:rPr>
          <w:fldChar w:fldCharType="separate"/>
        </w:r>
        <w:r w:rsidR="00545FA9">
          <w:rPr>
            <w:noProof/>
            <w:webHidden/>
          </w:rPr>
          <w:t>132</w:t>
        </w:r>
        <w:r w:rsidR="00545FA9">
          <w:rPr>
            <w:noProof/>
            <w:webHidden/>
          </w:rPr>
          <w:fldChar w:fldCharType="end"/>
        </w:r>
      </w:hyperlink>
    </w:p>
    <w:p w14:paraId="38A54792" w14:textId="77777777" w:rsidR="00545FA9" w:rsidRDefault="006A57A9">
      <w:pPr>
        <w:pStyle w:val="TOC4"/>
        <w:tabs>
          <w:tab w:val="left" w:pos="1760"/>
          <w:tab w:val="right" w:leader="dot" w:pos="9651"/>
        </w:tabs>
        <w:rPr>
          <w:rFonts w:eastAsiaTheme="minorEastAsia" w:cstheme="minorBidi"/>
          <w:noProof/>
          <w:sz w:val="22"/>
          <w:szCs w:val="22"/>
        </w:rPr>
      </w:pPr>
      <w:hyperlink w:anchor="_Toc78535628" w:history="1">
        <w:r w:rsidR="00545FA9" w:rsidRPr="00137BF3">
          <w:rPr>
            <w:rStyle w:val="Hyperlink"/>
            <w:rFonts w:eastAsiaTheme="majorEastAsia"/>
            <w:noProof/>
            <w:lang w:bidi="en-US"/>
          </w:rPr>
          <w:t>1.12.9.2.</w:t>
        </w:r>
        <w:r w:rsidR="00545FA9">
          <w:rPr>
            <w:rFonts w:eastAsiaTheme="minorEastAsia" w:cstheme="minorBidi"/>
            <w:noProof/>
            <w:sz w:val="22"/>
            <w:szCs w:val="22"/>
          </w:rPr>
          <w:tab/>
        </w:r>
        <w:r w:rsidR="00545FA9" w:rsidRPr="00137BF3">
          <w:rPr>
            <w:rStyle w:val="Hyperlink"/>
            <w:rFonts w:eastAsiaTheme="majorEastAsia"/>
            <w:noProof/>
            <w:lang w:bidi="en-US"/>
          </w:rPr>
          <w:t>Popup thực hiện</w:t>
        </w:r>
        <w:r w:rsidR="00545FA9">
          <w:rPr>
            <w:noProof/>
            <w:webHidden/>
          </w:rPr>
          <w:tab/>
        </w:r>
        <w:r w:rsidR="00545FA9">
          <w:rPr>
            <w:noProof/>
            <w:webHidden/>
          </w:rPr>
          <w:fldChar w:fldCharType="begin"/>
        </w:r>
        <w:r w:rsidR="00545FA9">
          <w:rPr>
            <w:noProof/>
            <w:webHidden/>
          </w:rPr>
          <w:instrText xml:space="preserve"> PAGEREF _Toc78535628 \h </w:instrText>
        </w:r>
        <w:r w:rsidR="00545FA9">
          <w:rPr>
            <w:noProof/>
            <w:webHidden/>
          </w:rPr>
        </w:r>
        <w:r w:rsidR="00545FA9">
          <w:rPr>
            <w:noProof/>
            <w:webHidden/>
          </w:rPr>
          <w:fldChar w:fldCharType="separate"/>
        </w:r>
        <w:r w:rsidR="00545FA9">
          <w:rPr>
            <w:noProof/>
            <w:webHidden/>
          </w:rPr>
          <w:t>132</w:t>
        </w:r>
        <w:r w:rsidR="00545FA9">
          <w:rPr>
            <w:noProof/>
            <w:webHidden/>
          </w:rPr>
          <w:fldChar w:fldCharType="end"/>
        </w:r>
      </w:hyperlink>
    </w:p>
    <w:p w14:paraId="37B77E9C"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29" w:history="1">
        <w:r w:rsidR="00545FA9" w:rsidRPr="00137BF3">
          <w:rPr>
            <w:rStyle w:val="Hyperlink"/>
            <w:rFonts w:asciiTheme="majorHAnsi" w:hAnsiTheme="majorHAnsi"/>
          </w:rPr>
          <w:t>1.12.10.</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BKS duyệt hồ sơ mua lại (Checker)</w:t>
        </w:r>
        <w:r w:rsidR="00545FA9">
          <w:rPr>
            <w:webHidden/>
          </w:rPr>
          <w:tab/>
        </w:r>
        <w:r w:rsidR="00545FA9">
          <w:rPr>
            <w:webHidden/>
          </w:rPr>
          <w:fldChar w:fldCharType="begin"/>
        </w:r>
        <w:r w:rsidR="00545FA9">
          <w:rPr>
            <w:webHidden/>
          </w:rPr>
          <w:instrText xml:space="preserve"> PAGEREF _Toc78535629 \h </w:instrText>
        </w:r>
        <w:r w:rsidR="00545FA9">
          <w:rPr>
            <w:webHidden/>
          </w:rPr>
        </w:r>
        <w:r w:rsidR="00545FA9">
          <w:rPr>
            <w:webHidden/>
          </w:rPr>
          <w:fldChar w:fldCharType="separate"/>
        </w:r>
        <w:r w:rsidR="00545FA9">
          <w:rPr>
            <w:webHidden/>
          </w:rPr>
          <w:t>135</w:t>
        </w:r>
        <w:r w:rsidR="00545FA9">
          <w:rPr>
            <w:webHidden/>
          </w:rPr>
          <w:fldChar w:fldCharType="end"/>
        </w:r>
      </w:hyperlink>
    </w:p>
    <w:p w14:paraId="158106F5" w14:textId="77777777" w:rsidR="00545FA9" w:rsidRDefault="006A57A9">
      <w:pPr>
        <w:pStyle w:val="TOC4"/>
        <w:tabs>
          <w:tab w:val="left" w:pos="1850"/>
          <w:tab w:val="right" w:leader="dot" w:pos="9651"/>
        </w:tabs>
        <w:rPr>
          <w:rFonts w:eastAsiaTheme="minorEastAsia" w:cstheme="minorBidi"/>
          <w:noProof/>
          <w:sz w:val="22"/>
          <w:szCs w:val="22"/>
        </w:rPr>
      </w:pPr>
      <w:hyperlink w:anchor="_Toc78535630" w:history="1">
        <w:r w:rsidR="00545FA9" w:rsidRPr="00137BF3">
          <w:rPr>
            <w:rStyle w:val="Hyperlink"/>
            <w:rFonts w:eastAsiaTheme="majorEastAsia"/>
            <w:noProof/>
            <w:lang w:bidi="en-US"/>
          </w:rPr>
          <w:t>1.12.10.1.</w:t>
        </w:r>
        <w:r w:rsidR="00545FA9">
          <w:rPr>
            <w:rFonts w:eastAsiaTheme="minorEastAsia" w:cstheme="minorBidi"/>
            <w:noProof/>
            <w:sz w:val="22"/>
            <w:szCs w:val="22"/>
          </w:rPr>
          <w:tab/>
        </w:r>
        <w:r w:rsidR="00545FA9" w:rsidRPr="00137BF3">
          <w:rPr>
            <w:rStyle w:val="Hyperlink"/>
            <w:rFonts w:eastAsiaTheme="majorEastAsia"/>
            <w:noProof/>
            <w:lang w:bidi="en-US"/>
          </w:rPr>
          <w:t>Grid tìm kiếm</w:t>
        </w:r>
        <w:r w:rsidR="00545FA9">
          <w:rPr>
            <w:noProof/>
            <w:webHidden/>
          </w:rPr>
          <w:tab/>
        </w:r>
        <w:r w:rsidR="00545FA9">
          <w:rPr>
            <w:noProof/>
            <w:webHidden/>
          </w:rPr>
          <w:fldChar w:fldCharType="begin"/>
        </w:r>
        <w:r w:rsidR="00545FA9">
          <w:rPr>
            <w:noProof/>
            <w:webHidden/>
          </w:rPr>
          <w:instrText xml:space="preserve"> PAGEREF _Toc78535630 \h </w:instrText>
        </w:r>
        <w:r w:rsidR="00545FA9">
          <w:rPr>
            <w:noProof/>
            <w:webHidden/>
          </w:rPr>
        </w:r>
        <w:r w:rsidR="00545FA9">
          <w:rPr>
            <w:noProof/>
            <w:webHidden/>
          </w:rPr>
          <w:fldChar w:fldCharType="separate"/>
        </w:r>
        <w:r w:rsidR="00545FA9">
          <w:rPr>
            <w:noProof/>
            <w:webHidden/>
          </w:rPr>
          <w:t>135</w:t>
        </w:r>
        <w:r w:rsidR="00545FA9">
          <w:rPr>
            <w:noProof/>
            <w:webHidden/>
          </w:rPr>
          <w:fldChar w:fldCharType="end"/>
        </w:r>
      </w:hyperlink>
    </w:p>
    <w:p w14:paraId="11F4A825" w14:textId="77777777" w:rsidR="00545FA9" w:rsidRDefault="006A57A9">
      <w:pPr>
        <w:pStyle w:val="TOC4"/>
        <w:tabs>
          <w:tab w:val="left" w:pos="1850"/>
          <w:tab w:val="right" w:leader="dot" w:pos="9651"/>
        </w:tabs>
        <w:rPr>
          <w:rFonts w:eastAsiaTheme="minorEastAsia" w:cstheme="minorBidi"/>
          <w:noProof/>
          <w:sz w:val="22"/>
          <w:szCs w:val="22"/>
        </w:rPr>
      </w:pPr>
      <w:hyperlink w:anchor="_Toc78535631" w:history="1">
        <w:r w:rsidR="00545FA9" w:rsidRPr="00137BF3">
          <w:rPr>
            <w:rStyle w:val="Hyperlink"/>
            <w:rFonts w:eastAsiaTheme="majorEastAsia"/>
            <w:noProof/>
            <w:lang w:bidi="en-US"/>
          </w:rPr>
          <w:t>1.12.10.2.</w:t>
        </w:r>
        <w:r w:rsidR="00545FA9">
          <w:rPr>
            <w:rFonts w:eastAsiaTheme="minorEastAsia" w:cstheme="minorBidi"/>
            <w:noProof/>
            <w:sz w:val="22"/>
            <w:szCs w:val="22"/>
          </w:rPr>
          <w:tab/>
        </w:r>
        <w:r w:rsidR="00545FA9" w:rsidRPr="00137BF3">
          <w:rPr>
            <w:rStyle w:val="Hyperlink"/>
            <w:rFonts w:eastAsiaTheme="majorEastAsia"/>
            <w:noProof/>
            <w:lang w:bidi="en-US"/>
          </w:rPr>
          <w:t>Popup thực hiện</w:t>
        </w:r>
        <w:r w:rsidR="00545FA9">
          <w:rPr>
            <w:noProof/>
            <w:webHidden/>
          </w:rPr>
          <w:tab/>
        </w:r>
        <w:r w:rsidR="00545FA9">
          <w:rPr>
            <w:noProof/>
            <w:webHidden/>
          </w:rPr>
          <w:fldChar w:fldCharType="begin"/>
        </w:r>
        <w:r w:rsidR="00545FA9">
          <w:rPr>
            <w:noProof/>
            <w:webHidden/>
          </w:rPr>
          <w:instrText xml:space="preserve"> PAGEREF _Toc78535631 \h </w:instrText>
        </w:r>
        <w:r w:rsidR="00545FA9">
          <w:rPr>
            <w:noProof/>
            <w:webHidden/>
          </w:rPr>
        </w:r>
        <w:r w:rsidR="00545FA9">
          <w:rPr>
            <w:noProof/>
            <w:webHidden/>
          </w:rPr>
          <w:fldChar w:fldCharType="separate"/>
        </w:r>
        <w:r w:rsidR="00545FA9">
          <w:rPr>
            <w:noProof/>
            <w:webHidden/>
          </w:rPr>
          <w:t>136</w:t>
        </w:r>
        <w:r w:rsidR="00545FA9">
          <w:rPr>
            <w:noProof/>
            <w:webHidden/>
          </w:rPr>
          <w:fldChar w:fldCharType="end"/>
        </w:r>
      </w:hyperlink>
    </w:p>
    <w:p w14:paraId="71E33D53" w14:textId="77777777" w:rsidR="00545FA9" w:rsidRDefault="006A57A9">
      <w:pPr>
        <w:pStyle w:val="TOC2"/>
        <w:tabs>
          <w:tab w:val="left" w:pos="1100"/>
          <w:tab w:val="right" w:leader="dot" w:pos="9651"/>
        </w:tabs>
        <w:rPr>
          <w:rFonts w:asciiTheme="minorHAnsi" w:eastAsiaTheme="minorEastAsia" w:hAnsiTheme="minorHAnsi" w:cstheme="minorBidi"/>
          <w:caps w:val="0"/>
          <w:noProof/>
          <w:szCs w:val="22"/>
          <w:lang w:bidi="ar-SA"/>
        </w:rPr>
      </w:pPr>
      <w:hyperlink w:anchor="_Toc78535632" w:history="1">
        <w:r w:rsidR="00545FA9" w:rsidRPr="00137BF3">
          <w:rPr>
            <w:rStyle w:val="Hyperlink"/>
            <w:noProof/>
          </w:rPr>
          <w:t>1.13.</w:t>
        </w:r>
        <w:r w:rsidR="00545FA9">
          <w:rPr>
            <w:rFonts w:asciiTheme="minorHAnsi" w:eastAsiaTheme="minorEastAsia" w:hAnsiTheme="minorHAnsi" w:cstheme="minorBidi"/>
            <w:caps w:val="0"/>
            <w:noProof/>
            <w:szCs w:val="22"/>
            <w:lang w:bidi="ar-SA"/>
          </w:rPr>
          <w:tab/>
        </w:r>
        <w:r w:rsidR="00545FA9" w:rsidRPr="00137BF3">
          <w:rPr>
            <w:rStyle w:val="Hyperlink"/>
            <w:noProof/>
          </w:rPr>
          <w:t>Đại lý lưu ký – Cấp phát ấn chỉ</w:t>
        </w:r>
        <w:r w:rsidR="00545FA9">
          <w:rPr>
            <w:noProof/>
            <w:webHidden/>
          </w:rPr>
          <w:tab/>
        </w:r>
        <w:r w:rsidR="00545FA9">
          <w:rPr>
            <w:noProof/>
            <w:webHidden/>
          </w:rPr>
          <w:fldChar w:fldCharType="begin"/>
        </w:r>
        <w:r w:rsidR="00545FA9">
          <w:rPr>
            <w:noProof/>
            <w:webHidden/>
          </w:rPr>
          <w:instrText xml:space="preserve"> PAGEREF _Toc78535632 \h </w:instrText>
        </w:r>
        <w:r w:rsidR="00545FA9">
          <w:rPr>
            <w:noProof/>
            <w:webHidden/>
          </w:rPr>
        </w:r>
        <w:r w:rsidR="00545FA9">
          <w:rPr>
            <w:noProof/>
            <w:webHidden/>
          </w:rPr>
          <w:fldChar w:fldCharType="separate"/>
        </w:r>
        <w:r w:rsidR="00545FA9">
          <w:rPr>
            <w:noProof/>
            <w:webHidden/>
          </w:rPr>
          <w:t>138</w:t>
        </w:r>
        <w:r w:rsidR="00545FA9">
          <w:rPr>
            <w:noProof/>
            <w:webHidden/>
          </w:rPr>
          <w:fldChar w:fldCharType="end"/>
        </w:r>
      </w:hyperlink>
    </w:p>
    <w:p w14:paraId="35B48799"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33" w:history="1">
        <w:r w:rsidR="00545FA9" w:rsidRPr="00137BF3">
          <w:rPr>
            <w:rStyle w:val="Hyperlink"/>
            <w:rFonts w:asciiTheme="majorHAnsi" w:hAnsiTheme="majorHAnsi"/>
          </w:rPr>
          <w:t>1.13.1.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HO Nhập kho ấn chỉ</w:t>
        </w:r>
        <w:r w:rsidR="00545FA9">
          <w:rPr>
            <w:webHidden/>
          </w:rPr>
          <w:tab/>
        </w:r>
        <w:r w:rsidR="00545FA9">
          <w:rPr>
            <w:webHidden/>
          </w:rPr>
          <w:fldChar w:fldCharType="begin"/>
        </w:r>
        <w:r w:rsidR="00545FA9">
          <w:rPr>
            <w:webHidden/>
          </w:rPr>
          <w:instrText xml:space="preserve"> PAGEREF _Toc78535633 \h </w:instrText>
        </w:r>
        <w:r w:rsidR="00545FA9">
          <w:rPr>
            <w:webHidden/>
          </w:rPr>
        </w:r>
        <w:r w:rsidR="00545FA9">
          <w:rPr>
            <w:webHidden/>
          </w:rPr>
          <w:fldChar w:fldCharType="separate"/>
        </w:r>
        <w:r w:rsidR="00545FA9">
          <w:rPr>
            <w:webHidden/>
          </w:rPr>
          <w:t>138</w:t>
        </w:r>
        <w:r w:rsidR="00545FA9">
          <w:rPr>
            <w:webHidden/>
          </w:rPr>
          <w:fldChar w:fldCharType="end"/>
        </w:r>
      </w:hyperlink>
    </w:p>
    <w:p w14:paraId="69C2C861" w14:textId="77777777" w:rsidR="00545FA9" w:rsidRDefault="006A57A9">
      <w:pPr>
        <w:pStyle w:val="TOC4"/>
        <w:tabs>
          <w:tab w:val="left" w:pos="1760"/>
          <w:tab w:val="right" w:leader="dot" w:pos="9651"/>
        </w:tabs>
        <w:rPr>
          <w:rFonts w:eastAsiaTheme="minorEastAsia" w:cstheme="minorBidi"/>
          <w:noProof/>
          <w:sz w:val="22"/>
          <w:szCs w:val="22"/>
        </w:rPr>
      </w:pPr>
      <w:hyperlink w:anchor="_Toc78535634" w:history="1">
        <w:r w:rsidR="00545FA9" w:rsidRPr="00137BF3">
          <w:rPr>
            <w:rStyle w:val="Hyperlink"/>
            <w:rFonts w:eastAsiaTheme="majorEastAsia"/>
            <w:noProof/>
            <w:lang w:bidi="en-US"/>
          </w:rPr>
          <w:t>1.13.1.1.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_Toc78535634 \h </w:instrText>
        </w:r>
        <w:r w:rsidR="00545FA9">
          <w:rPr>
            <w:noProof/>
            <w:webHidden/>
          </w:rPr>
        </w:r>
        <w:r w:rsidR="00545FA9">
          <w:rPr>
            <w:noProof/>
            <w:webHidden/>
          </w:rPr>
          <w:fldChar w:fldCharType="separate"/>
        </w:r>
        <w:r w:rsidR="00545FA9">
          <w:rPr>
            <w:noProof/>
            <w:webHidden/>
          </w:rPr>
          <w:t>138</w:t>
        </w:r>
        <w:r w:rsidR="00545FA9">
          <w:rPr>
            <w:noProof/>
            <w:webHidden/>
          </w:rPr>
          <w:fldChar w:fldCharType="end"/>
        </w:r>
      </w:hyperlink>
    </w:p>
    <w:p w14:paraId="708E1C3C" w14:textId="77777777" w:rsidR="00545FA9" w:rsidRDefault="006A57A9">
      <w:pPr>
        <w:pStyle w:val="TOC4"/>
        <w:tabs>
          <w:tab w:val="left" w:pos="1760"/>
          <w:tab w:val="right" w:leader="dot" w:pos="9651"/>
        </w:tabs>
        <w:rPr>
          <w:rFonts w:eastAsiaTheme="minorEastAsia" w:cstheme="minorBidi"/>
          <w:noProof/>
          <w:sz w:val="22"/>
          <w:szCs w:val="22"/>
        </w:rPr>
      </w:pPr>
      <w:hyperlink w:anchor="_Toc78535635" w:history="1">
        <w:r w:rsidR="00545FA9" w:rsidRPr="00137BF3">
          <w:rPr>
            <w:rStyle w:val="Hyperlink"/>
            <w:rFonts w:eastAsiaTheme="majorEastAsia"/>
            <w:noProof/>
            <w:lang w:bidi="en-US"/>
          </w:rPr>
          <w:t>1.13.1.2.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_Toc78535635 \h </w:instrText>
        </w:r>
        <w:r w:rsidR="00545FA9">
          <w:rPr>
            <w:noProof/>
            <w:webHidden/>
          </w:rPr>
        </w:r>
        <w:r w:rsidR="00545FA9">
          <w:rPr>
            <w:noProof/>
            <w:webHidden/>
          </w:rPr>
          <w:fldChar w:fldCharType="separate"/>
        </w:r>
        <w:r w:rsidR="00545FA9">
          <w:rPr>
            <w:noProof/>
            <w:webHidden/>
          </w:rPr>
          <w:t>138</w:t>
        </w:r>
        <w:r w:rsidR="00545FA9">
          <w:rPr>
            <w:noProof/>
            <w:webHidden/>
          </w:rPr>
          <w:fldChar w:fldCharType="end"/>
        </w:r>
      </w:hyperlink>
    </w:p>
    <w:p w14:paraId="16DE125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36" w:history="1">
        <w:r w:rsidR="00545FA9" w:rsidRPr="00137BF3">
          <w:rPr>
            <w:rStyle w:val="Hyperlink"/>
            <w:rFonts w:asciiTheme="majorHAnsi" w:hAnsiTheme="majorHAnsi"/>
          </w:rPr>
          <w:t>1.13.2.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HO phân phối ấn chỉ cho ĐVKD</w:t>
        </w:r>
        <w:r w:rsidR="00545FA9">
          <w:rPr>
            <w:webHidden/>
          </w:rPr>
          <w:tab/>
        </w:r>
        <w:r w:rsidR="00545FA9">
          <w:rPr>
            <w:webHidden/>
          </w:rPr>
          <w:fldChar w:fldCharType="begin"/>
        </w:r>
        <w:r w:rsidR="00545FA9">
          <w:rPr>
            <w:webHidden/>
          </w:rPr>
          <w:instrText xml:space="preserve"> PAGEREF _Toc78535636 \h </w:instrText>
        </w:r>
        <w:r w:rsidR="00545FA9">
          <w:rPr>
            <w:webHidden/>
          </w:rPr>
        </w:r>
        <w:r w:rsidR="00545FA9">
          <w:rPr>
            <w:webHidden/>
          </w:rPr>
          <w:fldChar w:fldCharType="separate"/>
        </w:r>
        <w:r w:rsidR="00545FA9">
          <w:rPr>
            <w:webHidden/>
          </w:rPr>
          <w:t>138</w:t>
        </w:r>
        <w:r w:rsidR="00545FA9">
          <w:rPr>
            <w:webHidden/>
          </w:rPr>
          <w:fldChar w:fldCharType="end"/>
        </w:r>
      </w:hyperlink>
    </w:p>
    <w:p w14:paraId="6071BC9D" w14:textId="77777777" w:rsidR="00545FA9" w:rsidRDefault="006A57A9">
      <w:pPr>
        <w:pStyle w:val="TOC4"/>
        <w:tabs>
          <w:tab w:val="left" w:pos="1760"/>
          <w:tab w:val="right" w:leader="dot" w:pos="9651"/>
        </w:tabs>
        <w:rPr>
          <w:rFonts w:eastAsiaTheme="minorEastAsia" w:cstheme="minorBidi"/>
          <w:noProof/>
          <w:sz w:val="22"/>
          <w:szCs w:val="22"/>
        </w:rPr>
      </w:pPr>
      <w:hyperlink w:anchor="_Toc78535637" w:history="1">
        <w:r w:rsidR="00545FA9" w:rsidRPr="00137BF3">
          <w:rPr>
            <w:rStyle w:val="Hyperlink"/>
            <w:rFonts w:eastAsiaTheme="majorEastAsia"/>
            <w:noProof/>
            <w:lang w:bidi="en-US"/>
          </w:rPr>
          <w:t>1.13.2.1.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_Toc78535637 \h </w:instrText>
        </w:r>
        <w:r w:rsidR="00545FA9">
          <w:rPr>
            <w:noProof/>
            <w:webHidden/>
          </w:rPr>
        </w:r>
        <w:r w:rsidR="00545FA9">
          <w:rPr>
            <w:noProof/>
            <w:webHidden/>
          </w:rPr>
          <w:fldChar w:fldCharType="separate"/>
        </w:r>
        <w:r w:rsidR="00545FA9">
          <w:rPr>
            <w:noProof/>
            <w:webHidden/>
          </w:rPr>
          <w:t>138</w:t>
        </w:r>
        <w:r w:rsidR="00545FA9">
          <w:rPr>
            <w:noProof/>
            <w:webHidden/>
          </w:rPr>
          <w:fldChar w:fldCharType="end"/>
        </w:r>
      </w:hyperlink>
    </w:p>
    <w:p w14:paraId="065DB14C" w14:textId="77777777" w:rsidR="00545FA9" w:rsidRDefault="006A57A9">
      <w:pPr>
        <w:pStyle w:val="TOC4"/>
        <w:tabs>
          <w:tab w:val="left" w:pos="1760"/>
          <w:tab w:val="right" w:leader="dot" w:pos="9651"/>
        </w:tabs>
        <w:rPr>
          <w:rFonts w:eastAsiaTheme="minorEastAsia" w:cstheme="minorBidi"/>
          <w:noProof/>
          <w:sz w:val="22"/>
          <w:szCs w:val="22"/>
        </w:rPr>
      </w:pPr>
      <w:hyperlink w:anchor="_Toc78535638" w:history="1">
        <w:r w:rsidR="00545FA9" w:rsidRPr="00137BF3">
          <w:rPr>
            <w:rStyle w:val="Hyperlink"/>
            <w:rFonts w:eastAsiaTheme="majorEastAsia"/>
            <w:noProof/>
            <w:lang w:bidi="en-US"/>
          </w:rPr>
          <w:t>1.13.2.2.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_Toc78535638 \h </w:instrText>
        </w:r>
        <w:r w:rsidR="00545FA9">
          <w:rPr>
            <w:noProof/>
            <w:webHidden/>
          </w:rPr>
        </w:r>
        <w:r w:rsidR="00545FA9">
          <w:rPr>
            <w:noProof/>
            <w:webHidden/>
          </w:rPr>
          <w:fldChar w:fldCharType="separate"/>
        </w:r>
        <w:r w:rsidR="00545FA9">
          <w:rPr>
            <w:noProof/>
            <w:webHidden/>
          </w:rPr>
          <w:t>138</w:t>
        </w:r>
        <w:r w:rsidR="00545FA9">
          <w:rPr>
            <w:noProof/>
            <w:webHidden/>
          </w:rPr>
          <w:fldChar w:fldCharType="end"/>
        </w:r>
      </w:hyperlink>
    </w:p>
    <w:p w14:paraId="5367776A"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39" w:history="1">
        <w:r w:rsidR="00545FA9" w:rsidRPr="00137BF3">
          <w:rPr>
            <w:rStyle w:val="Hyperlink"/>
            <w:rFonts w:asciiTheme="majorHAnsi" w:hAnsiTheme="majorHAnsi"/>
          </w:rPr>
          <w:t>1.13.3.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ĐVKD phân phối ấn chỉ cho RM</w:t>
        </w:r>
        <w:r w:rsidR="00545FA9">
          <w:rPr>
            <w:webHidden/>
          </w:rPr>
          <w:tab/>
        </w:r>
        <w:r w:rsidR="00545FA9">
          <w:rPr>
            <w:webHidden/>
          </w:rPr>
          <w:fldChar w:fldCharType="begin"/>
        </w:r>
        <w:r w:rsidR="00545FA9">
          <w:rPr>
            <w:webHidden/>
          </w:rPr>
          <w:instrText xml:space="preserve"> PAGEREF _Toc78535639 \h </w:instrText>
        </w:r>
        <w:r w:rsidR="00545FA9">
          <w:rPr>
            <w:webHidden/>
          </w:rPr>
        </w:r>
        <w:r w:rsidR="00545FA9">
          <w:rPr>
            <w:webHidden/>
          </w:rPr>
          <w:fldChar w:fldCharType="separate"/>
        </w:r>
        <w:r w:rsidR="00545FA9">
          <w:rPr>
            <w:webHidden/>
          </w:rPr>
          <w:t>138</w:t>
        </w:r>
        <w:r w:rsidR="00545FA9">
          <w:rPr>
            <w:webHidden/>
          </w:rPr>
          <w:fldChar w:fldCharType="end"/>
        </w:r>
      </w:hyperlink>
    </w:p>
    <w:p w14:paraId="435D104C" w14:textId="77777777" w:rsidR="00545FA9" w:rsidRDefault="006A57A9">
      <w:pPr>
        <w:pStyle w:val="TOC4"/>
        <w:tabs>
          <w:tab w:val="left" w:pos="1760"/>
          <w:tab w:val="right" w:leader="dot" w:pos="9651"/>
        </w:tabs>
        <w:rPr>
          <w:rFonts w:eastAsiaTheme="minorEastAsia" w:cstheme="minorBidi"/>
          <w:noProof/>
          <w:sz w:val="22"/>
          <w:szCs w:val="22"/>
        </w:rPr>
      </w:pPr>
      <w:hyperlink w:anchor="_Toc78535640" w:history="1">
        <w:r w:rsidR="00545FA9" w:rsidRPr="00137BF3">
          <w:rPr>
            <w:rStyle w:val="Hyperlink"/>
            <w:rFonts w:eastAsiaTheme="majorEastAsia"/>
            <w:noProof/>
            <w:lang w:bidi="en-US"/>
          </w:rPr>
          <w:t>1.13.3.1.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_Toc78535640 \h </w:instrText>
        </w:r>
        <w:r w:rsidR="00545FA9">
          <w:rPr>
            <w:noProof/>
            <w:webHidden/>
          </w:rPr>
        </w:r>
        <w:r w:rsidR="00545FA9">
          <w:rPr>
            <w:noProof/>
            <w:webHidden/>
          </w:rPr>
          <w:fldChar w:fldCharType="separate"/>
        </w:r>
        <w:r w:rsidR="00545FA9">
          <w:rPr>
            <w:noProof/>
            <w:webHidden/>
          </w:rPr>
          <w:t>138</w:t>
        </w:r>
        <w:r w:rsidR="00545FA9">
          <w:rPr>
            <w:noProof/>
            <w:webHidden/>
          </w:rPr>
          <w:fldChar w:fldCharType="end"/>
        </w:r>
      </w:hyperlink>
    </w:p>
    <w:p w14:paraId="644717F0" w14:textId="77777777" w:rsidR="00545FA9" w:rsidRDefault="006A57A9">
      <w:pPr>
        <w:pStyle w:val="TOC4"/>
        <w:tabs>
          <w:tab w:val="left" w:pos="1760"/>
          <w:tab w:val="right" w:leader="dot" w:pos="9651"/>
        </w:tabs>
        <w:rPr>
          <w:rFonts w:eastAsiaTheme="minorEastAsia" w:cstheme="minorBidi"/>
          <w:noProof/>
          <w:sz w:val="22"/>
          <w:szCs w:val="22"/>
        </w:rPr>
      </w:pPr>
      <w:hyperlink w:anchor="_Toc78535641" w:history="1">
        <w:r w:rsidR="00545FA9" w:rsidRPr="00137BF3">
          <w:rPr>
            <w:rStyle w:val="Hyperlink"/>
            <w:rFonts w:eastAsiaTheme="majorEastAsia"/>
            <w:noProof/>
            <w:lang w:bidi="en-US"/>
          </w:rPr>
          <w:t>1.13.3.2.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_Toc78535641 \h </w:instrText>
        </w:r>
        <w:r w:rsidR="00545FA9">
          <w:rPr>
            <w:noProof/>
            <w:webHidden/>
          </w:rPr>
        </w:r>
        <w:r w:rsidR="00545FA9">
          <w:rPr>
            <w:noProof/>
            <w:webHidden/>
          </w:rPr>
          <w:fldChar w:fldCharType="separate"/>
        </w:r>
        <w:r w:rsidR="00545FA9">
          <w:rPr>
            <w:noProof/>
            <w:webHidden/>
          </w:rPr>
          <w:t>138</w:t>
        </w:r>
        <w:r w:rsidR="00545FA9">
          <w:rPr>
            <w:noProof/>
            <w:webHidden/>
          </w:rPr>
          <w:fldChar w:fldCharType="end"/>
        </w:r>
      </w:hyperlink>
    </w:p>
    <w:p w14:paraId="166E3459"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42" w:history="1">
        <w:r w:rsidR="00545FA9" w:rsidRPr="00137BF3">
          <w:rPr>
            <w:rStyle w:val="Hyperlink"/>
            <w:rFonts w:asciiTheme="majorHAnsi" w:hAnsiTheme="majorHAnsi"/>
          </w:rPr>
          <w:t>1.13.4.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ĐVKD thu hồi ấn chỉ của RM</w:t>
        </w:r>
        <w:r w:rsidR="00545FA9">
          <w:rPr>
            <w:webHidden/>
          </w:rPr>
          <w:tab/>
        </w:r>
        <w:r w:rsidR="00545FA9">
          <w:rPr>
            <w:webHidden/>
          </w:rPr>
          <w:fldChar w:fldCharType="begin"/>
        </w:r>
        <w:r w:rsidR="00545FA9">
          <w:rPr>
            <w:webHidden/>
          </w:rPr>
          <w:instrText xml:space="preserve"> PAGEREF _Toc78535642 \h </w:instrText>
        </w:r>
        <w:r w:rsidR="00545FA9">
          <w:rPr>
            <w:webHidden/>
          </w:rPr>
        </w:r>
        <w:r w:rsidR="00545FA9">
          <w:rPr>
            <w:webHidden/>
          </w:rPr>
          <w:fldChar w:fldCharType="separate"/>
        </w:r>
        <w:r w:rsidR="00545FA9">
          <w:rPr>
            <w:webHidden/>
          </w:rPr>
          <w:t>138</w:t>
        </w:r>
        <w:r w:rsidR="00545FA9">
          <w:rPr>
            <w:webHidden/>
          </w:rPr>
          <w:fldChar w:fldCharType="end"/>
        </w:r>
      </w:hyperlink>
    </w:p>
    <w:p w14:paraId="1CDAEBDD" w14:textId="77777777" w:rsidR="00545FA9" w:rsidRDefault="006A57A9">
      <w:pPr>
        <w:pStyle w:val="TOC4"/>
        <w:tabs>
          <w:tab w:val="left" w:pos="1760"/>
          <w:tab w:val="right" w:leader="dot" w:pos="9651"/>
        </w:tabs>
        <w:rPr>
          <w:rFonts w:eastAsiaTheme="minorEastAsia" w:cstheme="minorBidi"/>
          <w:noProof/>
          <w:sz w:val="22"/>
          <w:szCs w:val="22"/>
        </w:rPr>
      </w:pPr>
      <w:hyperlink w:anchor="_Toc78535643" w:history="1">
        <w:r w:rsidR="00545FA9" w:rsidRPr="00137BF3">
          <w:rPr>
            <w:rStyle w:val="Hyperlink"/>
            <w:rFonts w:eastAsiaTheme="majorEastAsia"/>
            <w:noProof/>
            <w:lang w:bidi="en-US"/>
          </w:rPr>
          <w:t>1.13.4.1.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_Toc78535643 \h </w:instrText>
        </w:r>
        <w:r w:rsidR="00545FA9">
          <w:rPr>
            <w:noProof/>
            <w:webHidden/>
          </w:rPr>
        </w:r>
        <w:r w:rsidR="00545FA9">
          <w:rPr>
            <w:noProof/>
            <w:webHidden/>
          </w:rPr>
          <w:fldChar w:fldCharType="separate"/>
        </w:r>
        <w:r w:rsidR="00545FA9">
          <w:rPr>
            <w:noProof/>
            <w:webHidden/>
          </w:rPr>
          <w:t>138</w:t>
        </w:r>
        <w:r w:rsidR="00545FA9">
          <w:rPr>
            <w:noProof/>
            <w:webHidden/>
          </w:rPr>
          <w:fldChar w:fldCharType="end"/>
        </w:r>
      </w:hyperlink>
    </w:p>
    <w:p w14:paraId="1597333D" w14:textId="77777777" w:rsidR="00545FA9" w:rsidRDefault="006A57A9">
      <w:pPr>
        <w:pStyle w:val="TOC4"/>
        <w:tabs>
          <w:tab w:val="left" w:pos="1760"/>
          <w:tab w:val="right" w:leader="dot" w:pos="9651"/>
        </w:tabs>
        <w:rPr>
          <w:rFonts w:eastAsiaTheme="minorEastAsia" w:cstheme="minorBidi"/>
          <w:noProof/>
          <w:sz w:val="22"/>
          <w:szCs w:val="22"/>
        </w:rPr>
      </w:pPr>
      <w:hyperlink w:anchor="_Toc78535644" w:history="1">
        <w:r w:rsidR="00545FA9" w:rsidRPr="00137BF3">
          <w:rPr>
            <w:rStyle w:val="Hyperlink"/>
            <w:rFonts w:eastAsiaTheme="majorEastAsia"/>
            <w:noProof/>
            <w:lang w:bidi="en-US"/>
          </w:rPr>
          <w:t>1.13.4.2.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_Toc78535644 \h </w:instrText>
        </w:r>
        <w:r w:rsidR="00545FA9">
          <w:rPr>
            <w:noProof/>
            <w:webHidden/>
          </w:rPr>
        </w:r>
        <w:r w:rsidR="00545FA9">
          <w:rPr>
            <w:noProof/>
            <w:webHidden/>
          </w:rPr>
          <w:fldChar w:fldCharType="separate"/>
        </w:r>
        <w:r w:rsidR="00545FA9">
          <w:rPr>
            <w:noProof/>
            <w:webHidden/>
          </w:rPr>
          <w:t>138</w:t>
        </w:r>
        <w:r w:rsidR="00545FA9">
          <w:rPr>
            <w:noProof/>
            <w:webHidden/>
          </w:rPr>
          <w:fldChar w:fldCharType="end"/>
        </w:r>
      </w:hyperlink>
    </w:p>
    <w:p w14:paraId="6495563E"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45" w:history="1">
        <w:r w:rsidR="00545FA9" w:rsidRPr="00137BF3">
          <w:rPr>
            <w:rStyle w:val="Hyperlink"/>
            <w:rFonts w:asciiTheme="majorHAnsi" w:hAnsiTheme="majorHAnsi"/>
          </w:rPr>
          <w:t>1.13.5.</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HO thu hồi ấn chỉ của ĐVKD</w:t>
        </w:r>
        <w:r w:rsidR="00545FA9">
          <w:rPr>
            <w:webHidden/>
          </w:rPr>
          <w:tab/>
        </w:r>
        <w:r w:rsidR="00545FA9">
          <w:rPr>
            <w:webHidden/>
          </w:rPr>
          <w:fldChar w:fldCharType="begin"/>
        </w:r>
        <w:r w:rsidR="00545FA9">
          <w:rPr>
            <w:webHidden/>
          </w:rPr>
          <w:instrText xml:space="preserve"> PAGEREF _Toc78535645 \h </w:instrText>
        </w:r>
        <w:r w:rsidR="00545FA9">
          <w:rPr>
            <w:webHidden/>
          </w:rPr>
        </w:r>
        <w:r w:rsidR="00545FA9">
          <w:rPr>
            <w:webHidden/>
          </w:rPr>
          <w:fldChar w:fldCharType="separate"/>
        </w:r>
        <w:r w:rsidR="00545FA9">
          <w:rPr>
            <w:webHidden/>
          </w:rPr>
          <w:t>139</w:t>
        </w:r>
        <w:r w:rsidR="00545FA9">
          <w:rPr>
            <w:webHidden/>
          </w:rPr>
          <w:fldChar w:fldCharType="end"/>
        </w:r>
      </w:hyperlink>
    </w:p>
    <w:p w14:paraId="501A735F" w14:textId="77777777" w:rsidR="00545FA9" w:rsidRDefault="006A57A9">
      <w:pPr>
        <w:pStyle w:val="TOC4"/>
        <w:tabs>
          <w:tab w:val="left" w:pos="1760"/>
          <w:tab w:val="right" w:leader="dot" w:pos="9651"/>
        </w:tabs>
        <w:rPr>
          <w:rFonts w:eastAsiaTheme="minorEastAsia" w:cstheme="minorBidi"/>
          <w:noProof/>
          <w:sz w:val="22"/>
          <w:szCs w:val="22"/>
        </w:rPr>
      </w:pPr>
      <w:hyperlink w:anchor="_Toc78535646" w:history="1">
        <w:r w:rsidR="00545FA9" w:rsidRPr="00137BF3">
          <w:rPr>
            <w:rStyle w:val="Hyperlink"/>
            <w:rFonts w:eastAsiaTheme="majorEastAsia"/>
            <w:noProof/>
            <w:lang w:bidi="en-US"/>
          </w:rPr>
          <w:t>1.13.5.1.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_Toc78535646 \h </w:instrText>
        </w:r>
        <w:r w:rsidR="00545FA9">
          <w:rPr>
            <w:noProof/>
            <w:webHidden/>
          </w:rPr>
        </w:r>
        <w:r w:rsidR="00545FA9">
          <w:rPr>
            <w:noProof/>
            <w:webHidden/>
          </w:rPr>
          <w:fldChar w:fldCharType="separate"/>
        </w:r>
        <w:r w:rsidR="00545FA9">
          <w:rPr>
            <w:noProof/>
            <w:webHidden/>
          </w:rPr>
          <w:t>139</w:t>
        </w:r>
        <w:r w:rsidR="00545FA9">
          <w:rPr>
            <w:noProof/>
            <w:webHidden/>
          </w:rPr>
          <w:fldChar w:fldCharType="end"/>
        </w:r>
      </w:hyperlink>
    </w:p>
    <w:p w14:paraId="21C8DE1A" w14:textId="77777777" w:rsidR="00545FA9" w:rsidRDefault="006A57A9">
      <w:pPr>
        <w:pStyle w:val="TOC4"/>
        <w:tabs>
          <w:tab w:val="left" w:pos="1760"/>
          <w:tab w:val="right" w:leader="dot" w:pos="9651"/>
        </w:tabs>
        <w:rPr>
          <w:rFonts w:eastAsiaTheme="minorEastAsia" w:cstheme="minorBidi"/>
          <w:noProof/>
          <w:sz w:val="22"/>
          <w:szCs w:val="22"/>
        </w:rPr>
      </w:pPr>
      <w:hyperlink w:anchor="_Toc78535647" w:history="1">
        <w:r w:rsidR="00545FA9" w:rsidRPr="00137BF3">
          <w:rPr>
            <w:rStyle w:val="Hyperlink"/>
            <w:rFonts w:eastAsiaTheme="majorEastAsia"/>
            <w:noProof/>
            <w:lang w:bidi="en-US"/>
          </w:rPr>
          <w:t>1.13.5.2.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_Toc78535647 \h </w:instrText>
        </w:r>
        <w:r w:rsidR="00545FA9">
          <w:rPr>
            <w:noProof/>
            <w:webHidden/>
          </w:rPr>
        </w:r>
        <w:r w:rsidR="00545FA9">
          <w:rPr>
            <w:noProof/>
            <w:webHidden/>
          </w:rPr>
          <w:fldChar w:fldCharType="separate"/>
        </w:r>
        <w:r w:rsidR="00545FA9">
          <w:rPr>
            <w:noProof/>
            <w:webHidden/>
          </w:rPr>
          <w:t>139</w:t>
        </w:r>
        <w:r w:rsidR="00545FA9">
          <w:rPr>
            <w:noProof/>
            <w:webHidden/>
          </w:rPr>
          <w:fldChar w:fldCharType="end"/>
        </w:r>
      </w:hyperlink>
    </w:p>
    <w:p w14:paraId="31FD561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48" w:history="1">
        <w:r w:rsidR="00545FA9" w:rsidRPr="00137BF3">
          <w:rPr>
            <w:rStyle w:val="Hyperlink"/>
            <w:rFonts w:asciiTheme="majorHAnsi" w:hAnsiTheme="majorHAnsi"/>
          </w:rPr>
          <w:t>1.13.6.</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ĐVKD Chuyển trạng thái ấn chỉ</w:t>
        </w:r>
        <w:r w:rsidR="00545FA9">
          <w:rPr>
            <w:webHidden/>
          </w:rPr>
          <w:tab/>
        </w:r>
        <w:r w:rsidR="00545FA9">
          <w:rPr>
            <w:webHidden/>
          </w:rPr>
          <w:fldChar w:fldCharType="begin"/>
        </w:r>
        <w:r w:rsidR="00545FA9">
          <w:rPr>
            <w:webHidden/>
          </w:rPr>
          <w:instrText xml:space="preserve"> PAGEREF _Toc78535648 \h </w:instrText>
        </w:r>
        <w:r w:rsidR="00545FA9">
          <w:rPr>
            <w:webHidden/>
          </w:rPr>
        </w:r>
        <w:r w:rsidR="00545FA9">
          <w:rPr>
            <w:webHidden/>
          </w:rPr>
          <w:fldChar w:fldCharType="separate"/>
        </w:r>
        <w:r w:rsidR="00545FA9">
          <w:rPr>
            <w:webHidden/>
          </w:rPr>
          <w:t>139</w:t>
        </w:r>
        <w:r w:rsidR="00545FA9">
          <w:rPr>
            <w:webHidden/>
          </w:rPr>
          <w:fldChar w:fldCharType="end"/>
        </w:r>
      </w:hyperlink>
    </w:p>
    <w:p w14:paraId="5EDBED71" w14:textId="77777777" w:rsidR="00545FA9" w:rsidRDefault="006A57A9">
      <w:pPr>
        <w:pStyle w:val="TOC4"/>
        <w:tabs>
          <w:tab w:val="left" w:pos="1760"/>
          <w:tab w:val="right" w:leader="dot" w:pos="9651"/>
        </w:tabs>
        <w:rPr>
          <w:rFonts w:eastAsiaTheme="minorEastAsia" w:cstheme="minorBidi"/>
          <w:noProof/>
          <w:sz w:val="22"/>
          <w:szCs w:val="22"/>
        </w:rPr>
      </w:pPr>
      <w:hyperlink w:anchor="_Toc78535649" w:history="1">
        <w:r w:rsidR="00545FA9" w:rsidRPr="00137BF3">
          <w:rPr>
            <w:rStyle w:val="Hyperlink"/>
            <w:rFonts w:eastAsiaTheme="majorEastAsia"/>
            <w:noProof/>
            <w:lang w:bidi="en-US"/>
          </w:rPr>
          <w:t>1.13.6.1.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_Toc78535649 \h </w:instrText>
        </w:r>
        <w:r w:rsidR="00545FA9">
          <w:rPr>
            <w:noProof/>
            <w:webHidden/>
          </w:rPr>
        </w:r>
        <w:r w:rsidR="00545FA9">
          <w:rPr>
            <w:noProof/>
            <w:webHidden/>
          </w:rPr>
          <w:fldChar w:fldCharType="separate"/>
        </w:r>
        <w:r w:rsidR="00545FA9">
          <w:rPr>
            <w:noProof/>
            <w:webHidden/>
          </w:rPr>
          <w:t>139</w:t>
        </w:r>
        <w:r w:rsidR="00545FA9">
          <w:rPr>
            <w:noProof/>
            <w:webHidden/>
          </w:rPr>
          <w:fldChar w:fldCharType="end"/>
        </w:r>
      </w:hyperlink>
    </w:p>
    <w:p w14:paraId="36310063" w14:textId="77777777" w:rsidR="00545FA9" w:rsidRDefault="006A57A9">
      <w:pPr>
        <w:pStyle w:val="TOC4"/>
        <w:tabs>
          <w:tab w:val="left" w:pos="1760"/>
          <w:tab w:val="right" w:leader="dot" w:pos="9651"/>
        </w:tabs>
        <w:rPr>
          <w:rFonts w:eastAsiaTheme="minorEastAsia" w:cstheme="minorBidi"/>
          <w:noProof/>
          <w:sz w:val="22"/>
          <w:szCs w:val="22"/>
        </w:rPr>
      </w:pPr>
      <w:hyperlink w:anchor="_Toc78535650" w:history="1">
        <w:r w:rsidR="00545FA9" w:rsidRPr="00137BF3">
          <w:rPr>
            <w:rStyle w:val="Hyperlink"/>
            <w:rFonts w:eastAsiaTheme="majorEastAsia"/>
            <w:noProof/>
            <w:lang w:bidi="en-US"/>
          </w:rPr>
          <w:t>1.13.6.2.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_Toc78535650 \h </w:instrText>
        </w:r>
        <w:r w:rsidR="00545FA9">
          <w:rPr>
            <w:noProof/>
            <w:webHidden/>
          </w:rPr>
        </w:r>
        <w:r w:rsidR="00545FA9">
          <w:rPr>
            <w:noProof/>
            <w:webHidden/>
          </w:rPr>
          <w:fldChar w:fldCharType="separate"/>
        </w:r>
        <w:r w:rsidR="00545FA9">
          <w:rPr>
            <w:noProof/>
            <w:webHidden/>
          </w:rPr>
          <w:t>139</w:t>
        </w:r>
        <w:r w:rsidR="00545FA9">
          <w:rPr>
            <w:noProof/>
            <w:webHidden/>
          </w:rPr>
          <w:fldChar w:fldCharType="end"/>
        </w:r>
      </w:hyperlink>
    </w:p>
    <w:p w14:paraId="10E8A4DE"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51" w:history="1">
        <w:r w:rsidR="00545FA9" w:rsidRPr="00137BF3">
          <w:rPr>
            <w:rStyle w:val="Hyperlink"/>
            <w:rFonts w:asciiTheme="majorHAnsi" w:hAnsiTheme="majorHAnsi"/>
          </w:rPr>
          <w:t>1.13.7.</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Tra cứu trạng thái ấn chỉ</w:t>
        </w:r>
        <w:r w:rsidR="00545FA9">
          <w:rPr>
            <w:webHidden/>
          </w:rPr>
          <w:tab/>
        </w:r>
        <w:r w:rsidR="00545FA9">
          <w:rPr>
            <w:webHidden/>
          </w:rPr>
          <w:fldChar w:fldCharType="begin"/>
        </w:r>
        <w:r w:rsidR="00545FA9">
          <w:rPr>
            <w:webHidden/>
          </w:rPr>
          <w:instrText xml:space="preserve"> PAGEREF _Toc78535651 \h </w:instrText>
        </w:r>
        <w:r w:rsidR="00545FA9">
          <w:rPr>
            <w:webHidden/>
          </w:rPr>
        </w:r>
        <w:r w:rsidR="00545FA9">
          <w:rPr>
            <w:webHidden/>
          </w:rPr>
          <w:fldChar w:fldCharType="separate"/>
        </w:r>
        <w:r w:rsidR="00545FA9">
          <w:rPr>
            <w:webHidden/>
          </w:rPr>
          <w:t>139</w:t>
        </w:r>
        <w:r w:rsidR="00545FA9">
          <w:rPr>
            <w:webHidden/>
          </w:rPr>
          <w:fldChar w:fldCharType="end"/>
        </w:r>
      </w:hyperlink>
    </w:p>
    <w:p w14:paraId="48099664"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52" w:history="1">
        <w:r w:rsidR="00545FA9" w:rsidRPr="00137BF3">
          <w:rPr>
            <w:rStyle w:val="Hyperlink"/>
            <w:rFonts w:asciiTheme="majorHAnsi" w:hAnsiTheme="majorHAnsi"/>
          </w:rPr>
          <w:t>1.13.8.</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Cấp phát giấy XNSH</w:t>
        </w:r>
        <w:r w:rsidR="00545FA9">
          <w:rPr>
            <w:webHidden/>
          </w:rPr>
          <w:tab/>
        </w:r>
        <w:r w:rsidR="00545FA9">
          <w:rPr>
            <w:webHidden/>
          </w:rPr>
          <w:fldChar w:fldCharType="begin"/>
        </w:r>
        <w:r w:rsidR="00545FA9">
          <w:rPr>
            <w:webHidden/>
          </w:rPr>
          <w:instrText xml:space="preserve"> PAGEREF _Toc78535652 \h </w:instrText>
        </w:r>
        <w:r w:rsidR="00545FA9">
          <w:rPr>
            <w:webHidden/>
          </w:rPr>
        </w:r>
        <w:r w:rsidR="00545FA9">
          <w:rPr>
            <w:webHidden/>
          </w:rPr>
          <w:fldChar w:fldCharType="separate"/>
        </w:r>
        <w:r w:rsidR="00545FA9">
          <w:rPr>
            <w:webHidden/>
          </w:rPr>
          <w:t>139</w:t>
        </w:r>
        <w:r w:rsidR="00545FA9">
          <w:rPr>
            <w:webHidden/>
          </w:rPr>
          <w:fldChar w:fldCharType="end"/>
        </w:r>
      </w:hyperlink>
    </w:p>
    <w:p w14:paraId="32DB4795" w14:textId="77777777" w:rsidR="00545FA9" w:rsidRDefault="006A57A9">
      <w:pPr>
        <w:pStyle w:val="TOC4"/>
        <w:tabs>
          <w:tab w:val="left" w:pos="1760"/>
          <w:tab w:val="right" w:leader="dot" w:pos="9651"/>
        </w:tabs>
        <w:rPr>
          <w:rFonts w:eastAsiaTheme="minorEastAsia" w:cstheme="minorBidi"/>
          <w:noProof/>
          <w:sz w:val="22"/>
          <w:szCs w:val="22"/>
        </w:rPr>
      </w:pPr>
      <w:hyperlink w:anchor="_Toc78535653" w:history="1">
        <w:r w:rsidR="00545FA9" w:rsidRPr="00137BF3">
          <w:rPr>
            <w:rStyle w:val="Hyperlink"/>
            <w:rFonts w:eastAsiaTheme="majorEastAsia"/>
            <w:noProof/>
            <w:lang w:bidi="en-US"/>
          </w:rPr>
          <w:t>1.13.8.1.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_Toc78535653 \h </w:instrText>
        </w:r>
        <w:r w:rsidR="00545FA9">
          <w:rPr>
            <w:noProof/>
            <w:webHidden/>
          </w:rPr>
        </w:r>
        <w:r w:rsidR="00545FA9">
          <w:rPr>
            <w:noProof/>
            <w:webHidden/>
          </w:rPr>
          <w:fldChar w:fldCharType="separate"/>
        </w:r>
        <w:r w:rsidR="00545FA9">
          <w:rPr>
            <w:noProof/>
            <w:webHidden/>
          </w:rPr>
          <w:t>139</w:t>
        </w:r>
        <w:r w:rsidR="00545FA9">
          <w:rPr>
            <w:noProof/>
            <w:webHidden/>
          </w:rPr>
          <w:fldChar w:fldCharType="end"/>
        </w:r>
      </w:hyperlink>
    </w:p>
    <w:p w14:paraId="2155DD06" w14:textId="77777777" w:rsidR="00545FA9" w:rsidRDefault="006A57A9">
      <w:pPr>
        <w:pStyle w:val="TOC4"/>
        <w:tabs>
          <w:tab w:val="left" w:pos="1760"/>
          <w:tab w:val="right" w:leader="dot" w:pos="9651"/>
        </w:tabs>
        <w:rPr>
          <w:rFonts w:eastAsiaTheme="minorEastAsia" w:cstheme="minorBidi"/>
          <w:noProof/>
          <w:sz w:val="22"/>
          <w:szCs w:val="22"/>
        </w:rPr>
      </w:pPr>
      <w:hyperlink w:anchor="_Toc78535654" w:history="1">
        <w:r w:rsidR="00545FA9" w:rsidRPr="00137BF3">
          <w:rPr>
            <w:rStyle w:val="Hyperlink"/>
            <w:rFonts w:eastAsiaTheme="majorEastAsia"/>
            <w:noProof/>
            <w:lang w:bidi="en-US"/>
          </w:rPr>
          <w:t>1.13.8.2.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_Toc78535654 \h </w:instrText>
        </w:r>
        <w:r w:rsidR="00545FA9">
          <w:rPr>
            <w:noProof/>
            <w:webHidden/>
          </w:rPr>
        </w:r>
        <w:r w:rsidR="00545FA9">
          <w:rPr>
            <w:noProof/>
            <w:webHidden/>
          </w:rPr>
          <w:fldChar w:fldCharType="separate"/>
        </w:r>
        <w:r w:rsidR="00545FA9">
          <w:rPr>
            <w:noProof/>
            <w:webHidden/>
          </w:rPr>
          <w:t>139</w:t>
        </w:r>
        <w:r w:rsidR="00545FA9">
          <w:rPr>
            <w:noProof/>
            <w:webHidden/>
          </w:rPr>
          <w:fldChar w:fldCharType="end"/>
        </w:r>
      </w:hyperlink>
    </w:p>
    <w:p w14:paraId="760CE400"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55" w:history="1">
        <w:r w:rsidR="00545FA9" w:rsidRPr="00137BF3">
          <w:rPr>
            <w:rStyle w:val="Hyperlink"/>
            <w:rFonts w:asciiTheme="majorHAnsi" w:hAnsiTheme="majorHAnsi"/>
          </w:rPr>
          <w:t>1.13.9.</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Cấp phát lại giấy XNSH</w:t>
        </w:r>
        <w:r w:rsidR="00545FA9">
          <w:rPr>
            <w:webHidden/>
          </w:rPr>
          <w:tab/>
        </w:r>
        <w:r w:rsidR="00545FA9">
          <w:rPr>
            <w:webHidden/>
          </w:rPr>
          <w:fldChar w:fldCharType="begin"/>
        </w:r>
        <w:r w:rsidR="00545FA9">
          <w:rPr>
            <w:webHidden/>
          </w:rPr>
          <w:instrText xml:space="preserve"> PAGEREF _Toc78535655 \h </w:instrText>
        </w:r>
        <w:r w:rsidR="00545FA9">
          <w:rPr>
            <w:webHidden/>
          </w:rPr>
        </w:r>
        <w:r w:rsidR="00545FA9">
          <w:rPr>
            <w:webHidden/>
          </w:rPr>
          <w:fldChar w:fldCharType="separate"/>
        </w:r>
        <w:r w:rsidR="00545FA9">
          <w:rPr>
            <w:webHidden/>
          </w:rPr>
          <w:t>139</w:t>
        </w:r>
        <w:r w:rsidR="00545FA9">
          <w:rPr>
            <w:webHidden/>
          </w:rPr>
          <w:fldChar w:fldCharType="end"/>
        </w:r>
      </w:hyperlink>
    </w:p>
    <w:p w14:paraId="6793D660" w14:textId="77777777" w:rsidR="00545FA9" w:rsidRDefault="006A57A9">
      <w:pPr>
        <w:pStyle w:val="TOC4"/>
        <w:tabs>
          <w:tab w:val="left" w:pos="1760"/>
          <w:tab w:val="right" w:leader="dot" w:pos="9651"/>
        </w:tabs>
        <w:rPr>
          <w:rFonts w:eastAsiaTheme="minorEastAsia" w:cstheme="minorBidi"/>
          <w:noProof/>
          <w:sz w:val="22"/>
          <w:szCs w:val="22"/>
        </w:rPr>
      </w:pPr>
      <w:hyperlink w:anchor="_Toc78535656" w:history="1">
        <w:r w:rsidR="00545FA9" w:rsidRPr="00137BF3">
          <w:rPr>
            <w:rStyle w:val="Hyperlink"/>
            <w:rFonts w:eastAsiaTheme="majorEastAsia"/>
            <w:noProof/>
            <w:lang w:bidi="en-US"/>
          </w:rPr>
          <w:t>1.13.9.1.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_Toc78535656 \h </w:instrText>
        </w:r>
        <w:r w:rsidR="00545FA9">
          <w:rPr>
            <w:noProof/>
            <w:webHidden/>
          </w:rPr>
        </w:r>
        <w:r w:rsidR="00545FA9">
          <w:rPr>
            <w:noProof/>
            <w:webHidden/>
          </w:rPr>
          <w:fldChar w:fldCharType="separate"/>
        </w:r>
        <w:r w:rsidR="00545FA9">
          <w:rPr>
            <w:noProof/>
            <w:webHidden/>
          </w:rPr>
          <w:t>139</w:t>
        </w:r>
        <w:r w:rsidR="00545FA9">
          <w:rPr>
            <w:noProof/>
            <w:webHidden/>
          </w:rPr>
          <w:fldChar w:fldCharType="end"/>
        </w:r>
      </w:hyperlink>
    </w:p>
    <w:p w14:paraId="2D93FCD0" w14:textId="77777777" w:rsidR="00545FA9" w:rsidRDefault="006A57A9">
      <w:pPr>
        <w:pStyle w:val="TOC4"/>
        <w:tabs>
          <w:tab w:val="left" w:pos="1760"/>
          <w:tab w:val="right" w:leader="dot" w:pos="9651"/>
        </w:tabs>
        <w:rPr>
          <w:rFonts w:eastAsiaTheme="minorEastAsia" w:cstheme="minorBidi"/>
          <w:noProof/>
          <w:sz w:val="22"/>
          <w:szCs w:val="22"/>
        </w:rPr>
      </w:pPr>
      <w:hyperlink w:anchor="_Toc78535657" w:history="1">
        <w:r w:rsidR="00545FA9" w:rsidRPr="00137BF3">
          <w:rPr>
            <w:rStyle w:val="Hyperlink"/>
            <w:rFonts w:eastAsiaTheme="majorEastAsia"/>
            <w:noProof/>
            <w:lang w:bidi="en-US"/>
          </w:rPr>
          <w:t>1.13.9.2.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_Toc78535657 \h </w:instrText>
        </w:r>
        <w:r w:rsidR="00545FA9">
          <w:rPr>
            <w:noProof/>
            <w:webHidden/>
          </w:rPr>
        </w:r>
        <w:r w:rsidR="00545FA9">
          <w:rPr>
            <w:noProof/>
            <w:webHidden/>
          </w:rPr>
          <w:fldChar w:fldCharType="separate"/>
        </w:r>
        <w:r w:rsidR="00545FA9">
          <w:rPr>
            <w:noProof/>
            <w:webHidden/>
          </w:rPr>
          <w:t>139</w:t>
        </w:r>
        <w:r w:rsidR="00545FA9">
          <w:rPr>
            <w:noProof/>
            <w:webHidden/>
          </w:rPr>
          <w:fldChar w:fldCharType="end"/>
        </w:r>
      </w:hyperlink>
    </w:p>
    <w:p w14:paraId="21568C89" w14:textId="77777777" w:rsidR="00545FA9" w:rsidRDefault="006A57A9">
      <w:pPr>
        <w:pStyle w:val="TOC2"/>
        <w:tabs>
          <w:tab w:val="left" w:pos="1100"/>
          <w:tab w:val="right" w:leader="dot" w:pos="9651"/>
        </w:tabs>
        <w:rPr>
          <w:rFonts w:asciiTheme="minorHAnsi" w:eastAsiaTheme="minorEastAsia" w:hAnsiTheme="minorHAnsi" w:cstheme="minorBidi"/>
          <w:caps w:val="0"/>
          <w:noProof/>
          <w:szCs w:val="22"/>
          <w:lang w:bidi="ar-SA"/>
        </w:rPr>
      </w:pPr>
      <w:hyperlink w:anchor="_Toc78535658" w:history="1">
        <w:r w:rsidR="00545FA9" w:rsidRPr="00137BF3">
          <w:rPr>
            <w:rStyle w:val="Hyperlink"/>
            <w:noProof/>
          </w:rPr>
          <w:t>1.14.</w:t>
        </w:r>
        <w:r w:rsidR="00545FA9">
          <w:rPr>
            <w:rFonts w:asciiTheme="minorHAnsi" w:eastAsiaTheme="minorEastAsia" w:hAnsiTheme="minorHAnsi" w:cstheme="minorBidi"/>
            <w:caps w:val="0"/>
            <w:noProof/>
            <w:szCs w:val="22"/>
            <w:lang w:bidi="ar-SA"/>
          </w:rPr>
          <w:tab/>
        </w:r>
        <w:r w:rsidR="00545FA9" w:rsidRPr="00137BF3">
          <w:rPr>
            <w:rStyle w:val="Hyperlink"/>
            <w:noProof/>
          </w:rPr>
          <w:t>Đại lý lưu ký – Chức năng lưu ký</w:t>
        </w:r>
        <w:r w:rsidR="00545FA9">
          <w:rPr>
            <w:noProof/>
            <w:webHidden/>
          </w:rPr>
          <w:tab/>
        </w:r>
        <w:r w:rsidR="00545FA9">
          <w:rPr>
            <w:noProof/>
            <w:webHidden/>
          </w:rPr>
          <w:fldChar w:fldCharType="begin"/>
        </w:r>
        <w:r w:rsidR="00545FA9">
          <w:rPr>
            <w:noProof/>
            <w:webHidden/>
          </w:rPr>
          <w:instrText xml:space="preserve"> PAGEREF _Toc78535658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105A1680"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59" w:history="1">
        <w:r w:rsidR="00545FA9" w:rsidRPr="00137BF3">
          <w:rPr>
            <w:rStyle w:val="Hyperlink"/>
            <w:rFonts w:asciiTheme="majorHAnsi" w:hAnsiTheme="majorHAnsi"/>
          </w:rPr>
          <w:t>1.14.1.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Gửi lưu ký</w:t>
        </w:r>
        <w:r w:rsidR="00545FA9">
          <w:rPr>
            <w:webHidden/>
          </w:rPr>
          <w:tab/>
        </w:r>
        <w:r w:rsidR="00545FA9">
          <w:rPr>
            <w:webHidden/>
          </w:rPr>
          <w:fldChar w:fldCharType="begin"/>
        </w:r>
        <w:r w:rsidR="00545FA9">
          <w:rPr>
            <w:webHidden/>
          </w:rPr>
          <w:instrText xml:space="preserve"> PAGEREF _Toc78535659 \h </w:instrText>
        </w:r>
        <w:r w:rsidR="00545FA9">
          <w:rPr>
            <w:webHidden/>
          </w:rPr>
        </w:r>
        <w:r w:rsidR="00545FA9">
          <w:rPr>
            <w:webHidden/>
          </w:rPr>
          <w:fldChar w:fldCharType="separate"/>
        </w:r>
        <w:r w:rsidR="00545FA9">
          <w:rPr>
            <w:webHidden/>
          </w:rPr>
          <w:t>140</w:t>
        </w:r>
        <w:r w:rsidR="00545FA9">
          <w:rPr>
            <w:webHidden/>
          </w:rPr>
          <w:fldChar w:fldCharType="end"/>
        </w:r>
      </w:hyperlink>
    </w:p>
    <w:p w14:paraId="6B1DDED9" w14:textId="77777777" w:rsidR="00545FA9" w:rsidRDefault="006A57A9">
      <w:pPr>
        <w:pStyle w:val="TOC4"/>
        <w:tabs>
          <w:tab w:val="left" w:pos="1760"/>
          <w:tab w:val="right" w:leader="dot" w:pos="9651"/>
        </w:tabs>
        <w:rPr>
          <w:rFonts w:eastAsiaTheme="minorEastAsia" w:cstheme="minorBidi"/>
          <w:noProof/>
          <w:sz w:val="22"/>
          <w:szCs w:val="22"/>
        </w:rPr>
      </w:pPr>
      <w:hyperlink w:anchor="_Toc78535660" w:history="1">
        <w:r w:rsidR="00545FA9" w:rsidRPr="00137BF3">
          <w:rPr>
            <w:rStyle w:val="Hyperlink"/>
            <w:rFonts w:eastAsiaTheme="majorEastAsia"/>
            <w:noProof/>
            <w:lang w:bidi="en-US"/>
          </w:rPr>
          <w:t>1.14.1.1.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_Toc78535660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73FB2D6E" w14:textId="77777777" w:rsidR="00545FA9" w:rsidRDefault="006A57A9">
      <w:pPr>
        <w:pStyle w:val="TOC4"/>
        <w:tabs>
          <w:tab w:val="left" w:pos="1760"/>
          <w:tab w:val="right" w:leader="dot" w:pos="9651"/>
        </w:tabs>
        <w:rPr>
          <w:rFonts w:eastAsiaTheme="minorEastAsia" w:cstheme="minorBidi"/>
          <w:noProof/>
          <w:sz w:val="22"/>
          <w:szCs w:val="22"/>
        </w:rPr>
      </w:pPr>
      <w:hyperlink w:anchor="_Toc78535661" w:history="1">
        <w:r w:rsidR="00545FA9" w:rsidRPr="00137BF3">
          <w:rPr>
            <w:rStyle w:val="Hyperlink"/>
            <w:rFonts w:eastAsiaTheme="majorEastAsia"/>
            <w:noProof/>
            <w:lang w:bidi="en-US"/>
          </w:rPr>
          <w:t>1.14.1.2.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_Toc78535661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060AC5E2"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62" w:history="1">
        <w:r w:rsidR="00545FA9" w:rsidRPr="00137BF3">
          <w:rPr>
            <w:rStyle w:val="Hyperlink"/>
            <w:rFonts w:asciiTheme="majorHAnsi" w:hAnsiTheme="majorHAnsi"/>
          </w:rPr>
          <w:t>1.14.2.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Rút lưu ký</w:t>
        </w:r>
        <w:r w:rsidR="00545FA9">
          <w:rPr>
            <w:webHidden/>
          </w:rPr>
          <w:tab/>
        </w:r>
        <w:r w:rsidR="00545FA9">
          <w:rPr>
            <w:webHidden/>
          </w:rPr>
          <w:fldChar w:fldCharType="begin"/>
        </w:r>
        <w:r w:rsidR="00545FA9">
          <w:rPr>
            <w:webHidden/>
          </w:rPr>
          <w:instrText xml:space="preserve"> PAGEREF _Toc78535662 \h </w:instrText>
        </w:r>
        <w:r w:rsidR="00545FA9">
          <w:rPr>
            <w:webHidden/>
          </w:rPr>
        </w:r>
        <w:r w:rsidR="00545FA9">
          <w:rPr>
            <w:webHidden/>
          </w:rPr>
          <w:fldChar w:fldCharType="separate"/>
        </w:r>
        <w:r w:rsidR="00545FA9">
          <w:rPr>
            <w:webHidden/>
          </w:rPr>
          <w:t>140</w:t>
        </w:r>
        <w:r w:rsidR="00545FA9">
          <w:rPr>
            <w:webHidden/>
          </w:rPr>
          <w:fldChar w:fldCharType="end"/>
        </w:r>
      </w:hyperlink>
    </w:p>
    <w:p w14:paraId="66561863" w14:textId="77777777" w:rsidR="00545FA9" w:rsidRDefault="006A57A9">
      <w:pPr>
        <w:pStyle w:val="TOC4"/>
        <w:tabs>
          <w:tab w:val="left" w:pos="1760"/>
          <w:tab w:val="right" w:leader="dot" w:pos="9651"/>
        </w:tabs>
        <w:rPr>
          <w:rFonts w:eastAsiaTheme="minorEastAsia" w:cstheme="minorBidi"/>
          <w:noProof/>
          <w:sz w:val="22"/>
          <w:szCs w:val="22"/>
        </w:rPr>
      </w:pPr>
      <w:hyperlink w:anchor="_Toc78535663" w:history="1">
        <w:r w:rsidR="00545FA9" w:rsidRPr="00137BF3">
          <w:rPr>
            <w:rStyle w:val="Hyperlink"/>
            <w:rFonts w:eastAsiaTheme="majorEastAsia"/>
            <w:noProof/>
            <w:lang w:bidi="en-US"/>
          </w:rPr>
          <w:t>1.14.2.1.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_Toc78535663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0FF26B07" w14:textId="77777777" w:rsidR="00545FA9" w:rsidRDefault="006A57A9">
      <w:pPr>
        <w:pStyle w:val="TOC4"/>
        <w:tabs>
          <w:tab w:val="left" w:pos="1760"/>
          <w:tab w:val="right" w:leader="dot" w:pos="9651"/>
        </w:tabs>
        <w:rPr>
          <w:rFonts w:eastAsiaTheme="minorEastAsia" w:cstheme="minorBidi"/>
          <w:noProof/>
          <w:sz w:val="22"/>
          <w:szCs w:val="22"/>
        </w:rPr>
      </w:pPr>
      <w:hyperlink w:anchor="_Toc78535664" w:history="1">
        <w:r w:rsidR="00545FA9" w:rsidRPr="00137BF3">
          <w:rPr>
            <w:rStyle w:val="Hyperlink"/>
            <w:rFonts w:eastAsiaTheme="majorEastAsia"/>
            <w:noProof/>
            <w:lang w:bidi="en-US"/>
          </w:rPr>
          <w:t>1.14.2.2.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_Toc78535664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6200B5F2"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65" w:history="1">
        <w:r w:rsidR="00545FA9" w:rsidRPr="00137BF3">
          <w:rPr>
            <w:rStyle w:val="Hyperlink"/>
            <w:rFonts w:asciiTheme="majorHAnsi" w:hAnsiTheme="majorHAnsi"/>
          </w:rPr>
          <w:t>1.14.3.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Chuyển nhượng trái phiếu nội bộ</w:t>
        </w:r>
        <w:r w:rsidR="00545FA9">
          <w:rPr>
            <w:webHidden/>
          </w:rPr>
          <w:tab/>
        </w:r>
        <w:r w:rsidR="00545FA9">
          <w:rPr>
            <w:webHidden/>
          </w:rPr>
          <w:fldChar w:fldCharType="begin"/>
        </w:r>
        <w:r w:rsidR="00545FA9">
          <w:rPr>
            <w:webHidden/>
          </w:rPr>
          <w:instrText xml:space="preserve"> PAGEREF _Toc78535665 \h </w:instrText>
        </w:r>
        <w:r w:rsidR="00545FA9">
          <w:rPr>
            <w:webHidden/>
          </w:rPr>
        </w:r>
        <w:r w:rsidR="00545FA9">
          <w:rPr>
            <w:webHidden/>
          </w:rPr>
          <w:fldChar w:fldCharType="separate"/>
        </w:r>
        <w:r w:rsidR="00545FA9">
          <w:rPr>
            <w:webHidden/>
          </w:rPr>
          <w:t>140</w:t>
        </w:r>
        <w:r w:rsidR="00545FA9">
          <w:rPr>
            <w:webHidden/>
          </w:rPr>
          <w:fldChar w:fldCharType="end"/>
        </w:r>
      </w:hyperlink>
    </w:p>
    <w:p w14:paraId="5050ECEA" w14:textId="77777777" w:rsidR="00545FA9" w:rsidRDefault="006A57A9">
      <w:pPr>
        <w:pStyle w:val="TOC4"/>
        <w:tabs>
          <w:tab w:val="left" w:pos="1760"/>
          <w:tab w:val="right" w:leader="dot" w:pos="9651"/>
        </w:tabs>
        <w:rPr>
          <w:rFonts w:eastAsiaTheme="minorEastAsia" w:cstheme="minorBidi"/>
          <w:noProof/>
          <w:sz w:val="22"/>
          <w:szCs w:val="22"/>
        </w:rPr>
      </w:pPr>
      <w:hyperlink w:anchor="_Toc78535666" w:history="1">
        <w:r w:rsidR="00545FA9" w:rsidRPr="00137BF3">
          <w:rPr>
            <w:rStyle w:val="Hyperlink"/>
            <w:rFonts w:eastAsiaTheme="majorEastAsia"/>
            <w:noProof/>
            <w:lang w:bidi="en-US"/>
          </w:rPr>
          <w:t>1.14.3.1.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_Toc78535666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4B9DAB58" w14:textId="77777777" w:rsidR="00545FA9" w:rsidRDefault="006A57A9">
      <w:pPr>
        <w:pStyle w:val="TOC4"/>
        <w:tabs>
          <w:tab w:val="left" w:pos="1760"/>
          <w:tab w:val="right" w:leader="dot" w:pos="9651"/>
        </w:tabs>
        <w:rPr>
          <w:rFonts w:eastAsiaTheme="minorEastAsia" w:cstheme="minorBidi"/>
          <w:noProof/>
          <w:sz w:val="22"/>
          <w:szCs w:val="22"/>
        </w:rPr>
      </w:pPr>
      <w:hyperlink w:anchor="_Toc78535667" w:history="1">
        <w:r w:rsidR="00545FA9" w:rsidRPr="00137BF3">
          <w:rPr>
            <w:rStyle w:val="Hyperlink"/>
            <w:rFonts w:eastAsiaTheme="majorEastAsia"/>
            <w:noProof/>
            <w:lang w:bidi="en-US"/>
          </w:rPr>
          <w:t>1.14.3.2.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_Toc78535667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7AC31CBE"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68" w:history="1">
        <w:r w:rsidR="00545FA9" w:rsidRPr="00137BF3">
          <w:rPr>
            <w:rStyle w:val="Hyperlink"/>
            <w:rFonts w:asciiTheme="majorHAnsi" w:hAnsiTheme="majorHAnsi"/>
          </w:rPr>
          <w:t>1.14.4.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Chuyển nhượng trái phiếu ra ngoài</w:t>
        </w:r>
        <w:r w:rsidR="00545FA9">
          <w:rPr>
            <w:webHidden/>
          </w:rPr>
          <w:tab/>
        </w:r>
        <w:r w:rsidR="00545FA9">
          <w:rPr>
            <w:webHidden/>
          </w:rPr>
          <w:fldChar w:fldCharType="begin"/>
        </w:r>
        <w:r w:rsidR="00545FA9">
          <w:rPr>
            <w:webHidden/>
          </w:rPr>
          <w:instrText xml:space="preserve"> PAGEREF _Toc78535668 \h </w:instrText>
        </w:r>
        <w:r w:rsidR="00545FA9">
          <w:rPr>
            <w:webHidden/>
          </w:rPr>
        </w:r>
        <w:r w:rsidR="00545FA9">
          <w:rPr>
            <w:webHidden/>
          </w:rPr>
          <w:fldChar w:fldCharType="separate"/>
        </w:r>
        <w:r w:rsidR="00545FA9">
          <w:rPr>
            <w:webHidden/>
          </w:rPr>
          <w:t>140</w:t>
        </w:r>
        <w:r w:rsidR="00545FA9">
          <w:rPr>
            <w:webHidden/>
          </w:rPr>
          <w:fldChar w:fldCharType="end"/>
        </w:r>
      </w:hyperlink>
    </w:p>
    <w:p w14:paraId="2A3293B2" w14:textId="77777777" w:rsidR="00545FA9" w:rsidRDefault="006A57A9">
      <w:pPr>
        <w:pStyle w:val="TOC4"/>
        <w:tabs>
          <w:tab w:val="left" w:pos="1760"/>
          <w:tab w:val="right" w:leader="dot" w:pos="9651"/>
        </w:tabs>
        <w:rPr>
          <w:rFonts w:eastAsiaTheme="minorEastAsia" w:cstheme="minorBidi"/>
          <w:noProof/>
          <w:sz w:val="22"/>
          <w:szCs w:val="22"/>
        </w:rPr>
      </w:pPr>
      <w:hyperlink w:anchor="_Toc78535669" w:history="1">
        <w:r w:rsidR="00545FA9" w:rsidRPr="00137BF3">
          <w:rPr>
            <w:rStyle w:val="Hyperlink"/>
            <w:rFonts w:eastAsiaTheme="majorEastAsia"/>
            <w:noProof/>
            <w:lang w:bidi="en-US"/>
          </w:rPr>
          <w:t>1.14.4.1.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_Toc78535669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7158D214" w14:textId="77777777" w:rsidR="00545FA9" w:rsidRDefault="006A57A9">
      <w:pPr>
        <w:pStyle w:val="TOC4"/>
        <w:tabs>
          <w:tab w:val="left" w:pos="1760"/>
          <w:tab w:val="right" w:leader="dot" w:pos="9651"/>
        </w:tabs>
        <w:rPr>
          <w:rFonts w:eastAsiaTheme="minorEastAsia" w:cstheme="minorBidi"/>
          <w:noProof/>
          <w:sz w:val="22"/>
          <w:szCs w:val="22"/>
        </w:rPr>
      </w:pPr>
      <w:hyperlink w:anchor="_Toc78535670" w:history="1">
        <w:r w:rsidR="00545FA9" w:rsidRPr="00137BF3">
          <w:rPr>
            <w:rStyle w:val="Hyperlink"/>
            <w:rFonts w:eastAsiaTheme="majorEastAsia"/>
            <w:noProof/>
            <w:lang w:bidi="en-US"/>
          </w:rPr>
          <w:t>1.14.4.2.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_Toc78535670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77802EDE"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71" w:history="1">
        <w:r w:rsidR="00545FA9" w:rsidRPr="00137BF3">
          <w:rPr>
            <w:rStyle w:val="Hyperlink"/>
            <w:rFonts w:asciiTheme="majorHAnsi" w:hAnsiTheme="majorHAnsi"/>
          </w:rPr>
          <w:t>1.14.5.</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Nhận chuyển nhượng từ ngoài</w:t>
        </w:r>
        <w:r w:rsidR="00545FA9">
          <w:rPr>
            <w:webHidden/>
          </w:rPr>
          <w:tab/>
        </w:r>
        <w:r w:rsidR="00545FA9">
          <w:rPr>
            <w:webHidden/>
          </w:rPr>
          <w:fldChar w:fldCharType="begin"/>
        </w:r>
        <w:r w:rsidR="00545FA9">
          <w:rPr>
            <w:webHidden/>
          </w:rPr>
          <w:instrText xml:space="preserve"> PAGEREF _Toc78535671 \h </w:instrText>
        </w:r>
        <w:r w:rsidR="00545FA9">
          <w:rPr>
            <w:webHidden/>
          </w:rPr>
        </w:r>
        <w:r w:rsidR="00545FA9">
          <w:rPr>
            <w:webHidden/>
          </w:rPr>
          <w:fldChar w:fldCharType="separate"/>
        </w:r>
        <w:r w:rsidR="00545FA9">
          <w:rPr>
            <w:webHidden/>
          </w:rPr>
          <w:t>140</w:t>
        </w:r>
        <w:r w:rsidR="00545FA9">
          <w:rPr>
            <w:webHidden/>
          </w:rPr>
          <w:fldChar w:fldCharType="end"/>
        </w:r>
      </w:hyperlink>
    </w:p>
    <w:p w14:paraId="0B92E02E" w14:textId="77777777" w:rsidR="00545FA9" w:rsidRDefault="006A57A9">
      <w:pPr>
        <w:pStyle w:val="TOC4"/>
        <w:tabs>
          <w:tab w:val="left" w:pos="1760"/>
          <w:tab w:val="right" w:leader="dot" w:pos="9651"/>
        </w:tabs>
        <w:rPr>
          <w:rFonts w:eastAsiaTheme="minorEastAsia" w:cstheme="minorBidi"/>
          <w:noProof/>
          <w:sz w:val="22"/>
          <w:szCs w:val="22"/>
        </w:rPr>
      </w:pPr>
      <w:hyperlink w:anchor="_Toc78535672" w:history="1">
        <w:r w:rsidR="00545FA9" w:rsidRPr="00137BF3">
          <w:rPr>
            <w:rStyle w:val="Hyperlink"/>
            <w:rFonts w:eastAsiaTheme="majorEastAsia"/>
            <w:noProof/>
            <w:lang w:bidi="en-US"/>
          </w:rPr>
          <w:t>1.14.5.1.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_Toc78535672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1CAEFCFC" w14:textId="77777777" w:rsidR="00545FA9" w:rsidRDefault="006A57A9">
      <w:pPr>
        <w:pStyle w:val="TOC4"/>
        <w:tabs>
          <w:tab w:val="left" w:pos="1760"/>
          <w:tab w:val="right" w:leader="dot" w:pos="9651"/>
        </w:tabs>
        <w:rPr>
          <w:rFonts w:eastAsiaTheme="minorEastAsia" w:cstheme="minorBidi"/>
          <w:noProof/>
          <w:sz w:val="22"/>
          <w:szCs w:val="22"/>
        </w:rPr>
      </w:pPr>
      <w:hyperlink w:anchor="_Toc78535673" w:history="1">
        <w:r w:rsidR="00545FA9" w:rsidRPr="00137BF3">
          <w:rPr>
            <w:rStyle w:val="Hyperlink"/>
            <w:rFonts w:eastAsiaTheme="majorEastAsia"/>
            <w:noProof/>
            <w:lang w:bidi="en-US"/>
          </w:rPr>
          <w:t>1.14.5.2.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_Toc78535673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002C12D6"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74" w:history="1">
        <w:r w:rsidR="00545FA9" w:rsidRPr="00137BF3">
          <w:rPr>
            <w:rStyle w:val="Hyperlink"/>
            <w:rFonts w:asciiTheme="majorHAnsi" w:hAnsiTheme="majorHAnsi"/>
          </w:rPr>
          <w:t>1.14.6.</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Phong tỏa trái phiếu</w:t>
        </w:r>
        <w:r w:rsidR="00545FA9">
          <w:rPr>
            <w:webHidden/>
          </w:rPr>
          <w:tab/>
        </w:r>
        <w:r w:rsidR="00545FA9">
          <w:rPr>
            <w:webHidden/>
          </w:rPr>
          <w:fldChar w:fldCharType="begin"/>
        </w:r>
        <w:r w:rsidR="00545FA9">
          <w:rPr>
            <w:webHidden/>
          </w:rPr>
          <w:instrText xml:space="preserve"> PAGEREF _Toc78535674 \h </w:instrText>
        </w:r>
        <w:r w:rsidR="00545FA9">
          <w:rPr>
            <w:webHidden/>
          </w:rPr>
        </w:r>
        <w:r w:rsidR="00545FA9">
          <w:rPr>
            <w:webHidden/>
          </w:rPr>
          <w:fldChar w:fldCharType="separate"/>
        </w:r>
        <w:r w:rsidR="00545FA9">
          <w:rPr>
            <w:webHidden/>
          </w:rPr>
          <w:t>140</w:t>
        </w:r>
        <w:r w:rsidR="00545FA9">
          <w:rPr>
            <w:webHidden/>
          </w:rPr>
          <w:fldChar w:fldCharType="end"/>
        </w:r>
      </w:hyperlink>
    </w:p>
    <w:p w14:paraId="35DB5391" w14:textId="77777777" w:rsidR="00545FA9" w:rsidRDefault="006A57A9">
      <w:pPr>
        <w:pStyle w:val="TOC4"/>
        <w:tabs>
          <w:tab w:val="left" w:pos="1760"/>
          <w:tab w:val="right" w:leader="dot" w:pos="9651"/>
        </w:tabs>
        <w:rPr>
          <w:rFonts w:eastAsiaTheme="minorEastAsia" w:cstheme="minorBidi"/>
          <w:noProof/>
          <w:sz w:val="22"/>
          <w:szCs w:val="22"/>
        </w:rPr>
      </w:pPr>
      <w:hyperlink w:anchor="_Toc78535675" w:history="1">
        <w:r w:rsidR="00545FA9" w:rsidRPr="00137BF3">
          <w:rPr>
            <w:rStyle w:val="Hyperlink"/>
            <w:rFonts w:eastAsiaTheme="majorEastAsia"/>
            <w:noProof/>
            <w:lang w:bidi="en-US"/>
          </w:rPr>
          <w:t>1.14.6.1.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_Toc78535675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3A21A184" w14:textId="77777777" w:rsidR="00545FA9" w:rsidRDefault="006A57A9">
      <w:pPr>
        <w:pStyle w:val="TOC4"/>
        <w:tabs>
          <w:tab w:val="left" w:pos="1760"/>
          <w:tab w:val="right" w:leader="dot" w:pos="9651"/>
        </w:tabs>
        <w:rPr>
          <w:rFonts w:eastAsiaTheme="minorEastAsia" w:cstheme="minorBidi"/>
          <w:noProof/>
          <w:sz w:val="22"/>
          <w:szCs w:val="22"/>
        </w:rPr>
      </w:pPr>
      <w:hyperlink w:anchor="_Toc78535676" w:history="1">
        <w:r w:rsidR="00545FA9" w:rsidRPr="00137BF3">
          <w:rPr>
            <w:rStyle w:val="Hyperlink"/>
            <w:rFonts w:eastAsiaTheme="majorEastAsia"/>
            <w:noProof/>
            <w:lang w:bidi="en-US"/>
          </w:rPr>
          <w:t>1.14.6.2.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_Toc78535676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373E23E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77" w:history="1">
        <w:r w:rsidR="00545FA9" w:rsidRPr="00137BF3">
          <w:rPr>
            <w:rStyle w:val="Hyperlink"/>
            <w:rFonts w:asciiTheme="majorHAnsi" w:hAnsiTheme="majorHAnsi"/>
          </w:rPr>
          <w:t>1.14.7.</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Giải tỏa trái phiếu</w:t>
        </w:r>
        <w:r w:rsidR="00545FA9">
          <w:rPr>
            <w:webHidden/>
          </w:rPr>
          <w:tab/>
        </w:r>
        <w:r w:rsidR="00545FA9">
          <w:rPr>
            <w:webHidden/>
          </w:rPr>
          <w:fldChar w:fldCharType="begin"/>
        </w:r>
        <w:r w:rsidR="00545FA9">
          <w:rPr>
            <w:webHidden/>
          </w:rPr>
          <w:instrText xml:space="preserve"> PAGEREF _Toc78535677 \h </w:instrText>
        </w:r>
        <w:r w:rsidR="00545FA9">
          <w:rPr>
            <w:webHidden/>
          </w:rPr>
        </w:r>
        <w:r w:rsidR="00545FA9">
          <w:rPr>
            <w:webHidden/>
          </w:rPr>
          <w:fldChar w:fldCharType="separate"/>
        </w:r>
        <w:r w:rsidR="00545FA9">
          <w:rPr>
            <w:webHidden/>
          </w:rPr>
          <w:t>140</w:t>
        </w:r>
        <w:r w:rsidR="00545FA9">
          <w:rPr>
            <w:webHidden/>
          </w:rPr>
          <w:fldChar w:fldCharType="end"/>
        </w:r>
      </w:hyperlink>
    </w:p>
    <w:p w14:paraId="65F39A9F" w14:textId="77777777" w:rsidR="00545FA9" w:rsidRDefault="006A57A9">
      <w:pPr>
        <w:pStyle w:val="TOC4"/>
        <w:tabs>
          <w:tab w:val="left" w:pos="1760"/>
          <w:tab w:val="right" w:leader="dot" w:pos="9651"/>
        </w:tabs>
        <w:rPr>
          <w:rFonts w:eastAsiaTheme="minorEastAsia" w:cstheme="minorBidi"/>
          <w:noProof/>
          <w:sz w:val="22"/>
          <w:szCs w:val="22"/>
        </w:rPr>
      </w:pPr>
      <w:hyperlink w:anchor="_Toc78535678" w:history="1">
        <w:r w:rsidR="00545FA9" w:rsidRPr="00137BF3">
          <w:rPr>
            <w:rStyle w:val="Hyperlink"/>
            <w:rFonts w:eastAsiaTheme="majorEastAsia"/>
            <w:noProof/>
            <w:lang w:bidi="en-US"/>
          </w:rPr>
          <w:t>1.14.7.1.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_Toc78535678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4D7FB9D3" w14:textId="77777777" w:rsidR="00545FA9" w:rsidRDefault="006A57A9">
      <w:pPr>
        <w:pStyle w:val="TOC4"/>
        <w:tabs>
          <w:tab w:val="left" w:pos="1760"/>
          <w:tab w:val="right" w:leader="dot" w:pos="9651"/>
        </w:tabs>
        <w:rPr>
          <w:rFonts w:eastAsiaTheme="minorEastAsia" w:cstheme="minorBidi"/>
          <w:noProof/>
          <w:sz w:val="22"/>
          <w:szCs w:val="22"/>
        </w:rPr>
      </w:pPr>
      <w:hyperlink w:anchor="_Toc78535679" w:history="1">
        <w:r w:rsidR="00545FA9" w:rsidRPr="00137BF3">
          <w:rPr>
            <w:rStyle w:val="Hyperlink"/>
            <w:rFonts w:eastAsiaTheme="majorEastAsia"/>
            <w:noProof/>
            <w:lang w:bidi="en-US"/>
          </w:rPr>
          <w:t>1.14.7.2.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_Toc78535679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3808BB5B" w14:textId="77777777" w:rsidR="00545FA9" w:rsidRDefault="006A57A9">
      <w:pPr>
        <w:pStyle w:val="TOC2"/>
        <w:tabs>
          <w:tab w:val="left" w:pos="1100"/>
          <w:tab w:val="right" w:leader="dot" w:pos="9651"/>
        </w:tabs>
        <w:rPr>
          <w:rFonts w:asciiTheme="minorHAnsi" w:eastAsiaTheme="minorEastAsia" w:hAnsiTheme="minorHAnsi" w:cstheme="minorBidi"/>
          <w:caps w:val="0"/>
          <w:noProof/>
          <w:szCs w:val="22"/>
          <w:lang w:bidi="ar-SA"/>
        </w:rPr>
      </w:pPr>
      <w:hyperlink w:anchor="_Toc78535680" w:history="1">
        <w:r w:rsidR="00545FA9" w:rsidRPr="00137BF3">
          <w:rPr>
            <w:rStyle w:val="Hyperlink"/>
            <w:noProof/>
          </w:rPr>
          <w:t>1.15.</w:t>
        </w:r>
        <w:r w:rsidR="00545FA9">
          <w:rPr>
            <w:rFonts w:asciiTheme="minorHAnsi" w:eastAsiaTheme="minorEastAsia" w:hAnsiTheme="minorHAnsi" w:cstheme="minorBidi"/>
            <w:caps w:val="0"/>
            <w:noProof/>
            <w:szCs w:val="22"/>
            <w:lang w:bidi="ar-SA"/>
          </w:rPr>
          <w:tab/>
        </w:r>
        <w:r w:rsidR="00545FA9" w:rsidRPr="00137BF3">
          <w:rPr>
            <w:rStyle w:val="Hyperlink"/>
            <w:noProof/>
          </w:rPr>
          <w:t>Đại lý lưu ký - Tra cứu</w:t>
        </w:r>
        <w:r w:rsidR="00545FA9">
          <w:rPr>
            <w:noProof/>
            <w:webHidden/>
          </w:rPr>
          <w:tab/>
        </w:r>
        <w:r w:rsidR="00545FA9">
          <w:rPr>
            <w:noProof/>
            <w:webHidden/>
          </w:rPr>
          <w:fldChar w:fldCharType="begin"/>
        </w:r>
        <w:r w:rsidR="00545FA9">
          <w:rPr>
            <w:noProof/>
            <w:webHidden/>
          </w:rPr>
          <w:instrText xml:space="preserve"> PAGEREF _Toc78535680 \h </w:instrText>
        </w:r>
        <w:r w:rsidR="00545FA9">
          <w:rPr>
            <w:noProof/>
            <w:webHidden/>
          </w:rPr>
        </w:r>
        <w:r w:rsidR="00545FA9">
          <w:rPr>
            <w:noProof/>
            <w:webHidden/>
          </w:rPr>
          <w:fldChar w:fldCharType="separate"/>
        </w:r>
        <w:r w:rsidR="00545FA9">
          <w:rPr>
            <w:noProof/>
            <w:webHidden/>
          </w:rPr>
          <w:t>140</w:t>
        </w:r>
        <w:r w:rsidR="00545FA9">
          <w:rPr>
            <w:noProof/>
            <w:webHidden/>
          </w:rPr>
          <w:fldChar w:fldCharType="end"/>
        </w:r>
      </w:hyperlink>
    </w:p>
    <w:p w14:paraId="42085485"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81" w:history="1">
        <w:r w:rsidR="00545FA9" w:rsidRPr="00137BF3">
          <w:rPr>
            <w:rStyle w:val="Hyperlink"/>
            <w:rFonts w:asciiTheme="majorHAnsi" w:hAnsiTheme="majorHAnsi"/>
          </w:rPr>
          <w:t>1.15.1.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Tra cứu danh sách NĐT nhận lãi</w:t>
        </w:r>
        <w:r w:rsidR="00545FA9">
          <w:rPr>
            <w:webHidden/>
          </w:rPr>
          <w:tab/>
        </w:r>
        <w:r w:rsidR="00545FA9">
          <w:rPr>
            <w:webHidden/>
          </w:rPr>
          <w:fldChar w:fldCharType="begin"/>
        </w:r>
        <w:r w:rsidR="00545FA9">
          <w:rPr>
            <w:webHidden/>
          </w:rPr>
          <w:instrText xml:space="preserve"> PAGEREF _Toc78535681 \h </w:instrText>
        </w:r>
        <w:r w:rsidR="00545FA9">
          <w:rPr>
            <w:webHidden/>
          </w:rPr>
        </w:r>
        <w:r w:rsidR="00545FA9">
          <w:rPr>
            <w:webHidden/>
          </w:rPr>
          <w:fldChar w:fldCharType="separate"/>
        </w:r>
        <w:r w:rsidR="00545FA9">
          <w:rPr>
            <w:webHidden/>
          </w:rPr>
          <w:t>140</w:t>
        </w:r>
        <w:r w:rsidR="00545FA9">
          <w:rPr>
            <w:webHidden/>
          </w:rPr>
          <w:fldChar w:fldCharType="end"/>
        </w:r>
      </w:hyperlink>
    </w:p>
    <w:p w14:paraId="549F509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82" w:history="1">
        <w:r w:rsidR="00545FA9" w:rsidRPr="00137BF3">
          <w:rPr>
            <w:rStyle w:val="Hyperlink"/>
            <w:rFonts w:asciiTheme="majorHAnsi" w:hAnsiTheme="majorHAnsi"/>
          </w:rPr>
          <w:t>1.15.2.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Tra cứu danh sách NĐT bị mua lại TP</w:t>
        </w:r>
        <w:r w:rsidR="00545FA9">
          <w:rPr>
            <w:webHidden/>
          </w:rPr>
          <w:tab/>
        </w:r>
        <w:r w:rsidR="00545FA9">
          <w:rPr>
            <w:webHidden/>
          </w:rPr>
          <w:fldChar w:fldCharType="begin"/>
        </w:r>
        <w:r w:rsidR="00545FA9">
          <w:rPr>
            <w:webHidden/>
          </w:rPr>
          <w:instrText xml:space="preserve"> PAGEREF _Toc78535682 \h </w:instrText>
        </w:r>
        <w:r w:rsidR="00545FA9">
          <w:rPr>
            <w:webHidden/>
          </w:rPr>
        </w:r>
        <w:r w:rsidR="00545FA9">
          <w:rPr>
            <w:webHidden/>
          </w:rPr>
          <w:fldChar w:fldCharType="separate"/>
        </w:r>
        <w:r w:rsidR="00545FA9">
          <w:rPr>
            <w:webHidden/>
          </w:rPr>
          <w:t>140</w:t>
        </w:r>
        <w:r w:rsidR="00545FA9">
          <w:rPr>
            <w:webHidden/>
          </w:rPr>
          <w:fldChar w:fldCharType="end"/>
        </w:r>
      </w:hyperlink>
    </w:p>
    <w:p w14:paraId="7EE30492" w14:textId="77777777" w:rsidR="00545FA9" w:rsidRDefault="006A57A9">
      <w:pPr>
        <w:pStyle w:val="TOC2"/>
        <w:tabs>
          <w:tab w:val="left" w:pos="1100"/>
          <w:tab w:val="right" w:leader="dot" w:pos="9651"/>
        </w:tabs>
        <w:rPr>
          <w:rFonts w:asciiTheme="minorHAnsi" w:eastAsiaTheme="minorEastAsia" w:hAnsiTheme="minorHAnsi" w:cstheme="minorBidi"/>
          <w:caps w:val="0"/>
          <w:noProof/>
          <w:szCs w:val="22"/>
          <w:lang w:bidi="ar-SA"/>
        </w:rPr>
      </w:pPr>
      <w:hyperlink w:anchor="_Toc78535683" w:history="1">
        <w:r w:rsidR="00545FA9" w:rsidRPr="00137BF3">
          <w:rPr>
            <w:rStyle w:val="Hyperlink"/>
            <w:noProof/>
          </w:rPr>
          <w:t>1.16.</w:t>
        </w:r>
        <w:r w:rsidR="00545FA9">
          <w:rPr>
            <w:rFonts w:asciiTheme="minorHAnsi" w:eastAsiaTheme="minorEastAsia" w:hAnsiTheme="minorHAnsi" w:cstheme="minorBidi"/>
            <w:caps w:val="0"/>
            <w:noProof/>
            <w:szCs w:val="22"/>
            <w:lang w:bidi="ar-SA"/>
          </w:rPr>
          <w:tab/>
        </w:r>
        <w:r w:rsidR="00545FA9" w:rsidRPr="00137BF3">
          <w:rPr>
            <w:rStyle w:val="Hyperlink"/>
            <w:noProof/>
          </w:rPr>
          <w:t>Mua bán vốn</w:t>
        </w:r>
        <w:r w:rsidR="00545FA9">
          <w:rPr>
            <w:noProof/>
            <w:webHidden/>
          </w:rPr>
          <w:tab/>
        </w:r>
        <w:r w:rsidR="00545FA9">
          <w:rPr>
            <w:noProof/>
            <w:webHidden/>
          </w:rPr>
          <w:fldChar w:fldCharType="begin"/>
        </w:r>
        <w:r w:rsidR="00545FA9">
          <w:rPr>
            <w:noProof/>
            <w:webHidden/>
          </w:rPr>
          <w:instrText xml:space="preserve"> PAGEREF _Toc78535683 \h </w:instrText>
        </w:r>
        <w:r w:rsidR="00545FA9">
          <w:rPr>
            <w:noProof/>
            <w:webHidden/>
          </w:rPr>
        </w:r>
        <w:r w:rsidR="00545FA9">
          <w:rPr>
            <w:noProof/>
            <w:webHidden/>
          </w:rPr>
          <w:fldChar w:fldCharType="separate"/>
        </w:r>
        <w:r w:rsidR="00545FA9">
          <w:rPr>
            <w:noProof/>
            <w:webHidden/>
          </w:rPr>
          <w:t>141</w:t>
        </w:r>
        <w:r w:rsidR="00545FA9">
          <w:rPr>
            <w:noProof/>
            <w:webHidden/>
          </w:rPr>
          <w:fldChar w:fldCharType="end"/>
        </w:r>
      </w:hyperlink>
    </w:p>
    <w:p w14:paraId="663347D4"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84" w:history="1">
        <w:r w:rsidR="00545FA9" w:rsidRPr="00137BF3">
          <w:rPr>
            <w:rStyle w:val="Hyperlink"/>
            <w:rFonts w:asciiTheme="majorHAnsi" w:hAnsiTheme="majorHAnsi"/>
          </w:rPr>
          <w:t>1.16.1.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Khai báo lãi suất mua vốn</w:t>
        </w:r>
        <w:r w:rsidR="00545FA9">
          <w:rPr>
            <w:webHidden/>
          </w:rPr>
          <w:tab/>
        </w:r>
        <w:r w:rsidR="00545FA9">
          <w:rPr>
            <w:webHidden/>
          </w:rPr>
          <w:fldChar w:fldCharType="begin"/>
        </w:r>
        <w:r w:rsidR="00545FA9">
          <w:rPr>
            <w:webHidden/>
          </w:rPr>
          <w:instrText xml:space="preserve"> PAGEREF _Toc78535684 \h </w:instrText>
        </w:r>
        <w:r w:rsidR="00545FA9">
          <w:rPr>
            <w:webHidden/>
          </w:rPr>
        </w:r>
        <w:r w:rsidR="00545FA9">
          <w:rPr>
            <w:webHidden/>
          </w:rPr>
          <w:fldChar w:fldCharType="separate"/>
        </w:r>
        <w:r w:rsidR="00545FA9">
          <w:rPr>
            <w:webHidden/>
          </w:rPr>
          <w:t>141</w:t>
        </w:r>
        <w:r w:rsidR="00545FA9">
          <w:rPr>
            <w:webHidden/>
          </w:rPr>
          <w:fldChar w:fldCharType="end"/>
        </w:r>
      </w:hyperlink>
    </w:p>
    <w:p w14:paraId="58577458" w14:textId="77777777" w:rsidR="00545FA9" w:rsidRDefault="006A57A9">
      <w:pPr>
        <w:pStyle w:val="TOC2"/>
        <w:tabs>
          <w:tab w:val="left" w:pos="1100"/>
          <w:tab w:val="right" w:leader="dot" w:pos="9651"/>
        </w:tabs>
        <w:rPr>
          <w:rFonts w:asciiTheme="minorHAnsi" w:eastAsiaTheme="minorEastAsia" w:hAnsiTheme="minorHAnsi" w:cstheme="minorBidi"/>
          <w:caps w:val="0"/>
          <w:noProof/>
          <w:szCs w:val="22"/>
          <w:lang w:bidi="ar-SA"/>
        </w:rPr>
      </w:pPr>
      <w:hyperlink w:anchor="_Toc78535685" w:history="1">
        <w:r w:rsidR="00545FA9" w:rsidRPr="00137BF3">
          <w:rPr>
            <w:rStyle w:val="Hyperlink"/>
            <w:noProof/>
          </w:rPr>
          <w:t>1.17.</w:t>
        </w:r>
        <w:r w:rsidR="00545FA9">
          <w:rPr>
            <w:rFonts w:asciiTheme="minorHAnsi" w:eastAsiaTheme="minorEastAsia" w:hAnsiTheme="minorHAnsi" w:cstheme="minorBidi"/>
            <w:caps w:val="0"/>
            <w:noProof/>
            <w:szCs w:val="22"/>
            <w:lang w:bidi="ar-SA"/>
          </w:rPr>
          <w:tab/>
        </w:r>
        <w:r w:rsidR="00545FA9" w:rsidRPr="00137BF3">
          <w:rPr>
            <w:rStyle w:val="Hyperlink"/>
            <w:noProof/>
          </w:rPr>
          <w:t>Phân quyền</w:t>
        </w:r>
        <w:r w:rsidR="00545FA9">
          <w:rPr>
            <w:noProof/>
            <w:webHidden/>
          </w:rPr>
          <w:tab/>
        </w:r>
        <w:r w:rsidR="00545FA9">
          <w:rPr>
            <w:noProof/>
            <w:webHidden/>
          </w:rPr>
          <w:fldChar w:fldCharType="begin"/>
        </w:r>
        <w:r w:rsidR="00545FA9">
          <w:rPr>
            <w:noProof/>
            <w:webHidden/>
          </w:rPr>
          <w:instrText xml:space="preserve"> PAGEREF _Toc78535685 \h </w:instrText>
        </w:r>
        <w:r w:rsidR="00545FA9">
          <w:rPr>
            <w:noProof/>
            <w:webHidden/>
          </w:rPr>
        </w:r>
        <w:r w:rsidR="00545FA9">
          <w:rPr>
            <w:noProof/>
            <w:webHidden/>
          </w:rPr>
          <w:fldChar w:fldCharType="separate"/>
        </w:r>
        <w:r w:rsidR="00545FA9">
          <w:rPr>
            <w:noProof/>
            <w:webHidden/>
          </w:rPr>
          <w:t>141</w:t>
        </w:r>
        <w:r w:rsidR="00545FA9">
          <w:rPr>
            <w:noProof/>
            <w:webHidden/>
          </w:rPr>
          <w:fldChar w:fldCharType="end"/>
        </w:r>
      </w:hyperlink>
    </w:p>
    <w:p w14:paraId="2E173620"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86" w:history="1">
        <w:r w:rsidR="00545FA9" w:rsidRPr="00137BF3">
          <w:rPr>
            <w:rStyle w:val="Hyperlink"/>
            <w:rFonts w:asciiTheme="majorHAnsi" w:hAnsiTheme="majorHAnsi"/>
          </w:rPr>
          <w:t>1.17.1.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Quản trị NSD</w:t>
        </w:r>
        <w:r w:rsidR="00545FA9">
          <w:rPr>
            <w:webHidden/>
          </w:rPr>
          <w:tab/>
        </w:r>
        <w:r w:rsidR="00545FA9">
          <w:rPr>
            <w:webHidden/>
          </w:rPr>
          <w:fldChar w:fldCharType="begin"/>
        </w:r>
        <w:r w:rsidR="00545FA9">
          <w:rPr>
            <w:webHidden/>
          </w:rPr>
          <w:instrText xml:space="preserve"> PAGEREF _Toc78535686 \h </w:instrText>
        </w:r>
        <w:r w:rsidR="00545FA9">
          <w:rPr>
            <w:webHidden/>
          </w:rPr>
        </w:r>
        <w:r w:rsidR="00545FA9">
          <w:rPr>
            <w:webHidden/>
          </w:rPr>
          <w:fldChar w:fldCharType="separate"/>
        </w:r>
        <w:r w:rsidR="00545FA9">
          <w:rPr>
            <w:webHidden/>
          </w:rPr>
          <w:t>141</w:t>
        </w:r>
        <w:r w:rsidR="00545FA9">
          <w:rPr>
            <w:webHidden/>
          </w:rPr>
          <w:fldChar w:fldCharType="end"/>
        </w:r>
      </w:hyperlink>
    </w:p>
    <w:p w14:paraId="4B844184"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87" w:history="1">
        <w:r w:rsidR="00545FA9" w:rsidRPr="00137BF3">
          <w:rPr>
            <w:rStyle w:val="Hyperlink"/>
            <w:rFonts w:asciiTheme="majorHAnsi" w:hAnsiTheme="majorHAnsi"/>
          </w:rPr>
          <w:t>1.17.2.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Quản trị nhóm NSD</w:t>
        </w:r>
        <w:r w:rsidR="00545FA9">
          <w:rPr>
            <w:webHidden/>
          </w:rPr>
          <w:tab/>
        </w:r>
        <w:r w:rsidR="00545FA9">
          <w:rPr>
            <w:webHidden/>
          </w:rPr>
          <w:fldChar w:fldCharType="begin"/>
        </w:r>
        <w:r w:rsidR="00545FA9">
          <w:rPr>
            <w:webHidden/>
          </w:rPr>
          <w:instrText xml:space="preserve"> PAGEREF _Toc78535687 \h </w:instrText>
        </w:r>
        <w:r w:rsidR="00545FA9">
          <w:rPr>
            <w:webHidden/>
          </w:rPr>
        </w:r>
        <w:r w:rsidR="00545FA9">
          <w:rPr>
            <w:webHidden/>
          </w:rPr>
          <w:fldChar w:fldCharType="separate"/>
        </w:r>
        <w:r w:rsidR="00545FA9">
          <w:rPr>
            <w:webHidden/>
          </w:rPr>
          <w:t>141</w:t>
        </w:r>
        <w:r w:rsidR="00545FA9">
          <w:rPr>
            <w:webHidden/>
          </w:rPr>
          <w:fldChar w:fldCharType="end"/>
        </w:r>
      </w:hyperlink>
    </w:p>
    <w:p w14:paraId="2BD24144"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88" w:history="1">
        <w:r w:rsidR="00545FA9" w:rsidRPr="00137BF3">
          <w:rPr>
            <w:rStyle w:val="Hyperlink"/>
            <w:rFonts w:asciiTheme="majorHAnsi" w:hAnsiTheme="majorHAnsi"/>
          </w:rPr>
          <w:t>1.17.3.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tra cứu user theo nhóm nSD</w:t>
        </w:r>
        <w:r w:rsidR="00545FA9">
          <w:rPr>
            <w:webHidden/>
          </w:rPr>
          <w:tab/>
        </w:r>
        <w:r w:rsidR="00545FA9">
          <w:rPr>
            <w:webHidden/>
          </w:rPr>
          <w:fldChar w:fldCharType="begin"/>
        </w:r>
        <w:r w:rsidR="00545FA9">
          <w:rPr>
            <w:webHidden/>
          </w:rPr>
          <w:instrText xml:space="preserve"> PAGEREF _Toc78535688 \h </w:instrText>
        </w:r>
        <w:r w:rsidR="00545FA9">
          <w:rPr>
            <w:webHidden/>
          </w:rPr>
        </w:r>
        <w:r w:rsidR="00545FA9">
          <w:rPr>
            <w:webHidden/>
          </w:rPr>
          <w:fldChar w:fldCharType="separate"/>
        </w:r>
        <w:r w:rsidR="00545FA9">
          <w:rPr>
            <w:webHidden/>
          </w:rPr>
          <w:t>141</w:t>
        </w:r>
        <w:r w:rsidR="00545FA9">
          <w:rPr>
            <w:webHidden/>
          </w:rPr>
          <w:fldChar w:fldCharType="end"/>
        </w:r>
      </w:hyperlink>
    </w:p>
    <w:p w14:paraId="3C1E9F27"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89" w:history="1">
        <w:r w:rsidR="00545FA9" w:rsidRPr="00137BF3">
          <w:rPr>
            <w:rStyle w:val="Hyperlink"/>
            <w:rFonts w:asciiTheme="majorHAnsi" w:hAnsiTheme="majorHAnsi"/>
          </w:rPr>
          <w:t>1.17.4.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phân quyền DL</w:t>
        </w:r>
        <w:r w:rsidR="00545FA9">
          <w:rPr>
            <w:webHidden/>
          </w:rPr>
          <w:tab/>
        </w:r>
        <w:r w:rsidR="00545FA9">
          <w:rPr>
            <w:webHidden/>
          </w:rPr>
          <w:fldChar w:fldCharType="begin"/>
        </w:r>
        <w:r w:rsidR="00545FA9">
          <w:rPr>
            <w:webHidden/>
          </w:rPr>
          <w:instrText xml:space="preserve"> PAGEREF _Toc78535689 \h </w:instrText>
        </w:r>
        <w:r w:rsidR="00545FA9">
          <w:rPr>
            <w:webHidden/>
          </w:rPr>
        </w:r>
        <w:r w:rsidR="00545FA9">
          <w:rPr>
            <w:webHidden/>
          </w:rPr>
          <w:fldChar w:fldCharType="separate"/>
        </w:r>
        <w:r w:rsidR="00545FA9">
          <w:rPr>
            <w:webHidden/>
          </w:rPr>
          <w:t>141</w:t>
        </w:r>
        <w:r w:rsidR="00545FA9">
          <w:rPr>
            <w:webHidden/>
          </w:rPr>
          <w:fldChar w:fldCharType="end"/>
        </w:r>
      </w:hyperlink>
    </w:p>
    <w:p w14:paraId="7DCC5FA6"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90" w:history="1">
        <w:r w:rsidR="00545FA9" w:rsidRPr="00137BF3">
          <w:rPr>
            <w:rStyle w:val="Hyperlink"/>
            <w:rFonts w:asciiTheme="majorHAnsi" w:hAnsiTheme="majorHAnsi"/>
          </w:rPr>
          <w:t>1.17.5.</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Tra cứu user theo nhóm phân quyền DL</w:t>
        </w:r>
        <w:r w:rsidR="00545FA9">
          <w:rPr>
            <w:webHidden/>
          </w:rPr>
          <w:tab/>
        </w:r>
        <w:r w:rsidR="00545FA9">
          <w:rPr>
            <w:webHidden/>
          </w:rPr>
          <w:fldChar w:fldCharType="begin"/>
        </w:r>
        <w:r w:rsidR="00545FA9">
          <w:rPr>
            <w:webHidden/>
          </w:rPr>
          <w:instrText xml:space="preserve"> PAGEREF _Toc78535690 \h </w:instrText>
        </w:r>
        <w:r w:rsidR="00545FA9">
          <w:rPr>
            <w:webHidden/>
          </w:rPr>
        </w:r>
        <w:r w:rsidR="00545FA9">
          <w:rPr>
            <w:webHidden/>
          </w:rPr>
          <w:fldChar w:fldCharType="separate"/>
        </w:r>
        <w:r w:rsidR="00545FA9">
          <w:rPr>
            <w:webHidden/>
          </w:rPr>
          <w:t>141</w:t>
        </w:r>
        <w:r w:rsidR="00545FA9">
          <w:rPr>
            <w:webHidden/>
          </w:rPr>
          <w:fldChar w:fldCharType="end"/>
        </w:r>
      </w:hyperlink>
    </w:p>
    <w:p w14:paraId="247E6442" w14:textId="77777777" w:rsidR="00545FA9" w:rsidRDefault="006A57A9">
      <w:pPr>
        <w:pStyle w:val="TOC2"/>
        <w:tabs>
          <w:tab w:val="left" w:pos="1100"/>
          <w:tab w:val="right" w:leader="dot" w:pos="9651"/>
        </w:tabs>
        <w:rPr>
          <w:rFonts w:asciiTheme="minorHAnsi" w:eastAsiaTheme="minorEastAsia" w:hAnsiTheme="minorHAnsi" w:cstheme="minorBidi"/>
          <w:caps w:val="0"/>
          <w:noProof/>
          <w:szCs w:val="22"/>
          <w:lang w:bidi="ar-SA"/>
        </w:rPr>
      </w:pPr>
      <w:hyperlink w:anchor="_Toc78535691" w:history="1">
        <w:r w:rsidR="00545FA9" w:rsidRPr="00137BF3">
          <w:rPr>
            <w:rStyle w:val="Hyperlink"/>
            <w:noProof/>
          </w:rPr>
          <w:t>1.18.</w:t>
        </w:r>
        <w:r w:rsidR="00545FA9">
          <w:rPr>
            <w:rFonts w:asciiTheme="minorHAnsi" w:eastAsiaTheme="minorEastAsia" w:hAnsiTheme="minorHAnsi" w:cstheme="minorBidi"/>
            <w:caps w:val="0"/>
            <w:noProof/>
            <w:szCs w:val="22"/>
            <w:lang w:bidi="ar-SA"/>
          </w:rPr>
          <w:tab/>
        </w:r>
        <w:r w:rsidR="00545FA9" w:rsidRPr="00137BF3">
          <w:rPr>
            <w:rStyle w:val="Hyperlink"/>
            <w:noProof/>
          </w:rPr>
          <w:t>Tham số hệ thống</w:t>
        </w:r>
        <w:r w:rsidR="00545FA9">
          <w:rPr>
            <w:noProof/>
            <w:webHidden/>
          </w:rPr>
          <w:tab/>
        </w:r>
        <w:r w:rsidR="00545FA9">
          <w:rPr>
            <w:noProof/>
            <w:webHidden/>
          </w:rPr>
          <w:fldChar w:fldCharType="begin"/>
        </w:r>
        <w:r w:rsidR="00545FA9">
          <w:rPr>
            <w:noProof/>
            <w:webHidden/>
          </w:rPr>
          <w:instrText xml:space="preserve"> PAGEREF _Toc78535691 \h </w:instrText>
        </w:r>
        <w:r w:rsidR="00545FA9">
          <w:rPr>
            <w:noProof/>
            <w:webHidden/>
          </w:rPr>
        </w:r>
        <w:r w:rsidR="00545FA9">
          <w:rPr>
            <w:noProof/>
            <w:webHidden/>
          </w:rPr>
          <w:fldChar w:fldCharType="separate"/>
        </w:r>
        <w:r w:rsidR="00545FA9">
          <w:rPr>
            <w:noProof/>
            <w:webHidden/>
          </w:rPr>
          <w:t>141</w:t>
        </w:r>
        <w:r w:rsidR="00545FA9">
          <w:rPr>
            <w:noProof/>
            <w:webHidden/>
          </w:rPr>
          <w:fldChar w:fldCharType="end"/>
        </w:r>
      </w:hyperlink>
    </w:p>
    <w:p w14:paraId="1FD902AF"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92" w:history="1">
        <w:r w:rsidR="00545FA9" w:rsidRPr="00137BF3">
          <w:rPr>
            <w:rStyle w:val="Hyperlink"/>
            <w:rFonts w:asciiTheme="majorHAnsi" w:hAnsiTheme="majorHAnsi"/>
          </w:rPr>
          <w:t>1.18.1.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Quản lý tổ chức</w:t>
        </w:r>
        <w:r w:rsidR="00545FA9">
          <w:rPr>
            <w:webHidden/>
          </w:rPr>
          <w:tab/>
        </w:r>
        <w:r w:rsidR="00545FA9">
          <w:rPr>
            <w:webHidden/>
          </w:rPr>
          <w:fldChar w:fldCharType="begin"/>
        </w:r>
        <w:r w:rsidR="00545FA9">
          <w:rPr>
            <w:webHidden/>
          </w:rPr>
          <w:instrText xml:space="preserve"> PAGEREF _Toc78535692 \h </w:instrText>
        </w:r>
        <w:r w:rsidR="00545FA9">
          <w:rPr>
            <w:webHidden/>
          </w:rPr>
        </w:r>
        <w:r w:rsidR="00545FA9">
          <w:rPr>
            <w:webHidden/>
          </w:rPr>
          <w:fldChar w:fldCharType="separate"/>
        </w:r>
        <w:r w:rsidR="00545FA9">
          <w:rPr>
            <w:webHidden/>
          </w:rPr>
          <w:t>141</w:t>
        </w:r>
        <w:r w:rsidR="00545FA9">
          <w:rPr>
            <w:webHidden/>
          </w:rPr>
          <w:fldChar w:fldCharType="end"/>
        </w:r>
      </w:hyperlink>
    </w:p>
    <w:p w14:paraId="6348AAB8"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93" w:history="1">
        <w:r w:rsidR="00545FA9" w:rsidRPr="00137BF3">
          <w:rPr>
            <w:rStyle w:val="Hyperlink"/>
            <w:rFonts w:asciiTheme="majorHAnsi" w:hAnsiTheme="majorHAnsi"/>
          </w:rPr>
          <w:t>1.18.2.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Quản lý chi nhánh</w:t>
        </w:r>
        <w:r w:rsidR="00545FA9">
          <w:rPr>
            <w:webHidden/>
          </w:rPr>
          <w:tab/>
        </w:r>
        <w:r w:rsidR="00545FA9">
          <w:rPr>
            <w:webHidden/>
          </w:rPr>
          <w:fldChar w:fldCharType="begin"/>
        </w:r>
        <w:r w:rsidR="00545FA9">
          <w:rPr>
            <w:webHidden/>
          </w:rPr>
          <w:instrText xml:space="preserve"> PAGEREF _Toc78535693 \h </w:instrText>
        </w:r>
        <w:r w:rsidR="00545FA9">
          <w:rPr>
            <w:webHidden/>
          </w:rPr>
        </w:r>
        <w:r w:rsidR="00545FA9">
          <w:rPr>
            <w:webHidden/>
          </w:rPr>
          <w:fldChar w:fldCharType="separate"/>
        </w:r>
        <w:r w:rsidR="00545FA9">
          <w:rPr>
            <w:webHidden/>
          </w:rPr>
          <w:t>141</w:t>
        </w:r>
        <w:r w:rsidR="00545FA9">
          <w:rPr>
            <w:webHidden/>
          </w:rPr>
          <w:fldChar w:fldCharType="end"/>
        </w:r>
      </w:hyperlink>
    </w:p>
    <w:p w14:paraId="75CA490E"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94" w:history="1">
        <w:r w:rsidR="00545FA9" w:rsidRPr="00137BF3">
          <w:rPr>
            <w:rStyle w:val="Hyperlink"/>
            <w:rFonts w:asciiTheme="majorHAnsi" w:hAnsiTheme="majorHAnsi"/>
          </w:rPr>
          <w:t>1.18.3.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Quản lý danh sách ngân hàng</w:t>
        </w:r>
        <w:r w:rsidR="00545FA9">
          <w:rPr>
            <w:webHidden/>
          </w:rPr>
          <w:tab/>
        </w:r>
        <w:r w:rsidR="00545FA9">
          <w:rPr>
            <w:webHidden/>
          </w:rPr>
          <w:fldChar w:fldCharType="begin"/>
        </w:r>
        <w:r w:rsidR="00545FA9">
          <w:rPr>
            <w:webHidden/>
          </w:rPr>
          <w:instrText xml:space="preserve"> PAGEREF _Toc78535694 \h </w:instrText>
        </w:r>
        <w:r w:rsidR="00545FA9">
          <w:rPr>
            <w:webHidden/>
          </w:rPr>
        </w:r>
        <w:r w:rsidR="00545FA9">
          <w:rPr>
            <w:webHidden/>
          </w:rPr>
          <w:fldChar w:fldCharType="separate"/>
        </w:r>
        <w:r w:rsidR="00545FA9">
          <w:rPr>
            <w:webHidden/>
          </w:rPr>
          <w:t>141</w:t>
        </w:r>
        <w:r w:rsidR="00545FA9">
          <w:rPr>
            <w:webHidden/>
          </w:rPr>
          <w:fldChar w:fldCharType="end"/>
        </w:r>
      </w:hyperlink>
    </w:p>
    <w:p w14:paraId="6C6193B9"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95" w:history="1">
        <w:r w:rsidR="00545FA9" w:rsidRPr="00137BF3">
          <w:rPr>
            <w:rStyle w:val="Hyperlink"/>
            <w:rFonts w:asciiTheme="majorHAnsi" w:hAnsiTheme="majorHAnsi"/>
          </w:rPr>
          <w:t>1.18.4.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Lịch làm việc</w:t>
        </w:r>
        <w:r w:rsidR="00545FA9">
          <w:rPr>
            <w:webHidden/>
          </w:rPr>
          <w:tab/>
        </w:r>
        <w:r w:rsidR="00545FA9">
          <w:rPr>
            <w:webHidden/>
          </w:rPr>
          <w:fldChar w:fldCharType="begin"/>
        </w:r>
        <w:r w:rsidR="00545FA9">
          <w:rPr>
            <w:webHidden/>
          </w:rPr>
          <w:instrText xml:space="preserve"> PAGEREF _Toc78535695 \h </w:instrText>
        </w:r>
        <w:r w:rsidR="00545FA9">
          <w:rPr>
            <w:webHidden/>
          </w:rPr>
        </w:r>
        <w:r w:rsidR="00545FA9">
          <w:rPr>
            <w:webHidden/>
          </w:rPr>
          <w:fldChar w:fldCharType="separate"/>
        </w:r>
        <w:r w:rsidR="00545FA9">
          <w:rPr>
            <w:webHidden/>
          </w:rPr>
          <w:t>141</w:t>
        </w:r>
        <w:r w:rsidR="00545FA9">
          <w:rPr>
            <w:webHidden/>
          </w:rPr>
          <w:fldChar w:fldCharType="end"/>
        </w:r>
      </w:hyperlink>
    </w:p>
    <w:p w14:paraId="766D00C9"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96" w:history="1">
        <w:r w:rsidR="00545FA9" w:rsidRPr="00137BF3">
          <w:rPr>
            <w:rStyle w:val="Hyperlink"/>
            <w:rFonts w:asciiTheme="majorHAnsi" w:hAnsiTheme="majorHAnsi"/>
          </w:rPr>
          <w:t>1.18.5.</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Tham số hệ thống</w:t>
        </w:r>
        <w:r w:rsidR="00545FA9">
          <w:rPr>
            <w:webHidden/>
          </w:rPr>
          <w:tab/>
        </w:r>
        <w:r w:rsidR="00545FA9">
          <w:rPr>
            <w:webHidden/>
          </w:rPr>
          <w:fldChar w:fldCharType="begin"/>
        </w:r>
        <w:r w:rsidR="00545FA9">
          <w:rPr>
            <w:webHidden/>
          </w:rPr>
          <w:instrText xml:space="preserve"> PAGEREF _Toc78535696 \h </w:instrText>
        </w:r>
        <w:r w:rsidR="00545FA9">
          <w:rPr>
            <w:webHidden/>
          </w:rPr>
        </w:r>
        <w:r w:rsidR="00545FA9">
          <w:rPr>
            <w:webHidden/>
          </w:rPr>
          <w:fldChar w:fldCharType="separate"/>
        </w:r>
        <w:r w:rsidR="00545FA9">
          <w:rPr>
            <w:webHidden/>
          </w:rPr>
          <w:t>141</w:t>
        </w:r>
        <w:r w:rsidR="00545FA9">
          <w:rPr>
            <w:webHidden/>
          </w:rPr>
          <w:fldChar w:fldCharType="end"/>
        </w:r>
      </w:hyperlink>
    </w:p>
    <w:p w14:paraId="4EC42477"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697" w:history="1">
        <w:r w:rsidR="00545FA9" w:rsidRPr="00137BF3">
          <w:rPr>
            <w:rStyle w:val="Hyperlink"/>
            <w:rFonts w:asciiTheme="majorHAnsi" w:hAnsiTheme="majorHAnsi"/>
          </w:rPr>
          <w:t>1.18.6.</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Khai báo UDF</w:t>
        </w:r>
        <w:r w:rsidR="00545FA9">
          <w:rPr>
            <w:webHidden/>
          </w:rPr>
          <w:tab/>
        </w:r>
        <w:r w:rsidR="00545FA9">
          <w:rPr>
            <w:webHidden/>
          </w:rPr>
          <w:fldChar w:fldCharType="begin"/>
        </w:r>
        <w:r w:rsidR="00545FA9">
          <w:rPr>
            <w:webHidden/>
          </w:rPr>
          <w:instrText xml:space="preserve"> PAGEREF _Toc78535697 \h </w:instrText>
        </w:r>
        <w:r w:rsidR="00545FA9">
          <w:rPr>
            <w:webHidden/>
          </w:rPr>
        </w:r>
        <w:r w:rsidR="00545FA9">
          <w:rPr>
            <w:webHidden/>
          </w:rPr>
          <w:fldChar w:fldCharType="separate"/>
        </w:r>
        <w:r w:rsidR="00545FA9">
          <w:rPr>
            <w:webHidden/>
          </w:rPr>
          <w:t>141</w:t>
        </w:r>
        <w:r w:rsidR="00545FA9">
          <w:rPr>
            <w:webHidden/>
          </w:rPr>
          <w:fldChar w:fldCharType="end"/>
        </w:r>
      </w:hyperlink>
    </w:p>
    <w:p w14:paraId="55B7D666" w14:textId="77777777" w:rsidR="00545FA9" w:rsidRDefault="006A57A9">
      <w:pPr>
        <w:pStyle w:val="TOC4"/>
        <w:tabs>
          <w:tab w:val="left" w:pos="1760"/>
          <w:tab w:val="right" w:leader="dot" w:pos="9651"/>
        </w:tabs>
        <w:rPr>
          <w:rFonts w:eastAsiaTheme="minorEastAsia" w:cstheme="minorBidi"/>
          <w:noProof/>
          <w:sz w:val="22"/>
          <w:szCs w:val="22"/>
        </w:rPr>
      </w:pPr>
      <w:hyperlink w:anchor="_Toc78535698" w:history="1">
        <w:r w:rsidR="00545FA9" w:rsidRPr="00137BF3">
          <w:rPr>
            <w:rStyle w:val="Hyperlink"/>
            <w:rFonts w:eastAsiaTheme="majorEastAsia"/>
            <w:noProof/>
            <w:lang w:bidi="en-US"/>
          </w:rPr>
          <w:t>1.18.6.1.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_Toc78535698 \h </w:instrText>
        </w:r>
        <w:r w:rsidR="00545FA9">
          <w:rPr>
            <w:noProof/>
            <w:webHidden/>
          </w:rPr>
        </w:r>
        <w:r w:rsidR="00545FA9">
          <w:rPr>
            <w:noProof/>
            <w:webHidden/>
          </w:rPr>
          <w:fldChar w:fldCharType="separate"/>
        </w:r>
        <w:r w:rsidR="00545FA9">
          <w:rPr>
            <w:noProof/>
            <w:webHidden/>
          </w:rPr>
          <w:t>141</w:t>
        </w:r>
        <w:r w:rsidR="00545FA9">
          <w:rPr>
            <w:noProof/>
            <w:webHidden/>
          </w:rPr>
          <w:fldChar w:fldCharType="end"/>
        </w:r>
      </w:hyperlink>
    </w:p>
    <w:p w14:paraId="08A8F9D9" w14:textId="77777777" w:rsidR="00545FA9" w:rsidRDefault="006A57A9">
      <w:pPr>
        <w:pStyle w:val="TOC4"/>
        <w:tabs>
          <w:tab w:val="left" w:pos="1760"/>
          <w:tab w:val="right" w:leader="dot" w:pos="9651"/>
        </w:tabs>
        <w:rPr>
          <w:rFonts w:eastAsiaTheme="minorEastAsia" w:cstheme="minorBidi"/>
          <w:noProof/>
          <w:sz w:val="22"/>
          <w:szCs w:val="22"/>
        </w:rPr>
      </w:pPr>
      <w:hyperlink w:anchor="_Toc78535699" w:history="1">
        <w:r w:rsidR="00545FA9" w:rsidRPr="00137BF3">
          <w:rPr>
            <w:rStyle w:val="Hyperlink"/>
            <w:rFonts w:eastAsiaTheme="majorEastAsia"/>
            <w:noProof/>
            <w:lang w:bidi="en-US"/>
          </w:rPr>
          <w:t>1.18.6.2.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_Toc78535699 \h </w:instrText>
        </w:r>
        <w:r w:rsidR="00545FA9">
          <w:rPr>
            <w:noProof/>
            <w:webHidden/>
          </w:rPr>
        </w:r>
        <w:r w:rsidR="00545FA9">
          <w:rPr>
            <w:noProof/>
            <w:webHidden/>
          </w:rPr>
          <w:fldChar w:fldCharType="separate"/>
        </w:r>
        <w:r w:rsidR="00545FA9">
          <w:rPr>
            <w:noProof/>
            <w:webHidden/>
          </w:rPr>
          <w:t>142</w:t>
        </w:r>
        <w:r w:rsidR="00545FA9">
          <w:rPr>
            <w:noProof/>
            <w:webHidden/>
          </w:rPr>
          <w:fldChar w:fldCharType="end"/>
        </w:r>
      </w:hyperlink>
    </w:p>
    <w:p w14:paraId="5585B7CC" w14:textId="77777777" w:rsidR="00545FA9" w:rsidRDefault="006A57A9">
      <w:pPr>
        <w:pStyle w:val="TOC2"/>
        <w:tabs>
          <w:tab w:val="left" w:pos="1100"/>
          <w:tab w:val="right" w:leader="dot" w:pos="9651"/>
        </w:tabs>
        <w:rPr>
          <w:rFonts w:asciiTheme="minorHAnsi" w:eastAsiaTheme="minorEastAsia" w:hAnsiTheme="minorHAnsi" w:cstheme="minorBidi"/>
          <w:caps w:val="0"/>
          <w:noProof/>
          <w:szCs w:val="22"/>
          <w:lang w:bidi="ar-SA"/>
        </w:rPr>
      </w:pPr>
      <w:hyperlink w:anchor="_Toc78535700" w:history="1">
        <w:r w:rsidR="00545FA9" w:rsidRPr="00137BF3">
          <w:rPr>
            <w:rStyle w:val="Hyperlink"/>
            <w:noProof/>
          </w:rPr>
          <w:t>1.19.</w:t>
        </w:r>
        <w:r w:rsidR="00545FA9">
          <w:rPr>
            <w:rFonts w:asciiTheme="minorHAnsi" w:eastAsiaTheme="minorEastAsia" w:hAnsiTheme="minorHAnsi" w:cstheme="minorBidi"/>
            <w:caps w:val="0"/>
            <w:noProof/>
            <w:szCs w:val="22"/>
            <w:lang w:bidi="ar-SA"/>
          </w:rPr>
          <w:tab/>
        </w:r>
        <w:r w:rsidR="00545FA9" w:rsidRPr="00137BF3">
          <w:rPr>
            <w:rStyle w:val="Hyperlink"/>
            <w:noProof/>
          </w:rPr>
          <w:t>Xử lý cuối ngày</w:t>
        </w:r>
        <w:r w:rsidR="00545FA9">
          <w:rPr>
            <w:noProof/>
            <w:webHidden/>
          </w:rPr>
          <w:tab/>
        </w:r>
        <w:r w:rsidR="00545FA9">
          <w:rPr>
            <w:noProof/>
            <w:webHidden/>
          </w:rPr>
          <w:fldChar w:fldCharType="begin"/>
        </w:r>
        <w:r w:rsidR="00545FA9">
          <w:rPr>
            <w:noProof/>
            <w:webHidden/>
          </w:rPr>
          <w:instrText xml:space="preserve"> PAGEREF _Toc78535700 \h </w:instrText>
        </w:r>
        <w:r w:rsidR="00545FA9">
          <w:rPr>
            <w:noProof/>
            <w:webHidden/>
          </w:rPr>
        </w:r>
        <w:r w:rsidR="00545FA9">
          <w:rPr>
            <w:noProof/>
            <w:webHidden/>
          </w:rPr>
          <w:fldChar w:fldCharType="separate"/>
        </w:r>
        <w:r w:rsidR="00545FA9">
          <w:rPr>
            <w:noProof/>
            <w:webHidden/>
          </w:rPr>
          <w:t>142</w:t>
        </w:r>
        <w:r w:rsidR="00545FA9">
          <w:rPr>
            <w:noProof/>
            <w:webHidden/>
          </w:rPr>
          <w:fldChar w:fldCharType="end"/>
        </w:r>
      </w:hyperlink>
    </w:p>
    <w:p w14:paraId="05E8EF45"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01" w:history="1">
        <w:r w:rsidR="00545FA9" w:rsidRPr="00137BF3">
          <w:rPr>
            <w:rStyle w:val="Hyperlink"/>
            <w:rFonts w:asciiTheme="majorHAnsi" w:hAnsiTheme="majorHAnsi"/>
          </w:rPr>
          <w:t>1.19.1.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Tính hoa hồng tại cuối ngày chốt số chi trả hoa hồng</w:t>
        </w:r>
        <w:r w:rsidR="00545FA9">
          <w:rPr>
            <w:webHidden/>
          </w:rPr>
          <w:tab/>
        </w:r>
        <w:r w:rsidR="00545FA9">
          <w:rPr>
            <w:webHidden/>
          </w:rPr>
          <w:fldChar w:fldCharType="begin"/>
        </w:r>
        <w:r w:rsidR="00545FA9">
          <w:rPr>
            <w:webHidden/>
          </w:rPr>
          <w:instrText xml:space="preserve"> PAGEREF _Toc78535701 \h </w:instrText>
        </w:r>
        <w:r w:rsidR="00545FA9">
          <w:rPr>
            <w:webHidden/>
          </w:rPr>
        </w:r>
        <w:r w:rsidR="00545FA9">
          <w:rPr>
            <w:webHidden/>
          </w:rPr>
          <w:fldChar w:fldCharType="separate"/>
        </w:r>
        <w:r w:rsidR="00545FA9">
          <w:rPr>
            <w:webHidden/>
          </w:rPr>
          <w:t>142</w:t>
        </w:r>
        <w:r w:rsidR="00545FA9">
          <w:rPr>
            <w:webHidden/>
          </w:rPr>
          <w:fldChar w:fldCharType="end"/>
        </w:r>
      </w:hyperlink>
    </w:p>
    <w:p w14:paraId="542FDB98"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02" w:history="1">
        <w:r w:rsidR="00545FA9" w:rsidRPr="00137BF3">
          <w:rPr>
            <w:rStyle w:val="Hyperlink"/>
            <w:rFonts w:asciiTheme="majorHAnsi" w:hAnsiTheme="majorHAnsi"/>
          </w:rPr>
          <w:t>1.19.2.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Thực hiện quyền mua lại</w:t>
        </w:r>
        <w:r w:rsidR="00545FA9">
          <w:rPr>
            <w:webHidden/>
          </w:rPr>
          <w:tab/>
        </w:r>
        <w:r w:rsidR="00545FA9">
          <w:rPr>
            <w:webHidden/>
          </w:rPr>
          <w:fldChar w:fldCharType="begin"/>
        </w:r>
        <w:r w:rsidR="00545FA9">
          <w:rPr>
            <w:webHidden/>
          </w:rPr>
          <w:instrText xml:space="preserve"> PAGEREF _Toc78535702 \h </w:instrText>
        </w:r>
        <w:r w:rsidR="00545FA9">
          <w:rPr>
            <w:webHidden/>
          </w:rPr>
        </w:r>
        <w:r w:rsidR="00545FA9">
          <w:rPr>
            <w:webHidden/>
          </w:rPr>
          <w:fldChar w:fldCharType="separate"/>
        </w:r>
        <w:r w:rsidR="00545FA9">
          <w:rPr>
            <w:webHidden/>
          </w:rPr>
          <w:t>142</w:t>
        </w:r>
        <w:r w:rsidR="00545FA9">
          <w:rPr>
            <w:webHidden/>
          </w:rPr>
          <w:fldChar w:fldCharType="end"/>
        </w:r>
      </w:hyperlink>
    </w:p>
    <w:p w14:paraId="4B083288"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03" w:history="1">
        <w:r w:rsidR="00545FA9" w:rsidRPr="00137BF3">
          <w:rPr>
            <w:rStyle w:val="Hyperlink"/>
            <w:rFonts w:asciiTheme="majorHAnsi" w:hAnsiTheme="majorHAnsi"/>
          </w:rPr>
          <w:t>1.19.3.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Gửi thông báo trước các ngày sự kiện lãi</w:t>
        </w:r>
        <w:r w:rsidR="00545FA9">
          <w:rPr>
            <w:webHidden/>
          </w:rPr>
          <w:tab/>
        </w:r>
        <w:r w:rsidR="00545FA9">
          <w:rPr>
            <w:webHidden/>
          </w:rPr>
          <w:fldChar w:fldCharType="begin"/>
        </w:r>
        <w:r w:rsidR="00545FA9">
          <w:rPr>
            <w:webHidden/>
          </w:rPr>
          <w:instrText xml:space="preserve"> PAGEREF _Toc78535703 \h </w:instrText>
        </w:r>
        <w:r w:rsidR="00545FA9">
          <w:rPr>
            <w:webHidden/>
          </w:rPr>
        </w:r>
        <w:r w:rsidR="00545FA9">
          <w:rPr>
            <w:webHidden/>
          </w:rPr>
          <w:fldChar w:fldCharType="separate"/>
        </w:r>
        <w:r w:rsidR="00545FA9">
          <w:rPr>
            <w:webHidden/>
          </w:rPr>
          <w:t>142</w:t>
        </w:r>
        <w:r w:rsidR="00545FA9">
          <w:rPr>
            <w:webHidden/>
          </w:rPr>
          <w:fldChar w:fldCharType="end"/>
        </w:r>
      </w:hyperlink>
    </w:p>
    <w:p w14:paraId="14875CDB"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04" w:history="1">
        <w:r w:rsidR="00545FA9" w:rsidRPr="00137BF3">
          <w:rPr>
            <w:rStyle w:val="Hyperlink"/>
            <w:rFonts w:asciiTheme="majorHAnsi" w:hAnsiTheme="majorHAnsi"/>
          </w:rPr>
          <w:t>1.19.4.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Hạch toán</w:t>
        </w:r>
        <w:r w:rsidR="00545FA9">
          <w:rPr>
            <w:webHidden/>
          </w:rPr>
          <w:tab/>
        </w:r>
        <w:r w:rsidR="00545FA9">
          <w:rPr>
            <w:webHidden/>
          </w:rPr>
          <w:fldChar w:fldCharType="begin"/>
        </w:r>
        <w:r w:rsidR="00545FA9">
          <w:rPr>
            <w:webHidden/>
          </w:rPr>
          <w:instrText xml:space="preserve"> PAGEREF _Toc78535704 \h </w:instrText>
        </w:r>
        <w:r w:rsidR="00545FA9">
          <w:rPr>
            <w:webHidden/>
          </w:rPr>
        </w:r>
        <w:r w:rsidR="00545FA9">
          <w:rPr>
            <w:webHidden/>
          </w:rPr>
          <w:fldChar w:fldCharType="separate"/>
        </w:r>
        <w:r w:rsidR="00545FA9">
          <w:rPr>
            <w:webHidden/>
          </w:rPr>
          <w:t>142</w:t>
        </w:r>
        <w:r w:rsidR="00545FA9">
          <w:rPr>
            <w:webHidden/>
          </w:rPr>
          <w:fldChar w:fldCharType="end"/>
        </w:r>
      </w:hyperlink>
    </w:p>
    <w:p w14:paraId="2802020B" w14:textId="77777777" w:rsidR="00545FA9" w:rsidRDefault="006A57A9">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8535705" w:history="1">
        <w:r w:rsidR="00545FA9" w:rsidRPr="00137BF3">
          <w:rPr>
            <w:rStyle w:val="Hyperlink"/>
            <w:noProof/>
          </w:rPr>
          <w:t>2.</w:t>
        </w:r>
        <w:r w:rsidR="00545FA9">
          <w:rPr>
            <w:rFonts w:asciiTheme="minorHAnsi" w:eastAsiaTheme="minorEastAsia" w:hAnsiTheme="minorHAnsi" w:cstheme="minorBidi"/>
            <w:b w:val="0"/>
            <w:bCs w:val="0"/>
            <w:caps w:val="0"/>
            <w:noProof/>
            <w:szCs w:val="22"/>
            <w:lang w:bidi="ar-SA"/>
          </w:rPr>
          <w:tab/>
        </w:r>
        <w:r w:rsidR="00545FA9" w:rsidRPr="00137BF3">
          <w:rPr>
            <w:rStyle w:val="Hyperlink"/>
            <w:noProof/>
          </w:rPr>
          <w:t>Hệ thống Frontend</w:t>
        </w:r>
        <w:r w:rsidR="00545FA9">
          <w:rPr>
            <w:noProof/>
            <w:webHidden/>
          </w:rPr>
          <w:tab/>
        </w:r>
        <w:r w:rsidR="00545FA9">
          <w:rPr>
            <w:noProof/>
            <w:webHidden/>
          </w:rPr>
          <w:fldChar w:fldCharType="begin"/>
        </w:r>
        <w:r w:rsidR="00545FA9">
          <w:rPr>
            <w:noProof/>
            <w:webHidden/>
          </w:rPr>
          <w:instrText xml:space="preserve"> PAGEREF _Toc78535705 \h </w:instrText>
        </w:r>
        <w:r w:rsidR="00545FA9">
          <w:rPr>
            <w:noProof/>
            <w:webHidden/>
          </w:rPr>
        </w:r>
        <w:r w:rsidR="00545FA9">
          <w:rPr>
            <w:noProof/>
            <w:webHidden/>
          </w:rPr>
          <w:fldChar w:fldCharType="separate"/>
        </w:r>
        <w:r w:rsidR="00545FA9">
          <w:rPr>
            <w:noProof/>
            <w:webHidden/>
          </w:rPr>
          <w:t>143</w:t>
        </w:r>
        <w:r w:rsidR="00545FA9">
          <w:rPr>
            <w:noProof/>
            <w:webHidden/>
          </w:rPr>
          <w:fldChar w:fldCharType="end"/>
        </w:r>
      </w:hyperlink>
    </w:p>
    <w:p w14:paraId="70153A95"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706" w:history="1">
        <w:r w:rsidR="00545FA9" w:rsidRPr="00137BF3">
          <w:rPr>
            <w:rStyle w:val="Hyperlink"/>
            <w:noProof/>
          </w:rPr>
          <w:t>2.1.</w:t>
        </w:r>
        <w:r w:rsidR="00545FA9">
          <w:rPr>
            <w:rFonts w:asciiTheme="minorHAnsi" w:eastAsiaTheme="minorEastAsia" w:hAnsiTheme="minorHAnsi" w:cstheme="minorBidi"/>
            <w:caps w:val="0"/>
            <w:noProof/>
            <w:szCs w:val="22"/>
            <w:lang w:bidi="ar-SA"/>
          </w:rPr>
          <w:tab/>
        </w:r>
        <w:r w:rsidR="00545FA9" w:rsidRPr="00137BF3">
          <w:rPr>
            <w:rStyle w:val="Hyperlink"/>
            <w:noProof/>
          </w:rPr>
          <w:t>Hồ sơ khách hàng</w:t>
        </w:r>
        <w:r w:rsidR="00545FA9">
          <w:rPr>
            <w:noProof/>
            <w:webHidden/>
          </w:rPr>
          <w:tab/>
        </w:r>
        <w:r w:rsidR="00545FA9">
          <w:rPr>
            <w:noProof/>
            <w:webHidden/>
          </w:rPr>
          <w:fldChar w:fldCharType="begin"/>
        </w:r>
        <w:r w:rsidR="00545FA9">
          <w:rPr>
            <w:noProof/>
            <w:webHidden/>
          </w:rPr>
          <w:instrText xml:space="preserve"> PAGEREF _Toc78535706 \h </w:instrText>
        </w:r>
        <w:r w:rsidR="00545FA9">
          <w:rPr>
            <w:noProof/>
            <w:webHidden/>
          </w:rPr>
        </w:r>
        <w:r w:rsidR="00545FA9">
          <w:rPr>
            <w:noProof/>
            <w:webHidden/>
          </w:rPr>
          <w:fldChar w:fldCharType="separate"/>
        </w:r>
        <w:r w:rsidR="00545FA9">
          <w:rPr>
            <w:noProof/>
            <w:webHidden/>
          </w:rPr>
          <w:t>143</w:t>
        </w:r>
        <w:r w:rsidR="00545FA9">
          <w:rPr>
            <w:noProof/>
            <w:webHidden/>
          </w:rPr>
          <w:fldChar w:fldCharType="end"/>
        </w:r>
      </w:hyperlink>
    </w:p>
    <w:p w14:paraId="7975571E"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07" w:history="1">
        <w:r w:rsidR="00545FA9" w:rsidRPr="00137BF3">
          <w:rPr>
            <w:rStyle w:val="Hyperlink"/>
            <w:rFonts w:asciiTheme="majorHAnsi" w:hAnsiTheme="majorHAnsi"/>
          </w:rPr>
          <w:t>2.1.1.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Thông tin khách hàng</w:t>
        </w:r>
        <w:r w:rsidR="00545FA9">
          <w:rPr>
            <w:webHidden/>
          </w:rPr>
          <w:tab/>
        </w:r>
        <w:r w:rsidR="00545FA9">
          <w:rPr>
            <w:webHidden/>
          </w:rPr>
          <w:fldChar w:fldCharType="begin"/>
        </w:r>
        <w:r w:rsidR="00545FA9">
          <w:rPr>
            <w:webHidden/>
          </w:rPr>
          <w:instrText xml:space="preserve"> PAGEREF _Toc78535707 \h </w:instrText>
        </w:r>
        <w:r w:rsidR="00545FA9">
          <w:rPr>
            <w:webHidden/>
          </w:rPr>
        </w:r>
        <w:r w:rsidR="00545FA9">
          <w:rPr>
            <w:webHidden/>
          </w:rPr>
          <w:fldChar w:fldCharType="separate"/>
        </w:r>
        <w:r w:rsidR="00545FA9">
          <w:rPr>
            <w:webHidden/>
          </w:rPr>
          <w:t>143</w:t>
        </w:r>
        <w:r w:rsidR="00545FA9">
          <w:rPr>
            <w:webHidden/>
          </w:rPr>
          <w:fldChar w:fldCharType="end"/>
        </w:r>
      </w:hyperlink>
    </w:p>
    <w:p w14:paraId="259C16CE" w14:textId="77777777" w:rsidR="00545FA9" w:rsidRDefault="006A57A9">
      <w:pPr>
        <w:pStyle w:val="TOC4"/>
        <w:tabs>
          <w:tab w:val="left" w:pos="1760"/>
          <w:tab w:val="right" w:leader="dot" w:pos="9651"/>
        </w:tabs>
        <w:rPr>
          <w:rFonts w:eastAsiaTheme="minorEastAsia" w:cstheme="minorBidi"/>
          <w:noProof/>
          <w:sz w:val="22"/>
          <w:szCs w:val="22"/>
        </w:rPr>
      </w:pPr>
      <w:hyperlink w:anchor="_Toc78535708" w:history="1">
        <w:r w:rsidR="00545FA9" w:rsidRPr="00137BF3">
          <w:rPr>
            <w:rStyle w:val="Hyperlink"/>
            <w:rFonts w:eastAsiaTheme="majorEastAsia"/>
            <w:noProof/>
            <w:lang w:bidi="en-US"/>
          </w:rPr>
          <w:t>2.1.1.1.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_Toc78535708 \h </w:instrText>
        </w:r>
        <w:r w:rsidR="00545FA9">
          <w:rPr>
            <w:noProof/>
            <w:webHidden/>
          </w:rPr>
        </w:r>
        <w:r w:rsidR="00545FA9">
          <w:rPr>
            <w:noProof/>
            <w:webHidden/>
          </w:rPr>
          <w:fldChar w:fldCharType="separate"/>
        </w:r>
        <w:r w:rsidR="00545FA9">
          <w:rPr>
            <w:noProof/>
            <w:webHidden/>
          </w:rPr>
          <w:t>143</w:t>
        </w:r>
        <w:r w:rsidR="00545FA9">
          <w:rPr>
            <w:noProof/>
            <w:webHidden/>
          </w:rPr>
          <w:fldChar w:fldCharType="end"/>
        </w:r>
      </w:hyperlink>
    </w:p>
    <w:p w14:paraId="7023AEE1" w14:textId="77777777" w:rsidR="00545FA9" w:rsidRDefault="006A57A9">
      <w:pPr>
        <w:pStyle w:val="TOC4"/>
        <w:tabs>
          <w:tab w:val="left" w:pos="1760"/>
          <w:tab w:val="right" w:leader="dot" w:pos="9651"/>
        </w:tabs>
        <w:rPr>
          <w:rFonts w:eastAsiaTheme="minorEastAsia" w:cstheme="minorBidi"/>
          <w:noProof/>
          <w:sz w:val="22"/>
          <w:szCs w:val="22"/>
        </w:rPr>
      </w:pPr>
      <w:hyperlink w:anchor="_Toc78535709" w:history="1">
        <w:r w:rsidR="00545FA9" w:rsidRPr="00137BF3">
          <w:rPr>
            <w:rStyle w:val="Hyperlink"/>
            <w:rFonts w:eastAsiaTheme="majorEastAsia"/>
            <w:noProof/>
            <w:lang w:bidi="en-US"/>
          </w:rPr>
          <w:t>2.1.1.2.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_Toc78535709 \h </w:instrText>
        </w:r>
        <w:r w:rsidR="00545FA9">
          <w:rPr>
            <w:noProof/>
            <w:webHidden/>
          </w:rPr>
        </w:r>
        <w:r w:rsidR="00545FA9">
          <w:rPr>
            <w:noProof/>
            <w:webHidden/>
          </w:rPr>
          <w:fldChar w:fldCharType="separate"/>
        </w:r>
        <w:r w:rsidR="00545FA9">
          <w:rPr>
            <w:noProof/>
            <w:webHidden/>
          </w:rPr>
          <w:t>143</w:t>
        </w:r>
        <w:r w:rsidR="00545FA9">
          <w:rPr>
            <w:noProof/>
            <w:webHidden/>
          </w:rPr>
          <w:fldChar w:fldCharType="end"/>
        </w:r>
      </w:hyperlink>
    </w:p>
    <w:p w14:paraId="23F8E9F9"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10" w:history="1">
        <w:r w:rsidR="00545FA9" w:rsidRPr="00137BF3">
          <w:rPr>
            <w:rStyle w:val="Hyperlink"/>
            <w:rFonts w:asciiTheme="majorHAnsi" w:hAnsiTheme="majorHAnsi"/>
          </w:rPr>
          <w:t>2.1.2.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Upload hồ sơ</w:t>
        </w:r>
        <w:r w:rsidR="00545FA9">
          <w:rPr>
            <w:webHidden/>
          </w:rPr>
          <w:tab/>
        </w:r>
        <w:r w:rsidR="00545FA9">
          <w:rPr>
            <w:webHidden/>
          </w:rPr>
          <w:fldChar w:fldCharType="begin"/>
        </w:r>
        <w:r w:rsidR="00545FA9">
          <w:rPr>
            <w:webHidden/>
          </w:rPr>
          <w:instrText xml:space="preserve"> PAGEREF _Toc78535710 \h </w:instrText>
        </w:r>
        <w:r w:rsidR="00545FA9">
          <w:rPr>
            <w:webHidden/>
          </w:rPr>
        </w:r>
        <w:r w:rsidR="00545FA9">
          <w:rPr>
            <w:webHidden/>
          </w:rPr>
          <w:fldChar w:fldCharType="separate"/>
        </w:r>
        <w:r w:rsidR="00545FA9">
          <w:rPr>
            <w:webHidden/>
          </w:rPr>
          <w:t>143</w:t>
        </w:r>
        <w:r w:rsidR="00545FA9">
          <w:rPr>
            <w:webHidden/>
          </w:rPr>
          <w:fldChar w:fldCharType="end"/>
        </w:r>
      </w:hyperlink>
    </w:p>
    <w:p w14:paraId="1F34AF14" w14:textId="77777777" w:rsidR="00545FA9" w:rsidRDefault="006A57A9">
      <w:pPr>
        <w:pStyle w:val="TOC4"/>
        <w:tabs>
          <w:tab w:val="left" w:pos="1760"/>
          <w:tab w:val="right" w:leader="dot" w:pos="9651"/>
        </w:tabs>
        <w:rPr>
          <w:rFonts w:eastAsiaTheme="minorEastAsia" w:cstheme="minorBidi"/>
          <w:noProof/>
          <w:sz w:val="22"/>
          <w:szCs w:val="22"/>
        </w:rPr>
      </w:pPr>
      <w:hyperlink w:anchor="_Toc78535711" w:history="1">
        <w:r w:rsidR="00545FA9" w:rsidRPr="00137BF3">
          <w:rPr>
            <w:rStyle w:val="Hyperlink"/>
            <w:rFonts w:eastAsiaTheme="majorEastAsia"/>
            <w:noProof/>
            <w:lang w:bidi="en-US"/>
          </w:rPr>
          <w:t>2.1.2.1.</w:t>
        </w:r>
        <w:r w:rsidR="00545FA9">
          <w:rPr>
            <w:rFonts w:eastAsiaTheme="minorEastAsia" w:cstheme="minorBidi"/>
            <w:noProof/>
            <w:sz w:val="22"/>
            <w:szCs w:val="22"/>
          </w:rPr>
          <w:tab/>
        </w:r>
        <w:r w:rsidR="00545FA9" w:rsidRPr="00137BF3">
          <w:rPr>
            <w:rStyle w:val="Hyperlink"/>
            <w:rFonts w:eastAsiaTheme="majorEastAsia"/>
            <w:noProof/>
            <w:lang w:bidi="en-US"/>
          </w:rPr>
          <w:t>Mô tả giao diện</w:t>
        </w:r>
        <w:r w:rsidR="00545FA9">
          <w:rPr>
            <w:noProof/>
            <w:webHidden/>
          </w:rPr>
          <w:tab/>
        </w:r>
        <w:r w:rsidR="00545FA9">
          <w:rPr>
            <w:noProof/>
            <w:webHidden/>
          </w:rPr>
          <w:fldChar w:fldCharType="begin"/>
        </w:r>
        <w:r w:rsidR="00545FA9">
          <w:rPr>
            <w:noProof/>
            <w:webHidden/>
          </w:rPr>
          <w:instrText xml:space="preserve"> PAGEREF _Toc78535711 \h </w:instrText>
        </w:r>
        <w:r w:rsidR="00545FA9">
          <w:rPr>
            <w:noProof/>
            <w:webHidden/>
          </w:rPr>
        </w:r>
        <w:r w:rsidR="00545FA9">
          <w:rPr>
            <w:noProof/>
            <w:webHidden/>
          </w:rPr>
          <w:fldChar w:fldCharType="separate"/>
        </w:r>
        <w:r w:rsidR="00545FA9">
          <w:rPr>
            <w:noProof/>
            <w:webHidden/>
          </w:rPr>
          <w:t>143</w:t>
        </w:r>
        <w:r w:rsidR="00545FA9">
          <w:rPr>
            <w:noProof/>
            <w:webHidden/>
          </w:rPr>
          <w:fldChar w:fldCharType="end"/>
        </w:r>
      </w:hyperlink>
    </w:p>
    <w:p w14:paraId="432D5FE4" w14:textId="77777777" w:rsidR="00545FA9" w:rsidRDefault="006A57A9">
      <w:pPr>
        <w:pStyle w:val="TOC4"/>
        <w:tabs>
          <w:tab w:val="left" w:pos="1760"/>
          <w:tab w:val="right" w:leader="dot" w:pos="9651"/>
        </w:tabs>
        <w:rPr>
          <w:rFonts w:eastAsiaTheme="minorEastAsia" w:cstheme="minorBidi"/>
          <w:noProof/>
          <w:sz w:val="22"/>
          <w:szCs w:val="22"/>
        </w:rPr>
      </w:pPr>
      <w:hyperlink w:anchor="_Toc78535712" w:history="1">
        <w:r w:rsidR="00545FA9" w:rsidRPr="00137BF3">
          <w:rPr>
            <w:rStyle w:val="Hyperlink"/>
            <w:rFonts w:eastAsiaTheme="majorEastAsia"/>
            <w:noProof/>
            <w:lang w:bidi="en-US"/>
          </w:rPr>
          <w:t>2.1.2.2.</w:t>
        </w:r>
        <w:r w:rsidR="00545FA9">
          <w:rPr>
            <w:rFonts w:eastAsiaTheme="minorEastAsia" w:cstheme="minorBidi"/>
            <w:noProof/>
            <w:sz w:val="22"/>
            <w:szCs w:val="22"/>
          </w:rPr>
          <w:tab/>
        </w:r>
        <w:r w:rsidR="00545FA9" w:rsidRPr="00137BF3">
          <w:rPr>
            <w:rStyle w:val="Hyperlink"/>
            <w:rFonts w:eastAsiaTheme="majorEastAsia"/>
            <w:noProof/>
            <w:lang w:bidi="en-US"/>
          </w:rPr>
          <w:t>Quy tắc xử lý</w:t>
        </w:r>
        <w:r w:rsidR="00545FA9">
          <w:rPr>
            <w:noProof/>
            <w:webHidden/>
          </w:rPr>
          <w:tab/>
        </w:r>
        <w:r w:rsidR="00545FA9">
          <w:rPr>
            <w:noProof/>
            <w:webHidden/>
          </w:rPr>
          <w:fldChar w:fldCharType="begin"/>
        </w:r>
        <w:r w:rsidR="00545FA9">
          <w:rPr>
            <w:noProof/>
            <w:webHidden/>
          </w:rPr>
          <w:instrText xml:space="preserve"> PAGEREF _Toc78535712 \h </w:instrText>
        </w:r>
        <w:r w:rsidR="00545FA9">
          <w:rPr>
            <w:noProof/>
            <w:webHidden/>
          </w:rPr>
        </w:r>
        <w:r w:rsidR="00545FA9">
          <w:rPr>
            <w:noProof/>
            <w:webHidden/>
          </w:rPr>
          <w:fldChar w:fldCharType="separate"/>
        </w:r>
        <w:r w:rsidR="00545FA9">
          <w:rPr>
            <w:noProof/>
            <w:webHidden/>
          </w:rPr>
          <w:t>143</w:t>
        </w:r>
        <w:r w:rsidR="00545FA9">
          <w:rPr>
            <w:noProof/>
            <w:webHidden/>
          </w:rPr>
          <w:fldChar w:fldCharType="end"/>
        </w:r>
      </w:hyperlink>
    </w:p>
    <w:p w14:paraId="3EC48E90"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713" w:history="1">
        <w:r w:rsidR="00545FA9" w:rsidRPr="00137BF3">
          <w:rPr>
            <w:rStyle w:val="Hyperlink"/>
            <w:noProof/>
          </w:rPr>
          <w:t>2.2.</w:t>
        </w:r>
        <w:r w:rsidR="00545FA9">
          <w:rPr>
            <w:rFonts w:asciiTheme="minorHAnsi" w:eastAsiaTheme="minorEastAsia" w:hAnsiTheme="minorHAnsi" w:cstheme="minorBidi"/>
            <w:caps w:val="0"/>
            <w:noProof/>
            <w:szCs w:val="22"/>
            <w:lang w:bidi="ar-SA"/>
          </w:rPr>
          <w:tab/>
        </w:r>
        <w:r w:rsidR="00545FA9" w:rsidRPr="00137BF3">
          <w:rPr>
            <w:rStyle w:val="Hyperlink"/>
            <w:noProof/>
          </w:rPr>
          <w:t>Tra cứu thông tin KH</w:t>
        </w:r>
        <w:r w:rsidR="00545FA9">
          <w:rPr>
            <w:noProof/>
            <w:webHidden/>
          </w:rPr>
          <w:tab/>
        </w:r>
        <w:r w:rsidR="00545FA9">
          <w:rPr>
            <w:noProof/>
            <w:webHidden/>
          </w:rPr>
          <w:fldChar w:fldCharType="begin"/>
        </w:r>
        <w:r w:rsidR="00545FA9">
          <w:rPr>
            <w:noProof/>
            <w:webHidden/>
          </w:rPr>
          <w:instrText xml:space="preserve"> PAGEREF _Toc78535713 \h </w:instrText>
        </w:r>
        <w:r w:rsidR="00545FA9">
          <w:rPr>
            <w:noProof/>
            <w:webHidden/>
          </w:rPr>
        </w:r>
        <w:r w:rsidR="00545FA9">
          <w:rPr>
            <w:noProof/>
            <w:webHidden/>
          </w:rPr>
          <w:fldChar w:fldCharType="separate"/>
        </w:r>
        <w:r w:rsidR="00545FA9">
          <w:rPr>
            <w:noProof/>
            <w:webHidden/>
          </w:rPr>
          <w:t>143</w:t>
        </w:r>
        <w:r w:rsidR="00545FA9">
          <w:rPr>
            <w:noProof/>
            <w:webHidden/>
          </w:rPr>
          <w:fldChar w:fldCharType="end"/>
        </w:r>
      </w:hyperlink>
    </w:p>
    <w:p w14:paraId="159DF0E6"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14" w:history="1">
        <w:r w:rsidR="00545FA9" w:rsidRPr="00137BF3">
          <w:rPr>
            <w:rStyle w:val="Hyperlink"/>
            <w:rFonts w:asciiTheme="majorHAnsi" w:hAnsiTheme="majorHAnsi"/>
          </w:rPr>
          <w:t>2.2.1.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Truy vấn số dư trái phiếu</w:t>
        </w:r>
        <w:r w:rsidR="00545FA9">
          <w:rPr>
            <w:webHidden/>
          </w:rPr>
          <w:tab/>
        </w:r>
        <w:r w:rsidR="00545FA9">
          <w:rPr>
            <w:webHidden/>
          </w:rPr>
          <w:fldChar w:fldCharType="begin"/>
        </w:r>
        <w:r w:rsidR="00545FA9">
          <w:rPr>
            <w:webHidden/>
          </w:rPr>
          <w:instrText xml:space="preserve"> PAGEREF _Toc78535714 \h </w:instrText>
        </w:r>
        <w:r w:rsidR="00545FA9">
          <w:rPr>
            <w:webHidden/>
          </w:rPr>
        </w:r>
        <w:r w:rsidR="00545FA9">
          <w:rPr>
            <w:webHidden/>
          </w:rPr>
          <w:fldChar w:fldCharType="separate"/>
        </w:r>
        <w:r w:rsidR="00545FA9">
          <w:rPr>
            <w:webHidden/>
          </w:rPr>
          <w:t>143</w:t>
        </w:r>
        <w:r w:rsidR="00545FA9">
          <w:rPr>
            <w:webHidden/>
          </w:rPr>
          <w:fldChar w:fldCharType="end"/>
        </w:r>
      </w:hyperlink>
    </w:p>
    <w:p w14:paraId="672F5F13"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15" w:history="1">
        <w:r w:rsidR="00545FA9" w:rsidRPr="00137BF3">
          <w:rPr>
            <w:rStyle w:val="Hyperlink"/>
            <w:rFonts w:asciiTheme="majorHAnsi" w:hAnsiTheme="majorHAnsi"/>
          </w:rPr>
          <w:t>2.2.2.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Sao kê giao dịch trái phiếu</w:t>
        </w:r>
        <w:r w:rsidR="00545FA9">
          <w:rPr>
            <w:webHidden/>
          </w:rPr>
          <w:tab/>
        </w:r>
        <w:r w:rsidR="00545FA9">
          <w:rPr>
            <w:webHidden/>
          </w:rPr>
          <w:fldChar w:fldCharType="begin"/>
        </w:r>
        <w:r w:rsidR="00545FA9">
          <w:rPr>
            <w:webHidden/>
          </w:rPr>
          <w:instrText xml:space="preserve"> PAGEREF _Toc78535715 \h </w:instrText>
        </w:r>
        <w:r w:rsidR="00545FA9">
          <w:rPr>
            <w:webHidden/>
          </w:rPr>
        </w:r>
        <w:r w:rsidR="00545FA9">
          <w:rPr>
            <w:webHidden/>
          </w:rPr>
          <w:fldChar w:fldCharType="separate"/>
        </w:r>
        <w:r w:rsidR="00545FA9">
          <w:rPr>
            <w:webHidden/>
          </w:rPr>
          <w:t>143</w:t>
        </w:r>
        <w:r w:rsidR="00545FA9">
          <w:rPr>
            <w:webHidden/>
          </w:rPr>
          <w:fldChar w:fldCharType="end"/>
        </w:r>
      </w:hyperlink>
    </w:p>
    <w:p w14:paraId="1F5F4C99"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16" w:history="1">
        <w:r w:rsidR="00545FA9" w:rsidRPr="00137BF3">
          <w:rPr>
            <w:rStyle w:val="Hyperlink"/>
            <w:rFonts w:asciiTheme="majorHAnsi" w:hAnsiTheme="majorHAnsi"/>
          </w:rPr>
          <w:t>2.2.3.</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Danh mục đầu tư</w:t>
        </w:r>
        <w:r w:rsidR="00545FA9">
          <w:rPr>
            <w:webHidden/>
          </w:rPr>
          <w:tab/>
        </w:r>
        <w:r w:rsidR="00545FA9">
          <w:rPr>
            <w:webHidden/>
          </w:rPr>
          <w:fldChar w:fldCharType="begin"/>
        </w:r>
        <w:r w:rsidR="00545FA9">
          <w:rPr>
            <w:webHidden/>
          </w:rPr>
          <w:instrText xml:space="preserve"> PAGEREF _Toc78535716 \h </w:instrText>
        </w:r>
        <w:r w:rsidR="00545FA9">
          <w:rPr>
            <w:webHidden/>
          </w:rPr>
        </w:r>
        <w:r w:rsidR="00545FA9">
          <w:rPr>
            <w:webHidden/>
          </w:rPr>
          <w:fldChar w:fldCharType="separate"/>
        </w:r>
        <w:r w:rsidR="00545FA9">
          <w:rPr>
            <w:webHidden/>
          </w:rPr>
          <w:t>143</w:t>
        </w:r>
        <w:r w:rsidR="00545FA9">
          <w:rPr>
            <w:webHidden/>
          </w:rPr>
          <w:fldChar w:fldCharType="end"/>
        </w:r>
      </w:hyperlink>
    </w:p>
    <w:p w14:paraId="260A4441"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17" w:history="1">
        <w:r w:rsidR="00545FA9" w:rsidRPr="00137BF3">
          <w:rPr>
            <w:rStyle w:val="Hyperlink"/>
            <w:rFonts w:asciiTheme="majorHAnsi" w:hAnsiTheme="majorHAnsi"/>
          </w:rPr>
          <w:t>2.2.4.</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Sổ lệnh</w:t>
        </w:r>
        <w:r w:rsidR="00545FA9">
          <w:rPr>
            <w:webHidden/>
          </w:rPr>
          <w:tab/>
        </w:r>
        <w:r w:rsidR="00545FA9">
          <w:rPr>
            <w:webHidden/>
          </w:rPr>
          <w:fldChar w:fldCharType="begin"/>
        </w:r>
        <w:r w:rsidR="00545FA9">
          <w:rPr>
            <w:webHidden/>
          </w:rPr>
          <w:instrText xml:space="preserve"> PAGEREF _Toc78535717 \h </w:instrText>
        </w:r>
        <w:r w:rsidR="00545FA9">
          <w:rPr>
            <w:webHidden/>
          </w:rPr>
        </w:r>
        <w:r w:rsidR="00545FA9">
          <w:rPr>
            <w:webHidden/>
          </w:rPr>
          <w:fldChar w:fldCharType="separate"/>
        </w:r>
        <w:r w:rsidR="00545FA9">
          <w:rPr>
            <w:webHidden/>
          </w:rPr>
          <w:t>143</w:t>
        </w:r>
        <w:r w:rsidR="00545FA9">
          <w:rPr>
            <w:webHidden/>
          </w:rPr>
          <w:fldChar w:fldCharType="end"/>
        </w:r>
      </w:hyperlink>
    </w:p>
    <w:p w14:paraId="72E92DB4" w14:textId="77777777" w:rsidR="00545FA9" w:rsidRDefault="006A57A9">
      <w:pPr>
        <w:pStyle w:val="TOC4"/>
        <w:tabs>
          <w:tab w:val="left" w:pos="1760"/>
          <w:tab w:val="right" w:leader="dot" w:pos="9651"/>
        </w:tabs>
        <w:rPr>
          <w:rFonts w:eastAsiaTheme="minorEastAsia" w:cstheme="minorBidi"/>
          <w:noProof/>
          <w:sz w:val="22"/>
          <w:szCs w:val="22"/>
        </w:rPr>
      </w:pPr>
      <w:hyperlink w:anchor="_Toc78535718" w:history="1">
        <w:r w:rsidR="00545FA9" w:rsidRPr="00137BF3">
          <w:rPr>
            <w:rStyle w:val="Hyperlink"/>
            <w:rFonts w:eastAsiaTheme="majorEastAsia"/>
            <w:noProof/>
            <w:lang w:bidi="en-US"/>
          </w:rPr>
          <w:t>2.2.4.1.</w:t>
        </w:r>
        <w:r w:rsidR="00545FA9">
          <w:rPr>
            <w:rFonts w:eastAsiaTheme="minorEastAsia" w:cstheme="minorBidi"/>
            <w:noProof/>
            <w:sz w:val="22"/>
            <w:szCs w:val="22"/>
          </w:rPr>
          <w:tab/>
        </w:r>
        <w:r w:rsidR="00545FA9" w:rsidRPr="00137BF3">
          <w:rPr>
            <w:rStyle w:val="Hyperlink"/>
            <w:rFonts w:eastAsiaTheme="majorEastAsia"/>
            <w:noProof/>
            <w:lang w:bidi="en-US"/>
          </w:rPr>
          <w:t>HĐ mua</w:t>
        </w:r>
        <w:r w:rsidR="00545FA9">
          <w:rPr>
            <w:noProof/>
            <w:webHidden/>
          </w:rPr>
          <w:tab/>
        </w:r>
        <w:r w:rsidR="00545FA9">
          <w:rPr>
            <w:noProof/>
            <w:webHidden/>
          </w:rPr>
          <w:fldChar w:fldCharType="begin"/>
        </w:r>
        <w:r w:rsidR="00545FA9">
          <w:rPr>
            <w:noProof/>
            <w:webHidden/>
          </w:rPr>
          <w:instrText xml:space="preserve"> PAGEREF _Toc78535718 \h </w:instrText>
        </w:r>
        <w:r w:rsidR="00545FA9">
          <w:rPr>
            <w:noProof/>
            <w:webHidden/>
          </w:rPr>
        </w:r>
        <w:r w:rsidR="00545FA9">
          <w:rPr>
            <w:noProof/>
            <w:webHidden/>
          </w:rPr>
          <w:fldChar w:fldCharType="separate"/>
        </w:r>
        <w:r w:rsidR="00545FA9">
          <w:rPr>
            <w:noProof/>
            <w:webHidden/>
          </w:rPr>
          <w:t>143</w:t>
        </w:r>
        <w:r w:rsidR="00545FA9">
          <w:rPr>
            <w:noProof/>
            <w:webHidden/>
          </w:rPr>
          <w:fldChar w:fldCharType="end"/>
        </w:r>
      </w:hyperlink>
    </w:p>
    <w:p w14:paraId="768B4627" w14:textId="77777777" w:rsidR="00545FA9" w:rsidRDefault="006A57A9">
      <w:pPr>
        <w:pStyle w:val="TOC4"/>
        <w:tabs>
          <w:tab w:val="left" w:pos="1760"/>
          <w:tab w:val="right" w:leader="dot" w:pos="9651"/>
        </w:tabs>
        <w:rPr>
          <w:rFonts w:eastAsiaTheme="minorEastAsia" w:cstheme="minorBidi"/>
          <w:noProof/>
          <w:sz w:val="22"/>
          <w:szCs w:val="22"/>
        </w:rPr>
      </w:pPr>
      <w:hyperlink w:anchor="_Toc78535719" w:history="1">
        <w:r w:rsidR="00545FA9" w:rsidRPr="00137BF3">
          <w:rPr>
            <w:rStyle w:val="Hyperlink"/>
            <w:rFonts w:eastAsiaTheme="majorEastAsia"/>
            <w:noProof/>
            <w:lang w:bidi="en-US"/>
          </w:rPr>
          <w:t>2.2.4.2.</w:t>
        </w:r>
        <w:r w:rsidR="00545FA9">
          <w:rPr>
            <w:rFonts w:eastAsiaTheme="minorEastAsia" w:cstheme="minorBidi"/>
            <w:noProof/>
            <w:sz w:val="22"/>
            <w:szCs w:val="22"/>
          </w:rPr>
          <w:tab/>
        </w:r>
        <w:r w:rsidR="00545FA9" w:rsidRPr="00137BF3">
          <w:rPr>
            <w:rStyle w:val="Hyperlink"/>
            <w:rFonts w:eastAsiaTheme="majorEastAsia"/>
            <w:noProof/>
            <w:lang w:bidi="en-US"/>
          </w:rPr>
          <w:t>HĐ bán</w:t>
        </w:r>
        <w:r w:rsidR="00545FA9">
          <w:rPr>
            <w:noProof/>
            <w:webHidden/>
          </w:rPr>
          <w:tab/>
        </w:r>
        <w:r w:rsidR="00545FA9">
          <w:rPr>
            <w:noProof/>
            <w:webHidden/>
          </w:rPr>
          <w:fldChar w:fldCharType="begin"/>
        </w:r>
        <w:r w:rsidR="00545FA9">
          <w:rPr>
            <w:noProof/>
            <w:webHidden/>
          </w:rPr>
          <w:instrText xml:space="preserve"> PAGEREF _Toc78535719 \h </w:instrText>
        </w:r>
        <w:r w:rsidR="00545FA9">
          <w:rPr>
            <w:noProof/>
            <w:webHidden/>
          </w:rPr>
        </w:r>
        <w:r w:rsidR="00545FA9">
          <w:rPr>
            <w:noProof/>
            <w:webHidden/>
          </w:rPr>
          <w:fldChar w:fldCharType="separate"/>
        </w:r>
        <w:r w:rsidR="00545FA9">
          <w:rPr>
            <w:noProof/>
            <w:webHidden/>
          </w:rPr>
          <w:t>143</w:t>
        </w:r>
        <w:r w:rsidR="00545FA9">
          <w:rPr>
            <w:noProof/>
            <w:webHidden/>
          </w:rPr>
          <w:fldChar w:fldCharType="end"/>
        </w:r>
      </w:hyperlink>
    </w:p>
    <w:p w14:paraId="580F386F" w14:textId="77777777" w:rsidR="00545FA9" w:rsidRDefault="006A57A9">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8535720" w:history="1">
        <w:r w:rsidR="00545FA9" w:rsidRPr="00137BF3">
          <w:rPr>
            <w:rStyle w:val="Hyperlink"/>
            <w:noProof/>
          </w:rPr>
          <w:t>3.</w:t>
        </w:r>
        <w:r w:rsidR="00545FA9">
          <w:rPr>
            <w:rFonts w:asciiTheme="minorHAnsi" w:eastAsiaTheme="minorEastAsia" w:hAnsiTheme="minorHAnsi" w:cstheme="minorBidi"/>
            <w:b w:val="0"/>
            <w:bCs w:val="0"/>
            <w:caps w:val="0"/>
            <w:noProof/>
            <w:szCs w:val="22"/>
            <w:lang w:bidi="ar-SA"/>
          </w:rPr>
          <w:tab/>
        </w:r>
        <w:r w:rsidR="00545FA9" w:rsidRPr="00137BF3">
          <w:rPr>
            <w:rStyle w:val="Hyperlink"/>
            <w:noProof/>
          </w:rPr>
          <w:t>Quản lý hạn mức mua, bán</w:t>
        </w:r>
        <w:r w:rsidR="00545FA9">
          <w:rPr>
            <w:noProof/>
            <w:webHidden/>
          </w:rPr>
          <w:tab/>
        </w:r>
        <w:r w:rsidR="00545FA9">
          <w:rPr>
            <w:noProof/>
            <w:webHidden/>
          </w:rPr>
          <w:fldChar w:fldCharType="begin"/>
        </w:r>
        <w:r w:rsidR="00545FA9">
          <w:rPr>
            <w:noProof/>
            <w:webHidden/>
          </w:rPr>
          <w:instrText xml:space="preserve"> PAGEREF _Toc78535720 \h </w:instrText>
        </w:r>
        <w:r w:rsidR="00545FA9">
          <w:rPr>
            <w:noProof/>
            <w:webHidden/>
          </w:rPr>
        </w:r>
        <w:r w:rsidR="00545FA9">
          <w:rPr>
            <w:noProof/>
            <w:webHidden/>
          </w:rPr>
          <w:fldChar w:fldCharType="separate"/>
        </w:r>
        <w:r w:rsidR="00545FA9">
          <w:rPr>
            <w:noProof/>
            <w:webHidden/>
          </w:rPr>
          <w:t>144</w:t>
        </w:r>
        <w:r w:rsidR="00545FA9">
          <w:rPr>
            <w:noProof/>
            <w:webHidden/>
          </w:rPr>
          <w:fldChar w:fldCharType="end"/>
        </w:r>
      </w:hyperlink>
    </w:p>
    <w:p w14:paraId="5AF4D450"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721" w:history="1">
        <w:r w:rsidR="00545FA9" w:rsidRPr="00137BF3">
          <w:rPr>
            <w:rStyle w:val="Hyperlink"/>
            <w:noProof/>
          </w:rPr>
          <w:t>3.1.</w:t>
        </w:r>
        <w:r w:rsidR="00545FA9">
          <w:rPr>
            <w:rFonts w:asciiTheme="minorHAnsi" w:eastAsiaTheme="minorEastAsia" w:hAnsiTheme="minorHAnsi" w:cstheme="minorBidi"/>
            <w:caps w:val="0"/>
            <w:noProof/>
            <w:szCs w:val="22"/>
            <w:lang w:bidi="ar-SA"/>
          </w:rPr>
          <w:tab/>
        </w:r>
        <w:r w:rsidR="00545FA9" w:rsidRPr="00137BF3">
          <w:rPr>
            <w:rStyle w:val="Hyperlink"/>
            <w:noProof/>
          </w:rPr>
          <w:t>Cách tính hạn mức bán ra còn lại</w:t>
        </w:r>
        <w:r w:rsidR="00545FA9">
          <w:rPr>
            <w:noProof/>
            <w:webHidden/>
          </w:rPr>
          <w:tab/>
        </w:r>
        <w:r w:rsidR="00545FA9">
          <w:rPr>
            <w:noProof/>
            <w:webHidden/>
          </w:rPr>
          <w:fldChar w:fldCharType="begin"/>
        </w:r>
        <w:r w:rsidR="00545FA9">
          <w:rPr>
            <w:noProof/>
            <w:webHidden/>
          </w:rPr>
          <w:instrText xml:space="preserve"> PAGEREF _Toc78535721 \h </w:instrText>
        </w:r>
        <w:r w:rsidR="00545FA9">
          <w:rPr>
            <w:noProof/>
            <w:webHidden/>
          </w:rPr>
        </w:r>
        <w:r w:rsidR="00545FA9">
          <w:rPr>
            <w:noProof/>
            <w:webHidden/>
          </w:rPr>
          <w:fldChar w:fldCharType="separate"/>
        </w:r>
        <w:r w:rsidR="00545FA9">
          <w:rPr>
            <w:noProof/>
            <w:webHidden/>
          </w:rPr>
          <w:t>144</w:t>
        </w:r>
        <w:r w:rsidR="00545FA9">
          <w:rPr>
            <w:noProof/>
            <w:webHidden/>
          </w:rPr>
          <w:fldChar w:fldCharType="end"/>
        </w:r>
      </w:hyperlink>
    </w:p>
    <w:p w14:paraId="7D81E0AB"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722" w:history="1">
        <w:r w:rsidR="00545FA9" w:rsidRPr="00137BF3">
          <w:rPr>
            <w:rStyle w:val="Hyperlink"/>
            <w:noProof/>
          </w:rPr>
          <w:t>3.2.</w:t>
        </w:r>
        <w:r w:rsidR="00545FA9">
          <w:rPr>
            <w:rFonts w:asciiTheme="minorHAnsi" w:eastAsiaTheme="minorEastAsia" w:hAnsiTheme="minorHAnsi" w:cstheme="minorBidi"/>
            <w:caps w:val="0"/>
            <w:noProof/>
            <w:szCs w:val="22"/>
            <w:lang w:bidi="ar-SA"/>
          </w:rPr>
          <w:tab/>
        </w:r>
        <w:r w:rsidR="00545FA9" w:rsidRPr="00137BF3">
          <w:rPr>
            <w:rStyle w:val="Hyperlink"/>
            <w:noProof/>
          </w:rPr>
          <w:t>Cách tính hạn mức mua lại còn lại</w:t>
        </w:r>
        <w:r w:rsidR="00545FA9">
          <w:rPr>
            <w:noProof/>
            <w:webHidden/>
          </w:rPr>
          <w:tab/>
        </w:r>
        <w:r w:rsidR="00545FA9">
          <w:rPr>
            <w:noProof/>
            <w:webHidden/>
          </w:rPr>
          <w:fldChar w:fldCharType="begin"/>
        </w:r>
        <w:r w:rsidR="00545FA9">
          <w:rPr>
            <w:noProof/>
            <w:webHidden/>
          </w:rPr>
          <w:instrText xml:space="preserve"> PAGEREF _Toc78535722 \h </w:instrText>
        </w:r>
        <w:r w:rsidR="00545FA9">
          <w:rPr>
            <w:noProof/>
            <w:webHidden/>
          </w:rPr>
        </w:r>
        <w:r w:rsidR="00545FA9">
          <w:rPr>
            <w:noProof/>
            <w:webHidden/>
          </w:rPr>
          <w:fldChar w:fldCharType="separate"/>
        </w:r>
        <w:r w:rsidR="00545FA9">
          <w:rPr>
            <w:noProof/>
            <w:webHidden/>
          </w:rPr>
          <w:t>144</w:t>
        </w:r>
        <w:r w:rsidR="00545FA9">
          <w:rPr>
            <w:noProof/>
            <w:webHidden/>
          </w:rPr>
          <w:fldChar w:fldCharType="end"/>
        </w:r>
      </w:hyperlink>
    </w:p>
    <w:p w14:paraId="7A94F7A1"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723" w:history="1">
        <w:r w:rsidR="00545FA9" w:rsidRPr="00137BF3">
          <w:rPr>
            <w:rStyle w:val="Hyperlink"/>
            <w:noProof/>
          </w:rPr>
          <w:t>3.3.</w:t>
        </w:r>
        <w:r w:rsidR="00545FA9">
          <w:rPr>
            <w:rFonts w:asciiTheme="minorHAnsi" w:eastAsiaTheme="minorEastAsia" w:hAnsiTheme="minorHAnsi" w:cstheme="minorBidi"/>
            <w:caps w:val="0"/>
            <w:noProof/>
            <w:szCs w:val="22"/>
            <w:lang w:bidi="ar-SA"/>
          </w:rPr>
          <w:tab/>
        </w:r>
        <w:r w:rsidR="00545FA9" w:rsidRPr="00137BF3">
          <w:rPr>
            <w:rStyle w:val="Hyperlink"/>
            <w:noProof/>
          </w:rPr>
          <w:t>Luồng ghi nhận tăng, giảm hạn mức bán ra</w:t>
        </w:r>
        <w:r w:rsidR="00545FA9">
          <w:rPr>
            <w:noProof/>
            <w:webHidden/>
          </w:rPr>
          <w:tab/>
        </w:r>
        <w:r w:rsidR="00545FA9">
          <w:rPr>
            <w:noProof/>
            <w:webHidden/>
          </w:rPr>
          <w:fldChar w:fldCharType="begin"/>
        </w:r>
        <w:r w:rsidR="00545FA9">
          <w:rPr>
            <w:noProof/>
            <w:webHidden/>
          </w:rPr>
          <w:instrText xml:space="preserve"> PAGEREF _Toc78535723 \h </w:instrText>
        </w:r>
        <w:r w:rsidR="00545FA9">
          <w:rPr>
            <w:noProof/>
            <w:webHidden/>
          </w:rPr>
        </w:r>
        <w:r w:rsidR="00545FA9">
          <w:rPr>
            <w:noProof/>
            <w:webHidden/>
          </w:rPr>
          <w:fldChar w:fldCharType="separate"/>
        </w:r>
        <w:r w:rsidR="00545FA9">
          <w:rPr>
            <w:noProof/>
            <w:webHidden/>
          </w:rPr>
          <w:t>145</w:t>
        </w:r>
        <w:r w:rsidR="00545FA9">
          <w:rPr>
            <w:noProof/>
            <w:webHidden/>
          </w:rPr>
          <w:fldChar w:fldCharType="end"/>
        </w:r>
      </w:hyperlink>
    </w:p>
    <w:p w14:paraId="3FECD0E7"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24" w:history="1">
        <w:r w:rsidR="00545FA9" w:rsidRPr="00137BF3">
          <w:rPr>
            <w:rStyle w:val="Hyperlink"/>
            <w:rFonts w:asciiTheme="majorHAnsi" w:hAnsiTheme="majorHAnsi"/>
          </w:rPr>
          <w:t>3.3.1.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Chấp thuận lệnh chào bán</w:t>
        </w:r>
        <w:r w:rsidR="00545FA9">
          <w:rPr>
            <w:webHidden/>
          </w:rPr>
          <w:tab/>
        </w:r>
        <w:r w:rsidR="00545FA9">
          <w:rPr>
            <w:webHidden/>
          </w:rPr>
          <w:fldChar w:fldCharType="begin"/>
        </w:r>
        <w:r w:rsidR="00545FA9">
          <w:rPr>
            <w:webHidden/>
          </w:rPr>
          <w:instrText xml:space="preserve"> PAGEREF _Toc78535724 \h </w:instrText>
        </w:r>
        <w:r w:rsidR="00545FA9">
          <w:rPr>
            <w:webHidden/>
          </w:rPr>
        </w:r>
        <w:r w:rsidR="00545FA9">
          <w:rPr>
            <w:webHidden/>
          </w:rPr>
          <w:fldChar w:fldCharType="separate"/>
        </w:r>
        <w:r w:rsidR="00545FA9">
          <w:rPr>
            <w:webHidden/>
          </w:rPr>
          <w:t>145</w:t>
        </w:r>
        <w:r w:rsidR="00545FA9">
          <w:rPr>
            <w:webHidden/>
          </w:rPr>
          <w:fldChar w:fldCharType="end"/>
        </w:r>
      </w:hyperlink>
    </w:p>
    <w:p w14:paraId="7B16F9AB"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25" w:history="1">
        <w:r w:rsidR="00545FA9" w:rsidRPr="00137BF3">
          <w:rPr>
            <w:rStyle w:val="Hyperlink"/>
            <w:rFonts w:asciiTheme="majorHAnsi" w:hAnsiTheme="majorHAnsi"/>
          </w:rPr>
          <w:t>3.3.2.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Yêu cầu bán lại</w:t>
        </w:r>
        <w:r w:rsidR="00545FA9">
          <w:rPr>
            <w:webHidden/>
          </w:rPr>
          <w:tab/>
        </w:r>
        <w:r w:rsidR="00545FA9">
          <w:rPr>
            <w:webHidden/>
          </w:rPr>
          <w:fldChar w:fldCharType="begin"/>
        </w:r>
        <w:r w:rsidR="00545FA9">
          <w:rPr>
            <w:webHidden/>
          </w:rPr>
          <w:instrText xml:space="preserve"> PAGEREF _Toc78535725 \h </w:instrText>
        </w:r>
        <w:r w:rsidR="00545FA9">
          <w:rPr>
            <w:webHidden/>
          </w:rPr>
        </w:r>
        <w:r w:rsidR="00545FA9">
          <w:rPr>
            <w:webHidden/>
          </w:rPr>
          <w:fldChar w:fldCharType="separate"/>
        </w:r>
        <w:r w:rsidR="00545FA9">
          <w:rPr>
            <w:webHidden/>
          </w:rPr>
          <w:t>147</w:t>
        </w:r>
        <w:r w:rsidR="00545FA9">
          <w:rPr>
            <w:webHidden/>
          </w:rPr>
          <w:fldChar w:fldCharType="end"/>
        </w:r>
      </w:hyperlink>
    </w:p>
    <w:p w14:paraId="3B750776"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726" w:history="1">
        <w:r w:rsidR="00545FA9" w:rsidRPr="00137BF3">
          <w:rPr>
            <w:rStyle w:val="Hyperlink"/>
            <w:noProof/>
          </w:rPr>
          <w:t>3.4.</w:t>
        </w:r>
        <w:r w:rsidR="00545FA9">
          <w:rPr>
            <w:rFonts w:asciiTheme="minorHAnsi" w:eastAsiaTheme="minorEastAsia" w:hAnsiTheme="minorHAnsi" w:cstheme="minorBidi"/>
            <w:caps w:val="0"/>
            <w:noProof/>
            <w:szCs w:val="22"/>
            <w:lang w:bidi="ar-SA"/>
          </w:rPr>
          <w:tab/>
        </w:r>
        <w:r w:rsidR="00545FA9" w:rsidRPr="00137BF3">
          <w:rPr>
            <w:rStyle w:val="Hyperlink"/>
            <w:noProof/>
          </w:rPr>
          <w:t>Luồng ghi nhận tăng, giảm hạn mức mua lại</w:t>
        </w:r>
        <w:r w:rsidR="00545FA9">
          <w:rPr>
            <w:noProof/>
            <w:webHidden/>
          </w:rPr>
          <w:tab/>
        </w:r>
        <w:r w:rsidR="00545FA9">
          <w:rPr>
            <w:noProof/>
            <w:webHidden/>
          </w:rPr>
          <w:fldChar w:fldCharType="begin"/>
        </w:r>
        <w:r w:rsidR="00545FA9">
          <w:rPr>
            <w:noProof/>
            <w:webHidden/>
          </w:rPr>
          <w:instrText xml:space="preserve"> PAGEREF _Toc78535726 \h </w:instrText>
        </w:r>
        <w:r w:rsidR="00545FA9">
          <w:rPr>
            <w:noProof/>
            <w:webHidden/>
          </w:rPr>
        </w:r>
        <w:r w:rsidR="00545FA9">
          <w:rPr>
            <w:noProof/>
            <w:webHidden/>
          </w:rPr>
          <w:fldChar w:fldCharType="separate"/>
        </w:r>
        <w:r w:rsidR="00545FA9">
          <w:rPr>
            <w:noProof/>
            <w:webHidden/>
          </w:rPr>
          <w:t>148</w:t>
        </w:r>
        <w:r w:rsidR="00545FA9">
          <w:rPr>
            <w:noProof/>
            <w:webHidden/>
          </w:rPr>
          <w:fldChar w:fldCharType="end"/>
        </w:r>
      </w:hyperlink>
    </w:p>
    <w:p w14:paraId="13AC1AC1"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27" w:history="1">
        <w:r w:rsidR="00545FA9" w:rsidRPr="00137BF3">
          <w:rPr>
            <w:rStyle w:val="Hyperlink"/>
            <w:rFonts w:asciiTheme="majorHAnsi" w:hAnsiTheme="majorHAnsi"/>
          </w:rPr>
          <w:t>3.4.1.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Yêu cầu bán lại</w:t>
        </w:r>
        <w:r w:rsidR="00545FA9">
          <w:rPr>
            <w:webHidden/>
          </w:rPr>
          <w:tab/>
        </w:r>
        <w:r w:rsidR="00545FA9">
          <w:rPr>
            <w:webHidden/>
          </w:rPr>
          <w:fldChar w:fldCharType="begin"/>
        </w:r>
        <w:r w:rsidR="00545FA9">
          <w:rPr>
            <w:webHidden/>
          </w:rPr>
          <w:instrText xml:space="preserve"> PAGEREF _Toc78535727 \h </w:instrText>
        </w:r>
        <w:r w:rsidR="00545FA9">
          <w:rPr>
            <w:webHidden/>
          </w:rPr>
        </w:r>
        <w:r w:rsidR="00545FA9">
          <w:rPr>
            <w:webHidden/>
          </w:rPr>
          <w:fldChar w:fldCharType="separate"/>
        </w:r>
        <w:r w:rsidR="00545FA9">
          <w:rPr>
            <w:webHidden/>
          </w:rPr>
          <w:t>148</w:t>
        </w:r>
        <w:r w:rsidR="00545FA9">
          <w:rPr>
            <w:webHidden/>
          </w:rPr>
          <w:fldChar w:fldCharType="end"/>
        </w:r>
      </w:hyperlink>
    </w:p>
    <w:p w14:paraId="4C8B0C45"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28" w:history="1">
        <w:r w:rsidR="00545FA9" w:rsidRPr="00137BF3">
          <w:rPr>
            <w:rStyle w:val="Hyperlink"/>
            <w:rFonts w:asciiTheme="majorHAnsi" w:hAnsiTheme="majorHAnsi"/>
          </w:rPr>
          <w:t>3.4.2.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Chấp thuận lệnh chào bán</w:t>
        </w:r>
        <w:r w:rsidR="00545FA9">
          <w:rPr>
            <w:webHidden/>
          </w:rPr>
          <w:tab/>
        </w:r>
        <w:r w:rsidR="00545FA9">
          <w:rPr>
            <w:webHidden/>
          </w:rPr>
          <w:fldChar w:fldCharType="begin"/>
        </w:r>
        <w:r w:rsidR="00545FA9">
          <w:rPr>
            <w:webHidden/>
          </w:rPr>
          <w:instrText xml:space="preserve"> PAGEREF _Toc78535728 \h </w:instrText>
        </w:r>
        <w:r w:rsidR="00545FA9">
          <w:rPr>
            <w:webHidden/>
          </w:rPr>
        </w:r>
        <w:r w:rsidR="00545FA9">
          <w:rPr>
            <w:webHidden/>
          </w:rPr>
          <w:fldChar w:fldCharType="separate"/>
        </w:r>
        <w:r w:rsidR="00545FA9">
          <w:rPr>
            <w:webHidden/>
          </w:rPr>
          <w:t>149</w:t>
        </w:r>
        <w:r w:rsidR="00545FA9">
          <w:rPr>
            <w:webHidden/>
          </w:rPr>
          <w:fldChar w:fldCharType="end"/>
        </w:r>
      </w:hyperlink>
    </w:p>
    <w:p w14:paraId="0D6288B6" w14:textId="77777777" w:rsidR="00545FA9" w:rsidRDefault="006A57A9">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8535729" w:history="1">
        <w:r w:rsidR="00545FA9" w:rsidRPr="00137BF3">
          <w:rPr>
            <w:rStyle w:val="Hyperlink"/>
            <w:noProof/>
          </w:rPr>
          <w:t>4.</w:t>
        </w:r>
        <w:r w:rsidR="00545FA9">
          <w:rPr>
            <w:rFonts w:asciiTheme="minorHAnsi" w:eastAsiaTheme="minorEastAsia" w:hAnsiTheme="minorHAnsi" w:cstheme="minorBidi"/>
            <w:b w:val="0"/>
            <w:bCs w:val="0"/>
            <w:caps w:val="0"/>
            <w:noProof/>
            <w:szCs w:val="22"/>
            <w:lang w:bidi="ar-SA"/>
          </w:rPr>
          <w:tab/>
        </w:r>
        <w:r w:rsidR="00545FA9" w:rsidRPr="00137BF3">
          <w:rPr>
            <w:rStyle w:val="Hyperlink"/>
            <w:noProof/>
          </w:rPr>
          <w:t>Trang login</w:t>
        </w:r>
        <w:r w:rsidR="00545FA9">
          <w:rPr>
            <w:noProof/>
            <w:webHidden/>
          </w:rPr>
          <w:tab/>
        </w:r>
        <w:r w:rsidR="00545FA9">
          <w:rPr>
            <w:noProof/>
            <w:webHidden/>
          </w:rPr>
          <w:fldChar w:fldCharType="begin"/>
        </w:r>
        <w:r w:rsidR="00545FA9">
          <w:rPr>
            <w:noProof/>
            <w:webHidden/>
          </w:rPr>
          <w:instrText xml:space="preserve"> PAGEREF _Toc78535729 \h </w:instrText>
        </w:r>
        <w:r w:rsidR="00545FA9">
          <w:rPr>
            <w:noProof/>
            <w:webHidden/>
          </w:rPr>
        </w:r>
        <w:r w:rsidR="00545FA9">
          <w:rPr>
            <w:noProof/>
            <w:webHidden/>
          </w:rPr>
          <w:fldChar w:fldCharType="separate"/>
        </w:r>
        <w:r w:rsidR="00545FA9">
          <w:rPr>
            <w:noProof/>
            <w:webHidden/>
          </w:rPr>
          <w:t>151</w:t>
        </w:r>
        <w:r w:rsidR="00545FA9">
          <w:rPr>
            <w:noProof/>
            <w:webHidden/>
          </w:rPr>
          <w:fldChar w:fldCharType="end"/>
        </w:r>
      </w:hyperlink>
    </w:p>
    <w:p w14:paraId="18237933"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730" w:history="1">
        <w:r w:rsidR="00545FA9" w:rsidRPr="00137BF3">
          <w:rPr>
            <w:rStyle w:val="Hyperlink"/>
            <w:noProof/>
          </w:rPr>
          <w:t>4.1.</w:t>
        </w:r>
        <w:r w:rsidR="00545FA9">
          <w:rPr>
            <w:rFonts w:asciiTheme="minorHAnsi" w:eastAsiaTheme="minorEastAsia" w:hAnsiTheme="minorHAnsi" w:cstheme="minorBidi"/>
            <w:caps w:val="0"/>
            <w:noProof/>
            <w:szCs w:val="22"/>
            <w:lang w:bidi="ar-SA"/>
          </w:rPr>
          <w:tab/>
        </w:r>
        <w:r w:rsidR="00545FA9" w:rsidRPr="00137BF3">
          <w:rPr>
            <w:rStyle w:val="Hyperlink"/>
            <w:noProof/>
          </w:rPr>
          <w:t>Yêu cầu login</w:t>
        </w:r>
        <w:r w:rsidR="00545FA9">
          <w:rPr>
            <w:noProof/>
            <w:webHidden/>
          </w:rPr>
          <w:tab/>
        </w:r>
        <w:r w:rsidR="00545FA9">
          <w:rPr>
            <w:noProof/>
            <w:webHidden/>
          </w:rPr>
          <w:fldChar w:fldCharType="begin"/>
        </w:r>
        <w:r w:rsidR="00545FA9">
          <w:rPr>
            <w:noProof/>
            <w:webHidden/>
          </w:rPr>
          <w:instrText xml:space="preserve"> PAGEREF _Toc78535730 \h </w:instrText>
        </w:r>
        <w:r w:rsidR="00545FA9">
          <w:rPr>
            <w:noProof/>
            <w:webHidden/>
          </w:rPr>
        </w:r>
        <w:r w:rsidR="00545FA9">
          <w:rPr>
            <w:noProof/>
            <w:webHidden/>
          </w:rPr>
          <w:fldChar w:fldCharType="separate"/>
        </w:r>
        <w:r w:rsidR="00545FA9">
          <w:rPr>
            <w:noProof/>
            <w:webHidden/>
          </w:rPr>
          <w:t>151</w:t>
        </w:r>
        <w:r w:rsidR="00545FA9">
          <w:rPr>
            <w:noProof/>
            <w:webHidden/>
          </w:rPr>
          <w:fldChar w:fldCharType="end"/>
        </w:r>
      </w:hyperlink>
    </w:p>
    <w:p w14:paraId="23ED4D28"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731" w:history="1">
        <w:r w:rsidR="00545FA9" w:rsidRPr="00137BF3">
          <w:rPr>
            <w:rStyle w:val="Hyperlink"/>
            <w:noProof/>
          </w:rPr>
          <w:t>4.2.</w:t>
        </w:r>
        <w:r w:rsidR="00545FA9">
          <w:rPr>
            <w:rFonts w:asciiTheme="minorHAnsi" w:eastAsiaTheme="minorEastAsia" w:hAnsiTheme="minorHAnsi" w:cstheme="minorBidi"/>
            <w:caps w:val="0"/>
            <w:noProof/>
            <w:szCs w:val="22"/>
            <w:lang w:bidi="ar-SA"/>
          </w:rPr>
          <w:tab/>
        </w:r>
        <w:r w:rsidR="00545FA9" w:rsidRPr="00137BF3">
          <w:rPr>
            <w:rStyle w:val="Hyperlink"/>
            <w:noProof/>
          </w:rPr>
          <w:t>Quên mật khẩu</w:t>
        </w:r>
        <w:r w:rsidR="00545FA9">
          <w:rPr>
            <w:noProof/>
            <w:webHidden/>
          </w:rPr>
          <w:tab/>
        </w:r>
        <w:r w:rsidR="00545FA9">
          <w:rPr>
            <w:noProof/>
            <w:webHidden/>
          </w:rPr>
          <w:fldChar w:fldCharType="begin"/>
        </w:r>
        <w:r w:rsidR="00545FA9">
          <w:rPr>
            <w:noProof/>
            <w:webHidden/>
          </w:rPr>
          <w:instrText xml:space="preserve"> PAGEREF _Toc78535731 \h </w:instrText>
        </w:r>
        <w:r w:rsidR="00545FA9">
          <w:rPr>
            <w:noProof/>
            <w:webHidden/>
          </w:rPr>
        </w:r>
        <w:r w:rsidR="00545FA9">
          <w:rPr>
            <w:noProof/>
            <w:webHidden/>
          </w:rPr>
          <w:fldChar w:fldCharType="separate"/>
        </w:r>
        <w:r w:rsidR="00545FA9">
          <w:rPr>
            <w:noProof/>
            <w:webHidden/>
          </w:rPr>
          <w:t>151</w:t>
        </w:r>
        <w:r w:rsidR="00545FA9">
          <w:rPr>
            <w:noProof/>
            <w:webHidden/>
          </w:rPr>
          <w:fldChar w:fldCharType="end"/>
        </w:r>
      </w:hyperlink>
    </w:p>
    <w:p w14:paraId="61B5B0C6"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32" w:history="1">
        <w:r w:rsidR="00545FA9" w:rsidRPr="00137BF3">
          <w:rPr>
            <w:rStyle w:val="Hyperlink"/>
            <w:rFonts w:asciiTheme="majorHAnsi" w:hAnsiTheme="majorHAnsi"/>
          </w:rPr>
          <w:t>4.2.1.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Mô tả giao diện</w:t>
        </w:r>
        <w:r w:rsidR="00545FA9">
          <w:rPr>
            <w:webHidden/>
          </w:rPr>
          <w:tab/>
        </w:r>
        <w:r w:rsidR="00545FA9">
          <w:rPr>
            <w:webHidden/>
          </w:rPr>
          <w:fldChar w:fldCharType="begin"/>
        </w:r>
        <w:r w:rsidR="00545FA9">
          <w:rPr>
            <w:webHidden/>
          </w:rPr>
          <w:instrText xml:space="preserve"> PAGEREF _Toc78535732 \h </w:instrText>
        </w:r>
        <w:r w:rsidR="00545FA9">
          <w:rPr>
            <w:webHidden/>
          </w:rPr>
        </w:r>
        <w:r w:rsidR="00545FA9">
          <w:rPr>
            <w:webHidden/>
          </w:rPr>
          <w:fldChar w:fldCharType="separate"/>
        </w:r>
        <w:r w:rsidR="00545FA9">
          <w:rPr>
            <w:webHidden/>
          </w:rPr>
          <w:t>151</w:t>
        </w:r>
        <w:r w:rsidR="00545FA9">
          <w:rPr>
            <w:webHidden/>
          </w:rPr>
          <w:fldChar w:fldCharType="end"/>
        </w:r>
      </w:hyperlink>
    </w:p>
    <w:p w14:paraId="124B9372"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33" w:history="1">
        <w:r w:rsidR="00545FA9" w:rsidRPr="00137BF3">
          <w:rPr>
            <w:rStyle w:val="Hyperlink"/>
            <w:rFonts w:asciiTheme="majorHAnsi" w:hAnsiTheme="majorHAnsi"/>
          </w:rPr>
          <w:t>4.2.2.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Quy tắc xử lý</w:t>
        </w:r>
        <w:r w:rsidR="00545FA9">
          <w:rPr>
            <w:webHidden/>
          </w:rPr>
          <w:tab/>
        </w:r>
        <w:r w:rsidR="00545FA9">
          <w:rPr>
            <w:webHidden/>
          </w:rPr>
          <w:fldChar w:fldCharType="begin"/>
        </w:r>
        <w:r w:rsidR="00545FA9">
          <w:rPr>
            <w:webHidden/>
          </w:rPr>
          <w:instrText xml:space="preserve"> PAGEREF _Toc78535733 \h </w:instrText>
        </w:r>
        <w:r w:rsidR="00545FA9">
          <w:rPr>
            <w:webHidden/>
          </w:rPr>
        </w:r>
        <w:r w:rsidR="00545FA9">
          <w:rPr>
            <w:webHidden/>
          </w:rPr>
          <w:fldChar w:fldCharType="separate"/>
        </w:r>
        <w:r w:rsidR="00545FA9">
          <w:rPr>
            <w:webHidden/>
          </w:rPr>
          <w:t>151</w:t>
        </w:r>
        <w:r w:rsidR="00545FA9">
          <w:rPr>
            <w:webHidden/>
          </w:rPr>
          <w:fldChar w:fldCharType="end"/>
        </w:r>
      </w:hyperlink>
    </w:p>
    <w:p w14:paraId="78642506"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734" w:history="1">
        <w:r w:rsidR="00545FA9" w:rsidRPr="00137BF3">
          <w:rPr>
            <w:rStyle w:val="Hyperlink"/>
            <w:noProof/>
          </w:rPr>
          <w:t>4.3.</w:t>
        </w:r>
        <w:r w:rsidR="00545FA9">
          <w:rPr>
            <w:rFonts w:asciiTheme="minorHAnsi" w:eastAsiaTheme="minorEastAsia" w:hAnsiTheme="minorHAnsi" w:cstheme="minorBidi"/>
            <w:caps w:val="0"/>
            <w:noProof/>
            <w:szCs w:val="22"/>
            <w:lang w:bidi="ar-SA"/>
          </w:rPr>
          <w:tab/>
        </w:r>
        <w:r w:rsidR="00545FA9" w:rsidRPr="00137BF3">
          <w:rPr>
            <w:rStyle w:val="Hyperlink"/>
            <w:noProof/>
          </w:rPr>
          <w:t>Đăng ký</w:t>
        </w:r>
        <w:r w:rsidR="00545FA9">
          <w:rPr>
            <w:noProof/>
            <w:webHidden/>
          </w:rPr>
          <w:tab/>
        </w:r>
        <w:r w:rsidR="00545FA9">
          <w:rPr>
            <w:noProof/>
            <w:webHidden/>
          </w:rPr>
          <w:fldChar w:fldCharType="begin"/>
        </w:r>
        <w:r w:rsidR="00545FA9">
          <w:rPr>
            <w:noProof/>
            <w:webHidden/>
          </w:rPr>
          <w:instrText xml:space="preserve"> PAGEREF _Toc78535734 \h </w:instrText>
        </w:r>
        <w:r w:rsidR="00545FA9">
          <w:rPr>
            <w:noProof/>
            <w:webHidden/>
          </w:rPr>
        </w:r>
        <w:r w:rsidR="00545FA9">
          <w:rPr>
            <w:noProof/>
            <w:webHidden/>
          </w:rPr>
          <w:fldChar w:fldCharType="separate"/>
        </w:r>
        <w:r w:rsidR="00545FA9">
          <w:rPr>
            <w:noProof/>
            <w:webHidden/>
          </w:rPr>
          <w:t>152</w:t>
        </w:r>
        <w:r w:rsidR="00545FA9">
          <w:rPr>
            <w:noProof/>
            <w:webHidden/>
          </w:rPr>
          <w:fldChar w:fldCharType="end"/>
        </w:r>
      </w:hyperlink>
    </w:p>
    <w:p w14:paraId="34ED4241" w14:textId="77777777" w:rsidR="00545FA9" w:rsidRDefault="006A57A9">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8535735" w:history="1">
        <w:r w:rsidR="00545FA9" w:rsidRPr="00137BF3">
          <w:rPr>
            <w:rStyle w:val="Hyperlink"/>
            <w:noProof/>
          </w:rPr>
          <w:t>5.</w:t>
        </w:r>
        <w:r w:rsidR="00545FA9">
          <w:rPr>
            <w:rFonts w:asciiTheme="minorHAnsi" w:eastAsiaTheme="minorEastAsia" w:hAnsiTheme="minorHAnsi" w:cstheme="minorBidi"/>
            <w:b w:val="0"/>
            <w:bCs w:val="0"/>
            <w:caps w:val="0"/>
            <w:noProof/>
            <w:szCs w:val="22"/>
            <w:lang w:bidi="ar-SA"/>
          </w:rPr>
          <w:tab/>
        </w:r>
        <w:r w:rsidR="00545FA9" w:rsidRPr="00137BF3">
          <w:rPr>
            <w:rStyle w:val="Hyperlink"/>
            <w:noProof/>
          </w:rPr>
          <w:t>Chức năng khác</w:t>
        </w:r>
        <w:r w:rsidR="00545FA9">
          <w:rPr>
            <w:noProof/>
            <w:webHidden/>
          </w:rPr>
          <w:tab/>
        </w:r>
        <w:r w:rsidR="00545FA9">
          <w:rPr>
            <w:noProof/>
            <w:webHidden/>
          </w:rPr>
          <w:fldChar w:fldCharType="begin"/>
        </w:r>
        <w:r w:rsidR="00545FA9">
          <w:rPr>
            <w:noProof/>
            <w:webHidden/>
          </w:rPr>
          <w:instrText xml:space="preserve"> PAGEREF _Toc78535735 \h </w:instrText>
        </w:r>
        <w:r w:rsidR="00545FA9">
          <w:rPr>
            <w:noProof/>
            <w:webHidden/>
          </w:rPr>
        </w:r>
        <w:r w:rsidR="00545FA9">
          <w:rPr>
            <w:noProof/>
            <w:webHidden/>
          </w:rPr>
          <w:fldChar w:fldCharType="separate"/>
        </w:r>
        <w:r w:rsidR="00545FA9">
          <w:rPr>
            <w:noProof/>
            <w:webHidden/>
          </w:rPr>
          <w:t>158</w:t>
        </w:r>
        <w:r w:rsidR="00545FA9">
          <w:rPr>
            <w:noProof/>
            <w:webHidden/>
          </w:rPr>
          <w:fldChar w:fldCharType="end"/>
        </w:r>
      </w:hyperlink>
    </w:p>
    <w:p w14:paraId="0D1380D2" w14:textId="77777777" w:rsidR="00545FA9" w:rsidRDefault="006A57A9">
      <w:pPr>
        <w:pStyle w:val="TOC2"/>
        <w:tabs>
          <w:tab w:val="left" w:pos="880"/>
          <w:tab w:val="right" w:leader="dot" w:pos="9651"/>
        </w:tabs>
        <w:rPr>
          <w:rFonts w:asciiTheme="minorHAnsi" w:eastAsiaTheme="minorEastAsia" w:hAnsiTheme="minorHAnsi" w:cstheme="minorBidi"/>
          <w:caps w:val="0"/>
          <w:noProof/>
          <w:szCs w:val="22"/>
          <w:lang w:bidi="ar-SA"/>
        </w:rPr>
      </w:pPr>
      <w:hyperlink w:anchor="_Toc78535736" w:history="1">
        <w:r w:rsidR="00545FA9" w:rsidRPr="00137BF3">
          <w:rPr>
            <w:rStyle w:val="Hyperlink"/>
            <w:noProof/>
          </w:rPr>
          <w:t>5.1.</w:t>
        </w:r>
        <w:r w:rsidR="00545FA9">
          <w:rPr>
            <w:rFonts w:asciiTheme="minorHAnsi" w:eastAsiaTheme="minorEastAsia" w:hAnsiTheme="minorHAnsi" w:cstheme="minorBidi"/>
            <w:caps w:val="0"/>
            <w:noProof/>
            <w:szCs w:val="22"/>
            <w:lang w:bidi="ar-SA"/>
          </w:rPr>
          <w:tab/>
        </w:r>
        <w:r w:rsidR="00545FA9" w:rsidRPr="00137BF3">
          <w:rPr>
            <w:rStyle w:val="Hyperlink"/>
            <w:noProof/>
          </w:rPr>
          <w:t>Thay đổi mật khẩu</w:t>
        </w:r>
        <w:r w:rsidR="00545FA9">
          <w:rPr>
            <w:noProof/>
            <w:webHidden/>
          </w:rPr>
          <w:tab/>
        </w:r>
        <w:r w:rsidR="00545FA9">
          <w:rPr>
            <w:noProof/>
            <w:webHidden/>
          </w:rPr>
          <w:fldChar w:fldCharType="begin"/>
        </w:r>
        <w:r w:rsidR="00545FA9">
          <w:rPr>
            <w:noProof/>
            <w:webHidden/>
          </w:rPr>
          <w:instrText xml:space="preserve"> PAGEREF _Toc78535736 \h </w:instrText>
        </w:r>
        <w:r w:rsidR="00545FA9">
          <w:rPr>
            <w:noProof/>
            <w:webHidden/>
          </w:rPr>
        </w:r>
        <w:r w:rsidR="00545FA9">
          <w:rPr>
            <w:noProof/>
            <w:webHidden/>
          </w:rPr>
          <w:fldChar w:fldCharType="separate"/>
        </w:r>
        <w:r w:rsidR="00545FA9">
          <w:rPr>
            <w:noProof/>
            <w:webHidden/>
          </w:rPr>
          <w:t>158</w:t>
        </w:r>
        <w:r w:rsidR="00545FA9">
          <w:rPr>
            <w:noProof/>
            <w:webHidden/>
          </w:rPr>
          <w:fldChar w:fldCharType="end"/>
        </w:r>
      </w:hyperlink>
    </w:p>
    <w:p w14:paraId="4041BD86"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37" w:history="1">
        <w:r w:rsidR="00545FA9" w:rsidRPr="00137BF3">
          <w:rPr>
            <w:rStyle w:val="Hyperlink"/>
            <w:rFonts w:asciiTheme="majorHAnsi" w:hAnsiTheme="majorHAnsi"/>
          </w:rPr>
          <w:t>5.1.1.</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Mô tả giao diện</w:t>
        </w:r>
        <w:r w:rsidR="00545FA9">
          <w:rPr>
            <w:webHidden/>
          </w:rPr>
          <w:tab/>
        </w:r>
        <w:r w:rsidR="00545FA9">
          <w:rPr>
            <w:webHidden/>
          </w:rPr>
          <w:fldChar w:fldCharType="begin"/>
        </w:r>
        <w:r w:rsidR="00545FA9">
          <w:rPr>
            <w:webHidden/>
          </w:rPr>
          <w:instrText xml:space="preserve"> PAGEREF _Toc78535737 \h </w:instrText>
        </w:r>
        <w:r w:rsidR="00545FA9">
          <w:rPr>
            <w:webHidden/>
          </w:rPr>
        </w:r>
        <w:r w:rsidR="00545FA9">
          <w:rPr>
            <w:webHidden/>
          </w:rPr>
          <w:fldChar w:fldCharType="separate"/>
        </w:r>
        <w:r w:rsidR="00545FA9">
          <w:rPr>
            <w:webHidden/>
          </w:rPr>
          <w:t>158</w:t>
        </w:r>
        <w:r w:rsidR="00545FA9">
          <w:rPr>
            <w:webHidden/>
          </w:rPr>
          <w:fldChar w:fldCharType="end"/>
        </w:r>
      </w:hyperlink>
    </w:p>
    <w:p w14:paraId="3510913A" w14:textId="77777777" w:rsidR="00545FA9" w:rsidRDefault="006A57A9">
      <w:pPr>
        <w:pStyle w:val="TOC3"/>
        <w:rPr>
          <w:rFonts w:asciiTheme="minorHAnsi" w:eastAsiaTheme="minorEastAsia" w:hAnsiTheme="minorHAnsi" w:cstheme="minorBidi"/>
          <w:bCs w:val="0"/>
          <w:iCs w:val="0"/>
          <w:caps w:val="0"/>
          <w:snapToGrid/>
          <w:w w:val="100"/>
          <w:szCs w:val="22"/>
          <w:lang w:bidi="ar-SA"/>
        </w:rPr>
      </w:pPr>
      <w:hyperlink w:anchor="_Toc78535738" w:history="1">
        <w:r w:rsidR="00545FA9" w:rsidRPr="00137BF3">
          <w:rPr>
            <w:rStyle w:val="Hyperlink"/>
            <w:rFonts w:asciiTheme="majorHAnsi" w:hAnsiTheme="majorHAnsi"/>
          </w:rPr>
          <w:t>5.1.2.</w:t>
        </w:r>
        <w:r w:rsidR="00545FA9">
          <w:rPr>
            <w:rFonts w:asciiTheme="minorHAnsi" w:eastAsiaTheme="minorEastAsia" w:hAnsiTheme="minorHAnsi" w:cstheme="minorBidi"/>
            <w:bCs w:val="0"/>
            <w:iCs w:val="0"/>
            <w:caps w:val="0"/>
            <w:snapToGrid/>
            <w:w w:val="100"/>
            <w:szCs w:val="22"/>
            <w:lang w:bidi="ar-SA"/>
          </w:rPr>
          <w:tab/>
        </w:r>
        <w:r w:rsidR="00545FA9" w:rsidRPr="00137BF3">
          <w:rPr>
            <w:rStyle w:val="Hyperlink"/>
          </w:rPr>
          <w:t>Quy tắc xử lý</w:t>
        </w:r>
        <w:r w:rsidR="00545FA9">
          <w:rPr>
            <w:webHidden/>
          </w:rPr>
          <w:tab/>
        </w:r>
        <w:r w:rsidR="00545FA9">
          <w:rPr>
            <w:webHidden/>
          </w:rPr>
          <w:fldChar w:fldCharType="begin"/>
        </w:r>
        <w:r w:rsidR="00545FA9">
          <w:rPr>
            <w:webHidden/>
          </w:rPr>
          <w:instrText xml:space="preserve"> PAGEREF _Toc78535738 \h </w:instrText>
        </w:r>
        <w:r w:rsidR="00545FA9">
          <w:rPr>
            <w:webHidden/>
          </w:rPr>
        </w:r>
        <w:r w:rsidR="00545FA9">
          <w:rPr>
            <w:webHidden/>
          </w:rPr>
          <w:fldChar w:fldCharType="separate"/>
        </w:r>
        <w:r w:rsidR="00545FA9">
          <w:rPr>
            <w:webHidden/>
          </w:rPr>
          <w:t>158</w:t>
        </w:r>
        <w:r w:rsidR="00545FA9">
          <w:rPr>
            <w:webHidden/>
          </w:rPr>
          <w:fldChar w:fldCharType="end"/>
        </w:r>
      </w:hyperlink>
    </w:p>
    <w:p w14:paraId="57A025DA" w14:textId="77777777" w:rsidR="00545FA9" w:rsidRDefault="006A57A9">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8535739" w:history="1">
        <w:r w:rsidR="00545FA9" w:rsidRPr="00137BF3">
          <w:rPr>
            <w:rStyle w:val="Hyperlink"/>
            <w:noProof/>
          </w:rPr>
          <w:t>6.</w:t>
        </w:r>
        <w:r w:rsidR="00545FA9">
          <w:rPr>
            <w:rFonts w:asciiTheme="minorHAnsi" w:eastAsiaTheme="minorEastAsia" w:hAnsiTheme="minorHAnsi" w:cstheme="minorBidi"/>
            <w:b w:val="0"/>
            <w:bCs w:val="0"/>
            <w:caps w:val="0"/>
            <w:noProof/>
            <w:szCs w:val="22"/>
            <w:lang w:bidi="ar-SA"/>
          </w:rPr>
          <w:tab/>
        </w:r>
        <w:r w:rsidR="00545FA9" w:rsidRPr="00137BF3">
          <w:rPr>
            <w:rStyle w:val="Hyperlink"/>
            <w:noProof/>
          </w:rPr>
          <w:t>Báo cáo</w:t>
        </w:r>
        <w:r w:rsidR="00545FA9">
          <w:rPr>
            <w:noProof/>
            <w:webHidden/>
          </w:rPr>
          <w:tab/>
        </w:r>
        <w:r w:rsidR="00545FA9">
          <w:rPr>
            <w:noProof/>
            <w:webHidden/>
          </w:rPr>
          <w:fldChar w:fldCharType="begin"/>
        </w:r>
        <w:r w:rsidR="00545FA9">
          <w:rPr>
            <w:noProof/>
            <w:webHidden/>
          </w:rPr>
          <w:instrText xml:space="preserve"> PAGEREF _Toc78535739 \h </w:instrText>
        </w:r>
        <w:r w:rsidR="00545FA9">
          <w:rPr>
            <w:noProof/>
            <w:webHidden/>
          </w:rPr>
        </w:r>
        <w:r w:rsidR="00545FA9">
          <w:rPr>
            <w:noProof/>
            <w:webHidden/>
          </w:rPr>
          <w:fldChar w:fldCharType="separate"/>
        </w:r>
        <w:r w:rsidR="00545FA9">
          <w:rPr>
            <w:noProof/>
            <w:webHidden/>
          </w:rPr>
          <w:t>159</w:t>
        </w:r>
        <w:r w:rsidR="00545FA9">
          <w:rPr>
            <w:noProof/>
            <w:webHidden/>
          </w:rPr>
          <w:fldChar w:fldCharType="end"/>
        </w:r>
      </w:hyperlink>
    </w:p>
    <w:p w14:paraId="3C70EFAF" w14:textId="4D4BF295" w:rsidR="0079292E" w:rsidRDefault="00095F9F" w:rsidP="00743673">
      <w:pPr>
        <w:pStyle w:val="Heading1"/>
        <w:spacing w:after="120"/>
        <w:jc w:val="both"/>
      </w:pPr>
      <w:r w:rsidRPr="00095F9F">
        <w:rPr>
          <w:b w:val="0"/>
          <w:bCs/>
          <w:caps w:val="0"/>
          <w:sz w:val="22"/>
        </w:rPr>
        <w:lastRenderedPageBreak/>
        <w:fldChar w:fldCharType="end"/>
      </w:r>
      <w:bookmarkStart w:id="1" w:name="_Toc78535441"/>
      <w:r w:rsidR="00526AFA">
        <w:t>Hệ thống Backoffice</w:t>
      </w:r>
      <w:bookmarkEnd w:id="1"/>
    </w:p>
    <w:p w14:paraId="75A61185" w14:textId="77777777" w:rsidR="008576F1" w:rsidRPr="008576F1" w:rsidRDefault="008576F1" w:rsidP="008576F1">
      <w:pPr>
        <w:rPr>
          <w:lang w:bidi="en-US"/>
        </w:rPr>
      </w:pPr>
    </w:p>
    <w:p w14:paraId="00D2297B" w14:textId="4CEBD341" w:rsidR="008576F1" w:rsidRDefault="008576F1" w:rsidP="008576F1">
      <w:r>
        <w:object w:dxaOrig="13740" w:dyaOrig="10441" w14:anchorId="110852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pt;height:366.85pt" o:ole="">
            <v:imagedata r:id="rId8" o:title=""/>
          </v:shape>
          <o:OLEObject Type="Embed" ProgID="Visio.Drawing.15" ShapeID="_x0000_i1025" DrawAspect="Content" ObjectID="_1692538944" r:id="rId9"/>
        </w:object>
      </w:r>
    </w:p>
    <w:p w14:paraId="5818A18E" w14:textId="77777777" w:rsidR="008576F1" w:rsidRPr="008576F1" w:rsidRDefault="008576F1" w:rsidP="008576F1"/>
    <w:p w14:paraId="015484FF" w14:textId="77777777" w:rsidR="008576F1" w:rsidRPr="008576F1" w:rsidRDefault="008576F1" w:rsidP="008576F1"/>
    <w:p w14:paraId="0E143264" w14:textId="7F12E8CB" w:rsidR="008576F1" w:rsidRDefault="008576F1" w:rsidP="008576F1"/>
    <w:p w14:paraId="1379C064" w14:textId="107F1EEF" w:rsidR="008576F1" w:rsidRDefault="008576F1" w:rsidP="008576F1"/>
    <w:p w14:paraId="6C1282B6" w14:textId="73DC8758" w:rsidR="008576F1" w:rsidRDefault="00526AFA" w:rsidP="008576F1">
      <w:pPr>
        <w:pStyle w:val="Heading2"/>
        <w:ind w:left="270"/>
      </w:pPr>
      <w:bookmarkStart w:id="2" w:name="_Toc78535442"/>
      <w:r>
        <w:t>Thông tin trái phiếu gốc</w:t>
      </w:r>
      <w:bookmarkEnd w:id="2"/>
    </w:p>
    <w:p w14:paraId="6E412883" w14:textId="5E05B7BD" w:rsidR="008576F1" w:rsidRPr="008576F1" w:rsidRDefault="008576F1" w:rsidP="008576F1">
      <w:pPr>
        <w:rPr>
          <w:lang w:bidi="en-US"/>
        </w:rPr>
      </w:pPr>
      <w:r>
        <w:object w:dxaOrig="12766" w:dyaOrig="4486" w14:anchorId="3FC2F809">
          <v:shape id="_x0000_i1026" type="#_x0000_t75" style="width:482.55pt;height:169.7pt" o:ole="">
            <v:imagedata r:id="rId10" o:title=""/>
          </v:shape>
          <o:OLEObject Type="Embed" ProgID="Visio.Drawing.15" ShapeID="_x0000_i1026" DrawAspect="Content" ObjectID="_1692538945" r:id="rId11"/>
        </w:object>
      </w:r>
    </w:p>
    <w:p w14:paraId="11B4441F" w14:textId="0CE7807F" w:rsidR="00A31C0D" w:rsidRPr="00A31C0D" w:rsidRDefault="00526AFA" w:rsidP="0043077A">
      <w:pPr>
        <w:pStyle w:val="Heading3"/>
      </w:pPr>
      <w:bookmarkStart w:id="3" w:name="_Toc78535443"/>
      <w:r>
        <w:lastRenderedPageBreak/>
        <w:t>Tổ chức phát hành</w:t>
      </w:r>
      <w:bookmarkEnd w:id="3"/>
    </w:p>
    <w:p w14:paraId="1FAB192A" w14:textId="4A5B3365" w:rsidR="00CA243C" w:rsidRDefault="00526AFA" w:rsidP="00CA243C">
      <w:pPr>
        <w:pStyle w:val="Heading4"/>
      </w:pPr>
      <w:bookmarkStart w:id="4" w:name="_Toc78535444"/>
      <w:r>
        <w:t>Mô tả giao diện</w:t>
      </w:r>
      <w:bookmarkEnd w:id="4"/>
    </w:p>
    <w:p w14:paraId="27CF8A03" w14:textId="024E6C08" w:rsidR="00526AFA" w:rsidRDefault="00526AFA" w:rsidP="00526AFA">
      <w:pPr>
        <w:pStyle w:val="Heading5"/>
        <w:rPr>
          <w:lang w:bidi="en-US"/>
        </w:rPr>
      </w:pPr>
      <w:r>
        <w:rPr>
          <w:lang w:bidi="en-US"/>
        </w:rPr>
        <w:t>Grid tìm kiếm</w:t>
      </w:r>
    </w:p>
    <w:p w14:paraId="15931845" w14:textId="500EE40D" w:rsidR="00B46FE8" w:rsidRDefault="00B46FE8" w:rsidP="00B46FE8">
      <w:pPr>
        <w:rPr>
          <w:lang w:bidi="en-US"/>
        </w:rPr>
      </w:pPr>
    </w:p>
    <w:p w14:paraId="664FA6EE" w14:textId="7E020EFC" w:rsidR="00B46FE8" w:rsidRDefault="00B46FE8" w:rsidP="00B46FE8">
      <w:pPr>
        <w:rPr>
          <w:lang w:bidi="en-US"/>
        </w:rPr>
      </w:pPr>
      <w:r>
        <w:rPr>
          <w:lang w:bidi="en-US"/>
        </w:rPr>
        <w:t>Bao gồm các trường thông tin</w:t>
      </w:r>
    </w:p>
    <w:p w14:paraId="3005D9E6" w14:textId="79891BB9" w:rsidR="00B46FE8" w:rsidRDefault="00B46FE8" w:rsidP="00B46FE8">
      <w:pPr>
        <w:pStyle w:val="ListParagraph"/>
        <w:numPr>
          <w:ilvl w:val="0"/>
          <w:numId w:val="25"/>
        </w:numPr>
        <w:rPr>
          <w:lang w:bidi="en-US"/>
        </w:rPr>
      </w:pPr>
      <w:r>
        <w:rPr>
          <w:lang w:bidi="en-US"/>
        </w:rPr>
        <w:t>Mã TCPH</w:t>
      </w:r>
    </w:p>
    <w:p w14:paraId="1BF97109" w14:textId="7400D9A7" w:rsidR="00B46FE8" w:rsidRDefault="00823BDC" w:rsidP="00B46FE8">
      <w:pPr>
        <w:pStyle w:val="ListParagraph"/>
        <w:numPr>
          <w:ilvl w:val="0"/>
          <w:numId w:val="25"/>
        </w:numPr>
        <w:rPr>
          <w:lang w:bidi="en-US"/>
        </w:rPr>
      </w:pPr>
      <w:r>
        <w:rPr>
          <w:lang w:bidi="en-US"/>
        </w:rPr>
        <w:t>Số ĐKKD</w:t>
      </w:r>
    </w:p>
    <w:p w14:paraId="5FAAC457" w14:textId="0EE641CD" w:rsidR="00823BDC" w:rsidRDefault="00823BDC" w:rsidP="00B46FE8">
      <w:pPr>
        <w:pStyle w:val="ListParagraph"/>
        <w:numPr>
          <w:ilvl w:val="0"/>
          <w:numId w:val="25"/>
        </w:numPr>
        <w:rPr>
          <w:lang w:bidi="en-US"/>
        </w:rPr>
      </w:pPr>
      <w:r>
        <w:rPr>
          <w:lang w:bidi="en-US"/>
        </w:rPr>
        <w:t>Tên doanh nghiệp</w:t>
      </w:r>
    </w:p>
    <w:p w14:paraId="32770880" w14:textId="182E2452" w:rsidR="00823BDC" w:rsidRPr="00B46FE8" w:rsidRDefault="00823BDC" w:rsidP="00B46FE8">
      <w:pPr>
        <w:pStyle w:val="ListParagraph"/>
        <w:numPr>
          <w:ilvl w:val="0"/>
          <w:numId w:val="25"/>
        </w:numPr>
        <w:rPr>
          <w:lang w:bidi="en-US"/>
        </w:rPr>
      </w:pPr>
      <w:r>
        <w:rPr>
          <w:lang w:bidi="en-US"/>
        </w:rPr>
        <w:t>Trạng thái</w:t>
      </w:r>
    </w:p>
    <w:p w14:paraId="5FE13823" w14:textId="2AD4645B" w:rsidR="00526AFA" w:rsidRDefault="00526AFA" w:rsidP="00526AFA">
      <w:pPr>
        <w:pStyle w:val="Heading5"/>
        <w:rPr>
          <w:lang w:bidi="en-US"/>
        </w:rPr>
      </w:pPr>
      <w:r>
        <w:rPr>
          <w:lang w:bidi="en-US"/>
        </w:rPr>
        <w:t>Popup thêm/sửa/xóa</w:t>
      </w:r>
    </w:p>
    <w:p w14:paraId="311AB699" w14:textId="66F90F5B" w:rsidR="00B46FE8" w:rsidRDefault="00B46FE8" w:rsidP="00B46FE8">
      <w:pPr>
        <w:rPr>
          <w:lang w:bidi="en-US"/>
        </w:rPr>
      </w:pPr>
    </w:p>
    <w:tbl>
      <w:tblPr>
        <w:tblW w:w="5093"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81"/>
        <w:gridCol w:w="2354"/>
        <w:gridCol w:w="2354"/>
        <w:gridCol w:w="4120"/>
      </w:tblGrid>
      <w:tr w:rsidR="00B46FE8" w:rsidRPr="00641E4C" w14:paraId="6ECA67F6" w14:textId="77777777" w:rsidTr="00823BDC">
        <w:trPr>
          <w:trHeight w:val="175"/>
          <w:tblHeader/>
        </w:trPr>
        <w:tc>
          <w:tcPr>
            <w:tcW w:w="1124" w:type="dxa"/>
            <w:shd w:val="clear" w:color="auto" w:fill="F79646" w:themeFill="accent6"/>
          </w:tcPr>
          <w:p w14:paraId="2E81B6E6" w14:textId="77777777" w:rsidR="00B46FE8" w:rsidRPr="00641E4C" w:rsidRDefault="00B46FE8" w:rsidP="00823BDC">
            <w:pPr>
              <w:jc w:val="center"/>
              <w:rPr>
                <w:b/>
                <w:bCs/>
                <w:color w:val="333333"/>
                <w:lang w:val="vi-VN"/>
              </w:rPr>
            </w:pPr>
            <w:r w:rsidRPr="00641E4C">
              <w:rPr>
                <w:b/>
                <w:bCs/>
                <w:color w:val="333333"/>
                <w:lang w:val="vi-VN"/>
              </w:rPr>
              <w:t>STT</w:t>
            </w:r>
          </w:p>
        </w:tc>
        <w:tc>
          <w:tcPr>
            <w:tcW w:w="2240" w:type="dxa"/>
            <w:shd w:val="clear" w:color="auto" w:fill="F79646" w:themeFill="accent6"/>
            <w:tcMar>
              <w:top w:w="105" w:type="dxa"/>
              <w:left w:w="150" w:type="dxa"/>
              <w:bottom w:w="105" w:type="dxa"/>
              <w:right w:w="225" w:type="dxa"/>
            </w:tcMar>
            <w:hideMark/>
          </w:tcPr>
          <w:p w14:paraId="41524EA6" w14:textId="77777777" w:rsidR="00B46FE8" w:rsidRPr="00641E4C" w:rsidRDefault="00B46FE8" w:rsidP="00823BDC">
            <w:pPr>
              <w:jc w:val="center"/>
              <w:rPr>
                <w:b/>
                <w:bCs/>
                <w:color w:val="333333"/>
              </w:rPr>
            </w:pPr>
            <w:r w:rsidRPr="00641E4C">
              <w:rPr>
                <w:b/>
                <w:bCs/>
                <w:color w:val="333333"/>
              </w:rPr>
              <w:t>Tên trường</w:t>
            </w:r>
          </w:p>
        </w:tc>
        <w:tc>
          <w:tcPr>
            <w:tcW w:w="2240" w:type="dxa"/>
            <w:shd w:val="clear" w:color="auto" w:fill="F79646" w:themeFill="accent6"/>
          </w:tcPr>
          <w:p w14:paraId="0DA01FE2" w14:textId="77777777" w:rsidR="00B46FE8" w:rsidRPr="00641E4C" w:rsidRDefault="00B46FE8" w:rsidP="00823BDC">
            <w:pPr>
              <w:ind w:left="74"/>
              <w:jc w:val="center"/>
              <w:rPr>
                <w:b/>
                <w:bCs/>
                <w:color w:val="333333"/>
              </w:rPr>
            </w:pPr>
            <w:r w:rsidRPr="00641E4C">
              <w:rPr>
                <w:b/>
                <w:bCs/>
                <w:color w:val="333333"/>
              </w:rPr>
              <w:t>Bắt buộc</w:t>
            </w:r>
          </w:p>
        </w:tc>
        <w:tc>
          <w:tcPr>
            <w:tcW w:w="3920" w:type="dxa"/>
            <w:shd w:val="clear" w:color="auto" w:fill="F79646" w:themeFill="accent6"/>
            <w:tcMar>
              <w:top w:w="105" w:type="dxa"/>
              <w:left w:w="150" w:type="dxa"/>
              <w:bottom w:w="105" w:type="dxa"/>
              <w:right w:w="225" w:type="dxa"/>
            </w:tcMar>
            <w:hideMark/>
          </w:tcPr>
          <w:p w14:paraId="52F3D1F4" w14:textId="77777777" w:rsidR="00B46FE8" w:rsidRPr="00641E4C" w:rsidRDefault="00B46FE8" w:rsidP="00823BDC">
            <w:pPr>
              <w:jc w:val="center"/>
              <w:rPr>
                <w:b/>
                <w:bCs/>
                <w:color w:val="333333"/>
              </w:rPr>
            </w:pPr>
            <w:r w:rsidRPr="00641E4C">
              <w:rPr>
                <w:b/>
                <w:bCs/>
                <w:color w:val="333333"/>
              </w:rPr>
              <w:t>Diễn giải</w:t>
            </w:r>
          </w:p>
        </w:tc>
      </w:tr>
      <w:tr w:rsidR="00B46FE8" w:rsidRPr="00641E4C" w14:paraId="25910B8C" w14:textId="77777777" w:rsidTr="00823BDC">
        <w:tc>
          <w:tcPr>
            <w:tcW w:w="9524" w:type="dxa"/>
            <w:gridSpan w:val="4"/>
            <w:shd w:val="clear" w:color="auto" w:fill="FFFFFF"/>
          </w:tcPr>
          <w:p w14:paraId="66033EE7" w14:textId="77777777" w:rsidR="00B46FE8" w:rsidRPr="00846D03" w:rsidRDefault="00B46FE8" w:rsidP="00823BDC">
            <w:pPr>
              <w:rPr>
                <w:b/>
              </w:rPr>
            </w:pPr>
            <w:r w:rsidRPr="00846D03">
              <w:rPr>
                <w:b/>
              </w:rPr>
              <w:t>Thông tin chính</w:t>
            </w:r>
          </w:p>
        </w:tc>
      </w:tr>
      <w:tr w:rsidR="00B46FE8" w:rsidRPr="00641E4C" w14:paraId="644D7077" w14:textId="77777777" w:rsidTr="00823BDC">
        <w:tc>
          <w:tcPr>
            <w:tcW w:w="1124" w:type="dxa"/>
            <w:shd w:val="clear" w:color="auto" w:fill="FFFFFF"/>
          </w:tcPr>
          <w:p w14:paraId="4874B55A" w14:textId="77777777" w:rsidR="00B46FE8" w:rsidRPr="00641E4C" w:rsidRDefault="00B46FE8" w:rsidP="00B46FE8">
            <w:pPr>
              <w:pStyle w:val="ListParagraph"/>
              <w:numPr>
                <w:ilvl w:val="0"/>
                <w:numId w:val="24"/>
              </w:numPr>
              <w:contextualSpacing w:val="0"/>
              <w:jc w:val="both"/>
              <w:rPr>
                <w:color w:val="333333"/>
              </w:rPr>
            </w:pPr>
          </w:p>
        </w:tc>
        <w:tc>
          <w:tcPr>
            <w:tcW w:w="2240" w:type="dxa"/>
            <w:shd w:val="clear" w:color="auto" w:fill="FFFFFF"/>
            <w:tcMar>
              <w:top w:w="105" w:type="dxa"/>
              <w:left w:w="150" w:type="dxa"/>
              <w:bottom w:w="105" w:type="dxa"/>
              <w:right w:w="150" w:type="dxa"/>
            </w:tcMar>
          </w:tcPr>
          <w:p w14:paraId="405E2014" w14:textId="77777777" w:rsidR="00B46FE8" w:rsidRPr="00641E4C" w:rsidRDefault="00B46FE8" w:rsidP="00823BDC">
            <w:pPr>
              <w:rPr>
                <w:color w:val="333333"/>
              </w:rPr>
            </w:pPr>
            <w:r>
              <w:rPr>
                <w:color w:val="333333"/>
              </w:rPr>
              <w:t>Mã TCPH</w:t>
            </w:r>
          </w:p>
        </w:tc>
        <w:tc>
          <w:tcPr>
            <w:tcW w:w="2240" w:type="dxa"/>
            <w:shd w:val="clear" w:color="auto" w:fill="FFFFFF"/>
          </w:tcPr>
          <w:p w14:paraId="760165B2" w14:textId="77777777" w:rsidR="00B46FE8" w:rsidRPr="00641E4C" w:rsidRDefault="00B46FE8" w:rsidP="00823BDC">
            <w:pPr>
              <w:ind w:left="74"/>
              <w:rPr>
                <w:color w:val="333333"/>
              </w:rPr>
            </w:pPr>
            <w:r>
              <w:rPr>
                <w:color w:val="333333"/>
              </w:rPr>
              <w:t>Có</w:t>
            </w:r>
          </w:p>
        </w:tc>
        <w:tc>
          <w:tcPr>
            <w:tcW w:w="3920" w:type="dxa"/>
            <w:shd w:val="clear" w:color="auto" w:fill="FFFFFF"/>
            <w:tcMar>
              <w:top w:w="105" w:type="dxa"/>
              <w:left w:w="150" w:type="dxa"/>
              <w:bottom w:w="105" w:type="dxa"/>
              <w:right w:w="150" w:type="dxa"/>
            </w:tcMar>
          </w:tcPr>
          <w:p w14:paraId="2EA753FA" w14:textId="77777777" w:rsidR="00B46FE8" w:rsidRPr="00641E4C" w:rsidRDefault="00B46FE8" w:rsidP="00823BDC">
            <w:pPr>
              <w:rPr>
                <w:color w:val="333333"/>
              </w:rPr>
            </w:pPr>
            <w:r w:rsidRPr="00641E4C">
              <w:t>Chỉ được phép nhập chữ, số, dấu “.”, dấu “_”</w:t>
            </w:r>
            <w:r>
              <w:t>, dấu “-</w:t>
            </w:r>
            <w:r w:rsidRPr="00641E4C">
              <w:t>”</w:t>
            </w:r>
          </w:p>
        </w:tc>
      </w:tr>
      <w:tr w:rsidR="00B46FE8" w:rsidRPr="00641E4C" w14:paraId="3478D873" w14:textId="77777777" w:rsidTr="00823BDC">
        <w:tc>
          <w:tcPr>
            <w:tcW w:w="1124" w:type="dxa"/>
            <w:shd w:val="clear" w:color="auto" w:fill="FFFFFF"/>
          </w:tcPr>
          <w:p w14:paraId="09E06C7C" w14:textId="77777777" w:rsidR="00B46FE8" w:rsidRPr="00641E4C" w:rsidRDefault="00B46FE8" w:rsidP="00B46FE8">
            <w:pPr>
              <w:pStyle w:val="ListParagraph"/>
              <w:numPr>
                <w:ilvl w:val="0"/>
                <w:numId w:val="24"/>
              </w:numPr>
              <w:contextualSpacing w:val="0"/>
              <w:jc w:val="both"/>
              <w:rPr>
                <w:color w:val="333333"/>
              </w:rPr>
            </w:pPr>
          </w:p>
        </w:tc>
        <w:tc>
          <w:tcPr>
            <w:tcW w:w="2240" w:type="dxa"/>
            <w:shd w:val="clear" w:color="auto" w:fill="FFFFFF"/>
            <w:tcMar>
              <w:top w:w="105" w:type="dxa"/>
              <w:left w:w="150" w:type="dxa"/>
              <w:bottom w:w="105" w:type="dxa"/>
              <w:right w:w="150" w:type="dxa"/>
            </w:tcMar>
          </w:tcPr>
          <w:p w14:paraId="01AE9011" w14:textId="77777777" w:rsidR="00B46FE8" w:rsidRPr="00641E4C" w:rsidRDefault="00B46FE8" w:rsidP="00823BDC">
            <w:pPr>
              <w:rPr>
                <w:color w:val="333333"/>
              </w:rPr>
            </w:pPr>
            <w:r w:rsidRPr="00641E4C">
              <w:rPr>
                <w:color w:val="333333"/>
              </w:rPr>
              <w:t>Số ĐKKD</w:t>
            </w:r>
          </w:p>
        </w:tc>
        <w:tc>
          <w:tcPr>
            <w:tcW w:w="2240" w:type="dxa"/>
            <w:shd w:val="clear" w:color="auto" w:fill="FFFFFF"/>
          </w:tcPr>
          <w:p w14:paraId="20D98670" w14:textId="77777777" w:rsidR="00B46FE8" w:rsidRPr="00641E4C" w:rsidRDefault="00B46FE8" w:rsidP="00823BDC">
            <w:pPr>
              <w:ind w:left="74"/>
              <w:rPr>
                <w:color w:val="333333"/>
              </w:rPr>
            </w:pPr>
            <w:r>
              <w:rPr>
                <w:color w:val="333333"/>
              </w:rPr>
              <w:t>Không</w:t>
            </w:r>
          </w:p>
        </w:tc>
        <w:tc>
          <w:tcPr>
            <w:tcW w:w="3920" w:type="dxa"/>
            <w:shd w:val="clear" w:color="auto" w:fill="FFFFFF"/>
            <w:tcMar>
              <w:top w:w="105" w:type="dxa"/>
              <w:left w:w="150" w:type="dxa"/>
              <w:bottom w:w="105" w:type="dxa"/>
              <w:right w:w="150" w:type="dxa"/>
            </w:tcMar>
          </w:tcPr>
          <w:p w14:paraId="54073B40" w14:textId="77777777" w:rsidR="00B46FE8" w:rsidRPr="00641E4C" w:rsidRDefault="00B46FE8" w:rsidP="00823BDC">
            <w:pPr>
              <w:rPr>
                <w:color w:val="333333"/>
              </w:rPr>
            </w:pPr>
            <w:r w:rsidRPr="00641E4C">
              <w:rPr>
                <w:color w:val="333333"/>
              </w:rPr>
              <w:t>Số Đăng kí kinh doanh của TCPH</w:t>
            </w:r>
          </w:p>
        </w:tc>
      </w:tr>
      <w:tr w:rsidR="00B46FE8" w:rsidRPr="00641E4C" w14:paraId="03BD6596" w14:textId="77777777" w:rsidTr="00823BDC">
        <w:tc>
          <w:tcPr>
            <w:tcW w:w="1124" w:type="dxa"/>
            <w:shd w:val="clear" w:color="auto" w:fill="FFFFFF"/>
          </w:tcPr>
          <w:p w14:paraId="1B147139" w14:textId="77777777" w:rsidR="00B46FE8" w:rsidRPr="00641E4C" w:rsidRDefault="00B46FE8" w:rsidP="00B46FE8">
            <w:pPr>
              <w:pStyle w:val="ListParagraph"/>
              <w:numPr>
                <w:ilvl w:val="0"/>
                <w:numId w:val="24"/>
              </w:numPr>
              <w:contextualSpacing w:val="0"/>
              <w:jc w:val="both"/>
              <w:rPr>
                <w:color w:val="333333"/>
              </w:rPr>
            </w:pPr>
          </w:p>
        </w:tc>
        <w:tc>
          <w:tcPr>
            <w:tcW w:w="2240" w:type="dxa"/>
            <w:shd w:val="clear" w:color="auto" w:fill="FFFFFF"/>
            <w:tcMar>
              <w:top w:w="105" w:type="dxa"/>
              <w:left w:w="150" w:type="dxa"/>
              <w:bottom w:w="105" w:type="dxa"/>
              <w:right w:w="150" w:type="dxa"/>
            </w:tcMar>
          </w:tcPr>
          <w:p w14:paraId="7A484915" w14:textId="77777777" w:rsidR="00B46FE8" w:rsidRPr="00641E4C" w:rsidRDefault="00B46FE8" w:rsidP="00823BDC">
            <w:pPr>
              <w:rPr>
                <w:color w:val="333333"/>
              </w:rPr>
            </w:pPr>
            <w:r w:rsidRPr="00641E4C">
              <w:rPr>
                <w:color w:val="333333"/>
              </w:rPr>
              <w:t>Tên doanh nghiệp</w:t>
            </w:r>
          </w:p>
        </w:tc>
        <w:tc>
          <w:tcPr>
            <w:tcW w:w="2240" w:type="dxa"/>
            <w:shd w:val="clear" w:color="auto" w:fill="FFFFFF"/>
          </w:tcPr>
          <w:p w14:paraId="42289F5E" w14:textId="77777777" w:rsidR="00B46FE8" w:rsidRPr="00641E4C" w:rsidRDefault="00B46FE8" w:rsidP="00823BDC">
            <w:pPr>
              <w:ind w:left="74"/>
              <w:rPr>
                <w:color w:val="333333"/>
              </w:rPr>
            </w:pPr>
            <w:r>
              <w:rPr>
                <w:color w:val="333333"/>
              </w:rPr>
              <w:t>Không</w:t>
            </w:r>
          </w:p>
        </w:tc>
        <w:tc>
          <w:tcPr>
            <w:tcW w:w="3920" w:type="dxa"/>
            <w:shd w:val="clear" w:color="auto" w:fill="FFFFFF"/>
            <w:tcMar>
              <w:top w:w="105" w:type="dxa"/>
              <w:left w:w="150" w:type="dxa"/>
              <w:bottom w:w="105" w:type="dxa"/>
              <w:right w:w="150" w:type="dxa"/>
            </w:tcMar>
          </w:tcPr>
          <w:p w14:paraId="2B76B2FD" w14:textId="77777777" w:rsidR="00B46FE8" w:rsidRPr="00641E4C" w:rsidRDefault="00B46FE8" w:rsidP="00823BDC">
            <w:pPr>
              <w:rPr>
                <w:color w:val="333333"/>
              </w:rPr>
            </w:pPr>
          </w:p>
        </w:tc>
      </w:tr>
      <w:tr w:rsidR="00B46FE8" w:rsidRPr="00641E4C" w14:paraId="75491319" w14:textId="77777777" w:rsidTr="00823BDC">
        <w:tc>
          <w:tcPr>
            <w:tcW w:w="1124" w:type="dxa"/>
            <w:shd w:val="clear" w:color="auto" w:fill="FFFFFF"/>
          </w:tcPr>
          <w:p w14:paraId="13EEDE85" w14:textId="77777777" w:rsidR="00B46FE8" w:rsidRPr="00641E4C" w:rsidRDefault="00B46FE8" w:rsidP="00B46FE8">
            <w:pPr>
              <w:pStyle w:val="ListParagraph"/>
              <w:numPr>
                <w:ilvl w:val="0"/>
                <w:numId w:val="24"/>
              </w:numPr>
              <w:contextualSpacing w:val="0"/>
              <w:jc w:val="both"/>
              <w:rPr>
                <w:color w:val="333333"/>
              </w:rPr>
            </w:pPr>
          </w:p>
        </w:tc>
        <w:tc>
          <w:tcPr>
            <w:tcW w:w="2240" w:type="dxa"/>
            <w:shd w:val="clear" w:color="auto" w:fill="FFFFFF"/>
            <w:tcMar>
              <w:top w:w="105" w:type="dxa"/>
              <w:left w:w="150" w:type="dxa"/>
              <w:bottom w:w="105" w:type="dxa"/>
              <w:right w:w="150" w:type="dxa"/>
            </w:tcMar>
          </w:tcPr>
          <w:p w14:paraId="4DDB628B" w14:textId="77777777" w:rsidR="00B46FE8" w:rsidRPr="00641E4C" w:rsidRDefault="00B46FE8" w:rsidP="00823BDC">
            <w:pPr>
              <w:rPr>
                <w:color w:val="333333"/>
              </w:rPr>
            </w:pPr>
            <w:r w:rsidRPr="00641E4C">
              <w:rPr>
                <w:color w:val="333333"/>
              </w:rPr>
              <w:t>Tên giao dịch</w:t>
            </w:r>
          </w:p>
        </w:tc>
        <w:tc>
          <w:tcPr>
            <w:tcW w:w="2240" w:type="dxa"/>
            <w:shd w:val="clear" w:color="auto" w:fill="FFFFFF"/>
          </w:tcPr>
          <w:p w14:paraId="74603A3F" w14:textId="77777777" w:rsidR="00B46FE8" w:rsidRPr="00641E4C" w:rsidRDefault="00B46FE8" w:rsidP="00823BDC">
            <w:pPr>
              <w:ind w:left="74"/>
              <w:rPr>
                <w:color w:val="333333"/>
              </w:rPr>
            </w:pPr>
            <w:r>
              <w:rPr>
                <w:color w:val="333333"/>
              </w:rPr>
              <w:t>Không</w:t>
            </w:r>
          </w:p>
        </w:tc>
        <w:tc>
          <w:tcPr>
            <w:tcW w:w="3920" w:type="dxa"/>
            <w:shd w:val="clear" w:color="auto" w:fill="FFFFFF"/>
            <w:tcMar>
              <w:top w:w="105" w:type="dxa"/>
              <w:left w:w="150" w:type="dxa"/>
              <w:bottom w:w="105" w:type="dxa"/>
              <w:right w:w="150" w:type="dxa"/>
            </w:tcMar>
          </w:tcPr>
          <w:p w14:paraId="2AA7753B" w14:textId="77777777" w:rsidR="00B46FE8" w:rsidRPr="00641E4C" w:rsidRDefault="00B46FE8" w:rsidP="00823BDC">
            <w:pPr>
              <w:rPr>
                <w:color w:val="333333"/>
              </w:rPr>
            </w:pPr>
          </w:p>
        </w:tc>
      </w:tr>
      <w:tr w:rsidR="00B46FE8" w:rsidRPr="00641E4C" w14:paraId="050ACF24" w14:textId="77777777" w:rsidTr="00823BDC">
        <w:tc>
          <w:tcPr>
            <w:tcW w:w="1124" w:type="dxa"/>
            <w:shd w:val="clear" w:color="auto" w:fill="FFFFFF"/>
          </w:tcPr>
          <w:p w14:paraId="0F6EAEE8" w14:textId="77777777" w:rsidR="00B46FE8" w:rsidRPr="00641E4C" w:rsidRDefault="00B46FE8" w:rsidP="00B46FE8">
            <w:pPr>
              <w:pStyle w:val="ListParagraph"/>
              <w:numPr>
                <w:ilvl w:val="0"/>
                <w:numId w:val="24"/>
              </w:numPr>
              <w:contextualSpacing w:val="0"/>
              <w:jc w:val="both"/>
              <w:rPr>
                <w:color w:val="333333"/>
              </w:rPr>
            </w:pPr>
          </w:p>
        </w:tc>
        <w:tc>
          <w:tcPr>
            <w:tcW w:w="2240" w:type="dxa"/>
            <w:shd w:val="clear" w:color="auto" w:fill="FFFFFF"/>
            <w:tcMar>
              <w:top w:w="105" w:type="dxa"/>
              <w:left w:w="150" w:type="dxa"/>
              <w:bottom w:w="105" w:type="dxa"/>
              <w:right w:w="150" w:type="dxa"/>
            </w:tcMar>
          </w:tcPr>
          <w:p w14:paraId="2438A179" w14:textId="77777777" w:rsidR="00B46FE8" w:rsidRPr="00641E4C" w:rsidRDefault="00B46FE8" w:rsidP="00823BDC">
            <w:pPr>
              <w:rPr>
                <w:color w:val="333333"/>
                <w:lang w:val="vi-VN"/>
              </w:rPr>
            </w:pPr>
            <w:r w:rsidRPr="00641E4C">
              <w:rPr>
                <w:color w:val="333333"/>
              </w:rPr>
              <w:t>Tên viết tắt</w:t>
            </w:r>
          </w:p>
        </w:tc>
        <w:tc>
          <w:tcPr>
            <w:tcW w:w="2240" w:type="dxa"/>
            <w:shd w:val="clear" w:color="auto" w:fill="FFFFFF"/>
          </w:tcPr>
          <w:p w14:paraId="2B97525C" w14:textId="77777777" w:rsidR="00B46FE8" w:rsidRPr="00641E4C" w:rsidRDefault="00B46FE8" w:rsidP="00823BDC">
            <w:pPr>
              <w:ind w:left="74"/>
              <w:rPr>
                <w:color w:val="333333"/>
              </w:rPr>
            </w:pPr>
            <w:r>
              <w:rPr>
                <w:color w:val="333333"/>
              </w:rPr>
              <w:t>Không</w:t>
            </w:r>
          </w:p>
        </w:tc>
        <w:tc>
          <w:tcPr>
            <w:tcW w:w="3920" w:type="dxa"/>
            <w:shd w:val="clear" w:color="auto" w:fill="FFFFFF"/>
            <w:tcMar>
              <w:top w:w="105" w:type="dxa"/>
              <w:left w:w="150" w:type="dxa"/>
              <w:bottom w:w="105" w:type="dxa"/>
              <w:right w:w="150" w:type="dxa"/>
            </w:tcMar>
          </w:tcPr>
          <w:p w14:paraId="673F5E20" w14:textId="77777777" w:rsidR="00B46FE8" w:rsidRPr="00641E4C" w:rsidRDefault="00B46FE8" w:rsidP="00823BDC">
            <w:pPr>
              <w:rPr>
                <w:color w:val="333333"/>
              </w:rPr>
            </w:pPr>
          </w:p>
        </w:tc>
      </w:tr>
      <w:tr w:rsidR="00B46FE8" w:rsidRPr="00641E4C" w14:paraId="533D6475" w14:textId="77777777" w:rsidTr="00823BDC">
        <w:trPr>
          <w:trHeight w:val="126"/>
        </w:trPr>
        <w:tc>
          <w:tcPr>
            <w:tcW w:w="1124" w:type="dxa"/>
            <w:shd w:val="clear" w:color="auto" w:fill="FFFFFF"/>
          </w:tcPr>
          <w:p w14:paraId="0AB93F92"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shd w:val="clear" w:color="auto" w:fill="FFFFFF"/>
            <w:tcMar>
              <w:top w:w="105" w:type="dxa"/>
              <w:left w:w="150" w:type="dxa"/>
              <w:bottom w:w="105" w:type="dxa"/>
              <w:right w:w="150" w:type="dxa"/>
            </w:tcMar>
          </w:tcPr>
          <w:p w14:paraId="7FC86CF2" w14:textId="77777777" w:rsidR="00B46FE8" w:rsidRPr="00641E4C" w:rsidRDefault="00B46FE8" w:rsidP="00823BDC">
            <w:pPr>
              <w:rPr>
                <w:color w:val="333333"/>
              </w:rPr>
            </w:pPr>
            <w:r w:rsidRPr="00641E4C">
              <w:rPr>
                <w:color w:val="333333"/>
              </w:rPr>
              <w:t>Ngày cấp</w:t>
            </w:r>
          </w:p>
        </w:tc>
        <w:tc>
          <w:tcPr>
            <w:tcW w:w="2240" w:type="dxa"/>
            <w:shd w:val="clear" w:color="auto" w:fill="FFFFFF"/>
          </w:tcPr>
          <w:p w14:paraId="470886DC" w14:textId="77777777" w:rsidR="00B46FE8" w:rsidRPr="00641E4C" w:rsidRDefault="00B46FE8" w:rsidP="00823BDC">
            <w:pPr>
              <w:ind w:left="74"/>
              <w:rPr>
                <w:color w:val="333333"/>
              </w:rPr>
            </w:pPr>
            <w:r>
              <w:rPr>
                <w:color w:val="333333"/>
              </w:rPr>
              <w:t>Không</w:t>
            </w:r>
          </w:p>
        </w:tc>
        <w:tc>
          <w:tcPr>
            <w:tcW w:w="3920" w:type="dxa"/>
            <w:shd w:val="clear" w:color="auto" w:fill="FFFFFF"/>
            <w:tcMar>
              <w:top w:w="105" w:type="dxa"/>
              <w:left w:w="150" w:type="dxa"/>
              <w:bottom w:w="105" w:type="dxa"/>
              <w:right w:w="150" w:type="dxa"/>
            </w:tcMar>
          </w:tcPr>
          <w:p w14:paraId="2D2A8502" w14:textId="77777777" w:rsidR="00B46FE8" w:rsidRPr="00641E4C" w:rsidRDefault="00B46FE8" w:rsidP="00823BDC">
            <w:pPr>
              <w:rPr>
                <w:color w:val="333333"/>
              </w:rPr>
            </w:pPr>
            <w:r w:rsidRPr="00641E4C">
              <w:rPr>
                <w:color w:val="333333"/>
              </w:rPr>
              <w:t>Ngày cấp ĐKKD</w:t>
            </w:r>
          </w:p>
        </w:tc>
      </w:tr>
      <w:tr w:rsidR="00B46FE8" w:rsidRPr="00641E4C" w14:paraId="655050E1" w14:textId="77777777" w:rsidTr="00823BDC">
        <w:tc>
          <w:tcPr>
            <w:tcW w:w="1124" w:type="dxa"/>
            <w:shd w:val="clear" w:color="auto" w:fill="FFFFFF"/>
          </w:tcPr>
          <w:p w14:paraId="7543C853"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shd w:val="clear" w:color="auto" w:fill="FFFFFF"/>
            <w:tcMar>
              <w:top w:w="105" w:type="dxa"/>
              <w:left w:w="150" w:type="dxa"/>
              <w:bottom w:w="105" w:type="dxa"/>
              <w:right w:w="150" w:type="dxa"/>
            </w:tcMar>
          </w:tcPr>
          <w:p w14:paraId="4469009A" w14:textId="77777777" w:rsidR="00B46FE8" w:rsidRPr="00641E4C" w:rsidRDefault="00B46FE8" w:rsidP="00823BDC">
            <w:pPr>
              <w:rPr>
                <w:color w:val="333333"/>
              </w:rPr>
            </w:pPr>
            <w:r w:rsidRPr="00641E4C">
              <w:rPr>
                <w:color w:val="333333"/>
              </w:rPr>
              <w:t>Nơi cấp</w:t>
            </w:r>
          </w:p>
        </w:tc>
        <w:tc>
          <w:tcPr>
            <w:tcW w:w="2240" w:type="dxa"/>
            <w:shd w:val="clear" w:color="auto" w:fill="FFFFFF"/>
          </w:tcPr>
          <w:p w14:paraId="0B48F5E1" w14:textId="77777777" w:rsidR="00B46FE8" w:rsidRPr="00641E4C" w:rsidRDefault="00B46FE8" w:rsidP="00823BDC">
            <w:pPr>
              <w:ind w:left="74"/>
            </w:pPr>
            <w:r>
              <w:rPr>
                <w:color w:val="333333"/>
              </w:rPr>
              <w:t>Không</w:t>
            </w:r>
          </w:p>
        </w:tc>
        <w:tc>
          <w:tcPr>
            <w:tcW w:w="3920" w:type="dxa"/>
            <w:shd w:val="clear" w:color="auto" w:fill="FFFFFF"/>
            <w:tcMar>
              <w:top w:w="105" w:type="dxa"/>
              <w:left w:w="150" w:type="dxa"/>
              <w:bottom w:w="105" w:type="dxa"/>
              <w:right w:w="150" w:type="dxa"/>
            </w:tcMar>
          </w:tcPr>
          <w:p w14:paraId="090D7BBA" w14:textId="77777777" w:rsidR="00B46FE8" w:rsidRPr="00641E4C" w:rsidRDefault="00B46FE8" w:rsidP="00823BDC">
            <w:r w:rsidRPr="00641E4C">
              <w:t>Nơi cấp ĐKKD</w:t>
            </w:r>
          </w:p>
        </w:tc>
      </w:tr>
      <w:tr w:rsidR="00B46FE8" w:rsidRPr="00641E4C" w14:paraId="086F6956" w14:textId="77777777" w:rsidTr="00823BDC">
        <w:tc>
          <w:tcPr>
            <w:tcW w:w="1124" w:type="dxa"/>
            <w:shd w:val="clear" w:color="auto" w:fill="FFFFFF"/>
          </w:tcPr>
          <w:p w14:paraId="553BBE6C"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shd w:val="clear" w:color="auto" w:fill="FFFFFF"/>
            <w:tcMar>
              <w:top w:w="105" w:type="dxa"/>
              <w:left w:w="150" w:type="dxa"/>
              <w:bottom w:w="105" w:type="dxa"/>
              <w:right w:w="150" w:type="dxa"/>
            </w:tcMar>
          </w:tcPr>
          <w:p w14:paraId="70052AA5" w14:textId="77777777" w:rsidR="00B46FE8" w:rsidRPr="00641E4C" w:rsidRDefault="00B46FE8" w:rsidP="00823BDC">
            <w:pPr>
              <w:rPr>
                <w:color w:val="333333"/>
              </w:rPr>
            </w:pPr>
            <w:r w:rsidRPr="00641E4C">
              <w:rPr>
                <w:color w:val="333333"/>
              </w:rPr>
              <w:t>Trụ sở chính</w:t>
            </w:r>
          </w:p>
        </w:tc>
        <w:tc>
          <w:tcPr>
            <w:tcW w:w="2240" w:type="dxa"/>
            <w:shd w:val="clear" w:color="auto" w:fill="FFFFFF"/>
          </w:tcPr>
          <w:p w14:paraId="1141EDFC" w14:textId="77777777" w:rsidR="00B46FE8" w:rsidRPr="00641E4C" w:rsidRDefault="00B46FE8" w:rsidP="00823BDC">
            <w:pPr>
              <w:ind w:left="74"/>
            </w:pPr>
            <w:r>
              <w:rPr>
                <w:color w:val="333333"/>
              </w:rPr>
              <w:t>Không</w:t>
            </w:r>
          </w:p>
        </w:tc>
        <w:tc>
          <w:tcPr>
            <w:tcW w:w="3920" w:type="dxa"/>
            <w:shd w:val="clear" w:color="auto" w:fill="FFFFFF"/>
            <w:tcMar>
              <w:top w:w="105" w:type="dxa"/>
              <w:left w:w="150" w:type="dxa"/>
              <w:bottom w:w="105" w:type="dxa"/>
              <w:right w:w="150" w:type="dxa"/>
            </w:tcMar>
          </w:tcPr>
          <w:p w14:paraId="2953A1B5" w14:textId="77777777" w:rsidR="00B46FE8" w:rsidRPr="00641E4C" w:rsidRDefault="00B46FE8" w:rsidP="00823BDC">
            <w:r w:rsidRPr="00641E4C">
              <w:t>Địa chỉ trụ sở chính</w:t>
            </w:r>
          </w:p>
        </w:tc>
      </w:tr>
      <w:tr w:rsidR="00B46FE8" w:rsidRPr="00641E4C" w14:paraId="2C42FD28" w14:textId="77777777" w:rsidTr="00823BDC">
        <w:tc>
          <w:tcPr>
            <w:tcW w:w="1124" w:type="dxa"/>
            <w:shd w:val="clear" w:color="auto" w:fill="FFFFFF"/>
          </w:tcPr>
          <w:p w14:paraId="3528ADC8"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shd w:val="clear" w:color="auto" w:fill="FFFFFF"/>
            <w:tcMar>
              <w:top w:w="105" w:type="dxa"/>
              <w:left w:w="150" w:type="dxa"/>
              <w:bottom w:w="105" w:type="dxa"/>
              <w:right w:w="150" w:type="dxa"/>
            </w:tcMar>
          </w:tcPr>
          <w:p w14:paraId="749FAB91" w14:textId="77777777" w:rsidR="00B46FE8" w:rsidRPr="00641E4C" w:rsidRDefault="00B46FE8" w:rsidP="00823BDC">
            <w:pPr>
              <w:rPr>
                <w:color w:val="333333"/>
              </w:rPr>
            </w:pPr>
            <w:r w:rsidRPr="00641E4C">
              <w:rPr>
                <w:color w:val="333333"/>
              </w:rPr>
              <w:t>Điện thoại</w:t>
            </w:r>
          </w:p>
        </w:tc>
        <w:tc>
          <w:tcPr>
            <w:tcW w:w="2240" w:type="dxa"/>
            <w:shd w:val="clear" w:color="auto" w:fill="FFFFFF"/>
          </w:tcPr>
          <w:p w14:paraId="2C85D8AE" w14:textId="77777777" w:rsidR="00B46FE8" w:rsidRPr="00641E4C" w:rsidRDefault="00B46FE8" w:rsidP="00823BDC">
            <w:pPr>
              <w:ind w:left="74"/>
            </w:pPr>
            <w:r>
              <w:rPr>
                <w:color w:val="333333"/>
              </w:rPr>
              <w:t>Không</w:t>
            </w:r>
          </w:p>
        </w:tc>
        <w:tc>
          <w:tcPr>
            <w:tcW w:w="3920" w:type="dxa"/>
            <w:shd w:val="clear" w:color="auto" w:fill="FFFFFF"/>
            <w:tcMar>
              <w:top w:w="105" w:type="dxa"/>
              <w:left w:w="150" w:type="dxa"/>
              <w:bottom w:w="105" w:type="dxa"/>
              <w:right w:w="150" w:type="dxa"/>
            </w:tcMar>
          </w:tcPr>
          <w:p w14:paraId="25D6608E" w14:textId="77777777" w:rsidR="00B46FE8" w:rsidRPr="00641E4C" w:rsidRDefault="00B46FE8" w:rsidP="00823BDC"/>
        </w:tc>
      </w:tr>
      <w:tr w:rsidR="00B46FE8" w:rsidRPr="00641E4C" w14:paraId="12C16D40" w14:textId="77777777" w:rsidTr="00823BDC">
        <w:tc>
          <w:tcPr>
            <w:tcW w:w="1124" w:type="dxa"/>
            <w:shd w:val="clear" w:color="auto" w:fill="FFFFFF"/>
          </w:tcPr>
          <w:p w14:paraId="20F6ABA5"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shd w:val="clear" w:color="auto" w:fill="FFFFFF"/>
            <w:tcMar>
              <w:top w:w="105" w:type="dxa"/>
              <w:left w:w="150" w:type="dxa"/>
              <w:bottom w:w="105" w:type="dxa"/>
              <w:right w:w="150" w:type="dxa"/>
            </w:tcMar>
          </w:tcPr>
          <w:p w14:paraId="322390B0" w14:textId="77777777" w:rsidR="00B46FE8" w:rsidRPr="00641E4C" w:rsidRDefault="00B46FE8" w:rsidP="00823BDC">
            <w:pPr>
              <w:rPr>
                <w:color w:val="333333"/>
              </w:rPr>
            </w:pPr>
            <w:r w:rsidRPr="00641E4C">
              <w:rPr>
                <w:color w:val="333333"/>
              </w:rPr>
              <w:t>Fax</w:t>
            </w:r>
          </w:p>
        </w:tc>
        <w:tc>
          <w:tcPr>
            <w:tcW w:w="2240" w:type="dxa"/>
            <w:shd w:val="clear" w:color="auto" w:fill="FFFFFF"/>
          </w:tcPr>
          <w:p w14:paraId="19728F2D" w14:textId="77777777" w:rsidR="00B46FE8" w:rsidRPr="00641E4C" w:rsidRDefault="00B46FE8" w:rsidP="00823BDC">
            <w:pPr>
              <w:ind w:left="74"/>
            </w:pPr>
            <w:r w:rsidRPr="00641E4C">
              <w:t>Không</w:t>
            </w:r>
          </w:p>
        </w:tc>
        <w:tc>
          <w:tcPr>
            <w:tcW w:w="3920" w:type="dxa"/>
            <w:shd w:val="clear" w:color="auto" w:fill="FFFFFF"/>
            <w:tcMar>
              <w:top w:w="105" w:type="dxa"/>
              <w:left w:w="150" w:type="dxa"/>
              <w:bottom w:w="105" w:type="dxa"/>
              <w:right w:w="150" w:type="dxa"/>
            </w:tcMar>
          </w:tcPr>
          <w:p w14:paraId="5AEB5FA7" w14:textId="77777777" w:rsidR="00B46FE8" w:rsidRPr="00641E4C" w:rsidRDefault="00B46FE8" w:rsidP="00823BDC"/>
        </w:tc>
      </w:tr>
      <w:tr w:rsidR="00B46FE8" w:rsidRPr="00641E4C" w14:paraId="27C28632" w14:textId="77777777" w:rsidTr="00823BDC">
        <w:tc>
          <w:tcPr>
            <w:tcW w:w="1124" w:type="dxa"/>
            <w:shd w:val="clear" w:color="auto" w:fill="FFFFFF"/>
          </w:tcPr>
          <w:p w14:paraId="2188F317"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shd w:val="clear" w:color="auto" w:fill="FFFFFF"/>
            <w:tcMar>
              <w:top w:w="105" w:type="dxa"/>
              <w:left w:w="150" w:type="dxa"/>
              <w:bottom w:w="105" w:type="dxa"/>
              <w:right w:w="150" w:type="dxa"/>
            </w:tcMar>
          </w:tcPr>
          <w:p w14:paraId="1DE26DBC" w14:textId="77777777" w:rsidR="00B46FE8" w:rsidRPr="00641E4C" w:rsidRDefault="00B46FE8" w:rsidP="00823BDC">
            <w:pPr>
              <w:rPr>
                <w:color w:val="333333"/>
              </w:rPr>
            </w:pPr>
            <w:r w:rsidRPr="00641E4C">
              <w:rPr>
                <w:color w:val="333333"/>
              </w:rPr>
              <w:t>Đại diện pháp luật</w:t>
            </w:r>
            <w:r>
              <w:rPr>
                <w:color w:val="333333"/>
              </w:rPr>
              <w:t xml:space="preserve"> 1</w:t>
            </w:r>
          </w:p>
        </w:tc>
        <w:tc>
          <w:tcPr>
            <w:tcW w:w="2240" w:type="dxa"/>
            <w:shd w:val="clear" w:color="auto" w:fill="FFFFFF"/>
          </w:tcPr>
          <w:p w14:paraId="12987780" w14:textId="77777777" w:rsidR="00B46FE8" w:rsidRPr="00641E4C" w:rsidRDefault="00B46FE8" w:rsidP="00823BDC">
            <w:pPr>
              <w:ind w:left="74"/>
            </w:pPr>
            <w:r>
              <w:rPr>
                <w:color w:val="333333"/>
              </w:rPr>
              <w:t>Không</w:t>
            </w:r>
          </w:p>
        </w:tc>
        <w:tc>
          <w:tcPr>
            <w:tcW w:w="3920" w:type="dxa"/>
            <w:shd w:val="clear" w:color="auto" w:fill="FFFFFF"/>
            <w:tcMar>
              <w:top w:w="105" w:type="dxa"/>
              <w:left w:w="150" w:type="dxa"/>
              <w:bottom w:w="105" w:type="dxa"/>
              <w:right w:w="150" w:type="dxa"/>
            </w:tcMar>
          </w:tcPr>
          <w:p w14:paraId="7E2D37CC" w14:textId="77777777" w:rsidR="00B46FE8" w:rsidRPr="00641E4C" w:rsidRDefault="00B46FE8" w:rsidP="00823BDC"/>
        </w:tc>
      </w:tr>
      <w:tr w:rsidR="00B46FE8" w:rsidRPr="00641E4C" w14:paraId="673987BC" w14:textId="77777777" w:rsidTr="00823BDC">
        <w:tc>
          <w:tcPr>
            <w:tcW w:w="1124" w:type="dxa"/>
            <w:shd w:val="clear" w:color="auto" w:fill="FFFFFF"/>
          </w:tcPr>
          <w:p w14:paraId="6CA2F405"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shd w:val="clear" w:color="auto" w:fill="FFFFFF"/>
            <w:tcMar>
              <w:top w:w="105" w:type="dxa"/>
              <w:left w:w="150" w:type="dxa"/>
              <w:bottom w:w="105" w:type="dxa"/>
              <w:right w:w="150" w:type="dxa"/>
            </w:tcMar>
          </w:tcPr>
          <w:p w14:paraId="42784513" w14:textId="77777777" w:rsidR="00B46FE8" w:rsidRPr="00641E4C" w:rsidRDefault="00B46FE8" w:rsidP="00823BDC">
            <w:pPr>
              <w:rPr>
                <w:color w:val="333333"/>
              </w:rPr>
            </w:pPr>
            <w:r w:rsidRPr="00641E4C">
              <w:rPr>
                <w:color w:val="333333"/>
              </w:rPr>
              <w:t>Chức vụ</w:t>
            </w:r>
            <w:r>
              <w:rPr>
                <w:color w:val="333333"/>
              </w:rPr>
              <w:t xml:space="preserve"> ĐDPL 1</w:t>
            </w:r>
          </w:p>
        </w:tc>
        <w:tc>
          <w:tcPr>
            <w:tcW w:w="2240" w:type="dxa"/>
            <w:shd w:val="clear" w:color="auto" w:fill="FFFFFF"/>
          </w:tcPr>
          <w:p w14:paraId="1AFEBB0D" w14:textId="77777777" w:rsidR="00B46FE8" w:rsidRPr="00641E4C" w:rsidRDefault="00B46FE8" w:rsidP="00823BDC">
            <w:pPr>
              <w:ind w:left="74"/>
            </w:pPr>
            <w:r>
              <w:rPr>
                <w:color w:val="333333"/>
              </w:rPr>
              <w:t>Không</w:t>
            </w:r>
          </w:p>
        </w:tc>
        <w:tc>
          <w:tcPr>
            <w:tcW w:w="3920" w:type="dxa"/>
            <w:shd w:val="clear" w:color="auto" w:fill="FFFFFF"/>
            <w:tcMar>
              <w:top w:w="105" w:type="dxa"/>
              <w:left w:w="150" w:type="dxa"/>
              <w:bottom w:w="105" w:type="dxa"/>
              <w:right w:w="150" w:type="dxa"/>
            </w:tcMar>
          </w:tcPr>
          <w:p w14:paraId="395AB0B3" w14:textId="77777777" w:rsidR="00B46FE8" w:rsidRPr="00641E4C" w:rsidRDefault="00B46FE8" w:rsidP="00823BDC">
            <w:r w:rsidRPr="00641E4C">
              <w:t>Chức vụ của người đại diện pháp luật của TCPH</w:t>
            </w:r>
          </w:p>
        </w:tc>
      </w:tr>
      <w:tr w:rsidR="00B46FE8" w:rsidRPr="00641E4C" w14:paraId="792382FC" w14:textId="77777777" w:rsidTr="00823BDC">
        <w:tc>
          <w:tcPr>
            <w:tcW w:w="1124" w:type="dxa"/>
            <w:tcBorders>
              <w:top w:val="single" w:sz="4" w:space="0" w:color="auto"/>
              <w:left w:val="single" w:sz="4" w:space="0" w:color="auto"/>
              <w:bottom w:val="single" w:sz="4" w:space="0" w:color="auto"/>
              <w:right w:val="single" w:sz="4" w:space="0" w:color="auto"/>
            </w:tcBorders>
            <w:shd w:val="clear" w:color="auto" w:fill="FFFFFF"/>
          </w:tcPr>
          <w:p w14:paraId="251926CB"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50F1F803" w14:textId="77777777" w:rsidR="00B46FE8" w:rsidRPr="00641E4C" w:rsidRDefault="00B46FE8" w:rsidP="00823BDC">
            <w:pPr>
              <w:rPr>
                <w:color w:val="333333"/>
              </w:rPr>
            </w:pPr>
            <w:r w:rsidRPr="00641E4C">
              <w:rPr>
                <w:color w:val="333333"/>
              </w:rPr>
              <w:t>Đại diện pháp luật</w:t>
            </w:r>
            <w:r>
              <w:rPr>
                <w:color w:val="333333"/>
              </w:rPr>
              <w:t xml:space="preserve"> 2 (Nếu có)</w:t>
            </w:r>
          </w:p>
        </w:tc>
        <w:tc>
          <w:tcPr>
            <w:tcW w:w="2240" w:type="dxa"/>
            <w:tcBorders>
              <w:top w:val="single" w:sz="4" w:space="0" w:color="auto"/>
              <w:left w:val="single" w:sz="4" w:space="0" w:color="auto"/>
              <w:bottom w:val="single" w:sz="4" w:space="0" w:color="auto"/>
              <w:right w:val="single" w:sz="4" w:space="0" w:color="auto"/>
            </w:tcBorders>
            <w:shd w:val="clear" w:color="auto" w:fill="FFFFFF"/>
          </w:tcPr>
          <w:p w14:paraId="6DC462C1" w14:textId="77777777" w:rsidR="00B46FE8" w:rsidRPr="00641E4C" w:rsidRDefault="00B46FE8" w:rsidP="00823BDC">
            <w:pPr>
              <w:ind w:left="74"/>
            </w:pPr>
            <w:r>
              <w:rPr>
                <w:color w:val="333333"/>
              </w:rPr>
              <w:t>Không</w:t>
            </w:r>
          </w:p>
        </w:tc>
        <w:tc>
          <w:tcPr>
            <w:tcW w:w="392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220D73E3" w14:textId="77777777" w:rsidR="00B46FE8" w:rsidRPr="00641E4C" w:rsidRDefault="00B46FE8" w:rsidP="00823BDC"/>
        </w:tc>
      </w:tr>
      <w:tr w:rsidR="00B46FE8" w:rsidRPr="00641E4C" w14:paraId="52D19311" w14:textId="77777777" w:rsidTr="00823BDC">
        <w:tc>
          <w:tcPr>
            <w:tcW w:w="1124" w:type="dxa"/>
            <w:tcBorders>
              <w:top w:val="single" w:sz="4" w:space="0" w:color="auto"/>
              <w:left w:val="single" w:sz="4" w:space="0" w:color="auto"/>
              <w:bottom w:val="single" w:sz="4" w:space="0" w:color="auto"/>
              <w:right w:val="single" w:sz="4" w:space="0" w:color="auto"/>
            </w:tcBorders>
            <w:shd w:val="clear" w:color="auto" w:fill="FFFFFF"/>
          </w:tcPr>
          <w:p w14:paraId="6264EE3D"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55147B31" w14:textId="77777777" w:rsidR="00B46FE8" w:rsidRPr="00641E4C" w:rsidRDefault="00B46FE8" w:rsidP="00823BDC">
            <w:pPr>
              <w:rPr>
                <w:color w:val="333333"/>
              </w:rPr>
            </w:pPr>
            <w:r w:rsidRPr="00641E4C">
              <w:rPr>
                <w:color w:val="333333"/>
              </w:rPr>
              <w:t>Chức vụ</w:t>
            </w:r>
            <w:r>
              <w:rPr>
                <w:color w:val="333333"/>
              </w:rPr>
              <w:t xml:space="preserve"> ĐDPL2 (nếu có)</w:t>
            </w:r>
          </w:p>
        </w:tc>
        <w:tc>
          <w:tcPr>
            <w:tcW w:w="2240" w:type="dxa"/>
            <w:tcBorders>
              <w:top w:val="single" w:sz="4" w:space="0" w:color="auto"/>
              <w:left w:val="single" w:sz="4" w:space="0" w:color="auto"/>
              <w:bottom w:val="single" w:sz="4" w:space="0" w:color="auto"/>
              <w:right w:val="single" w:sz="4" w:space="0" w:color="auto"/>
            </w:tcBorders>
            <w:shd w:val="clear" w:color="auto" w:fill="FFFFFF"/>
          </w:tcPr>
          <w:p w14:paraId="0DC6E943" w14:textId="77777777" w:rsidR="00B46FE8" w:rsidRPr="00641E4C" w:rsidRDefault="00B46FE8" w:rsidP="00823BDC">
            <w:pPr>
              <w:ind w:left="74"/>
            </w:pPr>
            <w:r>
              <w:rPr>
                <w:color w:val="333333"/>
              </w:rPr>
              <w:t>Không</w:t>
            </w:r>
          </w:p>
        </w:tc>
        <w:tc>
          <w:tcPr>
            <w:tcW w:w="392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14:paraId="22EF5661" w14:textId="77777777" w:rsidR="00B46FE8" w:rsidRPr="00641E4C" w:rsidRDefault="00B46FE8" w:rsidP="00823BDC">
            <w:r w:rsidRPr="00641E4C">
              <w:t>Chức vụ của người đại diện pháp luật của TCPH</w:t>
            </w:r>
          </w:p>
        </w:tc>
      </w:tr>
      <w:tr w:rsidR="00B46FE8" w:rsidRPr="00641E4C" w14:paraId="289DE505" w14:textId="77777777" w:rsidTr="00823BDC">
        <w:tc>
          <w:tcPr>
            <w:tcW w:w="1124" w:type="dxa"/>
            <w:shd w:val="clear" w:color="auto" w:fill="FFFFFF"/>
          </w:tcPr>
          <w:p w14:paraId="4D03C61F"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shd w:val="clear" w:color="auto" w:fill="FFFFFF"/>
            <w:tcMar>
              <w:top w:w="105" w:type="dxa"/>
              <w:left w:w="150" w:type="dxa"/>
              <w:bottom w:w="105" w:type="dxa"/>
              <w:right w:w="150" w:type="dxa"/>
            </w:tcMar>
          </w:tcPr>
          <w:p w14:paraId="24D47006" w14:textId="77777777" w:rsidR="00B46FE8" w:rsidRPr="00641E4C" w:rsidRDefault="00B46FE8" w:rsidP="00823BDC">
            <w:pPr>
              <w:rPr>
                <w:color w:val="333333"/>
              </w:rPr>
            </w:pPr>
            <w:r w:rsidRPr="00641E4C">
              <w:rPr>
                <w:color w:val="333333"/>
              </w:rPr>
              <w:t>Vốn điều lệ</w:t>
            </w:r>
          </w:p>
        </w:tc>
        <w:tc>
          <w:tcPr>
            <w:tcW w:w="2240" w:type="dxa"/>
            <w:shd w:val="clear" w:color="auto" w:fill="FFFFFF"/>
          </w:tcPr>
          <w:p w14:paraId="04DA6B14" w14:textId="77777777" w:rsidR="00B46FE8" w:rsidRPr="00641E4C" w:rsidRDefault="00B46FE8" w:rsidP="00823BDC">
            <w:pPr>
              <w:ind w:left="74"/>
            </w:pPr>
            <w:r>
              <w:rPr>
                <w:color w:val="333333"/>
              </w:rPr>
              <w:t>Không</w:t>
            </w:r>
          </w:p>
        </w:tc>
        <w:tc>
          <w:tcPr>
            <w:tcW w:w="3920" w:type="dxa"/>
            <w:shd w:val="clear" w:color="auto" w:fill="FFFFFF"/>
            <w:tcMar>
              <w:top w:w="105" w:type="dxa"/>
              <w:left w:w="150" w:type="dxa"/>
              <w:bottom w:w="105" w:type="dxa"/>
              <w:right w:w="150" w:type="dxa"/>
            </w:tcMar>
          </w:tcPr>
          <w:p w14:paraId="4A4A8A06" w14:textId="77777777" w:rsidR="00B46FE8" w:rsidRPr="00641E4C" w:rsidRDefault="00B46FE8" w:rsidP="00823BDC">
            <w:r w:rsidRPr="00641E4C">
              <w:t>Vốn điều lệ của TCPH</w:t>
            </w:r>
          </w:p>
        </w:tc>
      </w:tr>
      <w:tr w:rsidR="00B46FE8" w:rsidRPr="00AC4E41" w14:paraId="3F643F6D" w14:textId="77777777" w:rsidTr="00823BDC">
        <w:tc>
          <w:tcPr>
            <w:tcW w:w="9524" w:type="dxa"/>
            <w:gridSpan w:val="4"/>
            <w:shd w:val="clear" w:color="auto" w:fill="FFFFFF"/>
          </w:tcPr>
          <w:p w14:paraId="4C67A651" w14:textId="77777777" w:rsidR="00B46FE8" w:rsidRPr="00846D03" w:rsidRDefault="00B46FE8" w:rsidP="00823BDC">
            <w:pPr>
              <w:rPr>
                <w:b/>
              </w:rPr>
            </w:pPr>
            <w:r w:rsidRPr="00846D03">
              <w:rPr>
                <w:b/>
              </w:rPr>
              <w:t>UDF (Không giới hạn số UDF)</w:t>
            </w:r>
          </w:p>
        </w:tc>
      </w:tr>
      <w:tr w:rsidR="00B46FE8" w:rsidRPr="00641E4C" w14:paraId="719647BD" w14:textId="77777777" w:rsidTr="00823BDC">
        <w:tc>
          <w:tcPr>
            <w:tcW w:w="1124" w:type="dxa"/>
            <w:shd w:val="clear" w:color="auto" w:fill="FFFFFF"/>
          </w:tcPr>
          <w:p w14:paraId="03E215D0"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shd w:val="clear" w:color="auto" w:fill="FFFFFF"/>
            <w:tcMar>
              <w:top w:w="105" w:type="dxa"/>
              <w:left w:w="150" w:type="dxa"/>
              <w:bottom w:w="105" w:type="dxa"/>
              <w:right w:w="150" w:type="dxa"/>
            </w:tcMar>
          </w:tcPr>
          <w:p w14:paraId="136B7E8B" w14:textId="77777777" w:rsidR="00B46FE8" w:rsidRPr="00641E4C" w:rsidRDefault="00B46FE8" w:rsidP="00823BDC">
            <w:pPr>
              <w:rPr>
                <w:color w:val="333333"/>
              </w:rPr>
            </w:pPr>
            <w:r>
              <w:rPr>
                <w:color w:val="333333"/>
              </w:rPr>
              <w:t>Mã UDF</w:t>
            </w:r>
          </w:p>
        </w:tc>
        <w:tc>
          <w:tcPr>
            <w:tcW w:w="2240" w:type="dxa"/>
            <w:shd w:val="clear" w:color="auto" w:fill="FFFFFF"/>
          </w:tcPr>
          <w:p w14:paraId="1DE253E5" w14:textId="77777777" w:rsidR="00B46FE8" w:rsidRDefault="00B46FE8" w:rsidP="00823BDC">
            <w:pPr>
              <w:ind w:left="74"/>
              <w:rPr>
                <w:color w:val="333333"/>
              </w:rPr>
            </w:pPr>
            <w:r>
              <w:rPr>
                <w:color w:val="333333"/>
              </w:rPr>
              <w:t>Có</w:t>
            </w:r>
          </w:p>
        </w:tc>
        <w:tc>
          <w:tcPr>
            <w:tcW w:w="3920" w:type="dxa"/>
            <w:shd w:val="clear" w:color="auto" w:fill="FFFFFF"/>
            <w:tcMar>
              <w:top w:w="105" w:type="dxa"/>
              <w:left w:w="150" w:type="dxa"/>
              <w:bottom w:w="105" w:type="dxa"/>
              <w:right w:w="150" w:type="dxa"/>
            </w:tcMar>
          </w:tcPr>
          <w:p w14:paraId="0EB930EA" w14:textId="0F273FEB" w:rsidR="00B46FE8" w:rsidRPr="00641E4C" w:rsidRDefault="002D51FE" w:rsidP="00823BDC">
            <w:r>
              <w:t>Chọn từ udfdefine (udftype = ‘ISSUERS’) =&gt; hiển thị fieldcode</w:t>
            </w:r>
          </w:p>
        </w:tc>
      </w:tr>
      <w:tr w:rsidR="00B46FE8" w:rsidRPr="00641E4C" w14:paraId="2E3316F6" w14:textId="77777777" w:rsidTr="00823BDC">
        <w:tc>
          <w:tcPr>
            <w:tcW w:w="1124" w:type="dxa"/>
            <w:shd w:val="clear" w:color="auto" w:fill="FFFFFF"/>
          </w:tcPr>
          <w:p w14:paraId="2D4B097C"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shd w:val="clear" w:color="auto" w:fill="FFFFFF"/>
            <w:tcMar>
              <w:top w:w="105" w:type="dxa"/>
              <w:left w:w="150" w:type="dxa"/>
              <w:bottom w:w="105" w:type="dxa"/>
              <w:right w:w="150" w:type="dxa"/>
            </w:tcMar>
          </w:tcPr>
          <w:p w14:paraId="32B79C36" w14:textId="77777777" w:rsidR="00B46FE8" w:rsidRDefault="00B46FE8" w:rsidP="00823BDC">
            <w:pPr>
              <w:rPr>
                <w:color w:val="333333"/>
              </w:rPr>
            </w:pPr>
            <w:r>
              <w:rPr>
                <w:color w:val="333333"/>
              </w:rPr>
              <w:t>Tên trường</w:t>
            </w:r>
          </w:p>
        </w:tc>
        <w:tc>
          <w:tcPr>
            <w:tcW w:w="2240" w:type="dxa"/>
            <w:shd w:val="clear" w:color="auto" w:fill="FFFFFF"/>
          </w:tcPr>
          <w:p w14:paraId="48F08601" w14:textId="77777777" w:rsidR="00B46FE8" w:rsidRDefault="00B46FE8" w:rsidP="00823BDC">
            <w:pPr>
              <w:ind w:left="74"/>
              <w:rPr>
                <w:color w:val="333333"/>
              </w:rPr>
            </w:pPr>
            <w:r>
              <w:rPr>
                <w:color w:val="333333"/>
              </w:rPr>
              <w:t>Có</w:t>
            </w:r>
          </w:p>
        </w:tc>
        <w:tc>
          <w:tcPr>
            <w:tcW w:w="3920" w:type="dxa"/>
            <w:shd w:val="clear" w:color="auto" w:fill="FFFFFF"/>
            <w:tcMar>
              <w:top w:w="105" w:type="dxa"/>
              <w:left w:w="150" w:type="dxa"/>
              <w:bottom w:w="105" w:type="dxa"/>
              <w:right w:w="150" w:type="dxa"/>
            </w:tcMar>
          </w:tcPr>
          <w:p w14:paraId="4E51ABA7" w14:textId="79FD194A" w:rsidR="00B46FE8" w:rsidRPr="00641E4C" w:rsidRDefault="002D51FE" w:rsidP="00823BDC">
            <w:r>
              <w:t>Hiển thị fieldname theo mã udf đã chọn ở trên</w:t>
            </w:r>
          </w:p>
        </w:tc>
      </w:tr>
      <w:tr w:rsidR="00B46FE8" w:rsidRPr="00641E4C" w14:paraId="242699DB" w14:textId="77777777" w:rsidTr="00823BDC">
        <w:tc>
          <w:tcPr>
            <w:tcW w:w="1124" w:type="dxa"/>
            <w:shd w:val="clear" w:color="auto" w:fill="FFFFFF"/>
          </w:tcPr>
          <w:p w14:paraId="7904A76B" w14:textId="77777777" w:rsidR="00B46FE8" w:rsidRPr="00641E4C" w:rsidRDefault="00B46FE8" w:rsidP="00B46FE8">
            <w:pPr>
              <w:pStyle w:val="ListParagraph"/>
              <w:numPr>
                <w:ilvl w:val="0"/>
                <w:numId w:val="24"/>
              </w:numPr>
              <w:contextualSpacing w:val="0"/>
              <w:jc w:val="both"/>
              <w:rPr>
                <w:color w:val="333333"/>
                <w:lang w:val="vi-VN"/>
              </w:rPr>
            </w:pPr>
          </w:p>
        </w:tc>
        <w:tc>
          <w:tcPr>
            <w:tcW w:w="2240" w:type="dxa"/>
            <w:shd w:val="clear" w:color="auto" w:fill="FFFFFF"/>
            <w:tcMar>
              <w:top w:w="105" w:type="dxa"/>
              <w:left w:w="150" w:type="dxa"/>
              <w:bottom w:w="105" w:type="dxa"/>
              <w:right w:w="150" w:type="dxa"/>
            </w:tcMar>
          </w:tcPr>
          <w:p w14:paraId="42979BB9" w14:textId="77777777" w:rsidR="00B46FE8" w:rsidRDefault="00B46FE8" w:rsidP="00823BDC">
            <w:pPr>
              <w:rPr>
                <w:color w:val="333333"/>
              </w:rPr>
            </w:pPr>
            <w:r>
              <w:rPr>
                <w:color w:val="333333"/>
              </w:rPr>
              <w:t>Giá trị</w:t>
            </w:r>
          </w:p>
        </w:tc>
        <w:tc>
          <w:tcPr>
            <w:tcW w:w="2240" w:type="dxa"/>
            <w:shd w:val="clear" w:color="auto" w:fill="FFFFFF"/>
          </w:tcPr>
          <w:p w14:paraId="4D3DD8C1" w14:textId="77777777" w:rsidR="00B46FE8" w:rsidRDefault="00B46FE8" w:rsidP="00823BDC">
            <w:pPr>
              <w:ind w:left="74"/>
              <w:rPr>
                <w:color w:val="333333"/>
              </w:rPr>
            </w:pPr>
            <w:r>
              <w:rPr>
                <w:color w:val="333333"/>
              </w:rPr>
              <w:t>Có</w:t>
            </w:r>
          </w:p>
        </w:tc>
        <w:tc>
          <w:tcPr>
            <w:tcW w:w="3920" w:type="dxa"/>
            <w:shd w:val="clear" w:color="auto" w:fill="FFFFFF"/>
            <w:tcMar>
              <w:top w:w="105" w:type="dxa"/>
              <w:left w:w="150" w:type="dxa"/>
              <w:bottom w:w="105" w:type="dxa"/>
              <w:right w:w="150" w:type="dxa"/>
            </w:tcMar>
          </w:tcPr>
          <w:p w14:paraId="58B14811" w14:textId="77777777" w:rsidR="00B46FE8" w:rsidRPr="00641E4C" w:rsidRDefault="00B46FE8" w:rsidP="00823BDC"/>
        </w:tc>
      </w:tr>
    </w:tbl>
    <w:p w14:paraId="153FA289" w14:textId="55040E93" w:rsidR="0098225A" w:rsidRDefault="00526AFA" w:rsidP="00823BDC">
      <w:pPr>
        <w:pStyle w:val="Heading4"/>
        <w:keepNext w:val="0"/>
      </w:pPr>
      <w:bookmarkStart w:id="5" w:name="_Toc78535445"/>
      <w:r>
        <w:t>Quy tắc xử lý</w:t>
      </w:r>
      <w:bookmarkEnd w:id="5"/>
    </w:p>
    <w:p w14:paraId="17B00C39" w14:textId="62CC5FAD" w:rsidR="00823BDC" w:rsidRDefault="00823BDC" w:rsidP="00823BDC">
      <w:pPr>
        <w:pStyle w:val="ListParagraph"/>
        <w:numPr>
          <w:ilvl w:val="0"/>
          <w:numId w:val="25"/>
        </w:numPr>
        <w:rPr>
          <w:lang w:bidi="en-US"/>
        </w:rPr>
      </w:pPr>
      <w:r>
        <w:rPr>
          <w:lang w:bidi="en-US"/>
        </w:rPr>
        <w:t>Dữ liệu thông tin chung được lưu vào issuers (ISSUERID – Mã TCPH)</w:t>
      </w:r>
    </w:p>
    <w:p w14:paraId="557F58E5" w14:textId="487D121E" w:rsidR="00823BDC" w:rsidRDefault="00823BDC" w:rsidP="00823BDC">
      <w:pPr>
        <w:pStyle w:val="ListParagraph"/>
        <w:numPr>
          <w:ilvl w:val="0"/>
          <w:numId w:val="25"/>
        </w:numPr>
        <w:rPr>
          <w:lang w:bidi="en-US"/>
        </w:rPr>
      </w:pPr>
      <w:r>
        <w:rPr>
          <w:lang w:bidi="en-US"/>
        </w:rPr>
        <w:t xml:space="preserve">Dữ liệu UDF lưu vào issuers_udf, link với issuers </w:t>
      </w:r>
    </w:p>
    <w:p w14:paraId="012CE297" w14:textId="4F531CB9" w:rsidR="002D51FE" w:rsidRDefault="002D51FE" w:rsidP="002D51FE">
      <w:pPr>
        <w:pStyle w:val="ListParagraph"/>
        <w:numPr>
          <w:ilvl w:val="1"/>
          <w:numId w:val="25"/>
        </w:numPr>
        <w:rPr>
          <w:lang w:bidi="en-US"/>
        </w:rPr>
      </w:pPr>
      <w:r>
        <w:rPr>
          <w:lang w:bidi="en-US"/>
        </w:rPr>
        <w:t>Autoid: tự sinh</w:t>
      </w:r>
    </w:p>
    <w:p w14:paraId="56D7381E" w14:textId="7E59D51A" w:rsidR="002D51FE" w:rsidRDefault="002D51FE" w:rsidP="002D51FE">
      <w:pPr>
        <w:pStyle w:val="ListParagraph"/>
        <w:numPr>
          <w:ilvl w:val="1"/>
          <w:numId w:val="25"/>
        </w:numPr>
        <w:rPr>
          <w:lang w:bidi="en-US"/>
        </w:rPr>
      </w:pPr>
      <w:r>
        <w:rPr>
          <w:lang w:bidi="en-US"/>
        </w:rPr>
        <w:t xml:space="preserve">Issuerid: issuers.autoid </w:t>
      </w:r>
    </w:p>
    <w:p w14:paraId="57514B71" w14:textId="2D2E319A" w:rsidR="002D51FE" w:rsidRDefault="002D51FE" w:rsidP="002D51FE">
      <w:pPr>
        <w:pStyle w:val="ListParagraph"/>
        <w:numPr>
          <w:ilvl w:val="1"/>
          <w:numId w:val="25"/>
        </w:numPr>
        <w:rPr>
          <w:lang w:bidi="en-US"/>
        </w:rPr>
      </w:pPr>
      <w:r>
        <w:rPr>
          <w:lang w:bidi="en-US"/>
        </w:rPr>
        <w:t>Udffield: mã udf</w:t>
      </w:r>
    </w:p>
    <w:p w14:paraId="6031AABF" w14:textId="3E8308E9" w:rsidR="002D51FE" w:rsidRDefault="002D51FE" w:rsidP="002D51FE">
      <w:pPr>
        <w:pStyle w:val="ListParagraph"/>
        <w:numPr>
          <w:ilvl w:val="1"/>
          <w:numId w:val="25"/>
        </w:numPr>
        <w:rPr>
          <w:lang w:bidi="en-US"/>
        </w:rPr>
      </w:pPr>
      <w:r>
        <w:rPr>
          <w:lang w:bidi="en-US"/>
        </w:rPr>
        <w:t>Udfvalue: giá trị đã nhập</w:t>
      </w:r>
    </w:p>
    <w:p w14:paraId="43F9AF8E" w14:textId="2C47E6F1" w:rsidR="00B06A3F" w:rsidRDefault="00B06A3F" w:rsidP="00B06A3F">
      <w:pPr>
        <w:pStyle w:val="ListParagraph"/>
        <w:numPr>
          <w:ilvl w:val="0"/>
          <w:numId w:val="25"/>
        </w:numPr>
        <w:rPr>
          <w:lang w:bidi="en-US"/>
        </w:rPr>
      </w:pPr>
      <w:r>
        <w:rPr>
          <w:lang w:bidi="en-US"/>
        </w:rPr>
        <w:t>Quy tắc thêm/sửa: Không được trùng mã TCPH</w:t>
      </w:r>
    </w:p>
    <w:p w14:paraId="5D73635F" w14:textId="161A017F" w:rsidR="00B06A3F" w:rsidRDefault="00B06A3F" w:rsidP="00B06A3F">
      <w:pPr>
        <w:pStyle w:val="ListParagraph"/>
        <w:numPr>
          <w:ilvl w:val="0"/>
          <w:numId w:val="25"/>
        </w:numPr>
        <w:rPr>
          <w:lang w:bidi="en-US"/>
        </w:rPr>
      </w:pPr>
      <w:r>
        <w:rPr>
          <w:lang w:bidi="en-US"/>
        </w:rPr>
        <w:t>Quy tắc sửa:</w:t>
      </w:r>
    </w:p>
    <w:p w14:paraId="7EB82BDE" w14:textId="4BF5D6D3" w:rsidR="00B06A3F" w:rsidRDefault="00B06A3F" w:rsidP="00B06A3F">
      <w:pPr>
        <w:pStyle w:val="ListParagraph"/>
        <w:numPr>
          <w:ilvl w:val="1"/>
          <w:numId w:val="25"/>
        </w:numPr>
        <w:rPr>
          <w:lang w:bidi="en-US"/>
        </w:rPr>
      </w:pPr>
      <w:r>
        <w:rPr>
          <w:lang w:bidi="en-US"/>
        </w:rPr>
        <w:t>Bản ghi chưa duyệt thêm mới: được phép sửa tất cả các trường</w:t>
      </w:r>
    </w:p>
    <w:p w14:paraId="313F3D9C" w14:textId="4570F65A" w:rsidR="00B06A3F" w:rsidRDefault="00B06A3F" w:rsidP="00B06A3F">
      <w:pPr>
        <w:pStyle w:val="ListParagraph"/>
        <w:numPr>
          <w:ilvl w:val="1"/>
          <w:numId w:val="25"/>
        </w:numPr>
        <w:rPr>
          <w:lang w:bidi="en-US"/>
        </w:rPr>
      </w:pPr>
      <w:r>
        <w:rPr>
          <w:lang w:bidi="en-US"/>
        </w:rPr>
        <w:t xml:space="preserve">Bản ghi </w:t>
      </w:r>
      <w:r w:rsidR="00AE3D43">
        <w:rPr>
          <w:lang w:bidi="en-US"/>
        </w:rPr>
        <w:t>đã duyệt thêm mới: Được phép sửa tất cả các trường trừ trường mã TCPH</w:t>
      </w:r>
    </w:p>
    <w:p w14:paraId="19A7A63A" w14:textId="42B45F7B" w:rsidR="00AE3D43" w:rsidRDefault="00AE3D43" w:rsidP="00AE3D43">
      <w:pPr>
        <w:pStyle w:val="ListParagraph"/>
        <w:numPr>
          <w:ilvl w:val="0"/>
          <w:numId w:val="25"/>
        </w:numPr>
        <w:rPr>
          <w:lang w:bidi="en-US"/>
        </w:rPr>
      </w:pPr>
      <w:r>
        <w:rPr>
          <w:lang w:bidi="en-US"/>
        </w:rPr>
        <w:t>Quy tắc xóa: Chỉ được xóa bản ghi mà issuerid không tồn tại trong assetdtl</w:t>
      </w:r>
    </w:p>
    <w:p w14:paraId="67D2C66D" w14:textId="6F53C113" w:rsidR="00526AFA" w:rsidRDefault="00526AFA" w:rsidP="00526AFA">
      <w:pPr>
        <w:pStyle w:val="Heading3"/>
      </w:pPr>
      <w:bookmarkStart w:id="6" w:name="_Toc78535446"/>
      <w:r>
        <w:t>Trái phiếu gốc</w:t>
      </w:r>
      <w:bookmarkEnd w:id="6"/>
    </w:p>
    <w:p w14:paraId="76189B26" w14:textId="196CFCA2" w:rsidR="00D47192" w:rsidRDefault="00D47192" w:rsidP="00D47192">
      <w:pPr>
        <w:pStyle w:val="Heading4"/>
      </w:pPr>
      <w:bookmarkStart w:id="7" w:name="_Toc75156449"/>
      <w:bookmarkStart w:id="8" w:name="_Toc78535447"/>
      <w:r>
        <w:t>Mô tả giao diện</w:t>
      </w:r>
      <w:bookmarkEnd w:id="7"/>
      <w:bookmarkEnd w:id="8"/>
    </w:p>
    <w:p w14:paraId="331E7115" w14:textId="77777777" w:rsidR="00D47192" w:rsidRDefault="00D47192" w:rsidP="00D47192">
      <w:pPr>
        <w:pStyle w:val="Heading5"/>
      </w:pPr>
      <w:bookmarkStart w:id="9" w:name="_Toc75156453"/>
      <w:r>
        <w:t>Grid tìm kiếm</w:t>
      </w:r>
      <w:bookmarkEnd w:id="9"/>
    </w:p>
    <w:p w14:paraId="31E4F76A" w14:textId="77777777" w:rsidR="00D47192" w:rsidRDefault="00D47192" w:rsidP="00D47192">
      <w:pPr>
        <w:rPr>
          <w:lang w:bidi="en-US"/>
        </w:rPr>
      </w:pPr>
      <w:r>
        <w:rPr>
          <w:lang w:bidi="en-US"/>
        </w:rPr>
        <w:t>Gồm các trường</w:t>
      </w:r>
    </w:p>
    <w:p w14:paraId="37F46D9B" w14:textId="23047BAA" w:rsidR="00D47192" w:rsidRDefault="00D47192" w:rsidP="00D47192">
      <w:pPr>
        <w:pStyle w:val="ListParagraph"/>
        <w:numPr>
          <w:ilvl w:val="0"/>
          <w:numId w:val="3"/>
        </w:numPr>
        <w:rPr>
          <w:lang w:bidi="en-US"/>
        </w:rPr>
      </w:pPr>
      <w:r>
        <w:rPr>
          <w:lang w:bidi="en-US"/>
        </w:rPr>
        <w:t>Mã trái phiếu</w:t>
      </w:r>
    </w:p>
    <w:p w14:paraId="371DB3D1" w14:textId="3F2972C5" w:rsidR="00D47192" w:rsidRDefault="00D47192" w:rsidP="00D47192">
      <w:pPr>
        <w:pStyle w:val="ListParagraph"/>
        <w:numPr>
          <w:ilvl w:val="0"/>
          <w:numId w:val="3"/>
        </w:numPr>
        <w:rPr>
          <w:lang w:bidi="en-US"/>
        </w:rPr>
      </w:pPr>
      <w:r>
        <w:rPr>
          <w:lang w:bidi="en-US"/>
        </w:rPr>
        <w:t>Loại trái phiếu</w:t>
      </w:r>
    </w:p>
    <w:p w14:paraId="098830F8" w14:textId="77777777" w:rsidR="00D47192" w:rsidRDefault="00D47192" w:rsidP="00D47192">
      <w:pPr>
        <w:pStyle w:val="ListParagraph"/>
        <w:numPr>
          <w:ilvl w:val="0"/>
          <w:numId w:val="3"/>
        </w:numPr>
        <w:rPr>
          <w:lang w:bidi="en-US"/>
        </w:rPr>
      </w:pPr>
      <w:r>
        <w:rPr>
          <w:lang w:bidi="en-US"/>
        </w:rPr>
        <w:t>Tên tiếng Việt</w:t>
      </w:r>
    </w:p>
    <w:p w14:paraId="48CB5DFB" w14:textId="77777777" w:rsidR="00D47192" w:rsidRDefault="00D47192" w:rsidP="00D47192">
      <w:pPr>
        <w:pStyle w:val="ListParagraph"/>
        <w:numPr>
          <w:ilvl w:val="0"/>
          <w:numId w:val="3"/>
        </w:numPr>
        <w:rPr>
          <w:lang w:bidi="en-US"/>
        </w:rPr>
      </w:pPr>
      <w:r>
        <w:rPr>
          <w:lang w:bidi="en-US"/>
        </w:rPr>
        <w:t>Tên tiếng Anh</w:t>
      </w:r>
    </w:p>
    <w:p w14:paraId="3CE12F64" w14:textId="77777777" w:rsidR="00D47192" w:rsidRDefault="00D47192" w:rsidP="00D47192">
      <w:pPr>
        <w:pStyle w:val="ListParagraph"/>
        <w:numPr>
          <w:ilvl w:val="0"/>
          <w:numId w:val="3"/>
        </w:numPr>
        <w:rPr>
          <w:lang w:bidi="en-US"/>
        </w:rPr>
      </w:pPr>
      <w:r>
        <w:rPr>
          <w:lang w:bidi="en-US"/>
        </w:rPr>
        <w:t>Tổ chức phát hành</w:t>
      </w:r>
    </w:p>
    <w:p w14:paraId="25E3D490" w14:textId="77777777" w:rsidR="00D47192" w:rsidRDefault="00D47192" w:rsidP="00D47192">
      <w:pPr>
        <w:pStyle w:val="ListParagraph"/>
        <w:numPr>
          <w:ilvl w:val="0"/>
          <w:numId w:val="3"/>
        </w:numPr>
        <w:rPr>
          <w:lang w:bidi="en-US"/>
        </w:rPr>
      </w:pPr>
      <w:r>
        <w:rPr>
          <w:lang w:bidi="en-US"/>
        </w:rPr>
        <w:t>Ngày phát hành</w:t>
      </w:r>
    </w:p>
    <w:p w14:paraId="305E6BDC" w14:textId="77777777" w:rsidR="00D47192" w:rsidRDefault="00D47192" w:rsidP="00D47192">
      <w:pPr>
        <w:pStyle w:val="ListParagraph"/>
        <w:numPr>
          <w:ilvl w:val="0"/>
          <w:numId w:val="3"/>
        </w:numPr>
        <w:rPr>
          <w:lang w:bidi="en-US"/>
        </w:rPr>
      </w:pPr>
      <w:r>
        <w:rPr>
          <w:lang w:bidi="en-US"/>
        </w:rPr>
        <w:t>Ngày đáo hạn</w:t>
      </w:r>
    </w:p>
    <w:p w14:paraId="315C9EB4" w14:textId="10D0FF7A" w:rsidR="00D47192" w:rsidRDefault="00D47192" w:rsidP="00D47192">
      <w:pPr>
        <w:pStyle w:val="ListParagraph"/>
        <w:numPr>
          <w:ilvl w:val="0"/>
          <w:numId w:val="3"/>
        </w:numPr>
        <w:rPr>
          <w:lang w:bidi="en-US"/>
        </w:rPr>
      </w:pPr>
      <w:r>
        <w:rPr>
          <w:lang w:bidi="en-US"/>
        </w:rPr>
        <w:t>Mệnh giá</w:t>
      </w:r>
    </w:p>
    <w:p w14:paraId="494139AE" w14:textId="77777777" w:rsidR="00D47192" w:rsidRDefault="00D47192" w:rsidP="00D47192">
      <w:pPr>
        <w:pStyle w:val="ListParagraph"/>
        <w:numPr>
          <w:ilvl w:val="0"/>
          <w:numId w:val="3"/>
        </w:numPr>
        <w:rPr>
          <w:lang w:bidi="en-US"/>
        </w:rPr>
      </w:pPr>
      <w:r>
        <w:rPr>
          <w:lang w:bidi="en-US"/>
        </w:rPr>
        <w:t>Trạng thái</w:t>
      </w:r>
    </w:p>
    <w:p w14:paraId="05248595" w14:textId="77777777" w:rsidR="00D47192" w:rsidRPr="00D47192" w:rsidRDefault="00D47192" w:rsidP="00D47192">
      <w:pPr>
        <w:rPr>
          <w:lang w:bidi="en-US"/>
        </w:rPr>
      </w:pPr>
    </w:p>
    <w:p w14:paraId="2904EB48" w14:textId="1943477B" w:rsidR="00D47192" w:rsidRDefault="00D47192" w:rsidP="00D47192">
      <w:pPr>
        <w:pStyle w:val="Heading5"/>
      </w:pPr>
      <w:r>
        <w:t>Popup thêm/sửa/xóa</w:t>
      </w:r>
    </w:p>
    <w:p w14:paraId="451A07C2" w14:textId="588297BB" w:rsidR="00B46F76" w:rsidRDefault="00B46F76" w:rsidP="00B46F76"/>
    <w:p w14:paraId="2503D0CE" w14:textId="29AE9A58" w:rsidR="00B46F76" w:rsidRPr="00B46F76" w:rsidRDefault="00B46F76" w:rsidP="00B46F76">
      <w:r>
        <w:t>Tab “Thông tin chung”</w:t>
      </w:r>
    </w:p>
    <w:p w14:paraId="35B0591A" w14:textId="77777777" w:rsidR="00D47192" w:rsidRPr="00D47192" w:rsidRDefault="00D47192" w:rsidP="00D47192"/>
    <w:tbl>
      <w:tblPr>
        <w:tblStyle w:val="TableGrid"/>
        <w:tblW w:w="0" w:type="auto"/>
        <w:tblLook w:val="04A0" w:firstRow="1" w:lastRow="0" w:firstColumn="1" w:lastColumn="0" w:noHBand="0" w:noVBand="1"/>
      </w:tblPr>
      <w:tblGrid>
        <w:gridCol w:w="3292"/>
        <w:gridCol w:w="1856"/>
        <w:gridCol w:w="4590"/>
      </w:tblGrid>
      <w:tr w:rsidR="00D47192" w:rsidRPr="0098225A" w14:paraId="732A4686" w14:textId="77777777" w:rsidTr="00E47D39">
        <w:tc>
          <w:tcPr>
            <w:tcW w:w="3292" w:type="dxa"/>
          </w:tcPr>
          <w:p w14:paraId="3CC2E0FA" w14:textId="77777777" w:rsidR="00D47192" w:rsidRPr="0098225A" w:rsidRDefault="00D47192" w:rsidP="00E47D39">
            <w:pPr>
              <w:jc w:val="center"/>
              <w:rPr>
                <w:b/>
              </w:rPr>
            </w:pPr>
            <w:r w:rsidRPr="0098225A">
              <w:rPr>
                <w:b/>
              </w:rPr>
              <w:t>Tên trường</w:t>
            </w:r>
          </w:p>
        </w:tc>
        <w:tc>
          <w:tcPr>
            <w:tcW w:w="1856" w:type="dxa"/>
          </w:tcPr>
          <w:p w14:paraId="1B3DBD06" w14:textId="77777777" w:rsidR="00D47192" w:rsidRPr="0098225A" w:rsidRDefault="00D47192" w:rsidP="00E47D39">
            <w:pPr>
              <w:jc w:val="center"/>
              <w:rPr>
                <w:b/>
              </w:rPr>
            </w:pPr>
            <w:r w:rsidRPr="0098225A">
              <w:rPr>
                <w:b/>
              </w:rPr>
              <w:t>Bắt buộc</w:t>
            </w:r>
          </w:p>
        </w:tc>
        <w:tc>
          <w:tcPr>
            <w:tcW w:w="4590" w:type="dxa"/>
          </w:tcPr>
          <w:p w14:paraId="2A895FBB" w14:textId="77777777" w:rsidR="00D47192" w:rsidRPr="0098225A" w:rsidRDefault="00D47192" w:rsidP="00E47D39">
            <w:pPr>
              <w:jc w:val="center"/>
              <w:rPr>
                <w:b/>
              </w:rPr>
            </w:pPr>
            <w:r w:rsidRPr="0098225A">
              <w:rPr>
                <w:b/>
              </w:rPr>
              <w:t>Mô tả</w:t>
            </w:r>
          </w:p>
        </w:tc>
      </w:tr>
      <w:tr w:rsidR="00D47192" w:rsidRPr="0098225A" w14:paraId="371057A1" w14:textId="77777777" w:rsidTr="00E47D39">
        <w:tc>
          <w:tcPr>
            <w:tcW w:w="9738" w:type="dxa"/>
            <w:gridSpan w:val="3"/>
          </w:tcPr>
          <w:p w14:paraId="37E0685C" w14:textId="77777777" w:rsidR="00D47192" w:rsidRPr="0098225A" w:rsidRDefault="00D47192" w:rsidP="00E47D39">
            <w:pPr>
              <w:autoSpaceDE w:val="0"/>
              <w:autoSpaceDN w:val="0"/>
              <w:adjustRightInd w:val="0"/>
              <w:rPr>
                <w:b/>
              </w:rPr>
            </w:pPr>
            <w:r w:rsidRPr="0098225A">
              <w:rPr>
                <w:b/>
              </w:rPr>
              <w:t>Thông tin chung</w:t>
            </w:r>
          </w:p>
        </w:tc>
      </w:tr>
      <w:tr w:rsidR="00D47192" w14:paraId="0A264953" w14:textId="77777777" w:rsidTr="00E47D39">
        <w:tc>
          <w:tcPr>
            <w:tcW w:w="3292" w:type="dxa"/>
          </w:tcPr>
          <w:p w14:paraId="08FE9CE6" w14:textId="5BA71AED" w:rsidR="00D47192" w:rsidRDefault="00D47192" w:rsidP="00D47192">
            <w:r>
              <w:t>Loại trái phiếu</w:t>
            </w:r>
          </w:p>
        </w:tc>
        <w:tc>
          <w:tcPr>
            <w:tcW w:w="1856" w:type="dxa"/>
          </w:tcPr>
          <w:p w14:paraId="2AD5DC21" w14:textId="77777777" w:rsidR="00D47192" w:rsidRDefault="00D47192" w:rsidP="00E47D39">
            <w:r>
              <w:t>Có</w:t>
            </w:r>
          </w:p>
        </w:tc>
        <w:tc>
          <w:tcPr>
            <w:tcW w:w="4590" w:type="dxa"/>
          </w:tcPr>
          <w:p w14:paraId="696A96C8" w14:textId="77777777" w:rsidR="00D47192" w:rsidRPr="00C4074A" w:rsidRDefault="00D47192" w:rsidP="00E47D39">
            <w:pPr>
              <w:autoSpaceDE w:val="0"/>
              <w:autoSpaceDN w:val="0"/>
              <w:adjustRightInd w:val="0"/>
              <w:rPr>
                <w:rFonts w:eastAsiaTheme="minorHAnsi"/>
              </w:rPr>
            </w:pPr>
            <w:r w:rsidRPr="00C4074A">
              <w:t>Hiển thị các loại TS lấy từ allcode (</w:t>
            </w:r>
            <w:r w:rsidRPr="00C4074A">
              <w:rPr>
                <w:rFonts w:eastAsiaTheme="minorHAnsi"/>
                <w:b/>
                <w:bCs/>
              </w:rPr>
              <w:t>select</w:t>
            </w:r>
            <w:r w:rsidRPr="00C4074A">
              <w:rPr>
                <w:rFonts w:eastAsiaTheme="minorHAnsi"/>
              </w:rPr>
              <w:t xml:space="preserve"> * </w:t>
            </w:r>
            <w:r w:rsidRPr="00C4074A">
              <w:rPr>
                <w:rFonts w:eastAsiaTheme="minorHAnsi"/>
                <w:b/>
                <w:bCs/>
              </w:rPr>
              <w:t>from</w:t>
            </w:r>
            <w:r w:rsidRPr="00C4074A">
              <w:rPr>
                <w:rFonts w:eastAsiaTheme="minorHAnsi"/>
              </w:rPr>
              <w:t xml:space="preserve"> allcode</w:t>
            </w:r>
          </w:p>
          <w:p w14:paraId="39276AB9" w14:textId="77777777" w:rsidR="00D47192" w:rsidRPr="00C4074A" w:rsidRDefault="00D47192" w:rsidP="00E47D39">
            <w:pPr>
              <w:rPr>
                <w:rFonts w:eastAsiaTheme="minorHAnsi"/>
              </w:rPr>
            </w:pPr>
            <w:r w:rsidRPr="00C4074A">
              <w:rPr>
                <w:rFonts w:eastAsiaTheme="minorHAnsi"/>
                <w:b/>
                <w:bCs/>
              </w:rPr>
              <w:t>where</w:t>
            </w:r>
            <w:r w:rsidRPr="00C4074A">
              <w:rPr>
                <w:rFonts w:eastAsiaTheme="minorHAnsi"/>
              </w:rPr>
              <w:t xml:space="preserve"> cdname = 'SECTYPE';)</w:t>
            </w:r>
          </w:p>
          <w:p w14:paraId="3835FC8C" w14:textId="77777777" w:rsidR="00D47192" w:rsidRPr="00C4074A" w:rsidRDefault="00D47192" w:rsidP="00E47D39">
            <w:r w:rsidRPr="00C4074A">
              <w:rPr>
                <w:rFonts w:eastAsiaTheme="minorHAnsi"/>
              </w:rPr>
              <w:t>Không được có dòng NULL</w:t>
            </w:r>
          </w:p>
        </w:tc>
      </w:tr>
      <w:tr w:rsidR="00D47192" w14:paraId="5035CDCD" w14:textId="77777777" w:rsidTr="00E47D39">
        <w:tc>
          <w:tcPr>
            <w:tcW w:w="3292" w:type="dxa"/>
          </w:tcPr>
          <w:p w14:paraId="79D7AD0C" w14:textId="77777777" w:rsidR="00D47192" w:rsidRDefault="00D47192" w:rsidP="00E47D39">
            <w:r>
              <w:t>Tổ chức phát hành</w:t>
            </w:r>
          </w:p>
        </w:tc>
        <w:tc>
          <w:tcPr>
            <w:tcW w:w="1856" w:type="dxa"/>
          </w:tcPr>
          <w:p w14:paraId="62169287" w14:textId="77777777" w:rsidR="00D47192" w:rsidRDefault="00D47192" w:rsidP="00E47D39">
            <w:r>
              <w:t>Có</w:t>
            </w:r>
          </w:p>
        </w:tc>
        <w:tc>
          <w:tcPr>
            <w:tcW w:w="4590" w:type="dxa"/>
          </w:tcPr>
          <w:p w14:paraId="170037E9" w14:textId="77777777" w:rsidR="00D47192" w:rsidRPr="00C4074A" w:rsidRDefault="00D47192" w:rsidP="00E47D39">
            <w:r w:rsidRPr="00C4074A">
              <w:t>Hiển thị danh sách các tổ chức phát hành từ issuers (ID – Fullname)</w:t>
            </w:r>
          </w:p>
          <w:p w14:paraId="7E6DAA93" w14:textId="77777777" w:rsidR="00D47192" w:rsidRPr="00C4074A" w:rsidRDefault="00D47192" w:rsidP="00E47D39">
            <w:r w:rsidRPr="00C4074A">
              <w:t>Không được hiển thị dòng NULL</w:t>
            </w:r>
          </w:p>
        </w:tc>
      </w:tr>
      <w:tr w:rsidR="00D47192" w14:paraId="3FB6B01C" w14:textId="77777777" w:rsidTr="00E47D39">
        <w:tc>
          <w:tcPr>
            <w:tcW w:w="3292" w:type="dxa"/>
          </w:tcPr>
          <w:p w14:paraId="3B2509D0" w14:textId="2B06F9ED" w:rsidR="00D47192" w:rsidRDefault="00D47192" w:rsidP="00D47192">
            <w:r>
              <w:t>Tên đầy đủ (Tiếng Việt)</w:t>
            </w:r>
          </w:p>
        </w:tc>
        <w:tc>
          <w:tcPr>
            <w:tcW w:w="1856" w:type="dxa"/>
          </w:tcPr>
          <w:p w14:paraId="16F65053" w14:textId="77777777" w:rsidR="00D47192" w:rsidRDefault="00D47192" w:rsidP="00E47D39">
            <w:r>
              <w:t>Có</w:t>
            </w:r>
          </w:p>
        </w:tc>
        <w:tc>
          <w:tcPr>
            <w:tcW w:w="4590" w:type="dxa"/>
          </w:tcPr>
          <w:p w14:paraId="027438E1" w14:textId="77777777" w:rsidR="00D47192" w:rsidRPr="00C4074A" w:rsidRDefault="00D47192" w:rsidP="00E47D39"/>
        </w:tc>
      </w:tr>
      <w:tr w:rsidR="00D47192" w14:paraId="7BAF44F0" w14:textId="77777777" w:rsidTr="00E47D39">
        <w:tc>
          <w:tcPr>
            <w:tcW w:w="3292" w:type="dxa"/>
          </w:tcPr>
          <w:p w14:paraId="5E8EE7A2" w14:textId="77777777" w:rsidR="00D47192" w:rsidRDefault="00D47192" w:rsidP="00E47D39">
            <w:r>
              <w:t>Tên đầy đủ tiếng Anh</w:t>
            </w:r>
          </w:p>
        </w:tc>
        <w:tc>
          <w:tcPr>
            <w:tcW w:w="1856" w:type="dxa"/>
          </w:tcPr>
          <w:p w14:paraId="2B590AF1" w14:textId="140C0E90" w:rsidR="00D47192" w:rsidRDefault="00D47192" w:rsidP="00E47D39">
            <w:r>
              <w:t>Không</w:t>
            </w:r>
          </w:p>
        </w:tc>
        <w:tc>
          <w:tcPr>
            <w:tcW w:w="4590" w:type="dxa"/>
          </w:tcPr>
          <w:p w14:paraId="12059845" w14:textId="77777777" w:rsidR="00D47192" w:rsidRPr="00C4074A" w:rsidRDefault="00D47192" w:rsidP="00E47D39"/>
        </w:tc>
      </w:tr>
      <w:tr w:rsidR="00D47192" w14:paraId="6DB74EEA" w14:textId="77777777" w:rsidTr="00E47D39">
        <w:tc>
          <w:tcPr>
            <w:tcW w:w="3292" w:type="dxa"/>
          </w:tcPr>
          <w:p w14:paraId="0DF49C08" w14:textId="77777777" w:rsidR="00D47192" w:rsidRDefault="00D47192" w:rsidP="00E47D39">
            <w:r>
              <w:t>Ngày phát hành</w:t>
            </w:r>
          </w:p>
        </w:tc>
        <w:tc>
          <w:tcPr>
            <w:tcW w:w="1856" w:type="dxa"/>
          </w:tcPr>
          <w:p w14:paraId="7C12A7A9" w14:textId="77777777" w:rsidR="00D47192" w:rsidRDefault="00D47192" w:rsidP="00E47D39">
            <w:r>
              <w:t>Có</w:t>
            </w:r>
          </w:p>
        </w:tc>
        <w:tc>
          <w:tcPr>
            <w:tcW w:w="4590" w:type="dxa"/>
          </w:tcPr>
          <w:p w14:paraId="72B6E68B" w14:textId="77777777" w:rsidR="00D47192" w:rsidRPr="00C4074A" w:rsidRDefault="00D47192" w:rsidP="00E47D39"/>
        </w:tc>
      </w:tr>
      <w:tr w:rsidR="00D47192" w14:paraId="0F568884" w14:textId="77777777" w:rsidTr="00E47D39">
        <w:tc>
          <w:tcPr>
            <w:tcW w:w="3292" w:type="dxa"/>
          </w:tcPr>
          <w:p w14:paraId="2C5B60EB" w14:textId="77777777" w:rsidR="00D47192" w:rsidRDefault="00D47192" w:rsidP="00E47D39">
            <w:r>
              <w:t>Ngày đáo hạn</w:t>
            </w:r>
          </w:p>
        </w:tc>
        <w:tc>
          <w:tcPr>
            <w:tcW w:w="1856" w:type="dxa"/>
          </w:tcPr>
          <w:p w14:paraId="48A1DF3A" w14:textId="77777777" w:rsidR="00D47192" w:rsidRDefault="00D47192" w:rsidP="00E47D39">
            <w:r>
              <w:t>Có</w:t>
            </w:r>
          </w:p>
        </w:tc>
        <w:tc>
          <w:tcPr>
            <w:tcW w:w="4590" w:type="dxa"/>
          </w:tcPr>
          <w:p w14:paraId="04FD9555" w14:textId="77777777" w:rsidR="00D47192" w:rsidRPr="00C4074A" w:rsidRDefault="00D47192" w:rsidP="00E47D39">
            <w:r w:rsidRPr="00C4074A">
              <w:t>Ngày đáo hạn phải &gt; ngày hệ thống</w:t>
            </w:r>
          </w:p>
        </w:tc>
      </w:tr>
      <w:tr w:rsidR="00D47192" w14:paraId="4D395173" w14:textId="77777777" w:rsidTr="00E47D39">
        <w:tc>
          <w:tcPr>
            <w:tcW w:w="3292" w:type="dxa"/>
          </w:tcPr>
          <w:p w14:paraId="05BFF0FF" w14:textId="773329EC" w:rsidR="00D47192" w:rsidRDefault="00D47192" w:rsidP="00E47D39">
            <w:r>
              <w:t>Mã trái phiếu gốc</w:t>
            </w:r>
          </w:p>
        </w:tc>
        <w:tc>
          <w:tcPr>
            <w:tcW w:w="1856" w:type="dxa"/>
          </w:tcPr>
          <w:p w14:paraId="2F8D0D3A" w14:textId="77777777" w:rsidR="00D47192" w:rsidRDefault="00D47192" w:rsidP="00E47D39">
            <w:r>
              <w:t>Có</w:t>
            </w:r>
          </w:p>
        </w:tc>
        <w:tc>
          <w:tcPr>
            <w:tcW w:w="4590" w:type="dxa"/>
          </w:tcPr>
          <w:p w14:paraId="51413273" w14:textId="77777777" w:rsidR="00D47192" w:rsidRPr="00C4074A" w:rsidRDefault="00D47192" w:rsidP="00E47D39">
            <w:r w:rsidRPr="00C4074A">
              <w:t>Chỉ được phép nhập chữ, số, dấu “.”, dấu “_”</w:t>
            </w:r>
          </w:p>
        </w:tc>
      </w:tr>
      <w:tr w:rsidR="00D47192" w14:paraId="70F20A82" w14:textId="77777777" w:rsidTr="00E47D39">
        <w:tc>
          <w:tcPr>
            <w:tcW w:w="3292" w:type="dxa"/>
          </w:tcPr>
          <w:p w14:paraId="2AF6834B" w14:textId="01C0DABC" w:rsidR="00D47192" w:rsidRDefault="00D47192" w:rsidP="00E47D39">
            <w:r>
              <w:t>Mã trái phiếu trên Treasury</w:t>
            </w:r>
          </w:p>
        </w:tc>
        <w:tc>
          <w:tcPr>
            <w:tcW w:w="1856" w:type="dxa"/>
          </w:tcPr>
          <w:p w14:paraId="4E1797E8" w14:textId="77777777" w:rsidR="00D47192" w:rsidRDefault="00D47192" w:rsidP="00E47D39">
            <w:r>
              <w:t>Có</w:t>
            </w:r>
          </w:p>
        </w:tc>
        <w:tc>
          <w:tcPr>
            <w:tcW w:w="4590" w:type="dxa"/>
          </w:tcPr>
          <w:p w14:paraId="2F6F913D" w14:textId="77777777" w:rsidR="00D47192" w:rsidRPr="00C4074A" w:rsidRDefault="00D47192" w:rsidP="00E47D39">
            <w:pPr>
              <w:rPr>
                <w:ins w:id="10" w:author="Microsoft account" w:date="2021-08-31T18:19:00Z"/>
              </w:rPr>
            </w:pPr>
            <w:del w:id="11" w:author="Microsoft account" w:date="2021-08-31T18:18:00Z">
              <w:r w:rsidRPr="00C4074A" w:rsidDel="00F378D8">
                <w:delText xml:space="preserve">Tạm thời ẩn nút V xanh và comment đoạn xử </w:delText>
              </w:r>
              <w:r w:rsidRPr="00C4074A" w:rsidDel="00F378D8">
                <w:lastRenderedPageBreak/>
                <w:delText>lý khi tick V xanh đi</w:delText>
              </w:r>
            </w:del>
          </w:p>
          <w:p w14:paraId="66336318" w14:textId="77777777" w:rsidR="00F378D8" w:rsidRPr="00C4074A" w:rsidRDefault="00F378D8" w:rsidP="00E47D39">
            <w:pPr>
              <w:rPr>
                <w:ins w:id="12" w:author="Microsoft account" w:date="2021-08-31T18:24:00Z"/>
              </w:rPr>
            </w:pPr>
            <w:ins w:id="13" w:author="Microsoft account" w:date="2021-08-31T18:19:00Z">
              <w:r w:rsidRPr="00C4074A">
                <w:t>Dropdownlist hiển thị cho chọn danh sách mã trái phiếu trên Core TRS (lấy từ assetdtl_treasury, hiển thị symbol – fullname, lưu symbol)</w:t>
              </w:r>
            </w:ins>
          </w:p>
          <w:p w14:paraId="5C6D8D39" w14:textId="77777777" w:rsidR="00F378D8" w:rsidRPr="00C4074A" w:rsidRDefault="00F378D8" w:rsidP="00E47D39">
            <w:pPr>
              <w:rPr>
                <w:ins w:id="14" w:author="Microsoft account" w:date="2021-08-31T18:24:00Z"/>
              </w:rPr>
            </w:pPr>
          </w:p>
          <w:p w14:paraId="71CFA70F" w14:textId="3B333C37" w:rsidR="00F378D8" w:rsidRPr="00C4074A" w:rsidRDefault="00F378D8" w:rsidP="00E47D39">
            <w:pPr>
              <w:rPr>
                <w:ins w:id="15" w:author="Microsoft account" w:date="2021-08-31T18:24:00Z"/>
              </w:rPr>
            </w:pPr>
            <w:ins w:id="16" w:author="Microsoft account" w:date="2021-08-31T18:24:00Z">
              <w:r w:rsidRPr="00C4074A">
                <w:t xml:space="preserve">Bên cạnh có nút V xanh =&gt; khi click vào sẽ gọi api tích hợp để lấy DS mã TP trên TRS về </w:t>
              </w:r>
            </w:ins>
            <w:ins w:id="17" w:author="Microsoft account" w:date="2021-08-31T19:00:00Z">
              <w:r w:rsidR="00753D56">
                <w:t xml:space="preserve">(gọi api qua syncserver) =&gt; xử lý </w:t>
              </w:r>
            </w:ins>
            <w:ins w:id="18" w:author="Microsoft account" w:date="2021-08-31T18:24:00Z">
              <w:r w:rsidRPr="00C4074A">
                <w:t>lưu vào asset_treasury:</w:t>
              </w:r>
            </w:ins>
          </w:p>
          <w:p w14:paraId="35277F69" w14:textId="77777777" w:rsidR="00F378D8" w:rsidRPr="00C4074A" w:rsidRDefault="00F378D8" w:rsidP="00F378D8">
            <w:pPr>
              <w:pStyle w:val="ListParagraph"/>
              <w:numPr>
                <w:ilvl w:val="0"/>
                <w:numId w:val="3"/>
              </w:numPr>
              <w:rPr>
                <w:ins w:id="19" w:author="Microsoft account" w:date="2021-08-31T18:25:00Z"/>
              </w:rPr>
            </w:pPr>
            <w:ins w:id="20" w:author="Microsoft account" w:date="2021-08-31T18:25:00Z">
              <w:r w:rsidRPr="00C4074A">
                <w:t>symbol: mã trái phiếu</w:t>
              </w:r>
            </w:ins>
          </w:p>
          <w:p w14:paraId="58BD6A1D" w14:textId="77777777" w:rsidR="00F378D8" w:rsidRPr="00C4074A" w:rsidRDefault="00F378D8" w:rsidP="00F378D8">
            <w:pPr>
              <w:pStyle w:val="ListParagraph"/>
              <w:numPr>
                <w:ilvl w:val="0"/>
                <w:numId w:val="3"/>
              </w:numPr>
              <w:rPr>
                <w:ins w:id="21" w:author="Microsoft account" w:date="2021-08-31T18:25:00Z"/>
              </w:rPr>
            </w:pPr>
            <w:ins w:id="22" w:author="Microsoft account" w:date="2021-08-31T18:25:00Z">
              <w:r w:rsidRPr="00C4074A">
                <w:t>fullname: tên trái phiếu</w:t>
              </w:r>
            </w:ins>
          </w:p>
          <w:p w14:paraId="71D9FE4E" w14:textId="77777777" w:rsidR="00F378D8" w:rsidRPr="00C4074A" w:rsidRDefault="00F378D8" w:rsidP="00F378D8">
            <w:pPr>
              <w:pStyle w:val="ListParagraph"/>
              <w:numPr>
                <w:ilvl w:val="0"/>
                <w:numId w:val="3"/>
              </w:numPr>
              <w:rPr>
                <w:ins w:id="23" w:author="Microsoft account" w:date="2021-08-31T18:26:00Z"/>
              </w:rPr>
            </w:pPr>
            <w:ins w:id="24" w:author="Microsoft account" w:date="2021-08-31T18:25:00Z">
              <w:r w:rsidRPr="00C4074A">
                <w:t>synctime: ngày giờ hiện tại</w:t>
              </w:r>
            </w:ins>
          </w:p>
          <w:p w14:paraId="3799DCA1" w14:textId="77777777" w:rsidR="00F378D8" w:rsidRDefault="00F378D8" w:rsidP="00F378D8">
            <w:pPr>
              <w:rPr>
                <w:ins w:id="25" w:author="Microsoft account" w:date="2021-08-31T19:01:00Z"/>
                <w:b/>
              </w:rPr>
            </w:pPr>
            <w:ins w:id="26" w:author="Microsoft account" w:date="2021-08-31T18:26:00Z">
              <w:r w:rsidRPr="00C4074A">
                <w:rPr>
                  <w:b/>
                </w:rPr>
                <w:t>Quy tắc: Chỉ insert các symbol chưa tồn tại</w:t>
              </w:r>
            </w:ins>
          </w:p>
          <w:p w14:paraId="7A2B79F1" w14:textId="077D38F8" w:rsidR="00753D56" w:rsidRPr="00753D56" w:rsidRDefault="00753D56" w:rsidP="00753D56">
            <w:pPr>
              <w:pStyle w:val="ListParagraph"/>
              <w:numPr>
                <w:ilvl w:val="0"/>
                <w:numId w:val="38"/>
              </w:numPr>
            </w:pPr>
            <w:ins w:id="27" w:author="Microsoft account" w:date="2021-08-31T19:01:00Z">
              <w:r w:rsidRPr="00753D56">
                <w:t>load lại DS dropdownlist</w:t>
              </w:r>
            </w:ins>
          </w:p>
        </w:tc>
      </w:tr>
      <w:tr w:rsidR="00D47192" w14:paraId="249774C5" w14:textId="77777777" w:rsidTr="00E47D39">
        <w:tc>
          <w:tcPr>
            <w:tcW w:w="3292" w:type="dxa"/>
          </w:tcPr>
          <w:p w14:paraId="108A1617" w14:textId="759CC41B" w:rsidR="00D47192" w:rsidRDefault="00D47192" w:rsidP="00E47D39">
            <w:r>
              <w:lastRenderedPageBreak/>
              <w:t>Mệnh giá</w:t>
            </w:r>
          </w:p>
        </w:tc>
        <w:tc>
          <w:tcPr>
            <w:tcW w:w="1856" w:type="dxa"/>
          </w:tcPr>
          <w:p w14:paraId="1C7E2362" w14:textId="77777777" w:rsidR="00D47192" w:rsidRDefault="00D47192" w:rsidP="00E47D39">
            <w:r>
              <w:t>Có</w:t>
            </w:r>
          </w:p>
        </w:tc>
        <w:tc>
          <w:tcPr>
            <w:tcW w:w="4590" w:type="dxa"/>
          </w:tcPr>
          <w:p w14:paraId="2E2034D4" w14:textId="77777777" w:rsidR="00D47192" w:rsidRPr="00C4074A" w:rsidRDefault="00D47192" w:rsidP="00E47D39">
            <w:r w:rsidRPr="00C4074A">
              <w:t>Chỉ được nhập số nguyên dương</w:t>
            </w:r>
          </w:p>
        </w:tc>
      </w:tr>
      <w:tr w:rsidR="005C218F" w14:paraId="78588056" w14:textId="77777777" w:rsidTr="00E47D39">
        <w:tc>
          <w:tcPr>
            <w:tcW w:w="3292" w:type="dxa"/>
          </w:tcPr>
          <w:p w14:paraId="518096FD" w14:textId="713B6536" w:rsidR="005C218F" w:rsidRDefault="005C218F" w:rsidP="00E47D39">
            <w:r>
              <w:t>Khối  lượng phát hành</w:t>
            </w:r>
          </w:p>
        </w:tc>
        <w:tc>
          <w:tcPr>
            <w:tcW w:w="1856" w:type="dxa"/>
          </w:tcPr>
          <w:p w14:paraId="4D2D5681" w14:textId="2E5E12F6" w:rsidR="005C218F" w:rsidRDefault="005C218F" w:rsidP="00E47D39">
            <w:r>
              <w:t>Có</w:t>
            </w:r>
          </w:p>
        </w:tc>
        <w:tc>
          <w:tcPr>
            <w:tcW w:w="4590" w:type="dxa"/>
          </w:tcPr>
          <w:p w14:paraId="5F5C7099" w14:textId="42B53151" w:rsidR="005C218F" w:rsidRPr="00C4074A" w:rsidRDefault="005C218F" w:rsidP="00E47D39">
            <w:r w:rsidRPr="00C4074A">
              <w:t>Chỉ được nhập số nguyên dương</w:t>
            </w:r>
          </w:p>
        </w:tc>
      </w:tr>
      <w:tr w:rsidR="00D47192" w14:paraId="6279CB57" w14:textId="77777777" w:rsidTr="00E47D39">
        <w:tc>
          <w:tcPr>
            <w:tcW w:w="3292" w:type="dxa"/>
          </w:tcPr>
          <w:p w14:paraId="6167758B" w14:textId="77777777" w:rsidR="00D47192" w:rsidRDefault="00D47192" w:rsidP="00E47D39">
            <w:r>
              <w:t>Có giới hạn NĐT không</w:t>
            </w:r>
          </w:p>
        </w:tc>
        <w:tc>
          <w:tcPr>
            <w:tcW w:w="1856" w:type="dxa"/>
          </w:tcPr>
          <w:p w14:paraId="59153661" w14:textId="77777777" w:rsidR="00D47192" w:rsidRDefault="00D47192" w:rsidP="00E47D39">
            <w:r>
              <w:t>Có</w:t>
            </w:r>
          </w:p>
        </w:tc>
        <w:tc>
          <w:tcPr>
            <w:tcW w:w="4590" w:type="dxa"/>
          </w:tcPr>
          <w:p w14:paraId="1DD3FBC3" w14:textId="77777777" w:rsidR="00D47192" w:rsidRPr="00C4074A" w:rsidRDefault="00D47192" w:rsidP="00E47D39">
            <w:r w:rsidRPr="00C4074A">
              <w:t>Y/N</w:t>
            </w:r>
          </w:p>
          <w:p w14:paraId="686E171E" w14:textId="77777777" w:rsidR="00D47192" w:rsidRPr="00C4074A" w:rsidRDefault="00D47192" w:rsidP="00E47D39">
            <w:r w:rsidRPr="00C4074A">
              <w:t>Disable và = ‘N’ nếu hình thức giao dịch là “Khớp lệnh”</w:t>
            </w:r>
          </w:p>
        </w:tc>
      </w:tr>
      <w:tr w:rsidR="00D47192" w14:paraId="25535A61" w14:textId="77777777" w:rsidTr="00E47D39">
        <w:tc>
          <w:tcPr>
            <w:tcW w:w="3292" w:type="dxa"/>
          </w:tcPr>
          <w:p w14:paraId="757AA297" w14:textId="77777777" w:rsidR="00D47192" w:rsidRDefault="00D47192" w:rsidP="00E47D39">
            <w:r>
              <w:t>Thời gian giới hạn NĐT</w:t>
            </w:r>
          </w:p>
        </w:tc>
        <w:tc>
          <w:tcPr>
            <w:tcW w:w="1856" w:type="dxa"/>
          </w:tcPr>
          <w:p w14:paraId="7CBC80D3" w14:textId="77777777" w:rsidR="00D47192" w:rsidRDefault="00D47192" w:rsidP="00E47D39"/>
        </w:tc>
        <w:tc>
          <w:tcPr>
            <w:tcW w:w="4590" w:type="dxa"/>
          </w:tcPr>
          <w:p w14:paraId="66A71629" w14:textId="77777777" w:rsidR="00D47192" w:rsidRPr="00C4074A" w:rsidRDefault="00D47192" w:rsidP="00E47D39">
            <w:r w:rsidRPr="00C4074A">
              <w:t>Bắt buộc nhập nếu có giới hạn NĐT. Nhập số nguyên dương</w:t>
            </w:r>
          </w:p>
          <w:p w14:paraId="330A184F" w14:textId="77777777" w:rsidR="00D47192" w:rsidRPr="00C4074A" w:rsidRDefault="00D47192" w:rsidP="00E47D39">
            <w:r w:rsidRPr="00C4074A">
              <w:t>Nếu không giới hạn NĐT =&gt; disable, để = null</w:t>
            </w:r>
          </w:p>
        </w:tc>
      </w:tr>
      <w:tr w:rsidR="00D47192" w14:paraId="50A88F64" w14:textId="77777777" w:rsidTr="00E47D39">
        <w:tc>
          <w:tcPr>
            <w:tcW w:w="3292" w:type="dxa"/>
          </w:tcPr>
          <w:p w14:paraId="09BF0040" w14:textId="77777777" w:rsidR="00D47192" w:rsidRDefault="00D47192" w:rsidP="00E47D39">
            <w:r>
              <w:t>Số lượng NĐT giới hạn</w:t>
            </w:r>
          </w:p>
        </w:tc>
        <w:tc>
          <w:tcPr>
            <w:tcW w:w="1856" w:type="dxa"/>
          </w:tcPr>
          <w:p w14:paraId="7F7955E3" w14:textId="77777777" w:rsidR="00D47192" w:rsidRDefault="00D47192" w:rsidP="00E47D39"/>
        </w:tc>
        <w:tc>
          <w:tcPr>
            <w:tcW w:w="4590" w:type="dxa"/>
          </w:tcPr>
          <w:p w14:paraId="6CE0DFF8" w14:textId="77777777" w:rsidR="00D47192" w:rsidRPr="00C4074A" w:rsidRDefault="00D47192" w:rsidP="00E47D39">
            <w:r w:rsidRPr="00C4074A">
              <w:t>Bắt buộc nhập nếu có giới hạn NĐT. Nhập số nguyên dương</w:t>
            </w:r>
          </w:p>
          <w:p w14:paraId="09FD2CB3" w14:textId="77777777" w:rsidR="00D47192" w:rsidRPr="00C4074A" w:rsidRDefault="00D47192" w:rsidP="00E47D39">
            <w:r w:rsidRPr="00C4074A">
              <w:t>Nếu không giới hạn NĐT =&gt; disable, để = null</w:t>
            </w:r>
          </w:p>
        </w:tc>
      </w:tr>
      <w:tr w:rsidR="00D47192" w14:paraId="631C545A" w14:textId="77777777" w:rsidTr="00E47D39">
        <w:tc>
          <w:tcPr>
            <w:tcW w:w="3292" w:type="dxa"/>
          </w:tcPr>
          <w:p w14:paraId="6D91CA4A" w14:textId="5C6687DC" w:rsidR="00D47192" w:rsidRDefault="00B46F76" w:rsidP="00E47D39">
            <w:r>
              <w:t>OC trái phiếu</w:t>
            </w:r>
          </w:p>
        </w:tc>
        <w:tc>
          <w:tcPr>
            <w:tcW w:w="1856" w:type="dxa"/>
          </w:tcPr>
          <w:p w14:paraId="0D0A665B" w14:textId="77777777" w:rsidR="00D47192" w:rsidRDefault="00D47192" w:rsidP="00E47D39">
            <w:r>
              <w:t>Không</w:t>
            </w:r>
          </w:p>
        </w:tc>
        <w:tc>
          <w:tcPr>
            <w:tcW w:w="4590" w:type="dxa"/>
          </w:tcPr>
          <w:p w14:paraId="65200610" w14:textId="55119851" w:rsidR="00D47192" w:rsidRPr="00C4074A" w:rsidRDefault="00B46F76" w:rsidP="00E47D39">
            <w:r w:rsidRPr="00C4074A">
              <w:t>Bên cạnh có một biểu tượng upload file =&gt; Click vào sẽ chọn file để upload =&gt; lưu lên server</w:t>
            </w:r>
            <w:r w:rsidR="00D10928" w:rsidRPr="00C4074A">
              <w:t xml:space="preserve"> (Chỉ hiển thị khi thêm mới hoặc sửa tài sản chưa phê duyệt thêm mới)</w:t>
            </w:r>
          </w:p>
          <w:p w14:paraId="4F4249DB" w14:textId="1DC9AF80" w:rsidR="00B46F76" w:rsidRPr="00C4074A" w:rsidRDefault="00B46F76" w:rsidP="00E47D39">
            <w:r w:rsidRPr="00C4074A">
              <w:t>Khi view chi tiết hoặc khi sửa, hiển thị đường link của file (Disable không cho sửa đường link).</w:t>
            </w:r>
          </w:p>
          <w:p w14:paraId="5DBEF803" w14:textId="77777777" w:rsidR="00B46F76" w:rsidRPr="00C4074A" w:rsidRDefault="00B46F76" w:rsidP="00E47D39">
            <w:pPr>
              <w:rPr>
                <w:ins w:id="28" w:author="Microsoft account" w:date="2021-08-31T18:29:00Z"/>
              </w:rPr>
            </w:pPr>
            <w:r w:rsidRPr="00C4074A">
              <w:t>Nếu view chi tiết và sửa, có thêm nút download để tải nội dung file về máy</w:t>
            </w:r>
          </w:p>
          <w:p w14:paraId="72CE8E64" w14:textId="79397A2D" w:rsidR="00F744AA" w:rsidRPr="00C4074A" w:rsidRDefault="00F744AA" w:rsidP="00E47D39">
            <w:ins w:id="29" w:author="Microsoft account" w:date="2021-08-31T18:29:00Z">
              <w:r w:rsidRPr="00C4074A">
                <w:t>Nếu sửa =&gt; cho phép upload file mới thay thế file cũ</w:t>
              </w:r>
            </w:ins>
          </w:p>
          <w:p w14:paraId="2D110743" w14:textId="77777777" w:rsidR="00F744AA" w:rsidRPr="00C4074A" w:rsidRDefault="00B46F76" w:rsidP="00E47D39">
            <w:pPr>
              <w:rPr>
                <w:ins w:id="30" w:author="Microsoft account" w:date="2021-08-31T18:29:00Z"/>
              </w:rPr>
            </w:pPr>
            <w:r w:rsidRPr="00C4074A">
              <w:t xml:space="preserve">Chú ý: </w:t>
            </w:r>
          </w:p>
          <w:p w14:paraId="7135E09C" w14:textId="77777777" w:rsidR="00B46F76" w:rsidRPr="00C4074A" w:rsidRDefault="00F744AA" w:rsidP="00F744AA">
            <w:pPr>
              <w:pStyle w:val="ListParagraph"/>
              <w:numPr>
                <w:ilvl w:val="0"/>
                <w:numId w:val="3"/>
              </w:numPr>
              <w:rPr>
                <w:ins w:id="31" w:author="Microsoft account" w:date="2021-08-31T18:30:00Z"/>
              </w:rPr>
            </w:pPr>
            <w:ins w:id="32" w:author="Microsoft account" w:date="2021-08-31T18:30:00Z">
              <w:r w:rsidRPr="00C4074A">
                <w:t xml:space="preserve">Khi thêm mới </w:t>
              </w:r>
            </w:ins>
            <w:r w:rsidR="00B46F76" w:rsidRPr="00C4074A">
              <w:t>Chỉ lưu link file đè lên link cũ khi ấn hoàn tất và gọi đến giao dịch thêm</w:t>
            </w:r>
            <w:del w:id="33" w:author="Microsoft account" w:date="2021-08-31T18:30:00Z">
              <w:r w:rsidR="00B46F76" w:rsidRPr="00C4074A" w:rsidDel="00F744AA">
                <w:delText>/sửa</w:delText>
              </w:r>
            </w:del>
            <w:r w:rsidR="00B46F76" w:rsidRPr="00C4074A">
              <w:t xml:space="preserve"> tài sản</w:t>
            </w:r>
          </w:p>
          <w:p w14:paraId="63057312" w14:textId="3AF6AEAB" w:rsidR="00F744AA" w:rsidRPr="00C4074A" w:rsidRDefault="00F744AA" w:rsidP="00F744AA">
            <w:pPr>
              <w:pStyle w:val="ListParagraph"/>
              <w:numPr>
                <w:ilvl w:val="0"/>
                <w:numId w:val="3"/>
              </w:numPr>
            </w:pPr>
            <w:ins w:id="34" w:author="Microsoft account" w:date="2021-08-31T18:30:00Z">
              <w:r w:rsidRPr="00C4074A">
                <w:t>Khi sửa: Chỉ lưu link mới vào assetdtl khi duyệt giao dịch sửa</w:t>
              </w:r>
            </w:ins>
          </w:p>
        </w:tc>
      </w:tr>
      <w:tr w:rsidR="00B46F76" w14:paraId="307BA411" w14:textId="77777777" w:rsidTr="00E47D39">
        <w:tc>
          <w:tcPr>
            <w:tcW w:w="3292" w:type="dxa"/>
          </w:tcPr>
          <w:p w14:paraId="034D4394" w14:textId="0470678C" w:rsidR="00B46F76" w:rsidRDefault="00B46F76" w:rsidP="00E47D39">
            <w:r>
              <w:t>Đại lý lưu ký</w:t>
            </w:r>
          </w:p>
        </w:tc>
        <w:tc>
          <w:tcPr>
            <w:tcW w:w="1856" w:type="dxa"/>
          </w:tcPr>
          <w:p w14:paraId="46262822" w14:textId="4CC8D879" w:rsidR="00B46F76" w:rsidRDefault="00B46F76" w:rsidP="00E47D39">
            <w:r>
              <w:t>Có</w:t>
            </w:r>
          </w:p>
        </w:tc>
        <w:tc>
          <w:tcPr>
            <w:tcW w:w="4590" w:type="dxa"/>
          </w:tcPr>
          <w:p w14:paraId="458A5358" w14:textId="77777777" w:rsidR="00B46F76" w:rsidRPr="00C4074A" w:rsidRDefault="00B46F76" w:rsidP="00E47D39">
            <w:r w:rsidRPr="00C4074A">
              <w:t>Chọn từ allcode</w:t>
            </w:r>
          </w:p>
          <w:p w14:paraId="57876991" w14:textId="4FD13BF9" w:rsidR="00B46F76" w:rsidRPr="00C4074A" w:rsidRDefault="00B46F76" w:rsidP="00B46F76">
            <w:pPr>
              <w:pStyle w:val="ListParagraph"/>
              <w:numPr>
                <w:ilvl w:val="0"/>
                <w:numId w:val="3"/>
              </w:numPr>
            </w:pPr>
            <w:r w:rsidRPr="00C4074A">
              <w:t>SHS – Lưu ký tại SHS</w:t>
            </w:r>
          </w:p>
          <w:p w14:paraId="74B70ADA" w14:textId="77777777" w:rsidR="00B46F76" w:rsidRPr="00C4074A" w:rsidRDefault="00B46F76" w:rsidP="00B46F76">
            <w:pPr>
              <w:pStyle w:val="ListParagraph"/>
              <w:numPr>
                <w:ilvl w:val="0"/>
                <w:numId w:val="3"/>
              </w:numPr>
            </w:pPr>
            <w:r w:rsidRPr="00C4074A">
              <w:t>SHB – Lưu ký tại SHB</w:t>
            </w:r>
          </w:p>
          <w:p w14:paraId="5FC99C80" w14:textId="77777777" w:rsidR="00B46F76" w:rsidRPr="00C4074A" w:rsidRDefault="00B46F76" w:rsidP="00B46F76">
            <w:pPr>
              <w:pStyle w:val="ListParagraph"/>
              <w:numPr>
                <w:ilvl w:val="0"/>
                <w:numId w:val="3"/>
              </w:numPr>
            </w:pPr>
            <w:r w:rsidRPr="00C4074A">
              <w:t>VSD – Lưu ký tại VSD</w:t>
            </w:r>
          </w:p>
          <w:p w14:paraId="40DE7001" w14:textId="7B5CAD3A" w:rsidR="00B46F76" w:rsidRPr="00C4074A" w:rsidRDefault="00B46F76" w:rsidP="00B46F76">
            <w:pPr>
              <w:pStyle w:val="ListParagraph"/>
              <w:numPr>
                <w:ilvl w:val="0"/>
                <w:numId w:val="3"/>
              </w:numPr>
            </w:pPr>
            <w:r w:rsidRPr="00C4074A">
              <w:t>OTHER – Đại lý lưu ký khác</w:t>
            </w:r>
          </w:p>
        </w:tc>
      </w:tr>
      <w:tr w:rsidR="00D47192" w14:paraId="7ACB57AF" w14:textId="77777777" w:rsidTr="00E47D39">
        <w:tc>
          <w:tcPr>
            <w:tcW w:w="3292" w:type="dxa"/>
          </w:tcPr>
          <w:p w14:paraId="50DCE03A" w14:textId="77777777" w:rsidR="00D47192" w:rsidRDefault="00D47192" w:rsidP="00E47D39">
            <w:r>
              <w:t>Diễn giải</w:t>
            </w:r>
          </w:p>
        </w:tc>
        <w:tc>
          <w:tcPr>
            <w:tcW w:w="1856" w:type="dxa"/>
          </w:tcPr>
          <w:p w14:paraId="4493019D" w14:textId="77777777" w:rsidR="00D47192" w:rsidRDefault="00D47192" w:rsidP="00E47D39">
            <w:r>
              <w:t>Không</w:t>
            </w:r>
          </w:p>
        </w:tc>
        <w:tc>
          <w:tcPr>
            <w:tcW w:w="4590" w:type="dxa"/>
          </w:tcPr>
          <w:p w14:paraId="56B1B721" w14:textId="77777777" w:rsidR="00D47192" w:rsidRPr="00C4074A" w:rsidRDefault="00D47192" w:rsidP="00E47D39"/>
        </w:tc>
      </w:tr>
      <w:tr w:rsidR="00D47192" w14:paraId="3AC8BECD" w14:textId="77777777" w:rsidTr="00E47D39">
        <w:tc>
          <w:tcPr>
            <w:tcW w:w="9738" w:type="dxa"/>
            <w:gridSpan w:val="3"/>
          </w:tcPr>
          <w:p w14:paraId="65EFC796" w14:textId="77777777" w:rsidR="00D47192" w:rsidRPr="00C4074A" w:rsidRDefault="00D47192" w:rsidP="00E47D39">
            <w:pPr>
              <w:rPr>
                <w:b/>
              </w:rPr>
            </w:pPr>
            <w:r w:rsidRPr="00C4074A">
              <w:rPr>
                <w:b/>
              </w:rPr>
              <w:t>Quy định thỏa thuận</w:t>
            </w:r>
          </w:p>
        </w:tc>
      </w:tr>
      <w:tr w:rsidR="00D47192" w14:paraId="5C16C84A" w14:textId="77777777" w:rsidTr="00E47D39">
        <w:tc>
          <w:tcPr>
            <w:tcW w:w="3292" w:type="dxa"/>
          </w:tcPr>
          <w:p w14:paraId="424C9B3C" w14:textId="77777777" w:rsidR="00D47192" w:rsidRDefault="00D47192" w:rsidP="00E47D39">
            <w:r>
              <w:lastRenderedPageBreak/>
              <w:t>Hình thức thanh toán</w:t>
            </w:r>
          </w:p>
        </w:tc>
        <w:tc>
          <w:tcPr>
            <w:tcW w:w="1856" w:type="dxa"/>
          </w:tcPr>
          <w:p w14:paraId="0FEC21B2" w14:textId="77777777" w:rsidR="00D47192" w:rsidRDefault="00D47192" w:rsidP="00E47D39">
            <w:r>
              <w:t>Có</w:t>
            </w:r>
          </w:p>
        </w:tc>
        <w:tc>
          <w:tcPr>
            <w:tcW w:w="4590" w:type="dxa"/>
          </w:tcPr>
          <w:p w14:paraId="70D5556B" w14:textId="77777777" w:rsidR="00D47192" w:rsidRPr="00C4074A" w:rsidRDefault="00D47192" w:rsidP="00E47D39">
            <w:pPr>
              <w:autoSpaceDE w:val="0"/>
              <w:autoSpaceDN w:val="0"/>
              <w:adjustRightInd w:val="0"/>
              <w:rPr>
                <w:rFonts w:eastAsiaTheme="minorHAnsi"/>
              </w:rPr>
            </w:pPr>
            <w:r w:rsidRPr="00C4074A">
              <w:t>Hiển thị danh sách từ Allcode (</w:t>
            </w:r>
            <w:r w:rsidRPr="00C4074A">
              <w:rPr>
                <w:rFonts w:eastAsiaTheme="minorHAnsi"/>
                <w:b/>
                <w:bCs/>
              </w:rPr>
              <w:t>select</w:t>
            </w:r>
            <w:r w:rsidRPr="00C4074A">
              <w:rPr>
                <w:rFonts w:eastAsiaTheme="minorHAnsi"/>
              </w:rPr>
              <w:t xml:space="preserve"> * </w:t>
            </w:r>
            <w:r w:rsidRPr="00C4074A">
              <w:rPr>
                <w:rFonts w:eastAsiaTheme="minorHAnsi"/>
                <w:b/>
                <w:bCs/>
              </w:rPr>
              <w:t>from</w:t>
            </w:r>
            <w:r w:rsidRPr="00C4074A">
              <w:rPr>
                <w:rFonts w:eastAsiaTheme="minorHAnsi"/>
              </w:rPr>
              <w:t xml:space="preserve"> allcode</w:t>
            </w:r>
          </w:p>
          <w:p w14:paraId="433AED12" w14:textId="77777777" w:rsidR="00D47192" w:rsidRPr="00C4074A" w:rsidRDefault="00D47192" w:rsidP="00E47D39">
            <w:pPr>
              <w:rPr>
                <w:rFonts w:eastAsiaTheme="minorHAnsi"/>
              </w:rPr>
            </w:pPr>
            <w:r w:rsidRPr="00C4074A">
              <w:rPr>
                <w:rFonts w:eastAsiaTheme="minorHAnsi"/>
                <w:b/>
                <w:bCs/>
              </w:rPr>
              <w:t>where</w:t>
            </w:r>
            <w:r w:rsidRPr="00C4074A">
              <w:rPr>
                <w:rFonts w:eastAsiaTheme="minorHAnsi"/>
              </w:rPr>
              <w:t xml:space="preserve"> cdname = 'SETTMODE';)</w:t>
            </w:r>
          </w:p>
          <w:p w14:paraId="46A5A77A" w14:textId="77777777" w:rsidR="00D47192" w:rsidRPr="00C4074A" w:rsidRDefault="00D47192" w:rsidP="00E47D39">
            <w:r w:rsidRPr="00C4074A">
              <w:rPr>
                <w:rFonts w:eastAsiaTheme="minorHAnsi"/>
              </w:rPr>
              <w:t>Không được có dòng NULL</w:t>
            </w:r>
          </w:p>
        </w:tc>
      </w:tr>
      <w:tr w:rsidR="00D47192" w14:paraId="5609030B" w14:textId="77777777" w:rsidTr="00E47D39">
        <w:tc>
          <w:tcPr>
            <w:tcW w:w="3292" w:type="dxa"/>
          </w:tcPr>
          <w:p w14:paraId="710E97F8" w14:textId="77777777" w:rsidR="00D47192" w:rsidRDefault="00D47192" w:rsidP="00E47D39">
            <w:r>
              <w:t>Số tài khoản ngân hàng</w:t>
            </w:r>
          </w:p>
        </w:tc>
        <w:tc>
          <w:tcPr>
            <w:tcW w:w="1856" w:type="dxa"/>
          </w:tcPr>
          <w:p w14:paraId="57E9042C" w14:textId="77777777" w:rsidR="00D47192" w:rsidRDefault="00D47192" w:rsidP="00E47D39"/>
        </w:tc>
        <w:tc>
          <w:tcPr>
            <w:tcW w:w="4590" w:type="dxa"/>
          </w:tcPr>
          <w:p w14:paraId="2151E839" w14:textId="77777777" w:rsidR="00D47192" w:rsidRPr="00C4074A" w:rsidRDefault="00D47192" w:rsidP="00E47D39">
            <w:pPr>
              <w:autoSpaceDE w:val="0"/>
              <w:autoSpaceDN w:val="0"/>
              <w:adjustRightInd w:val="0"/>
            </w:pPr>
            <w:r w:rsidRPr="00C4074A">
              <w:t>Nếu hình thức thanh toán = ‘T’ =&gt; Bắt buộc phải nhập</w:t>
            </w:r>
          </w:p>
          <w:p w14:paraId="5E469D2F" w14:textId="77777777" w:rsidR="00D47192" w:rsidRPr="00C4074A" w:rsidRDefault="00D47192" w:rsidP="00E47D39">
            <w:pPr>
              <w:autoSpaceDE w:val="0"/>
              <w:autoSpaceDN w:val="0"/>
              <w:adjustRightInd w:val="0"/>
            </w:pPr>
            <w:r w:rsidRPr="00C4074A">
              <w:t>Nếu hình thức thanh toán = ‘C’ =&gt; Disable, đế = null</w:t>
            </w:r>
          </w:p>
        </w:tc>
      </w:tr>
      <w:tr w:rsidR="00D47192" w14:paraId="7209C240" w14:textId="77777777" w:rsidTr="00E47D39">
        <w:tc>
          <w:tcPr>
            <w:tcW w:w="3292" w:type="dxa"/>
          </w:tcPr>
          <w:p w14:paraId="32C69736" w14:textId="77777777" w:rsidR="00D47192" w:rsidRDefault="00D47192" w:rsidP="00E47D39">
            <w:r>
              <w:t>Ngân hàng</w:t>
            </w:r>
          </w:p>
        </w:tc>
        <w:tc>
          <w:tcPr>
            <w:tcW w:w="1856" w:type="dxa"/>
          </w:tcPr>
          <w:p w14:paraId="07A3C0C5" w14:textId="77777777" w:rsidR="00D47192" w:rsidRDefault="00D47192" w:rsidP="00E47D39"/>
        </w:tc>
        <w:tc>
          <w:tcPr>
            <w:tcW w:w="4590" w:type="dxa"/>
          </w:tcPr>
          <w:p w14:paraId="30270A5A" w14:textId="77777777" w:rsidR="00D47192" w:rsidRPr="00C4074A" w:rsidRDefault="00D47192" w:rsidP="00E47D39">
            <w:pPr>
              <w:autoSpaceDE w:val="0"/>
              <w:autoSpaceDN w:val="0"/>
              <w:adjustRightInd w:val="0"/>
            </w:pPr>
            <w:r w:rsidRPr="00C4074A">
              <w:t>Nếu hình thức thanh toán = ‘T’ =&gt; Bắt buộc phải nhập =&gt; Lấy danh sách từ bảng bank (hiển thị BANKNAME)</w:t>
            </w:r>
          </w:p>
          <w:p w14:paraId="64C4EECB" w14:textId="77777777" w:rsidR="00D47192" w:rsidRPr="00C4074A" w:rsidRDefault="00D47192" w:rsidP="00E47D39">
            <w:pPr>
              <w:autoSpaceDE w:val="0"/>
              <w:autoSpaceDN w:val="0"/>
              <w:adjustRightInd w:val="0"/>
            </w:pPr>
            <w:r w:rsidRPr="00C4074A">
              <w:t>Nếu hình thức thanh toán = ‘C’ =&gt; Disable, đế = null</w:t>
            </w:r>
          </w:p>
        </w:tc>
      </w:tr>
      <w:tr w:rsidR="00D47192" w14:paraId="4934C3CA" w14:textId="77777777" w:rsidTr="00E47D39">
        <w:tc>
          <w:tcPr>
            <w:tcW w:w="3292" w:type="dxa"/>
          </w:tcPr>
          <w:p w14:paraId="7B6E0FA7" w14:textId="77777777" w:rsidR="00D47192" w:rsidRDefault="00D47192" w:rsidP="00E47D39">
            <w:r>
              <w:t>Chi nhánh</w:t>
            </w:r>
          </w:p>
        </w:tc>
        <w:tc>
          <w:tcPr>
            <w:tcW w:w="1856" w:type="dxa"/>
          </w:tcPr>
          <w:p w14:paraId="485B63FE" w14:textId="77777777" w:rsidR="00D47192" w:rsidRDefault="00D47192" w:rsidP="00E47D39"/>
        </w:tc>
        <w:tc>
          <w:tcPr>
            <w:tcW w:w="4590" w:type="dxa"/>
          </w:tcPr>
          <w:p w14:paraId="7517D785" w14:textId="0C1FCE9A" w:rsidR="00D47192" w:rsidRPr="00C4074A" w:rsidRDefault="00D47192" w:rsidP="00E47D39">
            <w:pPr>
              <w:autoSpaceDE w:val="0"/>
              <w:autoSpaceDN w:val="0"/>
              <w:adjustRightInd w:val="0"/>
            </w:pPr>
            <w:r w:rsidRPr="00C4074A">
              <w:t xml:space="preserve">Nếu hình thức thanh toán = ‘T’ =&gt; </w:t>
            </w:r>
            <w:r w:rsidR="00B46F76" w:rsidRPr="00C4074A">
              <w:t>Có thể nhập, Không bắt buộc</w:t>
            </w:r>
          </w:p>
          <w:p w14:paraId="2EB3F7C3" w14:textId="77777777" w:rsidR="00D47192" w:rsidRPr="00C4074A" w:rsidRDefault="00D47192" w:rsidP="00E47D39">
            <w:pPr>
              <w:autoSpaceDE w:val="0"/>
              <w:autoSpaceDN w:val="0"/>
              <w:adjustRightInd w:val="0"/>
            </w:pPr>
            <w:r w:rsidRPr="00C4074A">
              <w:t>Nếu hình thức thanh toán = ‘C’ =&gt; Disable, đế = null</w:t>
            </w:r>
          </w:p>
        </w:tc>
      </w:tr>
      <w:tr w:rsidR="00D47192" w14:paraId="45CE49B8" w14:textId="77777777" w:rsidTr="00E47D39">
        <w:tc>
          <w:tcPr>
            <w:tcW w:w="3292" w:type="dxa"/>
          </w:tcPr>
          <w:p w14:paraId="0847EEF5" w14:textId="77777777" w:rsidR="00D47192" w:rsidRDefault="00D47192" w:rsidP="00E47D39">
            <w:r>
              <w:t>Hình thức giao dịch</w:t>
            </w:r>
          </w:p>
        </w:tc>
        <w:tc>
          <w:tcPr>
            <w:tcW w:w="1856" w:type="dxa"/>
          </w:tcPr>
          <w:p w14:paraId="4AA6E6EC" w14:textId="77777777" w:rsidR="00D47192" w:rsidRDefault="00D47192" w:rsidP="00E47D39">
            <w:r>
              <w:t>Có</w:t>
            </w:r>
          </w:p>
        </w:tc>
        <w:tc>
          <w:tcPr>
            <w:tcW w:w="4590" w:type="dxa"/>
          </w:tcPr>
          <w:p w14:paraId="7FF5D53B" w14:textId="77777777" w:rsidR="00D47192" w:rsidRPr="00C4074A" w:rsidRDefault="00D47192" w:rsidP="00E47D39">
            <w:pPr>
              <w:autoSpaceDE w:val="0"/>
              <w:autoSpaceDN w:val="0"/>
              <w:adjustRightInd w:val="0"/>
              <w:rPr>
                <w:rFonts w:eastAsiaTheme="minorHAnsi"/>
              </w:rPr>
            </w:pPr>
            <w:r w:rsidRPr="00C4074A">
              <w:t>Hiển thị danh sách từ Allcode (</w:t>
            </w:r>
            <w:r w:rsidRPr="00C4074A">
              <w:rPr>
                <w:rFonts w:eastAsiaTheme="minorHAnsi"/>
                <w:b/>
                <w:bCs/>
              </w:rPr>
              <w:t>select</w:t>
            </w:r>
            <w:r w:rsidRPr="00C4074A">
              <w:rPr>
                <w:rFonts w:eastAsiaTheme="minorHAnsi"/>
              </w:rPr>
              <w:t xml:space="preserve"> * </w:t>
            </w:r>
            <w:r w:rsidRPr="00C4074A">
              <w:rPr>
                <w:rFonts w:eastAsiaTheme="minorHAnsi"/>
                <w:b/>
                <w:bCs/>
              </w:rPr>
              <w:t>from</w:t>
            </w:r>
            <w:r w:rsidRPr="00C4074A">
              <w:rPr>
                <w:rFonts w:eastAsiaTheme="minorHAnsi"/>
              </w:rPr>
              <w:t xml:space="preserve"> allcode</w:t>
            </w:r>
          </w:p>
          <w:p w14:paraId="15022F0C" w14:textId="77777777" w:rsidR="00D47192" w:rsidRPr="00C4074A" w:rsidRDefault="00D47192" w:rsidP="00E47D39">
            <w:pPr>
              <w:rPr>
                <w:rFonts w:eastAsiaTheme="minorHAnsi"/>
              </w:rPr>
            </w:pPr>
            <w:r w:rsidRPr="00C4074A">
              <w:rPr>
                <w:rFonts w:eastAsiaTheme="minorHAnsi"/>
                <w:b/>
                <w:bCs/>
              </w:rPr>
              <w:t>where</w:t>
            </w:r>
            <w:r w:rsidRPr="00C4074A">
              <w:rPr>
                <w:rFonts w:eastAsiaTheme="minorHAnsi"/>
              </w:rPr>
              <w:t xml:space="preserve"> cdname = 'SPOTMODE';)</w:t>
            </w:r>
          </w:p>
          <w:p w14:paraId="0FD3A785" w14:textId="77777777" w:rsidR="00D47192" w:rsidRPr="00C4074A" w:rsidRDefault="00D47192" w:rsidP="00E47D39">
            <w:pPr>
              <w:autoSpaceDE w:val="0"/>
              <w:autoSpaceDN w:val="0"/>
              <w:adjustRightInd w:val="0"/>
            </w:pPr>
            <w:r w:rsidRPr="00C4074A">
              <w:rPr>
                <w:rFonts w:eastAsiaTheme="minorHAnsi"/>
              </w:rPr>
              <w:t>Không được có dòng NULL</w:t>
            </w:r>
          </w:p>
        </w:tc>
      </w:tr>
      <w:tr w:rsidR="00D47192" w14:paraId="0CAEC1BF" w14:textId="77777777" w:rsidTr="00E47D39">
        <w:tc>
          <w:tcPr>
            <w:tcW w:w="9738" w:type="dxa"/>
            <w:gridSpan w:val="3"/>
          </w:tcPr>
          <w:p w14:paraId="15EEFEB9" w14:textId="77777777" w:rsidR="00D47192" w:rsidRPr="00C4074A" w:rsidRDefault="00D47192" w:rsidP="00E47D39">
            <w:pPr>
              <w:autoSpaceDE w:val="0"/>
              <w:autoSpaceDN w:val="0"/>
              <w:adjustRightInd w:val="0"/>
              <w:rPr>
                <w:b/>
              </w:rPr>
            </w:pPr>
            <w:r w:rsidRPr="00C4074A">
              <w:rPr>
                <w:b/>
              </w:rPr>
              <w:t>Quy định lãi suất</w:t>
            </w:r>
          </w:p>
        </w:tc>
      </w:tr>
      <w:tr w:rsidR="00D47192" w14:paraId="0E81B1BE" w14:textId="77777777" w:rsidTr="00E47D39">
        <w:tc>
          <w:tcPr>
            <w:tcW w:w="3292" w:type="dxa"/>
          </w:tcPr>
          <w:p w14:paraId="274B7B41" w14:textId="77777777" w:rsidR="00D47192" w:rsidRDefault="00D47192" w:rsidP="00E47D39">
            <w:r>
              <w:t>Lãi suất coupon (%)</w:t>
            </w:r>
          </w:p>
        </w:tc>
        <w:tc>
          <w:tcPr>
            <w:tcW w:w="1856" w:type="dxa"/>
          </w:tcPr>
          <w:p w14:paraId="15C42F4D" w14:textId="77777777" w:rsidR="00D47192" w:rsidRDefault="00D47192" w:rsidP="00E47D39">
            <w:r>
              <w:t>Có</w:t>
            </w:r>
          </w:p>
        </w:tc>
        <w:tc>
          <w:tcPr>
            <w:tcW w:w="4590" w:type="dxa"/>
          </w:tcPr>
          <w:p w14:paraId="225769C7" w14:textId="77777777" w:rsidR="00D47192" w:rsidRPr="00C4074A" w:rsidRDefault="00D47192" w:rsidP="00E47D39">
            <w:pPr>
              <w:autoSpaceDE w:val="0"/>
              <w:autoSpaceDN w:val="0"/>
              <w:adjustRightInd w:val="0"/>
            </w:pPr>
            <w:r w:rsidRPr="00C4074A">
              <w:t>Phải nhập &gt;= 0</w:t>
            </w:r>
          </w:p>
        </w:tc>
      </w:tr>
      <w:tr w:rsidR="00F744AA" w14:paraId="766FB5E2" w14:textId="77777777" w:rsidTr="00F744AA">
        <w:tc>
          <w:tcPr>
            <w:tcW w:w="3292" w:type="dxa"/>
          </w:tcPr>
          <w:p w14:paraId="5BE5FF99" w14:textId="77777777" w:rsidR="00F744AA" w:rsidRDefault="00F744AA" w:rsidP="007E386A">
            <w:moveToRangeStart w:id="35" w:author="Microsoft account" w:date="2021-08-31T18:40:00Z" w:name="move81327618"/>
            <w:moveTo w:id="36" w:author="Microsoft account" w:date="2021-08-31T18:40:00Z">
              <w:r>
                <w:t>Quy định số ngày trong năm</w:t>
              </w:r>
            </w:moveTo>
          </w:p>
        </w:tc>
        <w:tc>
          <w:tcPr>
            <w:tcW w:w="1856" w:type="dxa"/>
          </w:tcPr>
          <w:p w14:paraId="218B7F54" w14:textId="77777777" w:rsidR="00F744AA" w:rsidRDefault="00F744AA" w:rsidP="007E386A">
            <w:moveTo w:id="37" w:author="Microsoft account" w:date="2021-08-31T18:40:00Z">
              <w:r>
                <w:t>Có</w:t>
              </w:r>
            </w:moveTo>
          </w:p>
        </w:tc>
        <w:tc>
          <w:tcPr>
            <w:tcW w:w="4590" w:type="dxa"/>
          </w:tcPr>
          <w:p w14:paraId="7FA07ED2" w14:textId="77777777" w:rsidR="00F744AA" w:rsidRPr="00C4074A" w:rsidRDefault="00F744AA" w:rsidP="007E386A">
            <w:pPr>
              <w:autoSpaceDE w:val="0"/>
              <w:autoSpaceDN w:val="0"/>
              <w:adjustRightInd w:val="0"/>
              <w:rPr>
                <w:rFonts w:eastAsiaTheme="minorHAnsi"/>
              </w:rPr>
            </w:pPr>
            <w:moveTo w:id="38" w:author="Microsoft account" w:date="2021-08-31T18:40:00Z">
              <w:r w:rsidRPr="00C4074A">
                <w:t>Hiển thị danh sách từ Allcode (</w:t>
              </w:r>
            </w:moveTo>
          </w:p>
          <w:p w14:paraId="4B2E3F2A" w14:textId="77777777" w:rsidR="00F744AA" w:rsidRPr="00C4074A" w:rsidRDefault="00F744AA" w:rsidP="007E386A">
            <w:pPr>
              <w:autoSpaceDE w:val="0"/>
              <w:autoSpaceDN w:val="0"/>
              <w:adjustRightInd w:val="0"/>
              <w:rPr>
                <w:rFonts w:eastAsiaTheme="minorHAnsi"/>
              </w:rPr>
            </w:pPr>
            <w:moveTo w:id="39" w:author="Microsoft account" w:date="2021-08-31T18:40:00Z">
              <w:r w:rsidRPr="00C4074A">
                <w:rPr>
                  <w:rFonts w:eastAsiaTheme="minorHAnsi"/>
                  <w:b/>
                  <w:bCs/>
                </w:rPr>
                <w:t>select</w:t>
              </w:r>
              <w:r w:rsidRPr="00C4074A">
                <w:rPr>
                  <w:rFonts w:eastAsiaTheme="minorHAnsi"/>
                </w:rPr>
                <w:t xml:space="preserve"> * </w:t>
              </w:r>
              <w:r w:rsidRPr="00C4074A">
                <w:rPr>
                  <w:rFonts w:eastAsiaTheme="minorHAnsi"/>
                  <w:b/>
                  <w:bCs/>
                </w:rPr>
                <w:t>from</w:t>
              </w:r>
              <w:r w:rsidRPr="00C4074A">
                <w:rPr>
                  <w:rFonts w:eastAsiaTheme="minorHAnsi"/>
                </w:rPr>
                <w:t xml:space="preserve"> allcode</w:t>
              </w:r>
            </w:moveTo>
          </w:p>
          <w:p w14:paraId="483A1848" w14:textId="77777777" w:rsidR="00F744AA" w:rsidRPr="00C4074A" w:rsidRDefault="00F744AA" w:rsidP="007E386A">
            <w:pPr>
              <w:autoSpaceDE w:val="0"/>
              <w:autoSpaceDN w:val="0"/>
              <w:adjustRightInd w:val="0"/>
              <w:rPr>
                <w:rFonts w:eastAsiaTheme="minorHAnsi"/>
              </w:rPr>
            </w:pPr>
            <w:moveTo w:id="40" w:author="Microsoft account" w:date="2021-08-31T18:40:00Z">
              <w:r w:rsidRPr="00C4074A">
                <w:rPr>
                  <w:rFonts w:eastAsiaTheme="minorHAnsi"/>
                  <w:b/>
                  <w:bCs/>
                </w:rPr>
                <w:t>where</w:t>
              </w:r>
              <w:r w:rsidRPr="00C4074A">
                <w:rPr>
                  <w:rFonts w:eastAsiaTheme="minorHAnsi"/>
                </w:rPr>
                <w:t xml:space="preserve"> cdname = 'INTBASEDDOFY';)</w:t>
              </w:r>
            </w:moveTo>
          </w:p>
          <w:p w14:paraId="77C25CD1" w14:textId="77777777" w:rsidR="00F744AA" w:rsidRPr="00C4074A" w:rsidRDefault="00F744AA" w:rsidP="007E386A">
            <w:pPr>
              <w:autoSpaceDE w:val="0"/>
              <w:autoSpaceDN w:val="0"/>
              <w:adjustRightInd w:val="0"/>
            </w:pPr>
            <w:moveTo w:id="41" w:author="Microsoft account" w:date="2021-08-31T18:40:00Z">
              <w:r w:rsidRPr="00C4074A">
                <w:rPr>
                  <w:rFonts w:eastAsiaTheme="minorHAnsi"/>
                </w:rPr>
                <w:t>Không được có dòng NULL</w:t>
              </w:r>
            </w:moveTo>
          </w:p>
        </w:tc>
      </w:tr>
      <w:moveToRangeEnd w:id="35"/>
      <w:tr w:rsidR="00B46F76" w14:paraId="529AFF7D" w14:textId="77777777" w:rsidTr="00E47D39">
        <w:tc>
          <w:tcPr>
            <w:tcW w:w="3292" w:type="dxa"/>
          </w:tcPr>
          <w:p w14:paraId="753F10CE" w14:textId="048D3D6C" w:rsidR="00B46F76" w:rsidRDefault="00B46F76" w:rsidP="00E47D39">
            <w:commentRangeStart w:id="42"/>
            <w:r>
              <w:t>Mô tả lãi suất coupon</w:t>
            </w:r>
            <w:commentRangeEnd w:id="42"/>
            <w:r w:rsidR="00F744AA">
              <w:rPr>
                <w:rStyle w:val="CommentReference"/>
                <w:lang w:bidi="ar-SA"/>
              </w:rPr>
              <w:commentReference w:id="42"/>
            </w:r>
          </w:p>
        </w:tc>
        <w:tc>
          <w:tcPr>
            <w:tcW w:w="1856" w:type="dxa"/>
          </w:tcPr>
          <w:p w14:paraId="0F74A9B9" w14:textId="4ECBFE9E" w:rsidR="00B46F76" w:rsidRDefault="00B46F76" w:rsidP="00E47D39">
            <w:r>
              <w:t>Không</w:t>
            </w:r>
          </w:p>
        </w:tc>
        <w:tc>
          <w:tcPr>
            <w:tcW w:w="4590" w:type="dxa"/>
          </w:tcPr>
          <w:p w14:paraId="099FCD7E" w14:textId="77777777" w:rsidR="00B46F76" w:rsidRPr="00C4074A" w:rsidRDefault="00B46F76" w:rsidP="00E47D39">
            <w:pPr>
              <w:autoSpaceDE w:val="0"/>
              <w:autoSpaceDN w:val="0"/>
              <w:adjustRightInd w:val="0"/>
            </w:pPr>
          </w:p>
        </w:tc>
      </w:tr>
      <w:tr w:rsidR="00F744AA" w14:paraId="36E4AEAD" w14:textId="77777777" w:rsidTr="00F744AA">
        <w:tc>
          <w:tcPr>
            <w:tcW w:w="3292" w:type="dxa"/>
          </w:tcPr>
          <w:p w14:paraId="23317851" w14:textId="77777777" w:rsidR="00F744AA" w:rsidRDefault="00F744AA" w:rsidP="007E386A">
            <w:moveToRangeStart w:id="43" w:author="Microsoft account" w:date="2021-08-31T18:33:00Z" w:name="move81327254"/>
            <w:moveTo w:id="44" w:author="Microsoft account" w:date="2021-08-31T18:33:00Z">
              <w:r>
                <w:t>Lãi suất thả nổi</w:t>
              </w:r>
            </w:moveTo>
          </w:p>
        </w:tc>
        <w:tc>
          <w:tcPr>
            <w:tcW w:w="1856" w:type="dxa"/>
          </w:tcPr>
          <w:p w14:paraId="3BE1811C" w14:textId="77777777" w:rsidR="00F744AA" w:rsidRDefault="00F744AA" w:rsidP="007E386A">
            <w:moveTo w:id="45" w:author="Microsoft account" w:date="2021-08-31T18:33:00Z">
              <w:r>
                <w:t>Có</w:t>
              </w:r>
            </w:moveTo>
          </w:p>
        </w:tc>
        <w:tc>
          <w:tcPr>
            <w:tcW w:w="4590" w:type="dxa"/>
          </w:tcPr>
          <w:p w14:paraId="5522E62A" w14:textId="77777777" w:rsidR="00F744AA" w:rsidRPr="00C4074A" w:rsidRDefault="00F744AA" w:rsidP="007E386A">
            <w:pPr>
              <w:autoSpaceDE w:val="0"/>
              <w:autoSpaceDN w:val="0"/>
              <w:adjustRightInd w:val="0"/>
            </w:pPr>
            <w:moveTo w:id="46" w:author="Microsoft account" w:date="2021-08-31T18:33:00Z">
              <w:r w:rsidRPr="00C4074A">
                <w:t>Y/N</w:t>
              </w:r>
            </w:moveTo>
          </w:p>
        </w:tc>
      </w:tr>
      <w:tr w:rsidR="00F744AA" w14:paraId="63986752" w14:textId="77777777" w:rsidTr="00F744AA">
        <w:tc>
          <w:tcPr>
            <w:tcW w:w="3292" w:type="dxa"/>
          </w:tcPr>
          <w:p w14:paraId="7E0DFF61" w14:textId="77777777" w:rsidR="00F744AA" w:rsidRDefault="00F744AA" w:rsidP="007E386A">
            <w:moveTo w:id="47" w:author="Microsoft account" w:date="2021-08-31T18:33:00Z">
              <w:r>
                <w:t>Điều chỉnh từ kỳ</w:t>
              </w:r>
            </w:moveTo>
          </w:p>
        </w:tc>
        <w:tc>
          <w:tcPr>
            <w:tcW w:w="1856" w:type="dxa"/>
          </w:tcPr>
          <w:p w14:paraId="7A0B38F3" w14:textId="77777777" w:rsidR="00F744AA" w:rsidRDefault="00F744AA" w:rsidP="007E386A"/>
        </w:tc>
        <w:tc>
          <w:tcPr>
            <w:tcW w:w="4590" w:type="dxa"/>
          </w:tcPr>
          <w:p w14:paraId="1B94C747" w14:textId="77777777" w:rsidR="00F744AA" w:rsidRPr="00C4074A" w:rsidRDefault="00F744AA" w:rsidP="007E386A">
            <w:pPr>
              <w:autoSpaceDE w:val="0"/>
              <w:autoSpaceDN w:val="0"/>
              <w:adjustRightInd w:val="0"/>
            </w:pPr>
            <w:moveTo w:id="48" w:author="Microsoft account" w:date="2021-08-31T18:33:00Z">
              <w:r w:rsidRPr="00C4074A">
                <w:t>Nếu Lãi suất thả nổi = ‘N’ =&gt; Disable, để = null</w:t>
              </w:r>
            </w:moveTo>
          </w:p>
          <w:p w14:paraId="35ADB228" w14:textId="77777777" w:rsidR="00F744AA" w:rsidRPr="00C4074A" w:rsidRDefault="00F744AA" w:rsidP="007E386A">
            <w:pPr>
              <w:autoSpaceDE w:val="0"/>
              <w:autoSpaceDN w:val="0"/>
              <w:adjustRightInd w:val="0"/>
            </w:pPr>
            <w:moveTo w:id="49" w:author="Microsoft account" w:date="2021-08-31T18:33:00Z">
              <w:r w:rsidRPr="00C4074A">
                <w:t>Nếu Lãi suất thả nổi = ‘Y’ =&gt; Bắt buộc. Nhập số nguyên &gt;= 0</w:t>
              </w:r>
            </w:moveTo>
          </w:p>
        </w:tc>
      </w:tr>
      <w:tr w:rsidR="00F744AA" w14:paraId="2EBCFBC4" w14:textId="77777777" w:rsidTr="00F744AA">
        <w:tc>
          <w:tcPr>
            <w:tcW w:w="3292" w:type="dxa"/>
          </w:tcPr>
          <w:p w14:paraId="68C096DE" w14:textId="4FD1919A" w:rsidR="00F744AA" w:rsidRDefault="00F744AA" w:rsidP="00F744AA">
            <w:moveTo w:id="50" w:author="Microsoft account" w:date="2021-08-31T18:33:00Z">
              <w:r>
                <w:t xml:space="preserve">Chu kỳ </w:t>
              </w:r>
              <w:del w:id="51" w:author="Microsoft account" w:date="2021-08-31T18:34:00Z">
                <w:r w:rsidDel="00F744AA">
                  <w:delText>review</w:delText>
                </w:r>
              </w:del>
            </w:moveTo>
            <w:ins w:id="52" w:author="Microsoft account" w:date="2021-08-31T18:34:00Z">
              <w:r>
                <w:t>tính lãi</w:t>
              </w:r>
            </w:ins>
          </w:p>
        </w:tc>
        <w:tc>
          <w:tcPr>
            <w:tcW w:w="1856" w:type="dxa"/>
          </w:tcPr>
          <w:p w14:paraId="3F68B9EF" w14:textId="77777777" w:rsidR="00F744AA" w:rsidRDefault="00F744AA" w:rsidP="007E386A"/>
        </w:tc>
        <w:tc>
          <w:tcPr>
            <w:tcW w:w="4590" w:type="dxa"/>
          </w:tcPr>
          <w:p w14:paraId="2FB1E642" w14:textId="35CBAC2B" w:rsidR="00F744AA" w:rsidRPr="00C4074A" w:rsidDel="00F744AA" w:rsidRDefault="00F744AA" w:rsidP="007E386A">
            <w:pPr>
              <w:autoSpaceDE w:val="0"/>
              <w:autoSpaceDN w:val="0"/>
              <w:adjustRightInd w:val="0"/>
              <w:rPr>
                <w:del w:id="53" w:author="Microsoft account" w:date="2021-08-31T18:34:00Z"/>
              </w:rPr>
            </w:pPr>
            <w:moveTo w:id="54" w:author="Microsoft account" w:date="2021-08-31T18:33:00Z">
              <w:del w:id="55" w:author="Microsoft account" w:date="2021-08-31T18:34:00Z">
                <w:r w:rsidRPr="00C4074A" w:rsidDel="00F744AA">
                  <w:delText>Nếu Lãi suất thả nổi = ‘N’ =&gt; Disable, để = null</w:delText>
                </w:r>
              </w:del>
            </w:moveTo>
          </w:p>
          <w:p w14:paraId="56DB430C" w14:textId="4C0E4635" w:rsidR="00F744AA" w:rsidRPr="00C4074A" w:rsidDel="00F744AA" w:rsidRDefault="00F744AA" w:rsidP="007E386A">
            <w:pPr>
              <w:autoSpaceDE w:val="0"/>
              <w:autoSpaceDN w:val="0"/>
              <w:adjustRightInd w:val="0"/>
              <w:rPr>
                <w:del w:id="56" w:author="Microsoft account" w:date="2021-08-31T18:34:00Z"/>
                <w:rFonts w:eastAsiaTheme="minorHAnsi"/>
                <w:color w:val="000000"/>
              </w:rPr>
            </w:pPr>
            <w:moveTo w:id="57" w:author="Microsoft account" w:date="2021-08-31T18:33:00Z">
              <w:del w:id="58" w:author="Microsoft account" w:date="2021-08-31T18:34:00Z">
                <w:r w:rsidRPr="00C4074A" w:rsidDel="00F744AA">
                  <w:delText>Nếu Lãi suất thả nổi = ‘Y’ =&gt; Bắt buộc nhập. Không được có dòng NULL. Hiển thị danh sách từ allcode (</w:delText>
                </w:r>
                <w:r w:rsidRPr="00C4074A" w:rsidDel="00F744AA">
                  <w:rPr>
                    <w:rFonts w:eastAsiaTheme="minorHAnsi"/>
                    <w:b/>
                    <w:bCs/>
                    <w:color w:val="0000FF"/>
                  </w:rPr>
                  <w:delText>select</w:delText>
                </w:r>
                <w:r w:rsidRPr="00C4074A" w:rsidDel="00F744AA">
                  <w:rPr>
                    <w:rFonts w:eastAsiaTheme="minorHAnsi"/>
                    <w:color w:val="000000"/>
                  </w:rPr>
                  <w:delText xml:space="preserve"> </w:delText>
                </w:r>
                <w:r w:rsidRPr="00C4074A" w:rsidDel="00F744AA">
                  <w:rPr>
                    <w:rFonts w:eastAsiaTheme="minorHAnsi"/>
                    <w:color w:val="FF0000"/>
                  </w:rPr>
                  <w:delText>*</w:delText>
                </w:r>
                <w:r w:rsidRPr="00C4074A" w:rsidDel="00F744AA">
                  <w:rPr>
                    <w:rFonts w:eastAsiaTheme="minorHAnsi"/>
                    <w:color w:val="000000"/>
                  </w:rPr>
                  <w:delText xml:space="preserve"> </w:delText>
                </w:r>
                <w:r w:rsidRPr="00C4074A" w:rsidDel="00F744AA">
                  <w:rPr>
                    <w:rFonts w:eastAsiaTheme="minorHAnsi"/>
                    <w:b/>
                    <w:bCs/>
                    <w:color w:val="0000FF"/>
                  </w:rPr>
                  <w:delText>from</w:delText>
                </w:r>
                <w:r w:rsidRPr="00C4074A" w:rsidDel="00F744AA">
                  <w:rPr>
                    <w:rFonts w:eastAsiaTheme="minorHAnsi"/>
                    <w:color w:val="000000"/>
                  </w:rPr>
                  <w:delText xml:space="preserve"> allcode</w:delText>
                </w:r>
              </w:del>
            </w:moveTo>
          </w:p>
          <w:p w14:paraId="3D28D58B" w14:textId="77777777" w:rsidR="00F744AA" w:rsidRPr="00C4074A" w:rsidRDefault="00F744AA" w:rsidP="007E386A">
            <w:pPr>
              <w:autoSpaceDE w:val="0"/>
              <w:autoSpaceDN w:val="0"/>
              <w:adjustRightInd w:val="0"/>
              <w:rPr>
                <w:ins w:id="59" w:author="Microsoft account" w:date="2021-08-31T18:35:00Z"/>
                <w:rFonts w:eastAsiaTheme="minorHAnsi"/>
                <w:color w:val="FF0000"/>
              </w:rPr>
            </w:pPr>
            <w:moveTo w:id="60" w:author="Microsoft account" w:date="2021-08-31T18:33:00Z">
              <w:del w:id="61" w:author="Microsoft account" w:date="2021-08-31T18:34:00Z">
                <w:r w:rsidRPr="00C4074A" w:rsidDel="00F744AA">
                  <w:rPr>
                    <w:rFonts w:eastAsiaTheme="minorHAnsi"/>
                    <w:b/>
                    <w:bCs/>
                    <w:color w:val="0000FF"/>
                  </w:rPr>
                  <w:delText>where</w:delText>
                </w:r>
                <w:r w:rsidRPr="00C4074A" w:rsidDel="00F744AA">
                  <w:rPr>
                    <w:rFonts w:eastAsiaTheme="minorHAnsi"/>
                    <w:color w:val="000000"/>
                  </w:rPr>
                  <w:delText xml:space="preserve"> cdname </w:delText>
                </w:r>
                <w:r w:rsidRPr="00C4074A" w:rsidDel="00F744AA">
                  <w:rPr>
                    <w:rFonts w:eastAsiaTheme="minorHAnsi"/>
                    <w:color w:val="FF0000"/>
                  </w:rPr>
                  <w:delText>=</w:delText>
                </w:r>
                <w:r w:rsidRPr="00C4074A" w:rsidDel="00F744AA">
                  <w:rPr>
                    <w:rFonts w:eastAsiaTheme="minorHAnsi"/>
                    <w:color w:val="000000"/>
                  </w:rPr>
                  <w:delText xml:space="preserve"> </w:delText>
                </w:r>
                <w:r w:rsidRPr="00C4074A" w:rsidDel="00F744AA">
                  <w:rPr>
                    <w:rFonts w:eastAsiaTheme="minorHAnsi"/>
                    <w:color w:val="008080"/>
                  </w:rPr>
                  <w:delText>'INTRATEFLTFRQ'</w:delText>
                </w:r>
                <w:r w:rsidRPr="00C4074A" w:rsidDel="00F744AA">
                  <w:rPr>
                    <w:rFonts w:eastAsiaTheme="minorHAnsi"/>
                    <w:color w:val="FF0000"/>
                  </w:rPr>
                  <w:delText>;)</w:delText>
                </w:r>
              </w:del>
            </w:moveTo>
          </w:p>
          <w:p w14:paraId="41663268" w14:textId="77777777" w:rsidR="00F744AA" w:rsidRPr="00C4074A" w:rsidRDefault="00F744AA" w:rsidP="007E386A">
            <w:pPr>
              <w:autoSpaceDE w:val="0"/>
              <w:autoSpaceDN w:val="0"/>
              <w:adjustRightInd w:val="0"/>
              <w:rPr>
                <w:ins w:id="62" w:author="Microsoft account" w:date="2021-08-31T18:34:00Z"/>
                <w:rFonts w:eastAsiaTheme="minorHAnsi"/>
                <w:color w:val="FF0000"/>
              </w:rPr>
            </w:pPr>
          </w:p>
          <w:p w14:paraId="629507D7" w14:textId="77777777" w:rsidR="00F744AA" w:rsidRPr="00C4074A" w:rsidRDefault="00F744AA" w:rsidP="00F744AA">
            <w:pPr>
              <w:autoSpaceDE w:val="0"/>
              <w:autoSpaceDN w:val="0"/>
              <w:adjustRightInd w:val="0"/>
              <w:rPr>
                <w:ins w:id="63" w:author="Microsoft account" w:date="2021-08-31T18:34:00Z"/>
                <w:rFonts w:eastAsiaTheme="minorHAnsi"/>
              </w:rPr>
            </w:pPr>
            <w:ins w:id="64" w:author="Microsoft account" w:date="2021-08-31T18:34:00Z">
              <w:r w:rsidRPr="00C4074A">
                <w:t>Hiển thị danh sách từ Allcode (</w:t>
              </w:r>
              <w:r w:rsidRPr="00C4074A">
                <w:rPr>
                  <w:rFonts w:eastAsiaTheme="minorHAnsi"/>
                  <w:b/>
                  <w:bCs/>
                </w:rPr>
                <w:t>select</w:t>
              </w:r>
              <w:r w:rsidRPr="00C4074A">
                <w:rPr>
                  <w:rFonts w:eastAsiaTheme="minorHAnsi"/>
                </w:rPr>
                <w:t xml:space="preserve"> * </w:t>
              </w:r>
              <w:r w:rsidRPr="00C4074A">
                <w:rPr>
                  <w:rFonts w:eastAsiaTheme="minorHAnsi"/>
                  <w:b/>
                  <w:bCs/>
                </w:rPr>
                <w:t>from</w:t>
              </w:r>
              <w:r w:rsidRPr="00C4074A">
                <w:rPr>
                  <w:rFonts w:eastAsiaTheme="minorHAnsi"/>
                </w:rPr>
                <w:t xml:space="preserve"> allcode</w:t>
              </w:r>
            </w:ins>
          </w:p>
          <w:p w14:paraId="0A5AB4DA" w14:textId="77777777" w:rsidR="00F744AA" w:rsidRPr="00C4074A" w:rsidRDefault="00F744AA" w:rsidP="00F744AA">
            <w:pPr>
              <w:autoSpaceDE w:val="0"/>
              <w:autoSpaceDN w:val="0"/>
              <w:adjustRightInd w:val="0"/>
              <w:rPr>
                <w:ins w:id="65" w:author="Microsoft account" w:date="2021-08-31T18:35:00Z"/>
                <w:rFonts w:eastAsiaTheme="minorHAnsi"/>
              </w:rPr>
            </w:pPr>
            <w:ins w:id="66" w:author="Microsoft account" w:date="2021-08-31T18:34:00Z">
              <w:r w:rsidRPr="00C4074A">
                <w:rPr>
                  <w:rFonts w:eastAsiaTheme="minorHAnsi"/>
                  <w:b/>
                  <w:bCs/>
                </w:rPr>
                <w:t>where</w:t>
              </w:r>
              <w:r w:rsidRPr="00C4074A">
                <w:rPr>
                  <w:rFonts w:eastAsiaTheme="minorHAnsi"/>
                </w:rPr>
                <w:t xml:space="preserve"> cdname = 'INTPAIDFRQ';)</w:t>
              </w:r>
            </w:ins>
          </w:p>
          <w:p w14:paraId="08A8A77C" w14:textId="77777777" w:rsidR="00F744AA" w:rsidRPr="00C4074A" w:rsidRDefault="00F744AA" w:rsidP="00F744AA">
            <w:pPr>
              <w:autoSpaceDE w:val="0"/>
              <w:autoSpaceDN w:val="0"/>
              <w:adjustRightInd w:val="0"/>
              <w:rPr>
                <w:ins w:id="67" w:author="Microsoft account" w:date="2021-08-31T18:34:00Z"/>
                <w:rFonts w:eastAsiaTheme="minorHAnsi"/>
              </w:rPr>
            </w:pPr>
          </w:p>
          <w:p w14:paraId="34A811BB" w14:textId="54D8B854" w:rsidR="00F744AA" w:rsidRPr="00C4074A" w:rsidRDefault="00F744AA" w:rsidP="00F744AA">
            <w:pPr>
              <w:autoSpaceDE w:val="0"/>
              <w:autoSpaceDN w:val="0"/>
              <w:adjustRightInd w:val="0"/>
            </w:pPr>
            <w:ins w:id="68" w:author="Microsoft account" w:date="2021-08-31T18:34:00Z">
              <w:r w:rsidRPr="00C4074A">
                <w:rPr>
                  <w:rFonts w:eastAsiaTheme="minorHAnsi"/>
                </w:rPr>
                <w:t>Không được có dòng NULL</w:t>
              </w:r>
            </w:ins>
          </w:p>
        </w:tc>
      </w:tr>
      <w:tr w:rsidR="00C4074A" w14:paraId="4B6ED946" w14:textId="77777777" w:rsidTr="00C4074A">
        <w:trPr>
          <w:ins w:id="69" w:author="Microsoft account" w:date="2021-08-31T18:40:00Z"/>
        </w:trPr>
        <w:tc>
          <w:tcPr>
            <w:tcW w:w="3292" w:type="dxa"/>
          </w:tcPr>
          <w:p w14:paraId="08AA27FB" w14:textId="47EE0A8C" w:rsidR="00C4074A" w:rsidRDefault="00C4074A" w:rsidP="00C4074A">
            <w:pPr>
              <w:rPr>
                <w:ins w:id="70" w:author="Microsoft account" w:date="2021-08-31T18:40:00Z"/>
              </w:rPr>
            </w:pPr>
            <w:ins w:id="71" w:author="Microsoft account" w:date="2021-08-31T18:40:00Z">
              <w:r>
                <w:t>Ngày tính lãi hàng kỳ</w:t>
              </w:r>
            </w:ins>
          </w:p>
        </w:tc>
        <w:tc>
          <w:tcPr>
            <w:tcW w:w="1856" w:type="dxa"/>
          </w:tcPr>
          <w:p w14:paraId="02CC8913" w14:textId="77777777" w:rsidR="00C4074A" w:rsidRDefault="00C4074A" w:rsidP="007E386A">
            <w:pPr>
              <w:rPr>
                <w:ins w:id="72" w:author="Microsoft account" w:date="2021-08-31T18:40:00Z"/>
              </w:rPr>
            </w:pPr>
          </w:p>
        </w:tc>
        <w:tc>
          <w:tcPr>
            <w:tcW w:w="4590" w:type="dxa"/>
          </w:tcPr>
          <w:p w14:paraId="7BB35CEA" w14:textId="068CD3BE" w:rsidR="00C4074A" w:rsidRPr="00C4074A" w:rsidRDefault="00C4074A" w:rsidP="007E386A">
            <w:pPr>
              <w:autoSpaceDE w:val="0"/>
              <w:autoSpaceDN w:val="0"/>
              <w:adjustRightInd w:val="0"/>
              <w:rPr>
                <w:ins w:id="73" w:author="Microsoft account" w:date="2021-08-31T18:40:00Z"/>
              </w:rPr>
            </w:pPr>
            <w:ins w:id="74" w:author="Microsoft account" w:date="2021-08-31T18:40:00Z">
              <w:r w:rsidRPr="00C4074A">
                <w:t>Nếu chu kỳ tính lãi = ‘L’ =&gt; Disable, để = null</w:t>
              </w:r>
            </w:ins>
          </w:p>
          <w:p w14:paraId="2B0073FF" w14:textId="7A6211E3" w:rsidR="00C4074A" w:rsidRPr="00C4074A" w:rsidRDefault="00C4074A" w:rsidP="007E386A">
            <w:pPr>
              <w:autoSpaceDE w:val="0"/>
              <w:autoSpaceDN w:val="0"/>
              <w:adjustRightInd w:val="0"/>
              <w:rPr>
                <w:ins w:id="75" w:author="Microsoft account" w:date="2021-08-31T18:40:00Z"/>
              </w:rPr>
            </w:pPr>
            <w:ins w:id="76" w:author="Microsoft account" w:date="2021-08-31T18:40:00Z">
              <w:r w:rsidRPr="00C4074A">
                <w:t xml:space="preserve">Nếu </w:t>
              </w:r>
            </w:ins>
            <w:ins w:id="77" w:author="Microsoft account" w:date="2021-08-31T18:41:00Z">
              <w:r w:rsidRPr="00C4074A">
                <w:t xml:space="preserve">chu kỳ tính lãi </w:t>
              </w:r>
            </w:ins>
            <w:ins w:id="78" w:author="Microsoft account" w:date="2021-08-31T18:40:00Z">
              <w:r w:rsidRPr="00C4074A">
                <w:t>&lt;&gt; ‘L’ =&gt; Bắt buộc nhập. Nhập số từ 1 đến 31</w:t>
              </w:r>
            </w:ins>
          </w:p>
        </w:tc>
      </w:tr>
      <w:tr w:rsidR="00C4074A" w14:paraId="329BE6D0" w14:textId="77777777" w:rsidTr="00C4074A">
        <w:trPr>
          <w:ins w:id="79" w:author="Microsoft account" w:date="2021-08-31T18:40:00Z"/>
        </w:trPr>
        <w:tc>
          <w:tcPr>
            <w:tcW w:w="3292" w:type="dxa"/>
          </w:tcPr>
          <w:p w14:paraId="3FFFB898" w14:textId="08C3DFF9" w:rsidR="00C4074A" w:rsidRDefault="00C4074A" w:rsidP="00C4074A">
            <w:pPr>
              <w:rPr>
                <w:ins w:id="80" w:author="Microsoft account" w:date="2021-08-31T18:40:00Z"/>
              </w:rPr>
            </w:pPr>
            <w:ins w:id="81" w:author="Microsoft account" w:date="2021-08-31T18:40:00Z">
              <w:r>
                <w:t xml:space="preserve">Ngày </w:t>
              </w:r>
            </w:ins>
            <w:ins w:id="82" w:author="Microsoft account" w:date="2021-08-31T18:42:00Z">
              <w:r>
                <w:t>tính</w:t>
              </w:r>
            </w:ins>
            <w:ins w:id="83" w:author="Microsoft account" w:date="2021-08-31T18:40:00Z">
              <w:r>
                <w:t xml:space="preserve"> lãi đầu tiên</w:t>
              </w:r>
            </w:ins>
          </w:p>
        </w:tc>
        <w:tc>
          <w:tcPr>
            <w:tcW w:w="1856" w:type="dxa"/>
          </w:tcPr>
          <w:p w14:paraId="50598712" w14:textId="77777777" w:rsidR="00C4074A" w:rsidRDefault="00C4074A" w:rsidP="007E386A">
            <w:pPr>
              <w:rPr>
                <w:ins w:id="84" w:author="Microsoft account" w:date="2021-08-31T18:40:00Z"/>
              </w:rPr>
            </w:pPr>
          </w:p>
        </w:tc>
        <w:tc>
          <w:tcPr>
            <w:tcW w:w="4590" w:type="dxa"/>
          </w:tcPr>
          <w:p w14:paraId="159F8DF1" w14:textId="12E58BBF" w:rsidR="00C4074A" w:rsidRPr="00C4074A" w:rsidRDefault="00C4074A" w:rsidP="007E386A">
            <w:pPr>
              <w:autoSpaceDE w:val="0"/>
              <w:autoSpaceDN w:val="0"/>
              <w:adjustRightInd w:val="0"/>
              <w:rPr>
                <w:ins w:id="85" w:author="Microsoft account" w:date="2021-08-31T18:40:00Z"/>
              </w:rPr>
            </w:pPr>
            <w:ins w:id="86" w:author="Microsoft account" w:date="2021-08-31T18:40:00Z">
              <w:r w:rsidRPr="00C4074A">
                <w:t xml:space="preserve">Nếu </w:t>
              </w:r>
            </w:ins>
            <w:ins w:id="87" w:author="Microsoft account" w:date="2021-08-31T18:42:00Z">
              <w:r w:rsidRPr="00C4074A">
                <w:t xml:space="preserve">chu kỳ tính lãi </w:t>
              </w:r>
            </w:ins>
            <w:ins w:id="88" w:author="Microsoft account" w:date="2021-08-31T18:40:00Z">
              <w:r w:rsidRPr="00C4074A">
                <w:t>= ‘L’ =&gt; Disable, để = null</w:t>
              </w:r>
            </w:ins>
          </w:p>
          <w:p w14:paraId="25150635" w14:textId="1F18F2BE" w:rsidR="00C4074A" w:rsidRPr="00C4074A" w:rsidRDefault="00C4074A" w:rsidP="007E386A">
            <w:pPr>
              <w:autoSpaceDE w:val="0"/>
              <w:autoSpaceDN w:val="0"/>
              <w:adjustRightInd w:val="0"/>
              <w:rPr>
                <w:ins w:id="89" w:author="Microsoft account" w:date="2021-08-31T18:40:00Z"/>
              </w:rPr>
            </w:pPr>
            <w:ins w:id="90" w:author="Microsoft account" w:date="2021-08-31T18:40:00Z">
              <w:r w:rsidRPr="00C4074A">
                <w:t xml:space="preserve">Nếu </w:t>
              </w:r>
            </w:ins>
            <w:ins w:id="91" w:author="Microsoft account" w:date="2021-08-31T18:42:00Z">
              <w:r w:rsidRPr="00C4074A">
                <w:t xml:space="preserve">chu kỳ tính lãi </w:t>
              </w:r>
            </w:ins>
            <w:ins w:id="92" w:author="Microsoft account" w:date="2021-08-31T18:40:00Z">
              <w:r w:rsidRPr="00C4074A">
                <w:t xml:space="preserve">&lt;&gt; ‘L’ =&gt; Bắt buộc nhập. </w:t>
              </w:r>
              <w:r w:rsidRPr="00C4074A">
                <w:lastRenderedPageBreak/>
                <w:t>Ngày này phải &gt; ngày phát hành và &lt; ngày đáo hạn</w:t>
              </w:r>
            </w:ins>
          </w:p>
        </w:tc>
      </w:tr>
      <w:tr w:rsidR="00C4074A" w14:paraId="3B207DD7" w14:textId="77777777" w:rsidTr="00C4074A">
        <w:trPr>
          <w:ins w:id="93" w:author="Microsoft account" w:date="2021-08-31T18:40:00Z"/>
        </w:trPr>
        <w:tc>
          <w:tcPr>
            <w:tcW w:w="3292" w:type="dxa"/>
          </w:tcPr>
          <w:p w14:paraId="5099D690" w14:textId="77777777" w:rsidR="00C4074A" w:rsidRDefault="00C4074A" w:rsidP="007E386A">
            <w:pPr>
              <w:rPr>
                <w:ins w:id="94" w:author="Microsoft account" w:date="2021-08-31T18:40:00Z"/>
              </w:rPr>
            </w:pPr>
            <w:ins w:id="95" w:author="Microsoft account" w:date="2021-08-31T18:40:00Z">
              <w:r>
                <w:lastRenderedPageBreak/>
                <w:t>Ngày chốt số dư hưởng quyền</w:t>
              </w:r>
            </w:ins>
          </w:p>
        </w:tc>
        <w:tc>
          <w:tcPr>
            <w:tcW w:w="1856" w:type="dxa"/>
          </w:tcPr>
          <w:p w14:paraId="38C92C9A" w14:textId="77777777" w:rsidR="00C4074A" w:rsidRDefault="00C4074A" w:rsidP="007E386A">
            <w:pPr>
              <w:rPr>
                <w:ins w:id="96" w:author="Microsoft account" w:date="2021-08-31T18:40:00Z"/>
              </w:rPr>
            </w:pPr>
            <w:ins w:id="97" w:author="Microsoft account" w:date="2021-08-31T18:40:00Z">
              <w:r>
                <w:t>Có</w:t>
              </w:r>
            </w:ins>
          </w:p>
        </w:tc>
        <w:tc>
          <w:tcPr>
            <w:tcW w:w="4590" w:type="dxa"/>
          </w:tcPr>
          <w:p w14:paraId="18C0E511" w14:textId="77777777" w:rsidR="00C4074A" w:rsidRPr="00C4074A" w:rsidRDefault="00C4074A" w:rsidP="007E386A">
            <w:pPr>
              <w:autoSpaceDE w:val="0"/>
              <w:autoSpaceDN w:val="0"/>
              <w:adjustRightInd w:val="0"/>
              <w:rPr>
                <w:ins w:id="98" w:author="Microsoft account" w:date="2021-08-31T18:40:00Z"/>
              </w:rPr>
            </w:pPr>
            <w:ins w:id="99" w:author="Microsoft account" w:date="2021-08-31T18:40:00Z">
              <w:r w:rsidRPr="00C4074A">
                <w:t>Chỉ được phép nhập số nguyên &lt; 0</w:t>
              </w:r>
            </w:ins>
          </w:p>
        </w:tc>
      </w:tr>
      <w:tr w:rsidR="00F744AA" w14:paraId="2B1ED170" w14:textId="77777777" w:rsidTr="00F744AA">
        <w:tc>
          <w:tcPr>
            <w:tcW w:w="3292" w:type="dxa"/>
          </w:tcPr>
          <w:p w14:paraId="1E21C486" w14:textId="77777777" w:rsidR="00F744AA" w:rsidRDefault="00F744AA" w:rsidP="007E386A">
            <w:moveTo w:id="100" w:author="Microsoft account" w:date="2021-08-31T18:33:00Z">
              <w:r>
                <w:t>Ngày x/đ LS kỳ tiếp</w:t>
              </w:r>
            </w:moveTo>
          </w:p>
        </w:tc>
        <w:tc>
          <w:tcPr>
            <w:tcW w:w="1856" w:type="dxa"/>
          </w:tcPr>
          <w:p w14:paraId="107CFE1B" w14:textId="77777777" w:rsidR="00F744AA" w:rsidRDefault="00F744AA" w:rsidP="007E386A"/>
        </w:tc>
        <w:tc>
          <w:tcPr>
            <w:tcW w:w="4590" w:type="dxa"/>
          </w:tcPr>
          <w:p w14:paraId="262D18D8" w14:textId="77777777" w:rsidR="00F744AA" w:rsidRPr="00C4074A" w:rsidRDefault="00F744AA" w:rsidP="007E386A">
            <w:pPr>
              <w:autoSpaceDE w:val="0"/>
              <w:autoSpaceDN w:val="0"/>
              <w:adjustRightInd w:val="0"/>
            </w:pPr>
            <w:moveTo w:id="101" w:author="Microsoft account" w:date="2021-08-31T18:33:00Z">
              <w:r w:rsidRPr="00C4074A">
                <w:t>Chỉ enable khi lãi suất thả nổi = Có =&gt; Không bắt buộc nhập. Chỉ được nhập số nguyên &lt; 0</w:t>
              </w:r>
            </w:moveTo>
          </w:p>
        </w:tc>
      </w:tr>
      <w:moveToRangeEnd w:id="43"/>
      <w:tr w:rsidR="00D47192" w14:paraId="5C1F93D9" w14:textId="77777777" w:rsidTr="00E47D39">
        <w:tc>
          <w:tcPr>
            <w:tcW w:w="3292" w:type="dxa"/>
          </w:tcPr>
          <w:p w14:paraId="208C6D37" w14:textId="62BF9622" w:rsidR="00D47192" w:rsidRDefault="00D47192" w:rsidP="00E47D39">
            <w:del w:id="102" w:author="Microsoft account" w:date="2021-08-31T18:37:00Z">
              <w:r w:rsidDel="00F744AA">
                <w:delText>Hình thức</w:delText>
              </w:r>
            </w:del>
            <w:ins w:id="103" w:author="Microsoft account" w:date="2021-08-31T18:37:00Z">
              <w:r w:rsidR="00F744AA">
                <w:t>Chu kỳ</w:t>
              </w:r>
            </w:ins>
            <w:r>
              <w:t xml:space="preserve"> trả lãi</w:t>
            </w:r>
          </w:p>
        </w:tc>
        <w:tc>
          <w:tcPr>
            <w:tcW w:w="1856" w:type="dxa"/>
          </w:tcPr>
          <w:p w14:paraId="46468A62" w14:textId="77777777" w:rsidR="00D47192" w:rsidRDefault="00D47192" w:rsidP="00E47D39">
            <w:r>
              <w:t>Có</w:t>
            </w:r>
          </w:p>
        </w:tc>
        <w:tc>
          <w:tcPr>
            <w:tcW w:w="4590" w:type="dxa"/>
          </w:tcPr>
          <w:p w14:paraId="1B379C4F" w14:textId="77777777" w:rsidR="00D47192" w:rsidRPr="00C4074A" w:rsidRDefault="00D47192" w:rsidP="00E47D39">
            <w:pPr>
              <w:autoSpaceDE w:val="0"/>
              <w:autoSpaceDN w:val="0"/>
              <w:adjustRightInd w:val="0"/>
              <w:rPr>
                <w:rFonts w:eastAsiaTheme="minorHAnsi"/>
              </w:rPr>
            </w:pPr>
            <w:r w:rsidRPr="00C4074A">
              <w:t>Hiển thị danh sách từ Allcode (</w:t>
            </w:r>
            <w:r w:rsidRPr="00C4074A">
              <w:rPr>
                <w:rFonts w:eastAsiaTheme="minorHAnsi"/>
                <w:b/>
                <w:bCs/>
              </w:rPr>
              <w:t>select</w:t>
            </w:r>
            <w:r w:rsidRPr="00C4074A">
              <w:rPr>
                <w:rFonts w:eastAsiaTheme="minorHAnsi"/>
              </w:rPr>
              <w:t xml:space="preserve"> * </w:t>
            </w:r>
            <w:r w:rsidRPr="00C4074A">
              <w:rPr>
                <w:rFonts w:eastAsiaTheme="minorHAnsi"/>
                <w:b/>
                <w:bCs/>
              </w:rPr>
              <w:t>from</w:t>
            </w:r>
            <w:r w:rsidRPr="00C4074A">
              <w:rPr>
                <w:rFonts w:eastAsiaTheme="minorHAnsi"/>
              </w:rPr>
              <w:t xml:space="preserve"> allcode</w:t>
            </w:r>
          </w:p>
          <w:p w14:paraId="3F7439D9" w14:textId="77777777" w:rsidR="00D47192" w:rsidRDefault="00D47192" w:rsidP="00E47D39">
            <w:pPr>
              <w:autoSpaceDE w:val="0"/>
              <w:autoSpaceDN w:val="0"/>
              <w:adjustRightInd w:val="0"/>
              <w:rPr>
                <w:ins w:id="104" w:author="Microsoft account" w:date="2021-09-01T16:18:00Z"/>
                <w:rFonts w:eastAsiaTheme="minorHAnsi"/>
              </w:rPr>
            </w:pPr>
            <w:r w:rsidRPr="00C4074A">
              <w:rPr>
                <w:rFonts w:eastAsiaTheme="minorHAnsi"/>
                <w:b/>
                <w:bCs/>
              </w:rPr>
              <w:t>where</w:t>
            </w:r>
            <w:r w:rsidRPr="00C4074A">
              <w:rPr>
                <w:rFonts w:eastAsiaTheme="minorHAnsi"/>
              </w:rPr>
              <w:t xml:space="preserve"> cdname = 'INTPAIDFRQ';)</w:t>
            </w:r>
          </w:p>
          <w:p w14:paraId="74CA9428" w14:textId="77777777" w:rsidR="00981B43" w:rsidRDefault="00981B43" w:rsidP="00E47D39">
            <w:pPr>
              <w:autoSpaceDE w:val="0"/>
              <w:autoSpaceDN w:val="0"/>
              <w:adjustRightInd w:val="0"/>
              <w:rPr>
                <w:ins w:id="105" w:author="Microsoft account" w:date="2021-09-01T16:18:00Z"/>
                <w:rFonts w:eastAsiaTheme="minorHAnsi"/>
              </w:rPr>
            </w:pPr>
          </w:p>
          <w:p w14:paraId="1AA2C6DB" w14:textId="15BCB015" w:rsidR="00981B43" w:rsidRPr="00C4074A" w:rsidRDefault="00981B43" w:rsidP="00E47D39">
            <w:pPr>
              <w:autoSpaceDE w:val="0"/>
              <w:autoSpaceDN w:val="0"/>
              <w:adjustRightInd w:val="0"/>
              <w:rPr>
                <w:ins w:id="106" w:author="Microsoft account" w:date="2021-08-31T18:36:00Z"/>
                <w:rFonts w:eastAsiaTheme="minorHAnsi"/>
              </w:rPr>
            </w:pPr>
            <w:ins w:id="107" w:author="Microsoft account" w:date="2021-09-01T16:18:00Z">
              <w:r>
                <w:rPr>
                  <w:rFonts w:eastAsiaTheme="minorHAnsi"/>
                </w:rPr>
                <w:t>Nếu lãi suất không thả nổi =&gt; Chu kỳ trả lãi = Chu kỳ tính lãi =&gt; Disable không cho sửa</w:t>
              </w:r>
            </w:ins>
          </w:p>
          <w:p w14:paraId="4D3B4AE5" w14:textId="77777777" w:rsidR="00F744AA" w:rsidRPr="00C4074A" w:rsidRDefault="00F744AA" w:rsidP="00E47D39">
            <w:pPr>
              <w:autoSpaceDE w:val="0"/>
              <w:autoSpaceDN w:val="0"/>
              <w:adjustRightInd w:val="0"/>
              <w:rPr>
                <w:ins w:id="108" w:author="Microsoft account" w:date="2021-08-31T18:36:00Z"/>
                <w:rFonts w:eastAsiaTheme="minorHAnsi"/>
              </w:rPr>
            </w:pPr>
          </w:p>
          <w:p w14:paraId="76B51558" w14:textId="77777777" w:rsidR="00F744AA" w:rsidRPr="00C4074A" w:rsidRDefault="00F744AA" w:rsidP="00E47D39">
            <w:pPr>
              <w:autoSpaceDE w:val="0"/>
              <w:autoSpaceDN w:val="0"/>
              <w:adjustRightInd w:val="0"/>
              <w:rPr>
                <w:ins w:id="109" w:author="Microsoft account" w:date="2021-08-31T18:36:00Z"/>
                <w:rFonts w:eastAsiaTheme="minorHAnsi"/>
              </w:rPr>
            </w:pPr>
            <w:ins w:id="110" w:author="Microsoft account" w:date="2021-08-31T18:36:00Z">
              <w:r w:rsidRPr="00C4074A">
                <w:rPr>
                  <w:rFonts w:eastAsiaTheme="minorHAnsi"/>
                </w:rPr>
                <w:t>Chú ý:</w:t>
              </w:r>
            </w:ins>
          </w:p>
          <w:p w14:paraId="1C00CF3A" w14:textId="6EE0D0B3" w:rsidR="00F744AA" w:rsidRPr="00C4074A" w:rsidRDefault="00F744AA" w:rsidP="00F744AA">
            <w:pPr>
              <w:pStyle w:val="ListParagraph"/>
              <w:numPr>
                <w:ilvl w:val="0"/>
                <w:numId w:val="3"/>
              </w:numPr>
              <w:autoSpaceDE w:val="0"/>
              <w:autoSpaceDN w:val="0"/>
              <w:adjustRightInd w:val="0"/>
              <w:rPr>
                <w:ins w:id="111" w:author="Microsoft account" w:date="2021-08-31T18:37:00Z"/>
                <w:rFonts w:eastAsiaTheme="minorHAnsi"/>
              </w:rPr>
            </w:pPr>
            <w:ins w:id="112" w:author="Microsoft account" w:date="2021-08-31T18:36:00Z">
              <w:r w:rsidRPr="00C4074A">
                <w:rPr>
                  <w:rFonts w:eastAsiaTheme="minorHAnsi"/>
                </w:rPr>
                <w:t xml:space="preserve">Nếu chu kỳ tính lãi = </w:t>
              </w:r>
            </w:ins>
            <w:ins w:id="113" w:author="Microsoft account" w:date="2021-08-31T18:37:00Z">
              <w:r w:rsidRPr="00C4074A">
                <w:rPr>
                  <w:rFonts w:eastAsiaTheme="minorHAnsi"/>
                </w:rPr>
                <w:t xml:space="preserve">L =&gt; </w:t>
              </w:r>
            </w:ins>
            <w:ins w:id="114" w:author="Microsoft account" w:date="2021-08-31T18:38:00Z">
              <w:r w:rsidRPr="00C4074A">
                <w:rPr>
                  <w:rFonts w:eastAsiaTheme="minorHAnsi"/>
                </w:rPr>
                <w:t>Danh sách các giá trị được chọn của chu kỳ trả lãi</w:t>
              </w:r>
            </w:ins>
            <w:ins w:id="115" w:author="Microsoft account" w:date="2021-08-31T18:39:00Z">
              <w:r w:rsidRPr="00C4074A">
                <w:rPr>
                  <w:rFonts w:eastAsiaTheme="minorHAnsi"/>
                </w:rPr>
                <w:t>:</w:t>
              </w:r>
            </w:ins>
            <w:ins w:id="116" w:author="Microsoft account" w:date="2021-08-31T18:37:00Z">
              <w:r w:rsidRPr="00C4074A">
                <w:rPr>
                  <w:rFonts w:eastAsiaTheme="minorHAnsi"/>
                </w:rPr>
                <w:t xml:space="preserve"> L</w:t>
              </w:r>
            </w:ins>
          </w:p>
          <w:p w14:paraId="6AEF8AF0" w14:textId="08AAB634" w:rsidR="00F744AA" w:rsidRPr="00C4074A" w:rsidRDefault="00F744AA" w:rsidP="00F744AA">
            <w:pPr>
              <w:pStyle w:val="ListParagraph"/>
              <w:numPr>
                <w:ilvl w:val="0"/>
                <w:numId w:val="3"/>
              </w:numPr>
              <w:autoSpaceDE w:val="0"/>
              <w:autoSpaceDN w:val="0"/>
              <w:adjustRightInd w:val="0"/>
              <w:rPr>
                <w:ins w:id="117" w:author="Microsoft account" w:date="2021-08-31T18:37:00Z"/>
                <w:rFonts w:eastAsiaTheme="minorHAnsi"/>
              </w:rPr>
            </w:pPr>
            <w:ins w:id="118" w:author="Microsoft account" w:date="2021-08-31T18:37:00Z">
              <w:r w:rsidRPr="00C4074A">
                <w:rPr>
                  <w:rFonts w:eastAsiaTheme="minorHAnsi"/>
                </w:rPr>
                <w:t xml:space="preserve">Nếu chu kỳ tính lãi = Y =&gt; </w:t>
              </w:r>
            </w:ins>
            <w:ins w:id="119" w:author="Microsoft account" w:date="2021-08-31T18:39:00Z">
              <w:r w:rsidRPr="00C4074A">
                <w:rPr>
                  <w:rFonts w:eastAsiaTheme="minorHAnsi"/>
                </w:rPr>
                <w:t xml:space="preserve">Danh sách các giá trị được chọn của chu kỳ trả lãi: </w:t>
              </w:r>
            </w:ins>
            <w:ins w:id="120" w:author="Microsoft account" w:date="2021-08-31T18:37:00Z">
              <w:r w:rsidRPr="00C4074A">
                <w:rPr>
                  <w:rFonts w:eastAsiaTheme="minorHAnsi"/>
                </w:rPr>
                <w:t>Y &amp; L</w:t>
              </w:r>
            </w:ins>
          </w:p>
          <w:p w14:paraId="5A526CD1" w14:textId="1EE4FF94" w:rsidR="00F744AA" w:rsidRPr="00C4074A" w:rsidRDefault="00F744AA" w:rsidP="00F744AA">
            <w:pPr>
              <w:pStyle w:val="ListParagraph"/>
              <w:numPr>
                <w:ilvl w:val="0"/>
                <w:numId w:val="3"/>
              </w:numPr>
              <w:autoSpaceDE w:val="0"/>
              <w:autoSpaceDN w:val="0"/>
              <w:adjustRightInd w:val="0"/>
              <w:rPr>
                <w:ins w:id="121" w:author="Microsoft account" w:date="2021-08-31T18:38:00Z"/>
                <w:rFonts w:eastAsiaTheme="minorHAnsi"/>
              </w:rPr>
            </w:pPr>
            <w:ins w:id="122" w:author="Microsoft account" w:date="2021-08-31T18:38:00Z">
              <w:r w:rsidRPr="00C4074A">
                <w:rPr>
                  <w:rFonts w:eastAsiaTheme="minorHAnsi"/>
                </w:rPr>
                <w:t xml:space="preserve">Nếu chu kỳ tính lãi = H =&gt; </w:t>
              </w:r>
            </w:ins>
            <w:ins w:id="123" w:author="Microsoft account" w:date="2021-08-31T18:39:00Z">
              <w:r w:rsidRPr="00C4074A">
                <w:rPr>
                  <w:rFonts w:eastAsiaTheme="minorHAnsi"/>
                </w:rPr>
                <w:t xml:space="preserve">Danh sách các giá trị được chọn của chu kỳ trả lãi: </w:t>
              </w:r>
            </w:ins>
            <w:ins w:id="124" w:author="Microsoft account" w:date="2021-08-31T18:38:00Z">
              <w:r w:rsidRPr="00C4074A">
                <w:rPr>
                  <w:rFonts w:eastAsiaTheme="minorHAnsi"/>
                </w:rPr>
                <w:t>Y, L &amp; H</w:t>
              </w:r>
            </w:ins>
          </w:p>
          <w:p w14:paraId="5909B6C9" w14:textId="3947E21A" w:rsidR="00F744AA" w:rsidRPr="00C4074A" w:rsidRDefault="00F744AA" w:rsidP="00F744AA">
            <w:pPr>
              <w:pStyle w:val="ListParagraph"/>
              <w:numPr>
                <w:ilvl w:val="0"/>
                <w:numId w:val="3"/>
              </w:numPr>
              <w:autoSpaceDE w:val="0"/>
              <w:autoSpaceDN w:val="0"/>
              <w:adjustRightInd w:val="0"/>
              <w:rPr>
                <w:ins w:id="125" w:author="Microsoft account" w:date="2021-08-31T18:38:00Z"/>
                <w:rFonts w:eastAsiaTheme="minorHAnsi"/>
              </w:rPr>
            </w:pPr>
            <w:ins w:id="126" w:author="Microsoft account" w:date="2021-08-31T18:38:00Z">
              <w:r w:rsidRPr="00C4074A">
                <w:rPr>
                  <w:rFonts w:eastAsiaTheme="minorHAnsi"/>
                </w:rPr>
                <w:t xml:space="preserve">Nếu chu kỳ tính lãi = Q =&gt; </w:t>
              </w:r>
            </w:ins>
            <w:ins w:id="127" w:author="Microsoft account" w:date="2021-08-31T18:39:00Z">
              <w:r w:rsidRPr="00C4074A">
                <w:rPr>
                  <w:rFonts w:eastAsiaTheme="minorHAnsi"/>
                </w:rPr>
                <w:t xml:space="preserve">Danh sách các giá trị được chọn của chu kỳ trả lãi: </w:t>
              </w:r>
            </w:ins>
            <w:ins w:id="128" w:author="Microsoft account" w:date="2021-08-31T18:38:00Z">
              <w:r w:rsidRPr="00C4074A">
                <w:rPr>
                  <w:rFonts w:eastAsiaTheme="minorHAnsi"/>
                </w:rPr>
                <w:t>Y, L, H, Q</w:t>
              </w:r>
            </w:ins>
          </w:p>
          <w:p w14:paraId="492E0282" w14:textId="6EE223D8" w:rsidR="00F744AA" w:rsidRPr="00C4074A" w:rsidRDefault="00F744AA" w:rsidP="00F744AA">
            <w:pPr>
              <w:pStyle w:val="ListParagraph"/>
              <w:numPr>
                <w:ilvl w:val="0"/>
                <w:numId w:val="3"/>
              </w:numPr>
              <w:autoSpaceDE w:val="0"/>
              <w:autoSpaceDN w:val="0"/>
              <w:adjustRightInd w:val="0"/>
              <w:rPr>
                <w:ins w:id="129" w:author="Microsoft account" w:date="2021-08-31T18:39:00Z"/>
                <w:rFonts w:eastAsiaTheme="minorHAnsi"/>
              </w:rPr>
            </w:pPr>
            <w:ins w:id="130" w:author="Microsoft account" w:date="2021-08-31T18:38:00Z">
              <w:r w:rsidRPr="00C4074A">
                <w:rPr>
                  <w:rFonts w:eastAsiaTheme="minorHAnsi"/>
                </w:rPr>
                <w:t xml:space="preserve">Nếu chu kỳ tính lãi = M =&gt; </w:t>
              </w:r>
            </w:ins>
            <w:ins w:id="131" w:author="Microsoft account" w:date="2021-08-31T18:39:00Z">
              <w:r w:rsidRPr="00C4074A">
                <w:rPr>
                  <w:rFonts w:eastAsiaTheme="minorHAnsi"/>
                </w:rPr>
                <w:t>Danh sách các giá trị được chọn của chu kỳ trả lãi: Tất cả các giá trị</w:t>
              </w:r>
            </w:ins>
          </w:p>
          <w:p w14:paraId="7485FF6A" w14:textId="77777777" w:rsidR="00F744AA" w:rsidRPr="00C4074A" w:rsidRDefault="00F744AA" w:rsidP="00F744AA">
            <w:pPr>
              <w:pStyle w:val="ListParagraph"/>
              <w:autoSpaceDE w:val="0"/>
              <w:autoSpaceDN w:val="0"/>
              <w:adjustRightInd w:val="0"/>
              <w:rPr>
                <w:rFonts w:eastAsiaTheme="minorHAnsi"/>
              </w:rPr>
            </w:pPr>
          </w:p>
          <w:p w14:paraId="68DC07AE" w14:textId="77777777" w:rsidR="00D47192" w:rsidRPr="00C4074A" w:rsidRDefault="00D47192" w:rsidP="00E47D39">
            <w:pPr>
              <w:autoSpaceDE w:val="0"/>
              <w:autoSpaceDN w:val="0"/>
              <w:adjustRightInd w:val="0"/>
            </w:pPr>
            <w:r w:rsidRPr="00C4074A">
              <w:rPr>
                <w:rFonts w:eastAsiaTheme="minorHAnsi"/>
              </w:rPr>
              <w:t>Không được có dòng NULL</w:t>
            </w:r>
          </w:p>
        </w:tc>
      </w:tr>
      <w:tr w:rsidR="00D47192" w:rsidDel="00F744AA" w14:paraId="01C8A3F3" w14:textId="2C292C34" w:rsidTr="00E47D39">
        <w:tc>
          <w:tcPr>
            <w:tcW w:w="3292" w:type="dxa"/>
          </w:tcPr>
          <w:p w14:paraId="4277CC6A" w14:textId="0DA248FC" w:rsidR="00D47192" w:rsidDel="00F744AA" w:rsidRDefault="00D47192" w:rsidP="00E47D39">
            <w:moveFromRangeStart w:id="132" w:author="Microsoft account" w:date="2021-08-31T18:40:00Z" w:name="move81327618"/>
            <w:moveFrom w:id="133" w:author="Microsoft account" w:date="2021-08-31T18:40:00Z">
              <w:r w:rsidDel="00F744AA">
                <w:t>Quy định số ngày trong năm</w:t>
              </w:r>
            </w:moveFrom>
          </w:p>
        </w:tc>
        <w:tc>
          <w:tcPr>
            <w:tcW w:w="1856" w:type="dxa"/>
          </w:tcPr>
          <w:p w14:paraId="08E9DD85" w14:textId="25D6AE50" w:rsidR="00D47192" w:rsidDel="00F744AA" w:rsidRDefault="00D47192" w:rsidP="00E47D39">
            <w:moveFrom w:id="134" w:author="Microsoft account" w:date="2021-08-31T18:40:00Z">
              <w:r w:rsidDel="00F744AA">
                <w:t>Có</w:t>
              </w:r>
            </w:moveFrom>
          </w:p>
        </w:tc>
        <w:tc>
          <w:tcPr>
            <w:tcW w:w="4590" w:type="dxa"/>
          </w:tcPr>
          <w:p w14:paraId="0EE3F715" w14:textId="25C7B094" w:rsidR="00D47192" w:rsidRPr="00C4074A" w:rsidDel="00F744AA" w:rsidRDefault="00D47192" w:rsidP="00E47D39">
            <w:pPr>
              <w:autoSpaceDE w:val="0"/>
              <w:autoSpaceDN w:val="0"/>
              <w:adjustRightInd w:val="0"/>
              <w:rPr>
                <w:rFonts w:eastAsiaTheme="minorHAnsi"/>
              </w:rPr>
            </w:pPr>
            <w:moveFrom w:id="135" w:author="Microsoft account" w:date="2021-08-31T18:40:00Z">
              <w:r w:rsidRPr="00C4074A" w:rsidDel="00F744AA">
                <w:t>Hiển thị danh sách từ Allcode (</w:t>
              </w:r>
            </w:moveFrom>
          </w:p>
          <w:p w14:paraId="5A8AAA35" w14:textId="47B3F5C1" w:rsidR="00D47192" w:rsidRPr="00C4074A" w:rsidDel="00F744AA" w:rsidRDefault="00D47192" w:rsidP="00E47D39">
            <w:pPr>
              <w:autoSpaceDE w:val="0"/>
              <w:autoSpaceDN w:val="0"/>
              <w:adjustRightInd w:val="0"/>
              <w:rPr>
                <w:rFonts w:eastAsiaTheme="minorHAnsi"/>
              </w:rPr>
            </w:pPr>
            <w:moveFrom w:id="136" w:author="Microsoft account" w:date="2021-08-31T18:40:00Z">
              <w:r w:rsidRPr="00C4074A" w:rsidDel="00F744AA">
                <w:rPr>
                  <w:rFonts w:eastAsiaTheme="minorHAnsi"/>
                  <w:b/>
                  <w:bCs/>
                </w:rPr>
                <w:t>select</w:t>
              </w:r>
              <w:r w:rsidRPr="00C4074A" w:rsidDel="00F744AA">
                <w:rPr>
                  <w:rFonts w:eastAsiaTheme="minorHAnsi"/>
                </w:rPr>
                <w:t xml:space="preserve"> * </w:t>
              </w:r>
              <w:r w:rsidRPr="00C4074A" w:rsidDel="00F744AA">
                <w:rPr>
                  <w:rFonts w:eastAsiaTheme="minorHAnsi"/>
                  <w:b/>
                  <w:bCs/>
                </w:rPr>
                <w:t>from</w:t>
              </w:r>
              <w:r w:rsidRPr="00C4074A" w:rsidDel="00F744AA">
                <w:rPr>
                  <w:rFonts w:eastAsiaTheme="minorHAnsi"/>
                </w:rPr>
                <w:t xml:space="preserve"> allcode</w:t>
              </w:r>
            </w:moveFrom>
          </w:p>
          <w:p w14:paraId="14B09B55" w14:textId="628C03BF" w:rsidR="00D47192" w:rsidRPr="00C4074A" w:rsidDel="00F744AA" w:rsidRDefault="00D47192" w:rsidP="00E47D39">
            <w:pPr>
              <w:autoSpaceDE w:val="0"/>
              <w:autoSpaceDN w:val="0"/>
              <w:adjustRightInd w:val="0"/>
              <w:rPr>
                <w:rFonts w:eastAsiaTheme="minorHAnsi"/>
              </w:rPr>
            </w:pPr>
            <w:moveFrom w:id="137" w:author="Microsoft account" w:date="2021-08-31T18:40:00Z">
              <w:r w:rsidRPr="00C4074A" w:rsidDel="00F744AA">
                <w:rPr>
                  <w:rFonts w:eastAsiaTheme="minorHAnsi"/>
                  <w:b/>
                  <w:bCs/>
                </w:rPr>
                <w:t>where</w:t>
              </w:r>
              <w:r w:rsidRPr="00C4074A" w:rsidDel="00F744AA">
                <w:rPr>
                  <w:rFonts w:eastAsiaTheme="minorHAnsi"/>
                </w:rPr>
                <w:t xml:space="preserve"> cdname = 'INTBASEDDOFY';)</w:t>
              </w:r>
            </w:moveFrom>
          </w:p>
          <w:p w14:paraId="5643CAD1" w14:textId="7E4EB2AA" w:rsidR="00D47192" w:rsidRPr="00C4074A" w:rsidDel="00F744AA" w:rsidRDefault="00D47192" w:rsidP="00E47D39">
            <w:pPr>
              <w:autoSpaceDE w:val="0"/>
              <w:autoSpaceDN w:val="0"/>
              <w:adjustRightInd w:val="0"/>
            </w:pPr>
            <w:moveFrom w:id="138" w:author="Microsoft account" w:date="2021-08-31T18:40:00Z">
              <w:r w:rsidRPr="00C4074A" w:rsidDel="00F744AA">
                <w:rPr>
                  <w:rFonts w:eastAsiaTheme="minorHAnsi"/>
                </w:rPr>
                <w:t>Không được có dòng NULL</w:t>
              </w:r>
            </w:moveFrom>
          </w:p>
        </w:tc>
      </w:tr>
      <w:moveFromRangeEnd w:id="132"/>
      <w:tr w:rsidR="00D47192" w:rsidDel="00C4074A" w14:paraId="523F9B02" w14:textId="2B9729AB" w:rsidTr="00E47D39">
        <w:trPr>
          <w:del w:id="139" w:author="Microsoft account" w:date="2021-08-31T18:44:00Z"/>
        </w:trPr>
        <w:tc>
          <w:tcPr>
            <w:tcW w:w="3292" w:type="dxa"/>
          </w:tcPr>
          <w:p w14:paraId="09464399" w14:textId="4BB81738" w:rsidR="00D47192" w:rsidDel="00C4074A" w:rsidRDefault="00D47192" w:rsidP="00E47D39">
            <w:pPr>
              <w:rPr>
                <w:del w:id="140" w:author="Microsoft account" w:date="2021-08-31T18:44:00Z"/>
              </w:rPr>
            </w:pPr>
            <w:del w:id="141" w:author="Microsoft account" w:date="2021-08-31T18:44:00Z">
              <w:r w:rsidDel="00C4074A">
                <w:delText>Ngày trả lãi hàng kỳ</w:delText>
              </w:r>
            </w:del>
          </w:p>
        </w:tc>
        <w:tc>
          <w:tcPr>
            <w:tcW w:w="1856" w:type="dxa"/>
          </w:tcPr>
          <w:p w14:paraId="679BFF67" w14:textId="705F906A" w:rsidR="00D47192" w:rsidDel="00C4074A" w:rsidRDefault="00D47192" w:rsidP="00E47D39">
            <w:pPr>
              <w:rPr>
                <w:del w:id="142" w:author="Microsoft account" w:date="2021-08-31T18:44:00Z"/>
              </w:rPr>
            </w:pPr>
          </w:p>
        </w:tc>
        <w:tc>
          <w:tcPr>
            <w:tcW w:w="4590" w:type="dxa"/>
          </w:tcPr>
          <w:p w14:paraId="66A1F370" w14:textId="1D3420E1" w:rsidR="00D47192" w:rsidRPr="00C4074A" w:rsidDel="00C4074A" w:rsidRDefault="00D47192" w:rsidP="00E47D39">
            <w:pPr>
              <w:autoSpaceDE w:val="0"/>
              <w:autoSpaceDN w:val="0"/>
              <w:adjustRightInd w:val="0"/>
              <w:rPr>
                <w:del w:id="143" w:author="Microsoft account" w:date="2021-08-31T18:44:00Z"/>
              </w:rPr>
            </w:pPr>
            <w:del w:id="144" w:author="Microsoft account" w:date="2021-08-31T18:44:00Z">
              <w:r w:rsidRPr="00C4074A" w:rsidDel="00C4074A">
                <w:delText>Nếu Hình thức trả lãi = ‘L’ =&gt; Disable, để = null</w:delText>
              </w:r>
            </w:del>
          </w:p>
          <w:p w14:paraId="6E050938" w14:textId="73DE20A4" w:rsidR="00D47192" w:rsidRPr="00C4074A" w:rsidDel="00C4074A" w:rsidRDefault="00D47192" w:rsidP="00E47D39">
            <w:pPr>
              <w:autoSpaceDE w:val="0"/>
              <w:autoSpaceDN w:val="0"/>
              <w:adjustRightInd w:val="0"/>
              <w:rPr>
                <w:del w:id="145" w:author="Microsoft account" w:date="2021-08-31T18:44:00Z"/>
              </w:rPr>
            </w:pPr>
            <w:del w:id="146" w:author="Microsoft account" w:date="2021-08-31T18:44:00Z">
              <w:r w:rsidRPr="00C4074A" w:rsidDel="00C4074A">
                <w:delText>Nếu hình thức trả lãi &lt;&gt; ‘L’ =&gt; Bắt buộc nhập. Nhập số từ 1 đến 31</w:delText>
              </w:r>
            </w:del>
          </w:p>
        </w:tc>
      </w:tr>
      <w:tr w:rsidR="00D47192" w:rsidDel="00C4074A" w14:paraId="786E289C" w14:textId="0E607CCB" w:rsidTr="00E47D39">
        <w:trPr>
          <w:del w:id="147" w:author="Microsoft account" w:date="2021-08-31T18:44:00Z"/>
        </w:trPr>
        <w:tc>
          <w:tcPr>
            <w:tcW w:w="3292" w:type="dxa"/>
          </w:tcPr>
          <w:p w14:paraId="6D2A8AB1" w14:textId="13DD05AB" w:rsidR="00D47192" w:rsidDel="00C4074A" w:rsidRDefault="00D47192" w:rsidP="00E47D39">
            <w:pPr>
              <w:rPr>
                <w:del w:id="148" w:author="Microsoft account" w:date="2021-08-31T18:44:00Z"/>
              </w:rPr>
            </w:pPr>
            <w:del w:id="149" w:author="Microsoft account" w:date="2021-08-31T18:44:00Z">
              <w:r w:rsidDel="00C4074A">
                <w:delText>Ngày chốt số dư hưởng quyền</w:delText>
              </w:r>
            </w:del>
          </w:p>
        </w:tc>
        <w:tc>
          <w:tcPr>
            <w:tcW w:w="1856" w:type="dxa"/>
          </w:tcPr>
          <w:p w14:paraId="1417A8E1" w14:textId="212F3323" w:rsidR="00D47192" w:rsidDel="00C4074A" w:rsidRDefault="00D47192" w:rsidP="00E47D39">
            <w:pPr>
              <w:rPr>
                <w:del w:id="150" w:author="Microsoft account" w:date="2021-08-31T18:44:00Z"/>
              </w:rPr>
            </w:pPr>
            <w:del w:id="151" w:author="Microsoft account" w:date="2021-08-31T18:44:00Z">
              <w:r w:rsidDel="00C4074A">
                <w:delText>Có</w:delText>
              </w:r>
            </w:del>
          </w:p>
        </w:tc>
        <w:tc>
          <w:tcPr>
            <w:tcW w:w="4590" w:type="dxa"/>
          </w:tcPr>
          <w:p w14:paraId="6AB68DE3" w14:textId="2AC97A2B" w:rsidR="00D47192" w:rsidRPr="00C4074A" w:rsidDel="00C4074A" w:rsidRDefault="00D47192" w:rsidP="00E47D39">
            <w:pPr>
              <w:autoSpaceDE w:val="0"/>
              <w:autoSpaceDN w:val="0"/>
              <w:adjustRightInd w:val="0"/>
              <w:rPr>
                <w:del w:id="152" w:author="Microsoft account" w:date="2021-08-31T18:44:00Z"/>
              </w:rPr>
            </w:pPr>
            <w:del w:id="153" w:author="Microsoft account" w:date="2021-08-31T18:44:00Z">
              <w:r w:rsidRPr="00C4074A" w:rsidDel="00C4074A">
                <w:delText>Chỉ được phép nhập số nguyên &lt; 0</w:delText>
              </w:r>
            </w:del>
          </w:p>
        </w:tc>
      </w:tr>
      <w:tr w:rsidR="00D47192" w:rsidDel="00C4074A" w14:paraId="30FB7FCF" w14:textId="4E7A700A" w:rsidTr="00E47D39">
        <w:trPr>
          <w:del w:id="154" w:author="Microsoft account" w:date="2021-08-31T18:44:00Z"/>
        </w:trPr>
        <w:tc>
          <w:tcPr>
            <w:tcW w:w="3292" w:type="dxa"/>
          </w:tcPr>
          <w:p w14:paraId="3518DF22" w14:textId="26A041ED" w:rsidR="00D47192" w:rsidDel="00C4074A" w:rsidRDefault="00D47192" w:rsidP="00E47D39">
            <w:pPr>
              <w:rPr>
                <w:del w:id="155" w:author="Microsoft account" w:date="2021-08-31T18:44:00Z"/>
              </w:rPr>
            </w:pPr>
            <w:del w:id="156" w:author="Microsoft account" w:date="2021-08-31T18:44:00Z">
              <w:r w:rsidDel="00C4074A">
                <w:delText>Ngày trả lãi đầu tiên</w:delText>
              </w:r>
            </w:del>
          </w:p>
        </w:tc>
        <w:tc>
          <w:tcPr>
            <w:tcW w:w="1856" w:type="dxa"/>
          </w:tcPr>
          <w:p w14:paraId="1634FBF0" w14:textId="6D0DF431" w:rsidR="00D47192" w:rsidDel="00C4074A" w:rsidRDefault="00D47192" w:rsidP="00E47D39">
            <w:pPr>
              <w:rPr>
                <w:del w:id="157" w:author="Microsoft account" w:date="2021-08-31T18:44:00Z"/>
              </w:rPr>
            </w:pPr>
          </w:p>
        </w:tc>
        <w:tc>
          <w:tcPr>
            <w:tcW w:w="4590" w:type="dxa"/>
          </w:tcPr>
          <w:p w14:paraId="09B1DED6" w14:textId="4B5DE680" w:rsidR="00D47192" w:rsidRPr="00C4074A" w:rsidDel="00C4074A" w:rsidRDefault="00D47192" w:rsidP="00E47D39">
            <w:pPr>
              <w:autoSpaceDE w:val="0"/>
              <w:autoSpaceDN w:val="0"/>
              <w:adjustRightInd w:val="0"/>
              <w:rPr>
                <w:del w:id="158" w:author="Microsoft account" w:date="2021-08-31T18:44:00Z"/>
              </w:rPr>
            </w:pPr>
            <w:del w:id="159" w:author="Microsoft account" w:date="2021-08-31T18:44:00Z">
              <w:r w:rsidRPr="00C4074A" w:rsidDel="00C4074A">
                <w:delText>Nếu Hình thức trả lãi = ‘L’ =&gt; Disable, để = null</w:delText>
              </w:r>
            </w:del>
          </w:p>
          <w:p w14:paraId="07BE7783" w14:textId="6C608926" w:rsidR="00D47192" w:rsidRPr="00C4074A" w:rsidDel="00C4074A" w:rsidRDefault="00D47192" w:rsidP="00E47D39">
            <w:pPr>
              <w:autoSpaceDE w:val="0"/>
              <w:autoSpaceDN w:val="0"/>
              <w:adjustRightInd w:val="0"/>
              <w:rPr>
                <w:del w:id="160" w:author="Microsoft account" w:date="2021-08-31T18:44:00Z"/>
              </w:rPr>
            </w:pPr>
            <w:del w:id="161" w:author="Microsoft account" w:date="2021-08-31T18:44:00Z">
              <w:r w:rsidRPr="00C4074A" w:rsidDel="00C4074A">
                <w:delText>Nếu hình thức trả lãi &lt;&gt; ‘L’ =&gt; Bắt buộc nhập. Ngày này phải &gt; ngày phát hành và &lt; ngày đáo hạn</w:delText>
              </w:r>
            </w:del>
          </w:p>
        </w:tc>
      </w:tr>
      <w:tr w:rsidR="00561227" w:rsidDel="00F744AA" w14:paraId="1B950ABE" w14:textId="7F6B5121" w:rsidTr="008845D8">
        <w:tc>
          <w:tcPr>
            <w:tcW w:w="3292" w:type="dxa"/>
          </w:tcPr>
          <w:p w14:paraId="7DF2325D" w14:textId="7D2764CB" w:rsidR="00561227" w:rsidDel="00F744AA" w:rsidRDefault="00561227" w:rsidP="008845D8">
            <w:moveFromRangeStart w:id="162" w:author="Microsoft account" w:date="2021-08-31T18:33:00Z" w:name="move81327254"/>
            <w:moveFrom w:id="163" w:author="Microsoft account" w:date="2021-08-31T18:33:00Z">
              <w:r w:rsidDel="00F744AA">
                <w:t>Lãi suất thả nổi</w:t>
              </w:r>
            </w:moveFrom>
          </w:p>
        </w:tc>
        <w:tc>
          <w:tcPr>
            <w:tcW w:w="1856" w:type="dxa"/>
          </w:tcPr>
          <w:p w14:paraId="4F832407" w14:textId="6B52AD70" w:rsidR="00561227" w:rsidDel="00F744AA" w:rsidRDefault="00561227" w:rsidP="008845D8">
            <w:moveFrom w:id="164" w:author="Microsoft account" w:date="2021-08-31T18:33:00Z">
              <w:r w:rsidDel="00F744AA">
                <w:t>Có</w:t>
              </w:r>
            </w:moveFrom>
          </w:p>
        </w:tc>
        <w:tc>
          <w:tcPr>
            <w:tcW w:w="4590" w:type="dxa"/>
          </w:tcPr>
          <w:p w14:paraId="7509FF53" w14:textId="40E07EC0" w:rsidR="00561227" w:rsidRPr="00C4074A" w:rsidDel="00F744AA" w:rsidRDefault="00561227" w:rsidP="008845D8">
            <w:pPr>
              <w:autoSpaceDE w:val="0"/>
              <w:autoSpaceDN w:val="0"/>
              <w:adjustRightInd w:val="0"/>
            </w:pPr>
            <w:moveFrom w:id="165" w:author="Microsoft account" w:date="2021-08-31T18:33:00Z">
              <w:r w:rsidRPr="00C4074A" w:rsidDel="00F744AA">
                <w:t>Y/N</w:t>
              </w:r>
            </w:moveFrom>
          </w:p>
        </w:tc>
      </w:tr>
      <w:tr w:rsidR="00561227" w:rsidDel="00F744AA" w14:paraId="1D7FA603" w14:textId="6444DC8A" w:rsidTr="008845D8">
        <w:tc>
          <w:tcPr>
            <w:tcW w:w="3292" w:type="dxa"/>
          </w:tcPr>
          <w:p w14:paraId="3FC9CA9A" w14:textId="531466D5" w:rsidR="00561227" w:rsidDel="00F744AA" w:rsidRDefault="00561227" w:rsidP="008845D8">
            <w:moveFrom w:id="166" w:author="Microsoft account" w:date="2021-08-31T18:33:00Z">
              <w:r w:rsidDel="00F744AA">
                <w:t>Điều chỉnh từ kỳ</w:t>
              </w:r>
            </w:moveFrom>
          </w:p>
        </w:tc>
        <w:tc>
          <w:tcPr>
            <w:tcW w:w="1856" w:type="dxa"/>
          </w:tcPr>
          <w:p w14:paraId="3B6E5CE6" w14:textId="50B9DF5B" w:rsidR="00561227" w:rsidDel="00F744AA" w:rsidRDefault="00561227" w:rsidP="008845D8"/>
        </w:tc>
        <w:tc>
          <w:tcPr>
            <w:tcW w:w="4590" w:type="dxa"/>
          </w:tcPr>
          <w:p w14:paraId="13EEAD10" w14:textId="05BA8812" w:rsidR="00561227" w:rsidRPr="00C4074A" w:rsidDel="00F744AA" w:rsidRDefault="00561227" w:rsidP="008845D8">
            <w:pPr>
              <w:autoSpaceDE w:val="0"/>
              <w:autoSpaceDN w:val="0"/>
              <w:adjustRightInd w:val="0"/>
            </w:pPr>
            <w:moveFrom w:id="167" w:author="Microsoft account" w:date="2021-08-31T18:33:00Z">
              <w:r w:rsidRPr="00C4074A" w:rsidDel="00F744AA">
                <w:t>Nếu Lãi suất thả nổi = ‘N’ =&gt; Disable, để = null</w:t>
              </w:r>
            </w:moveFrom>
          </w:p>
          <w:p w14:paraId="4671F98E" w14:textId="6002BE21" w:rsidR="00561227" w:rsidRPr="00C4074A" w:rsidDel="00F744AA" w:rsidRDefault="00561227" w:rsidP="008845D8">
            <w:pPr>
              <w:autoSpaceDE w:val="0"/>
              <w:autoSpaceDN w:val="0"/>
              <w:adjustRightInd w:val="0"/>
            </w:pPr>
            <w:moveFrom w:id="168" w:author="Microsoft account" w:date="2021-08-31T18:33:00Z">
              <w:r w:rsidRPr="00C4074A" w:rsidDel="00F744AA">
                <w:t>Nếu Lãi suất thả nổi = ‘Y’ =&gt; Bắt buộc. Nhập số nguyên &gt;= 0</w:t>
              </w:r>
            </w:moveFrom>
          </w:p>
        </w:tc>
      </w:tr>
      <w:tr w:rsidR="00561227" w:rsidDel="00F744AA" w14:paraId="3AFE6905" w14:textId="76BE3FF4" w:rsidTr="008845D8">
        <w:tc>
          <w:tcPr>
            <w:tcW w:w="3292" w:type="dxa"/>
          </w:tcPr>
          <w:p w14:paraId="45108A5F" w14:textId="40CD9132" w:rsidR="00561227" w:rsidDel="00F744AA" w:rsidRDefault="00561227" w:rsidP="008845D8">
            <w:moveFrom w:id="169" w:author="Microsoft account" w:date="2021-08-31T18:33:00Z">
              <w:r w:rsidDel="00F744AA">
                <w:t>Chu kỳ review</w:t>
              </w:r>
            </w:moveFrom>
          </w:p>
        </w:tc>
        <w:tc>
          <w:tcPr>
            <w:tcW w:w="1856" w:type="dxa"/>
          </w:tcPr>
          <w:p w14:paraId="26992AB7" w14:textId="2947F6B2" w:rsidR="00561227" w:rsidDel="00F744AA" w:rsidRDefault="00561227" w:rsidP="008845D8"/>
        </w:tc>
        <w:tc>
          <w:tcPr>
            <w:tcW w:w="4590" w:type="dxa"/>
          </w:tcPr>
          <w:p w14:paraId="5D087DE7" w14:textId="48CFC1BC" w:rsidR="00561227" w:rsidRPr="00C4074A" w:rsidDel="00F744AA" w:rsidRDefault="00561227" w:rsidP="008845D8">
            <w:pPr>
              <w:autoSpaceDE w:val="0"/>
              <w:autoSpaceDN w:val="0"/>
              <w:adjustRightInd w:val="0"/>
            </w:pPr>
            <w:moveFrom w:id="170" w:author="Microsoft account" w:date="2021-08-31T18:33:00Z">
              <w:r w:rsidRPr="00C4074A" w:rsidDel="00F744AA">
                <w:t>Nếu Lãi suất thả nổi = ‘N’ =&gt; Disable, để = null</w:t>
              </w:r>
            </w:moveFrom>
          </w:p>
          <w:p w14:paraId="29D2F570" w14:textId="090ECF5D" w:rsidR="00561227" w:rsidRPr="00C4074A" w:rsidDel="00F744AA" w:rsidRDefault="00561227" w:rsidP="008845D8">
            <w:pPr>
              <w:autoSpaceDE w:val="0"/>
              <w:autoSpaceDN w:val="0"/>
              <w:adjustRightInd w:val="0"/>
              <w:rPr>
                <w:rFonts w:eastAsiaTheme="minorHAnsi"/>
                <w:color w:val="000000"/>
              </w:rPr>
            </w:pPr>
            <w:moveFrom w:id="171" w:author="Microsoft account" w:date="2021-08-31T18:33:00Z">
              <w:r w:rsidRPr="00C4074A" w:rsidDel="00F744AA">
                <w:t xml:space="preserve">Nếu Lãi suất thả nổi = ‘Y’ =&gt; Bắt buộc nhập. </w:t>
              </w:r>
              <w:r w:rsidRPr="00C4074A" w:rsidDel="00F744AA">
                <w:lastRenderedPageBreak/>
                <w:t>Không được có dòng NULL. Hiển thị danh sách từ allcode (</w:t>
              </w:r>
              <w:r w:rsidRPr="00C4074A" w:rsidDel="00F744AA">
                <w:rPr>
                  <w:rFonts w:eastAsiaTheme="minorHAnsi"/>
                  <w:b/>
                  <w:bCs/>
                  <w:color w:val="0000FF"/>
                </w:rPr>
                <w:t>select</w:t>
              </w:r>
              <w:r w:rsidRPr="00C4074A" w:rsidDel="00F744AA">
                <w:rPr>
                  <w:rFonts w:eastAsiaTheme="minorHAnsi"/>
                  <w:color w:val="000000"/>
                </w:rPr>
                <w:t xml:space="preserve"> </w:t>
              </w:r>
              <w:r w:rsidRPr="00C4074A" w:rsidDel="00F744AA">
                <w:rPr>
                  <w:rFonts w:eastAsiaTheme="minorHAnsi"/>
                  <w:color w:val="FF0000"/>
                </w:rPr>
                <w:t>*</w:t>
              </w:r>
              <w:r w:rsidRPr="00C4074A" w:rsidDel="00F744AA">
                <w:rPr>
                  <w:rFonts w:eastAsiaTheme="minorHAnsi"/>
                  <w:color w:val="000000"/>
                </w:rPr>
                <w:t xml:space="preserve"> </w:t>
              </w:r>
              <w:r w:rsidRPr="00C4074A" w:rsidDel="00F744AA">
                <w:rPr>
                  <w:rFonts w:eastAsiaTheme="minorHAnsi"/>
                  <w:b/>
                  <w:bCs/>
                  <w:color w:val="0000FF"/>
                </w:rPr>
                <w:t>from</w:t>
              </w:r>
              <w:r w:rsidRPr="00C4074A" w:rsidDel="00F744AA">
                <w:rPr>
                  <w:rFonts w:eastAsiaTheme="minorHAnsi"/>
                  <w:color w:val="000000"/>
                </w:rPr>
                <w:t xml:space="preserve"> allcode</w:t>
              </w:r>
            </w:moveFrom>
          </w:p>
          <w:p w14:paraId="1D1EA075" w14:textId="211D2918" w:rsidR="00561227" w:rsidRPr="00C4074A" w:rsidDel="00F744AA" w:rsidRDefault="00561227" w:rsidP="008845D8">
            <w:pPr>
              <w:autoSpaceDE w:val="0"/>
              <w:autoSpaceDN w:val="0"/>
              <w:adjustRightInd w:val="0"/>
            </w:pPr>
            <w:moveFrom w:id="172" w:author="Microsoft account" w:date="2021-08-31T18:33:00Z">
              <w:r w:rsidRPr="00C4074A" w:rsidDel="00F744AA">
                <w:rPr>
                  <w:rFonts w:eastAsiaTheme="minorHAnsi"/>
                  <w:b/>
                  <w:bCs/>
                  <w:color w:val="0000FF"/>
                </w:rPr>
                <w:t>where</w:t>
              </w:r>
              <w:r w:rsidRPr="00C4074A" w:rsidDel="00F744AA">
                <w:rPr>
                  <w:rFonts w:eastAsiaTheme="minorHAnsi"/>
                  <w:color w:val="000000"/>
                </w:rPr>
                <w:t xml:space="preserve"> cdname </w:t>
              </w:r>
              <w:r w:rsidRPr="00C4074A" w:rsidDel="00F744AA">
                <w:rPr>
                  <w:rFonts w:eastAsiaTheme="minorHAnsi"/>
                  <w:color w:val="FF0000"/>
                </w:rPr>
                <w:t>=</w:t>
              </w:r>
              <w:r w:rsidRPr="00C4074A" w:rsidDel="00F744AA">
                <w:rPr>
                  <w:rFonts w:eastAsiaTheme="minorHAnsi"/>
                  <w:color w:val="000000"/>
                </w:rPr>
                <w:t xml:space="preserve"> </w:t>
              </w:r>
              <w:r w:rsidRPr="00C4074A" w:rsidDel="00F744AA">
                <w:rPr>
                  <w:rFonts w:eastAsiaTheme="minorHAnsi"/>
                  <w:color w:val="008080"/>
                </w:rPr>
                <w:t>'INTRATEFLTFRQ'</w:t>
              </w:r>
              <w:r w:rsidRPr="00C4074A" w:rsidDel="00F744AA">
                <w:rPr>
                  <w:rFonts w:eastAsiaTheme="minorHAnsi"/>
                  <w:color w:val="FF0000"/>
                </w:rPr>
                <w:t>;)</w:t>
              </w:r>
            </w:moveFrom>
          </w:p>
        </w:tc>
      </w:tr>
      <w:tr w:rsidR="00561227" w:rsidDel="00F744AA" w14:paraId="3B84A9D7" w14:textId="41D06EF5" w:rsidTr="008845D8">
        <w:tc>
          <w:tcPr>
            <w:tcW w:w="3292" w:type="dxa"/>
          </w:tcPr>
          <w:p w14:paraId="4D0FA75A" w14:textId="7BA8635B" w:rsidR="00561227" w:rsidDel="00F744AA" w:rsidRDefault="00561227" w:rsidP="008845D8">
            <w:moveFrom w:id="173" w:author="Microsoft account" w:date="2021-08-31T18:33:00Z">
              <w:r w:rsidDel="00F744AA">
                <w:lastRenderedPageBreak/>
                <w:t>Biên độ điều chỉnh (%)</w:t>
              </w:r>
            </w:moveFrom>
          </w:p>
        </w:tc>
        <w:tc>
          <w:tcPr>
            <w:tcW w:w="1856" w:type="dxa"/>
          </w:tcPr>
          <w:p w14:paraId="6C940CEC" w14:textId="05F893AC" w:rsidR="00561227" w:rsidDel="00F744AA" w:rsidRDefault="00561227" w:rsidP="008845D8"/>
        </w:tc>
        <w:tc>
          <w:tcPr>
            <w:tcW w:w="4590" w:type="dxa"/>
          </w:tcPr>
          <w:p w14:paraId="06C0A2CA" w14:textId="2C45D978" w:rsidR="00561227" w:rsidRPr="00C4074A" w:rsidDel="00F744AA" w:rsidRDefault="00561227" w:rsidP="008845D8">
            <w:pPr>
              <w:autoSpaceDE w:val="0"/>
              <w:autoSpaceDN w:val="0"/>
              <w:adjustRightInd w:val="0"/>
            </w:pPr>
            <w:moveFrom w:id="174" w:author="Microsoft account" w:date="2021-08-31T18:33:00Z">
              <w:r w:rsidRPr="00C4074A" w:rsidDel="00F744AA">
                <w:t>Nếu Lãi suất thả nổi = ‘N’ =&gt; Disable, để = 0</w:t>
              </w:r>
            </w:moveFrom>
          </w:p>
          <w:p w14:paraId="2731C5F9" w14:textId="0EB49BFA" w:rsidR="00561227" w:rsidRPr="00C4074A" w:rsidDel="00F744AA" w:rsidRDefault="00561227" w:rsidP="008845D8">
            <w:pPr>
              <w:autoSpaceDE w:val="0"/>
              <w:autoSpaceDN w:val="0"/>
              <w:adjustRightInd w:val="0"/>
            </w:pPr>
            <w:moveFrom w:id="175" w:author="Microsoft account" w:date="2021-08-31T18:33:00Z">
              <w:r w:rsidRPr="00C4074A" w:rsidDel="00F744AA">
                <w:t>Nếu Lãi suất thả nổi = ‘Y’ =&gt; Bắt buộc nhập</w:t>
              </w:r>
            </w:moveFrom>
          </w:p>
        </w:tc>
      </w:tr>
      <w:tr w:rsidR="00D47192" w:rsidDel="00F744AA" w14:paraId="0E8D68B6" w14:textId="0941490A" w:rsidTr="00E47D39">
        <w:tc>
          <w:tcPr>
            <w:tcW w:w="3292" w:type="dxa"/>
          </w:tcPr>
          <w:p w14:paraId="73FF1A27" w14:textId="743D7C20" w:rsidR="00D47192" w:rsidDel="00F744AA" w:rsidRDefault="00D47192" w:rsidP="00E47D39">
            <w:moveFrom w:id="176" w:author="Microsoft account" w:date="2021-08-31T18:33:00Z">
              <w:r w:rsidDel="00F744AA">
                <w:t>Ngày x/đ LS kỳ tiếp</w:t>
              </w:r>
            </w:moveFrom>
          </w:p>
        </w:tc>
        <w:tc>
          <w:tcPr>
            <w:tcW w:w="1856" w:type="dxa"/>
          </w:tcPr>
          <w:p w14:paraId="1C9B4760" w14:textId="75CFD0A2" w:rsidR="00D47192" w:rsidDel="00F744AA" w:rsidRDefault="00D47192" w:rsidP="00E47D39"/>
        </w:tc>
        <w:tc>
          <w:tcPr>
            <w:tcW w:w="4590" w:type="dxa"/>
          </w:tcPr>
          <w:p w14:paraId="0C0DF56F" w14:textId="1923B0C6" w:rsidR="00D47192" w:rsidRPr="00C4074A" w:rsidDel="00F744AA" w:rsidRDefault="00D47192" w:rsidP="00E47D39">
            <w:pPr>
              <w:autoSpaceDE w:val="0"/>
              <w:autoSpaceDN w:val="0"/>
              <w:adjustRightInd w:val="0"/>
            </w:pPr>
            <w:moveFrom w:id="177" w:author="Microsoft account" w:date="2021-08-31T18:33:00Z">
              <w:r w:rsidRPr="00C4074A" w:rsidDel="00F744AA">
                <w:t>Chỉ enable khi lãi suất thả nổi = Có =&gt; Không bắt buộc nhập. Chỉ được nhập số nguyên &lt; 0</w:t>
              </w:r>
            </w:moveFrom>
          </w:p>
        </w:tc>
      </w:tr>
      <w:moveFromRangeEnd w:id="162"/>
      <w:tr w:rsidR="00D47192" w14:paraId="5392E8B3" w14:textId="77777777" w:rsidTr="00E47D39">
        <w:tc>
          <w:tcPr>
            <w:tcW w:w="9738" w:type="dxa"/>
            <w:gridSpan w:val="3"/>
          </w:tcPr>
          <w:p w14:paraId="61F6C93C" w14:textId="77777777" w:rsidR="00D47192" w:rsidRPr="00C4074A" w:rsidRDefault="00D47192" w:rsidP="00E47D39">
            <w:pPr>
              <w:autoSpaceDE w:val="0"/>
              <w:autoSpaceDN w:val="0"/>
              <w:adjustRightInd w:val="0"/>
              <w:rPr>
                <w:b/>
              </w:rPr>
            </w:pPr>
            <w:r w:rsidRPr="00C4074A">
              <w:rPr>
                <w:b/>
              </w:rPr>
              <w:t>Tài sản đảm bảo</w:t>
            </w:r>
          </w:p>
        </w:tc>
      </w:tr>
      <w:tr w:rsidR="00D47192" w14:paraId="152ADD09" w14:textId="77777777" w:rsidTr="00E47D39">
        <w:tc>
          <w:tcPr>
            <w:tcW w:w="3292" w:type="dxa"/>
          </w:tcPr>
          <w:p w14:paraId="45F5F611" w14:textId="77777777" w:rsidR="00D47192" w:rsidRDefault="00D47192" w:rsidP="00E47D39">
            <w:r>
              <w:t>Tài sản đảm bảo</w:t>
            </w:r>
          </w:p>
        </w:tc>
        <w:tc>
          <w:tcPr>
            <w:tcW w:w="1856" w:type="dxa"/>
          </w:tcPr>
          <w:p w14:paraId="07EDB841" w14:textId="77777777" w:rsidR="00D47192" w:rsidRDefault="00D47192" w:rsidP="00E47D39">
            <w:r>
              <w:t>Có</w:t>
            </w:r>
          </w:p>
        </w:tc>
        <w:tc>
          <w:tcPr>
            <w:tcW w:w="4590" w:type="dxa"/>
          </w:tcPr>
          <w:p w14:paraId="45C2536E" w14:textId="77777777" w:rsidR="00D47192" w:rsidRPr="00C4074A" w:rsidRDefault="00D47192" w:rsidP="00E47D39">
            <w:pPr>
              <w:autoSpaceDE w:val="0"/>
              <w:autoSpaceDN w:val="0"/>
              <w:adjustRightInd w:val="0"/>
              <w:rPr>
                <w:rFonts w:eastAsiaTheme="minorHAnsi"/>
              </w:rPr>
            </w:pPr>
            <w:r w:rsidRPr="00C4074A">
              <w:t>Hiển thị theo allcode (</w:t>
            </w:r>
            <w:r w:rsidRPr="00C4074A">
              <w:rPr>
                <w:rFonts w:eastAsiaTheme="minorHAnsi"/>
                <w:b/>
                <w:bCs/>
              </w:rPr>
              <w:t>select</w:t>
            </w:r>
            <w:r w:rsidRPr="00C4074A">
              <w:rPr>
                <w:rFonts w:eastAsiaTheme="minorHAnsi"/>
              </w:rPr>
              <w:t xml:space="preserve"> * </w:t>
            </w:r>
            <w:r w:rsidRPr="00C4074A">
              <w:rPr>
                <w:rFonts w:eastAsiaTheme="minorHAnsi"/>
                <w:b/>
                <w:bCs/>
              </w:rPr>
              <w:t>from</w:t>
            </w:r>
            <w:r w:rsidRPr="00C4074A">
              <w:rPr>
                <w:rFonts w:eastAsiaTheme="minorHAnsi"/>
              </w:rPr>
              <w:t xml:space="preserve"> allcode</w:t>
            </w:r>
          </w:p>
          <w:p w14:paraId="4B07772E" w14:textId="77777777" w:rsidR="00D47192" w:rsidRPr="00C4074A" w:rsidRDefault="00D47192" w:rsidP="00E47D39">
            <w:pPr>
              <w:autoSpaceDE w:val="0"/>
              <w:autoSpaceDN w:val="0"/>
              <w:adjustRightInd w:val="0"/>
              <w:rPr>
                <w:rFonts w:eastAsiaTheme="minorHAnsi"/>
              </w:rPr>
            </w:pPr>
            <w:r w:rsidRPr="00C4074A">
              <w:rPr>
                <w:rFonts w:eastAsiaTheme="minorHAnsi"/>
                <w:b/>
                <w:bCs/>
              </w:rPr>
              <w:t>where</w:t>
            </w:r>
            <w:r w:rsidRPr="00C4074A">
              <w:rPr>
                <w:rFonts w:eastAsiaTheme="minorHAnsi"/>
              </w:rPr>
              <w:t xml:space="preserve"> cdname = 'ASSETBACKED';)</w:t>
            </w:r>
          </w:p>
          <w:p w14:paraId="7873FFD7" w14:textId="77777777" w:rsidR="00D47192" w:rsidRPr="00C4074A" w:rsidRDefault="00D47192" w:rsidP="00E47D39">
            <w:pPr>
              <w:autoSpaceDE w:val="0"/>
              <w:autoSpaceDN w:val="0"/>
              <w:adjustRightInd w:val="0"/>
            </w:pPr>
            <w:r w:rsidRPr="00C4074A">
              <w:rPr>
                <w:rFonts w:eastAsiaTheme="minorHAnsi"/>
              </w:rPr>
              <w:t>Không có dòng null</w:t>
            </w:r>
          </w:p>
        </w:tc>
      </w:tr>
      <w:tr w:rsidR="00D47192" w14:paraId="1C3AB2BB" w14:textId="77777777" w:rsidTr="00E47D39">
        <w:tc>
          <w:tcPr>
            <w:tcW w:w="3292" w:type="dxa"/>
          </w:tcPr>
          <w:p w14:paraId="286E548C" w14:textId="77777777" w:rsidR="00D47192" w:rsidRDefault="00D47192" w:rsidP="00E47D39">
            <w:r>
              <w:t>Giá trị tài sản đảm bảo</w:t>
            </w:r>
          </w:p>
        </w:tc>
        <w:tc>
          <w:tcPr>
            <w:tcW w:w="1856" w:type="dxa"/>
          </w:tcPr>
          <w:p w14:paraId="2BAE5421" w14:textId="77777777" w:rsidR="00D47192" w:rsidRDefault="00D47192" w:rsidP="00E47D39"/>
        </w:tc>
        <w:tc>
          <w:tcPr>
            <w:tcW w:w="4590" w:type="dxa"/>
          </w:tcPr>
          <w:p w14:paraId="59DE4496" w14:textId="77777777" w:rsidR="00D47192" w:rsidRPr="00C4074A" w:rsidRDefault="00D47192" w:rsidP="00E47D39">
            <w:pPr>
              <w:autoSpaceDE w:val="0"/>
              <w:autoSpaceDN w:val="0"/>
              <w:adjustRightInd w:val="0"/>
            </w:pPr>
            <w:r w:rsidRPr="00C4074A">
              <w:t>Bắt buộc nhập khi Tài sản đảm bảo &lt;&gt; ‘N’. Phải nhập số dương.</w:t>
            </w:r>
          </w:p>
          <w:p w14:paraId="3EFA1D16" w14:textId="77777777" w:rsidR="00D47192" w:rsidRPr="00C4074A" w:rsidRDefault="00D47192" w:rsidP="00E47D39">
            <w:pPr>
              <w:autoSpaceDE w:val="0"/>
              <w:autoSpaceDN w:val="0"/>
              <w:adjustRightInd w:val="0"/>
            </w:pPr>
            <w:r w:rsidRPr="00C4074A">
              <w:t>Nếu tài sản đảm bảo = ‘N’ =&gt; disable, = null</w:t>
            </w:r>
          </w:p>
        </w:tc>
      </w:tr>
      <w:tr w:rsidR="00D47192" w14:paraId="369FD368" w14:textId="77777777" w:rsidTr="00E47D39">
        <w:tc>
          <w:tcPr>
            <w:tcW w:w="3292" w:type="dxa"/>
          </w:tcPr>
          <w:p w14:paraId="12E76C54" w14:textId="77777777" w:rsidR="00D47192" w:rsidRDefault="00D47192" w:rsidP="00E47D39">
            <w:r>
              <w:t>Mô tả tài sản đảm bảo</w:t>
            </w:r>
          </w:p>
        </w:tc>
        <w:tc>
          <w:tcPr>
            <w:tcW w:w="1856" w:type="dxa"/>
          </w:tcPr>
          <w:p w14:paraId="5333956D" w14:textId="77777777" w:rsidR="00D47192" w:rsidRDefault="00D47192" w:rsidP="00E47D39"/>
        </w:tc>
        <w:tc>
          <w:tcPr>
            <w:tcW w:w="4590" w:type="dxa"/>
          </w:tcPr>
          <w:p w14:paraId="7CF8584D" w14:textId="77777777" w:rsidR="00D47192" w:rsidRPr="00C4074A" w:rsidRDefault="00D47192" w:rsidP="00E47D39">
            <w:pPr>
              <w:autoSpaceDE w:val="0"/>
              <w:autoSpaceDN w:val="0"/>
              <w:adjustRightInd w:val="0"/>
            </w:pPr>
            <w:r w:rsidRPr="00C4074A">
              <w:t>Bắt buộc nhập khi Tài sản đảm bảo &lt;&gt; ‘N’.</w:t>
            </w:r>
          </w:p>
          <w:p w14:paraId="5E607CC7" w14:textId="77777777" w:rsidR="00D47192" w:rsidRPr="00C4074A" w:rsidRDefault="00D47192" w:rsidP="00E47D39">
            <w:pPr>
              <w:autoSpaceDE w:val="0"/>
              <w:autoSpaceDN w:val="0"/>
              <w:adjustRightInd w:val="0"/>
            </w:pPr>
            <w:r w:rsidRPr="00C4074A">
              <w:t>Nếu tài sản đảm bảo = ‘N’ =&gt; disable, = null</w:t>
            </w:r>
          </w:p>
        </w:tc>
      </w:tr>
      <w:tr w:rsidR="00D47192" w14:paraId="5C26A647" w14:textId="77777777" w:rsidTr="00E47D39">
        <w:tc>
          <w:tcPr>
            <w:tcW w:w="3292" w:type="dxa"/>
          </w:tcPr>
          <w:p w14:paraId="2C7E12F3" w14:textId="77777777" w:rsidR="00D47192" w:rsidRDefault="00D47192" w:rsidP="00E47D39">
            <w:r>
              <w:t>Luật định giá tài sản đảm bảo</w:t>
            </w:r>
          </w:p>
        </w:tc>
        <w:tc>
          <w:tcPr>
            <w:tcW w:w="1856" w:type="dxa"/>
          </w:tcPr>
          <w:p w14:paraId="7BA9C9C4" w14:textId="77777777" w:rsidR="00D47192" w:rsidRDefault="00D47192" w:rsidP="00E47D39"/>
        </w:tc>
        <w:tc>
          <w:tcPr>
            <w:tcW w:w="4590" w:type="dxa"/>
          </w:tcPr>
          <w:p w14:paraId="3BAE6E12" w14:textId="77777777" w:rsidR="00D47192" w:rsidRPr="00C4074A" w:rsidRDefault="00D47192" w:rsidP="00E47D39">
            <w:pPr>
              <w:autoSpaceDE w:val="0"/>
              <w:autoSpaceDN w:val="0"/>
              <w:adjustRightInd w:val="0"/>
            </w:pPr>
            <w:r w:rsidRPr="00C4074A">
              <w:t>Nếu tài sản đảm bảo &lt;&gt; ‘S’ =&gt; disable, = null</w:t>
            </w:r>
          </w:p>
          <w:p w14:paraId="2DC18AC6" w14:textId="77777777" w:rsidR="00D47192" w:rsidRPr="00C4074A" w:rsidRDefault="00D47192" w:rsidP="00E47D39">
            <w:pPr>
              <w:autoSpaceDE w:val="0"/>
              <w:autoSpaceDN w:val="0"/>
              <w:adjustRightInd w:val="0"/>
              <w:rPr>
                <w:rFonts w:eastAsiaTheme="minorHAnsi"/>
              </w:rPr>
            </w:pPr>
            <w:r w:rsidRPr="00C4074A">
              <w:t>Nếu tài sản đảm bảo = ‘S’ =&gt; Bắt buộc nhập. Hiển thị theo allcode (</w:t>
            </w:r>
            <w:r w:rsidRPr="00C4074A">
              <w:rPr>
                <w:rFonts w:eastAsiaTheme="minorHAnsi"/>
                <w:b/>
                <w:bCs/>
              </w:rPr>
              <w:t>select</w:t>
            </w:r>
            <w:r w:rsidRPr="00C4074A">
              <w:rPr>
                <w:rFonts w:eastAsiaTheme="minorHAnsi"/>
              </w:rPr>
              <w:t xml:space="preserve"> * </w:t>
            </w:r>
            <w:r w:rsidRPr="00C4074A">
              <w:rPr>
                <w:rFonts w:eastAsiaTheme="minorHAnsi"/>
                <w:b/>
                <w:bCs/>
              </w:rPr>
              <w:t>from</w:t>
            </w:r>
            <w:r w:rsidRPr="00C4074A">
              <w:rPr>
                <w:rFonts w:eastAsiaTheme="minorHAnsi"/>
              </w:rPr>
              <w:t xml:space="preserve"> allcode</w:t>
            </w:r>
          </w:p>
          <w:p w14:paraId="74F5866C" w14:textId="77777777" w:rsidR="00D47192" w:rsidRPr="00C4074A" w:rsidRDefault="00D47192" w:rsidP="00E47D39">
            <w:pPr>
              <w:autoSpaceDE w:val="0"/>
              <w:autoSpaceDN w:val="0"/>
              <w:adjustRightInd w:val="0"/>
              <w:rPr>
                <w:rFonts w:eastAsiaTheme="minorHAnsi"/>
              </w:rPr>
            </w:pPr>
            <w:r w:rsidRPr="00C4074A">
              <w:rPr>
                <w:rFonts w:eastAsiaTheme="minorHAnsi"/>
                <w:b/>
                <w:bCs/>
              </w:rPr>
              <w:t>where</w:t>
            </w:r>
            <w:r w:rsidRPr="00C4074A">
              <w:rPr>
                <w:rFonts w:eastAsiaTheme="minorHAnsi"/>
              </w:rPr>
              <w:t xml:space="preserve"> cdname = 'ASSETPRICECD';)</w:t>
            </w:r>
          </w:p>
          <w:p w14:paraId="0A32DBCB" w14:textId="77777777" w:rsidR="00D47192" w:rsidRPr="00C4074A" w:rsidRDefault="00D47192" w:rsidP="00E47D39">
            <w:pPr>
              <w:autoSpaceDE w:val="0"/>
              <w:autoSpaceDN w:val="0"/>
              <w:adjustRightInd w:val="0"/>
            </w:pPr>
            <w:r w:rsidRPr="00C4074A">
              <w:rPr>
                <w:rFonts w:eastAsiaTheme="minorHAnsi"/>
              </w:rPr>
              <w:t>Không có dòng null</w:t>
            </w:r>
          </w:p>
        </w:tc>
      </w:tr>
    </w:tbl>
    <w:p w14:paraId="51C5E016" w14:textId="05C07ED7" w:rsidR="00D47192" w:rsidRDefault="00B46F76" w:rsidP="00B46F76">
      <w:pPr>
        <w:tabs>
          <w:tab w:val="left" w:pos="2280"/>
        </w:tabs>
        <w:rPr>
          <w:lang w:bidi="en-US"/>
        </w:rPr>
      </w:pPr>
      <w:r>
        <w:rPr>
          <w:lang w:bidi="en-US"/>
        </w:rPr>
        <w:tab/>
      </w:r>
    </w:p>
    <w:p w14:paraId="44CEAFC8" w14:textId="20A7A201" w:rsidR="00B46F76" w:rsidRPr="00D16579" w:rsidRDefault="00B46F76" w:rsidP="00B46F76">
      <w:pPr>
        <w:tabs>
          <w:tab w:val="left" w:pos="2280"/>
        </w:tabs>
        <w:rPr>
          <w:b/>
          <w:lang w:bidi="en-US"/>
        </w:rPr>
      </w:pPr>
      <w:r w:rsidRPr="00D16579">
        <w:rPr>
          <w:b/>
          <w:lang w:bidi="en-US"/>
        </w:rPr>
        <w:t>Tab “UDF”</w:t>
      </w:r>
    </w:p>
    <w:p w14:paraId="59FEC359" w14:textId="77777777" w:rsidR="00B46F76" w:rsidRDefault="00B46F76" w:rsidP="00B46F76">
      <w:pPr>
        <w:tabs>
          <w:tab w:val="left" w:pos="2280"/>
        </w:tabs>
        <w:rPr>
          <w:lang w:bidi="en-US"/>
        </w:rPr>
      </w:pPr>
    </w:p>
    <w:tbl>
      <w:tblPr>
        <w:tblStyle w:val="TableGrid"/>
        <w:tblW w:w="0" w:type="auto"/>
        <w:tblLook w:val="04A0" w:firstRow="1" w:lastRow="0" w:firstColumn="1" w:lastColumn="0" w:noHBand="0" w:noVBand="1"/>
      </w:tblPr>
      <w:tblGrid>
        <w:gridCol w:w="3292"/>
        <w:gridCol w:w="1856"/>
        <w:gridCol w:w="4590"/>
      </w:tblGrid>
      <w:tr w:rsidR="00B46F76" w:rsidRPr="0098225A" w14:paraId="0C5C1626" w14:textId="77777777" w:rsidTr="00E47D39">
        <w:tc>
          <w:tcPr>
            <w:tcW w:w="3292" w:type="dxa"/>
          </w:tcPr>
          <w:p w14:paraId="0D3C8F63" w14:textId="77777777" w:rsidR="00B46F76" w:rsidRPr="0098225A" w:rsidRDefault="00B46F76" w:rsidP="00E47D39">
            <w:pPr>
              <w:jc w:val="center"/>
              <w:rPr>
                <w:b/>
              </w:rPr>
            </w:pPr>
            <w:r w:rsidRPr="0098225A">
              <w:rPr>
                <w:b/>
              </w:rPr>
              <w:t>Tên trường</w:t>
            </w:r>
          </w:p>
        </w:tc>
        <w:tc>
          <w:tcPr>
            <w:tcW w:w="1856" w:type="dxa"/>
          </w:tcPr>
          <w:p w14:paraId="675580DC" w14:textId="77777777" w:rsidR="00B46F76" w:rsidRPr="0098225A" w:rsidRDefault="00B46F76" w:rsidP="00E47D39">
            <w:pPr>
              <w:jc w:val="center"/>
              <w:rPr>
                <w:b/>
              </w:rPr>
            </w:pPr>
            <w:r w:rsidRPr="0098225A">
              <w:rPr>
                <w:b/>
              </w:rPr>
              <w:t>Bắt buộc</w:t>
            </w:r>
          </w:p>
        </w:tc>
        <w:tc>
          <w:tcPr>
            <w:tcW w:w="4590" w:type="dxa"/>
          </w:tcPr>
          <w:p w14:paraId="563D6517" w14:textId="77777777" w:rsidR="00B46F76" w:rsidRPr="0098225A" w:rsidRDefault="00B46F76" w:rsidP="00E47D39">
            <w:pPr>
              <w:jc w:val="center"/>
              <w:rPr>
                <w:b/>
              </w:rPr>
            </w:pPr>
            <w:r w:rsidRPr="0098225A">
              <w:rPr>
                <w:b/>
              </w:rPr>
              <w:t>Mô tả</w:t>
            </w:r>
          </w:p>
        </w:tc>
      </w:tr>
      <w:tr w:rsidR="00B46F76" w14:paraId="16C01B8D" w14:textId="77777777" w:rsidTr="00E47D39">
        <w:tc>
          <w:tcPr>
            <w:tcW w:w="3292" w:type="dxa"/>
          </w:tcPr>
          <w:p w14:paraId="44429119" w14:textId="380D026B" w:rsidR="00B46F76" w:rsidRDefault="00B46F76" w:rsidP="00B46F76">
            <w:r>
              <w:rPr>
                <w:color w:val="333333"/>
              </w:rPr>
              <w:t>Mã UDF</w:t>
            </w:r>
          </w:p>
        </w:tc>
        <w:tc>
          <w:tcPr>
            <w:tcW w:w="1856" w:type="dxa"/>
          </w:tcPr>
          <w:p w14:paraId="48C54865" w14:textId="58F40303" w:rsidR="00B46F76" w:rsidRDefault="00B46F76" w:rsidP="00B46F76">
            <w:r>
              <w:rPr>
                <w:color w:val="333333"/>
              </w:rPr>
              <w:t>Có</w:t>
            </w:r>
          </w:p>
        </w:tc>
        <w:tc>
          <w:tcPr>
            <w:tcW w:w="4590" w:type="dxa"/>
          </w:tcPr>
          <w:p w14:paraId="7F024FE6" w14:textId="19F3F359" w:rsidR="00B46F76" w:rsidRDefault="00B46F76" w:rsidP="00D10928">
            <w:r>
              <w:t>Chọn từ udfdefine (udftype = ‘</w:t>
            </w:r>
            <w:r w:rsidR="00D10928">
              <w:t>ASSETDTL’</w:t>
            </w:r>
            <w:r>
              <w:t>) =&gt; hiển thị fieldcode</w:t>
            </w:r>
          </w:p>
        </w:tc>
      </w:tr>
      <w:tr w:rsidR="00B46F76" w14:paraId="4953116D" w14:textId="77777777" w:rsidTr="00E47D39">
        <w:tc>
          <w:tcPr>
            <w:tcW w:w="3292" w:type="dxa"/>
          </w:tcPr>
          <w:p w14:paraId="3A5DBAB4" w14:textId="19288580" w:rsidR="00B46F76" w:rsidRDefault="00B46F76" w:rsidP="00B46F76">
            <w:r>
              <w:rPr>
                <w:color w:val="333333"/>
              </w:rPr>
              <w:t>Tên trường</w:t>
            </w:r>
          </w:p>
        </w:tc>
        <w:tc>
          <w:tcPr>
            <w:tcW w:w="1856" w:type="dxa"/>
          </w:tcPr>
          <w:p w14:paraId="38D0575E" w14:textId="429642F0" w:rsidR="00B46F76" w:rsidRDefault="00B46F76" w:rsidP="00B46F76">
            <w:r>
              <w:rPr>
                <w:color w:val="333333"/>
              </w:rPr>
              <w:t>Có</w:t>
            </w:r>
          </w:p>
        </w:tc>
        <w:tc>
          <w:tcPr>
            <w:tcW w:w="4590" w:type="dxa"/>
          </w:tcPr>
          <w:p w14:paraId="2BB49208" w14:textId="1992B6F3" w:rsidR="00B46F76" w:rsidRDefault="00B46F76" w:rsidP="00B46F76">
            <w:pPr>
              <w:autoSpaceDE w:val="0"/>
              <w:autoSpaceDN w:val="0"/>
              <w:adjustRightInd w:val="0"/>
            </w:pPr>
            <w:r>
              <w:t>Hiển thị fieldname theo mã udf đã chọn ở trên</w:t>
            </w:r>
          </w:p>
        </w:tc>
      </w:tr>
      <w:tr w:rsidR="00B46F76" w14:paraId="593A6B1A" w14:textId="77777777" w:rsidTr="00E47D39">
        <w:tc>
          <w:tcPr>
            <w:tcW w:w="3292" w:type="dxa"/>
          </w:tcPr>
          <w:p w14:paraId="0E17926B" w14:textId="2C813FE0" w:rsidR="00B46F76" w:rsidRDefault="00B46F76" w:rsidP="00B46F76">
            <w:r>
              <w:rPr>
                <w:color w:val="333333"/>
              </w:rPr>
              <w:t>Giá trị</w:t>
            </w:r>
          </w:p>
        </w:tc>
        <w:tc>
          <w:tcPr>
            <w:tcW w:w="1856" w:type="dxa"/>
          </w:tcPr>
          <w:p w14:paraId="3958D063" w14:textId="757C45AB" w:rsidR="00B46F76" w:rsidRDefault="00B46F76" w:rsidP="00B46F76">
            <w:r>
              <w:rPr>
                <w:color w:val="333333"/>
              </w:rPr>
              <w:t>Có</w:t>
            </w:r>
          </w:p>
        </w:tc>
        <w:tc>
          <w:tcPr>
            <w:tcW w:w="4590" w:type="dxa"/>
          </w:tcPr>
          <w:p w14:paraId="1F3F44AD" w14:textId="77777777" w:rsidR="00B46F76" w:rsidRDefault="00B46F76" w:rsidP="00B46F76">
            <w:pPr>
              <w:autoSpaceDE w:val="0"/>
              <w:autoSpaceDN w:val="0"/>
              <w:adjustRightInd w:val="0"/>
            </w:pPr>
          </w:p>
        </w:tc>
      </w:tr>
    </w:tbl>
    <w:p w14:paraId="78124BE7" w14:textId="77777777" w:rsidR="00B46F76" w:rsidRPr="0098225A" w:rsidRDefault="00B46F76" w:rsidP="00B46F76">
      <w:pPr>
        <w:tabs>
          <w:tab w:val="left" w:pos="2280"/>
        </w:tabs>
        <w:rPr>
          <w:lang w:bidi="en-US"/>
        </w:rPr>
      </w:pPr>
    </w:p>
    <w:p w14:paraId="1778EC6F" w14:textId="77777777" w:rsidR="00D16579" w:rsidRPr="00D16579" w:rsidRDefault="00D16579" w:rsidP="00D16579">
      <w:pPr>
        <w:tabs>
          <w:tab w:val="left" w:pos="2280"/>
        </w:tabs>
        <w:rPr>
          <w:b/>
          <w:lang w:bidi="en-US"/>
        </w:rPr>
      </w:pPr>
      <w:bookmarkStart w:id="178" w:name="_Toc75156451"/>
      <w:r w:rsidRPr="00D16579">
        <w:rPr>
          <w:b/>
          <w:lang w:bidi="en-US"/>
        </w:rPr>
        <w:t>Tab “Quyền chọn mua lại”</w:t>
      </w:r>
      <w:bookmarkEnd w:id="178"/>
    </w:p>
    <w:p w14:paraId="1513145A" w14:textId="6B2977B2" w:rsidR="00D16579" w:rsidRDefault="00D16579" w:rsidP="00D16579">
      <w:pPr>
        <w:pStyle w:val="ListParagraph"/>
        <w:numPr>
          <w:ilvl w:val="0"/>
          <w:numId w:val="3"/>
        </w:numPr>
        <w:rPr>
          <w:lang w:bidi="en-US"/>
        </w:rPr>
      </w:pPr>
      <w:r>
        <w:rPr>
          <w:lang w:bidi="en-US"/>
        </w:rPr>
        <w:t>Giao diện dạng Grid</w:t>
      </w:r>
    </w:p>
    <w:p w14:paraId="180072C0" w14:textId="77777777" w:rsidR="00D16579" w:rsidRPr="006F102E" w:rsidRDefault="00D16579" w:rsidP="00D16579">
      <w:pPr>
        <w:rPr>
          <w:lang w:bidi="en-US"/>
        </w:rPr>
      </w:pPr>
    </w:p>
    <w:p w14:paraId="643EF01D" w14:textId="77777777" w:rsidR="00D16579" w:rsidRDefault="00D16579" w:rsidP="00D16579">
      <w:pPr>
        <w:rPr>
          <w:lang w:bidi="en-US"/>
        </w:rPr>
      </w:pPr>
      <w:r>
        <w:rPr>
          <w:noProof/>
        </w:rPr>
        <w:drawing>
          <wp:inline distT="0" distB="0" distL="0" distR="0" wp14:anchorId="12768FC9" wp14:editId="6976D48E">
            <wp:extent cx="4542857" cy="6190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42857" cy="619048"/>
                    </a:xfrm>
                    <a:prstGeom prst="rect">
                      <a:avLst/>
                    </a:prstGeom>
                  </pic:spPr>
                </pic:pic>
              </a:graphicData>
            </a:graphic>
          </wp:inline>
        </w:drawing>
      </w:r>
    </w:p>
    <w:p w14:paraId="5D8E637F" w14:textId="77777777" w:rsidR="00D16579" w:rsidRDefault="00D16579" w:rsidP="00D16579">
      <w:pPr>
        <w:rPr>
          <w:lang w:bidi="en-US"/>
        </w:rPr>
      </w:pPr>
    </w:p>
    <w:p w14:paraId="3A8BEC9C" w14:textId="77777777" w:rsidR="00D16579" w:rsidRDefault="00D16579" w:rsidP="00D16579">
      <w:pPr>
        <w:pStyle w:val="ListParagraph"/>
        <w:numPr>
          <w:ilvl w:val="0"/>
          <w:numId w:val="4"/>
        </w:numPr>
        <w:rPr>
          <w:lang w:bidi="en-US"/>
        </w:rPr>
      </w:pPr>
      <w:r>
        <w:rPr>
          <w:lang w:bidi="en-US"/>
        </w:rPr>
        <w:t>Click thêm mới/sửa hiển thị ra popup gồm 3 trường thông tin</w:t>
      </w:r>
    </w:p>
    <w:p w14:paraId="2500DE9C" w14:textId="77777777" w:rsidR="00D16579" w:rsidRDefault="00D16579" w:rsidP="00D16579">
      <w:pPr>
        <w:rPr>
          <w:lang w:bidi="en-US"/>
        </w:rPr>
      </w:pPr>
    </w:p>
    <w:tbl>
      <w:tblPr>
        <w:tblStyle w:val="TableGrid"/>
        <w:tblW w:w="0" w:type="auto"/>
        <w:tblLook w:val="04A0" w:firstRow="1" w:lastRow="0" w:firstColumn="1" w:lastColumn="0" w:noHBand="0" w:noVBand="1"/>
      </w:tblPr>
      <w:tblGrid>
        <w:gridCol w:w="3292"/>
        <w:gridCol w:w="1856"/>
        <w:gridCol w:w="4590"/>
      </w:tblGrid>
      <w:tr w:rsidR="00D16579" w14:paraId="50BFE5F0" w14:textId="77777777" w:rsidTr="00ED52C0">
        <w:tc>
          <w:tcPr>
            <w:tcW w:w="3292" w:type="dxa"/>
          </w:tcPr>
          <w:p w14:paraId="2D68DA85" w14:textId="77777777" w:rsidR="00D16579" w:rsidRDefault="00D16579" w:rsidP="00ED52C0">
            <w:pPr>
              <w:jc w:val="center"/>
            </w:pPr>
            <w:r w:rsidRPr="0098225A">
              <w:rPr>
                <w:b/>
              </w:rPr>
              <w:t>Tên trường</w:t>
            </w:r>
          </w:p>
        </w:tc>
        <w:tc>
          <w:tcPr>
            <w:tcW w:w="1856" w:type="dxa"/>
          </w:tcPr>
          <w:p w14:paraId="2A93DD9C" w14:textId="77777777" w:rsidR="00D16579" w:rsidRDefault="00D16579" w:rsidP="00ED52C0">
            <w:pPr>
              <w:jc w:val="center"/>
            </w:pPr>
            <w:r w:rsidRPr="0098225A">
              <w:rPr>
                <w:b/>
              </w:rPr>
              <w:t>Bắt buộc</w:t>
            </w:r>
          </w:p>
        </w:tc>
        <w:tc>
          <w:tcPr>
            <w:tcW w:w="4590" w:type="dxa"/>
          </w:tcPr>
          <w:p w14:paraId="05A9737B" w14:textId="77777777" w:rsidR="00D16579" w:rsidRDefault="00D16579" w:rsidP="00ED52C0">
            <w:pPr>
              <w:jc w:val="center"/>
            </w:pPr>
            <w:r w:rsidRPr="0098225A">
              <w:rPr>
                <w:b/>
              </w:rPr>
              <w:t>Mô tả</w:t>
            </w:r>
          </w:p>
        </w:tc>
      </w:tr>
      <w:tr w:rsidR="00D16579" w14:paraId="3872BB0C" w14:textId="77777777" w:rsidTr="00ED52C0">
        <w:tc>
          <w:tcPr>
            <w:tcW w:w="3292" w:type="dxa"/>
          </w:tcPr>
          <w:p w14:paraId="6CE50120" w14:textId="77777777" w:rsidR="00D16579" w:rsidRDefault="00D16579" w:rsidP="00ED52C0">
            <w:r>
              <w:t>Cố định ngày mua lại</w:t>
            </w:r>
          </w:p>
        </w:tc>
        <w:tc>
          <w:tcPr>
            <w:tcW w:w="1856" w:type="dxa"/>
          </w:tcPr>
          <w:p w14:paraId="286919C5" w14:textId="77777777" w:rsidR="00D16579" w:rsidRDefault="00D16579" w:rsidP="00ED52C0">
            <w:r>
              <w:t>Có</w:t>
            </w:r>
          </w:p>
        </w:tc>
        <w:tc>
          <w:tcPr>
            <w:tcW w:w="4590" w:type="dxa"/>
          </w:tcPr>
          <w:p w14:paraId="630E58D4" w14:textId="77777777" w:rsidR="00D16579" w:rsidRDefault="00D16579" w:rsidP="00ED52C0">
            <w:r>
              <w:t>Y/N</w:t>
            </w:r>
          </w:p>
        </w:tc>
      </w:tr>
      <w:tr w:rsidR="00D16579" w14:paraId="0304AD91" w14:textId="77777777" w:rsidTr="00ED52C0">
        <w:tc>
          <w:tcPr>
            <w:tcW w:w="3292" w:type="dxa"/>
          </w:tcPr>
          <w:p w14:paraId="247E82C5" w14:textId="77777777" w:rsidR="00D16579" w:rsidRDefault="00D16579" w:rsidP="00ED52C0">
            <w:r>
              <w:t>Ngày mua lại</w:t>
            </w:r>
          </w:p>
        </w:tc>
        <w:tc>
          <w:tcPr>
            <w:tcW w:w="1856" w:type="dxa"/>
          </w:tcPr>
          <w:p w14:paraId="246B7704" w14:textId="77777777" w:rsidR="00D16579" w:rsidRDefault="00D16579" w:rsidP="00ED52C0"/>
        </w:tc>
        <w:tc>
          <w:tcPr>
            <w:tcW w:w="4590" w:type="dxa"/>
          </w:tcPr>
          <w:p w14:paraId="49C197D0" w14:textId="77777777" w:rsidR="00D16579" w:rsidRDefault="00D16579" w:rsidP="00ED52C0">
            <w:r>
              <w:t>Nhập nếu cố định ngày mua lại = ‘Y’</w:t>
            </w:r>
          </w:p>
          <w:p w14:paraId="22E9EBB8" w14:textId="77777777" w:rsidR="00D16579" w:rsidRDefault="00D16579" w:rsidP="00ED52C0">
            <w:r>
              <w:t>Nếu cố định ngày mua lại = ‘N’ =&gt; Disable, để = null</w:t>
            </w:r>
          </w:p>
        </w:tc>
      </w:tr>
      <w:tr w:rsidR="00D16579" w14:paraId="5572479B" w14:textId="77777777" w:rsidTr="00ED52C0">
        <w:tc>
          <w:tcPr>
            <w:tcW w:w="3292" w:type="dxa"/>
          </w:tcPr>
          <w:p w14:paraId="65833E3C" w14:textId="77777777" w:rsidR="00D16579" w:rsidRPr="00C4074A" w:rsidRDefault="00D16579" w:rsidP="00ED52C0">
            <w:r w:rsidRPr="00C4074A">
              <w:t>Tỷ lệ mua lại</w:t>
            </w:r>
          </w:p>
        </w:tc>
        <w:tc>
          <w:tcPr>
            <w:tcW w:w="1856" w:type="dxa"/>
          </w:tcPr>
          <w:p w14:paraId="76F7643B" w14:textId="77777777" w:rsidR="00D16579" w:rsidRPr="00C4074A" w:rsidRDefault="00D16579" w:rsidP="00ED52C0">
            <w:r w:rsidRPr="00C4074A">
              <w:t>Có</w:t>
            </w:r>
          </w:p>
        </w:tc>
        <w:tc>
          <w:tcPr>
            <w:tcW w:w="4590" w:type="dxa"/>
          </w:tcPr>
          <w:p w14:paraId="0BCD1383" w14:textId="77777777" w:rsidR="00D16579" w:rsidRPr="00C4074A" w:rsidRDefault="00D16579" w:rsidP="00ED52C0">
            <w:r w:rsidRPr="00C4074A">
              <w:t>Nhập từ &gt; 0 =&gt; &lt; 100</w:t>
            </w:r>
          </w:p>
        </w:tc>
      </w:tr>
      <w:tr w:rsidR="00D16579" w:rsidRPr="00D16579" w14:paraId="1A47DDEE" w14:textId="77777777" w:rsidTr="00ED52C0">
        <w:tc>
          <w:tcPr>
            <w:tcW w:w="3292" w:type="dxa"/>
          </w:tcPr>
          <w:p w14:paraId="450966AD" w14:textId="5219B685" w:rsidR="00D16579" w:rsidRPr="00C4074A" w:rsidRDefault="00D16579" w:rsidP="00ED52C0">
            <w:r w:rsidRPr="00C4074A">
              <w:t>Cách tính tỷ lệ</w:t>
            </w:r>
          </w:p>
        </w:tc>
        <w:tc>
          <w:tcPr>
            <w:tcW w:w="1856" w:type="dxa"/>
          </w:tcPr>
          <w:p w14:paraId="14B4E1CD" w14:textId="3F7BFBF6" w:rsidR="00D16579" w:rsidRPr="00C4074A" w:rsidRDefault="00D16579" w:rsidP="00ED52C0">
            <w:r w:rsidRPr="00C4074A">
              <w:t>Có</w:t>
            </w:r>
          </w:p>
        </w:tc>
        <w:tc>
          <w:tcPr>
            <w:tcW w:w="4590" w:type="dxa"/>
          </w:tcPr>
          <w:p w14:paraId="127DD893" w14:textId="77777777" w:rsidR="00D16579" w:rsidRPr="00C4074A" w:rsidRDefault="00D16579" w:rsidP="00ED52C0">
            <w:r w:rsidRPr="00C4074A">
              <w:t>Chọn 1 trong 2 giá trị</w:t>
            </w:r>
          </w:p>
          <w:p w14:paraId="444D3739" w14:textId="77777777" w:rsidR="00D16579" w:rsidRPr="00C4074A" w:rsidRDefault="00D16579" w:rsidP="00D16579">
            <w:pPr>
              <w:pStyle w:val="ListParagraph"/>
              <w:numPr>
                <w:ilvl w:val="0"/>
                <w:numId w:val="3"/>
              </w:numPr>
            </w:pPr>
            <w:r w:rsidRPr="00C4074A">
              <w:t>A: Theo khối lượng lưu hành</w:t>
            </w:r>
          </w:p>
          <w:p w14:paraId="7A473EF9" w14:textId="4939B832" w:rsidR="00D16579" w:rsidRPr="00C4074A" w:rsidRDefault="00D16579" w:rsidP="00D16579">
            <w:pPr>
              <w:pStyle w:val="ListParagraph"/>
              <w:numPr>
                <w:ilvl w:val="0"/>
                <w:numId w:val="3"/>
              </w:numPr>
            </w:pPr>
            <w:r w:rsidRPr="00C4074A">
              <w:t>I: Theo khối lượng phát hành</w:t>
            </w:r>
          </w:p>
        </w:tc>
      </w:tr>
    </w:tbl>
    <w:p w14:paraId="1C31D5EF" w14:textId="614C5A86" w:rsidR="00D16579" w:rsidRDefault="00D16579" w:rsidP="00D16579">
      <w:pPr>
        <w:rPr>
          <w:lang w:bidi="en-US"/>
        </w:rPr>
      </w:pPr>
    </w:p>
    <w:p w14:paraId="3EE8F662" w14:textId="77777777" w:rsidR="00D16579" w:rsidRPr="00D16579" w:rsidRDefault="00D16579" w:rsidP="00D16579">
      <w:pPr>
        <w:tabs>
          <w:tab w:val="left" w:pos="2280"/>
        </w:tabs>
        <w:rPr>
          <w:b/>
          <w:lang w:bidi="en-US"/>
        </w:rPr>
      </w:pPr>
      <w:bookmarkStart w:id="179" w:name="_Toc75156452"/>
      <w:r w:rsidRPr="00D16579">
        <w:rPr>
          <w:b/>
          <w:lang w:bidi="en-US"/>
        </w:rPr>
        <w:t>Tab “Quyền chọn bán lại”</w:t>
      </w:r>
      <w:bookmarkEnd w:id="179"/>
    </w:p>
    <w:p w14:paraId="0A40EF29" w14:textId="08B8F659" w:rsidR="00D16579" w:rsidRDefault="00D16579" w:rsidP="00D16579">
      <w:pPr>
        <w:pStyle w:val="ListParagraph"/>
        <w:numPr>
          <w:ilvl w:val="0"/>
          <w:numId w:val="3"/>
        </w:numPr>
        <w:rPr>
          <w:lang w:bidi="en-US"/>
        </w:rPr>
      </w:pPr>
      <w:r>
        <w:rPr>
          <w:lang w:bidi="en-US"/>
        </w:rPr>
        <w:t>Giao diện dạng Grid</w:t>
      </w:r>
    </w:p>
    <w:p w14:paraId="7823BE66" w14:textId="77777777" w:rsidR="00D16579" w:rsidRDefault="00D16579" w:rsidP="00D16579">
      <w:pPr>
        <w:rPr>
          <w:lang w:bidi="en-US"/>
        </w:rPr>
      </w:pPr>
    </w:p>
    <w:p w14:paraId="0E4C4C57" w14:textId="77777777" w:rsidR="00D16579" w:rsidRDefault="00D16579" w:rsidP="00D16579">
      <w:pPr>
        <w:rPr>
          <w:lang w:bidi="en-US"/>
        </w:rPr>
      </w:pPr>
      <w:r>
        <w:rPr>
          <w:noProof/>
        </w:rPr>
        <w:drawing>
          <wp:inline distT="0" distB="0" distL="0" distR="0" wp14:anchorId="0EC530D1" wp14:editId="3DEE849D">
            <wp:extent cx="3323809" cy="49523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23809" cy="495238"/>
                    </a:xfrm>
                    <a:prstGeom prst="rect">
                      <a:avLst/>
                    </a:prstGeom>
                  </pic:spPr>
                </pic:pic>
              </a:graphicData>
            </a:graphic>
          </wp:inline>
        </w:drawing>
      </w:r>
    </w:p>
    <w:p w14:paraId="20194DB2" w14:textId="77777777" w:rsidR="00D16579" w:rsidRDefault="00D16579" w:rsidP="00D16579">
      <w:pPr>
        <w:rPr>
          <w:lang w:bidi="en-US"/>
        </w:rPr>
      </w:pPr>
    </w:p>
    <w:p w14:paraId="05C65FF6" w14:textId="77777777" w:rsidR="00D16579" w:rsidRDefault="00D16579" w:rsidP="00D16579">
      <w:pPr>
        <w:pStyle w:val="ListParagraph"/>
        <w:numPr>
          <w:ilvl w:val="0"/>
          <w:numId w:val="4"/>
        </w:numPr>
        <w:rPr>
          <w:lang w:bidi="en-US"/>
        </w:rPr>
      </w:pPr>
      <w:r>
        <w:rPr>
          <w:lang w:bidi="en-US"/>
        </w:rPr>
        <w:t>Click thêm mới/sửa hiển thị ra popup gồm 2 trường thông tin</w:t>
      </w:r>
    </w:p>
    <w:p w14:paraId="265C1FFC" w14:textId="77777777" w:rsidR="00D16579" w:rsidRDefault="00D16579" w:rsidP="00D16579">
      <w:pPr>
        <w:rPr>
          <w:lang w:bidi="en-US"/>
        </w:rPr>
      </w:pPr>
    </w:p>
    <w:tbl>
      <w:tblPr>
        <w:tblStyle w:val="TableGrid"/>
        <w:tblW w:w="0" w:type="auto"/>
        <w:tblLook w:val="04A0" w:firstRow="1" w:lastRow="0" w:firstColumn="1" w:lastColumn="0" w:noHBand="0" w:noVBand="1"/>
      </w:tblPr>
      <w:tblGrid>
        <w:gridCol w:w="3292"/>
        <w:gridCol w:w="1856"/>
        <w:gridCol w:w="4590"/>
      </w:tblGrid>
      <w:tr w:rsidR="00D16579" w14:paraId="5644B3D1" w14:textId="77777777" w:rsidTr="00ED52C0">
        <w:tc>
          <w:tcPr>
            <w:tcW w:w="3292" w:type="dxa"/>
          </w:tcPr>
          <w:p w14:paraId="3743C231" w14:textId="77777777" w:rsidR="00D16579" w:rsidRDefault="00D16579" w:rsidP="00ED52C0">
            <w:pPr>
              <w:jc w:val="center"/>
            </w:pPr>
            <w:r w:rsidRPr="0098225A">
              <w:rPr>
                <w:b/>
              </w:rPr>
              <w:t>Tên trường</w:t>
            </w:r>
          </w:p>
        </w:tc>
        <w:tc>
          <w:tcPr>
            <w:tcW w:w="1856" w:type="dxa"/>
          </w:tcPr>
          <w:p w14:paraId="3D7D9BC1" w14:textId="77777777" w:rsidR="00D16579" w:rsidRDefault="00D16579" w:rsidP="00ED52C0">
            <w:pPr>
              <w:jc w:val="center"/>
            </w:pPr>
            <w:r w:rsidRPr="0098225A">
              <w:rPr>
                <w:b/>
              </w:rPr>
              <w:t>Bắt buộc</w:t>
            </w:r>
          </w:p>
        </w:tc>
        <w:tc>
          <w:tcPr>
            <w:tcW w:w="4590" w:type="dxa"/>
          </w:tcPr>
          <w:p w14:paraId="16CD1FAB" w14:textId="77777777" w:rsidR="00D16579" w:rsidRDefault="00D16579" w:rsidP="00ED52C0">
            <w:pPr>
              <w:jc w:val="center"/>
            </w:pPr>
            <w:r w:rsidRPr="0098225A">
              <w:rPr>
                <w:b/>
              </w:rPr>
              <w:t>Mô tả</w:t>
            </w:r>
          </w:p>
        </w:tc>
      </w:tr>
      <w:tr w:rsidR="00D16579" w14:paraId="3792EA84" w14:textId="77777777" w:rsidTr="00ED52C0">
        <w:tc>
          <w:tcPr>
            <w:tcW w:w="3292" w:type="dxa"/>
          </w:tcPr>
          <w:p w14:paraId="24B34AD2" w14:textId="77777777" w:rsidR="00D16579" w:rsidRDefault="00D16579" w:rsidP="00ED52C0">
            <w:r>
              <w:t>Cố định ngày bán lại</w:t>
            </w:r>
          </w:p>
        </w:tc>
        <w:tc>
          <w:tcPr>
            <w:tcW w:w="1856" w:type="dxa"/>
          </w:tcPr>
          <w:p w14:paraId="0D4A115D" w14:textId="77777777" w:rsidR="00D16579" w:rsidRDefault="00D16579" w:rsidP="00ED52C0">
            <w:r>
              <w:t>Có</w:t>
            </w:r>
          </w:p>
        </w:tc>
        <w:tc>
          <w:tcPr>
            <w:tcW w:w="4590" w:type="dxa"/>
          </w:tcPr>
          <w:p w14:paraId="6D88E3AA" w14:textId="77777777" w:rsidR="00D16579" w:rsidRDefault="00D16579" w:rsidP="00ED52C0">
            <w:r>
              <w:t>Y/N</w:t>
            </w:r>
          </w:p>
        </w:tc>
      </w:tr>
      <w:tr w:rsidR="00D16579" w14:paraId="2AD6EE09" w14:textId="77777777" w:rsidTr="00ED52C0">
        <w:tc>
          <w:tcPr>
            <w:tcW w:w="3292" w:type="dxa"/>
          </w:tcPr>
          <w:p w14:paraId="1A3BAA3D" w14:textId="77777777" w:rsidR="00D16579" w:rsidRDefault="00D16579" w:rsidP="00ED52C0">
            <w:r>
              <w:t>Ngày bán lại</w:t>
            </w:r>
          </w:p>
        </w:tc>
        <w:tc>
          <w:tcPr>
            <w:tcW w:w="1856" w:type="dxa"/>
          </w:tcPr>
          <w:p w14:paraId="7DFEA94B" w14:textId="77777777" w:rsidR="00D16579" w:rsidRDefault="00D16579" w:rsidP="00ED52C0"/>
        </w:tc>
        <w:tc>
          <w:tcPr>
            <w:tcW w:w="4590" w:type="dxa"/>
          </w:tcPr>
          <w:p w14:paraId="2DB198DC" w14:textId="77777777" w:rsidR="00D16579" w:rsidRDefault="00D16579" w:rsidP="00ED52C0">
            <w:r>
              <w:t>Nhập nếu cố định ngày bán lại = ‘Y’</w:t>
            </w:r>
          </w:p>
          <w:p w14:paraId="1141F815" w14:textId="77777777" w:rsidR="00D16579" w:rsidRDefault="00D16579" w:rsidP="00ED52C0">
            <w:r>
              <w:t>Nếu cố định ngày bán lại = ‘N’ =&gt; Disable, để = null</w:t>
            </w:r>
          </w:p>
        </w:tc>
      </w:tr>
    </w:tbl>
    <w:p w14:paraId="2F329438" w14:textId="77777777" w:rsidR="00D47192" w:rsidRDefault="00D47192" w:rsidP="00D47192">
      <w:pPr>
        <w:rPr>
          <w:lang w:bidi="en-US"/>
        </w:rPr>
      </w:pPr>
    </w:p>
    <w:p w14:paraId="2E24CA1D" w14:textId="77777777" w:rsidR="00D47192" w:rsidRDefault="00D47192" w:rsidP="00D47192">
      <w:pPr>
        <w:pStyle w:val="Heading4"/>
      </w:pPr>
      <w:bookmarkStart w:id="180" w:name="_Toc75156454"/>
      <w:bookmarkStart w:id="181" w:name="_Toc78535448"/>
      <w:r>
        <w:t>Quy tắc xử lý</w:t>
      </w:r>
      <w:bookmarkEnd w:id="180"/>
      <w:bookmarkEnd w:id="181"/>
    </w:p>
    <w:p w14:paraId="6404CF90" w14:textId="77777777" w:rsidR="00C4074A" w:rsidRDefault="00D47192" w:rsidP="00D47192">
      <w:pPr>
        <w:pStyle w:val="ListParagraph"/>
        <w:numPr>
          <w:ilvl w:val="0"/>
          <w:numId w:val="3"/>
        </w:numPr>
        <w:rPr>
          <w:lang w:bidi="en-US"/>
        </w:rPr>
      </w:pPr>
      <w:r w:rsidRPr="00C4074A">
        <w:rPr>
          <w:lang w:bidi="en-US"/>
        </w:rPr>
        <w:t>Tab “Thông tin chung” =&gt; Lưu dữ liệu vào assetdtl</w:t>
      </w:r>
      <w:r w:rsidR="00D10928" w:rsidRPr="00C4074A">
        <w:rPr>
          <w:lang w:bidi="en-US"/>
        </w:rPr>
        <w:t xml:space="preserve">. </w:t>
      </w:r>
    </w:p>
    <w:p w14:paraId="1998FA4C" w14:textId="310A2409" w:rsidR="00C4074A" w:rsidRDefault="00C4074A" w:rsidP="00C4074A">
      <w:pPr>
        <w:pStyle w:val="ListParagraph"/>
        <w:numPr>
          <w:ilvl w:val="1"/>
          <w:numId w:val="3"/>
        </w:numPr>
        <w:rPr>
          <w:lang w:bidi="en-US"/>
        </w:rPr>
      </w:pPr>
      <w:ins w:id="182" w:author="Microsoft account" w:date="2021-08-31T18:45:00Z">
        <w:r>
          <w:rPr>
            <w:lang w:bidi="en-US"/>
          </w:rPr>
          <w:t>Chú ý lưu các thông tin liên quan đến quy định lãi suất</w:t>
        </w:r>
      </w:ins>
    </w:p>
    <w:p w14:paraId="326272E6" w14:textId="77777777" w:rsidR="00C4074A" w:rsidRDefault="00C4074A" w:rsidP="00C4074A">
      <w:pPr>
        <w:pStyle w:val="ListParagraph"/>
        <w:ind w:left="1440"/>
        <w:rPr>
          <w:ins w:id="183" w:author="Microsoft account" w:date="2021-08-31T18:46:00Z"/>
          <w:lang w:bidi="en-US"/>
        </w:rPr>
      </w:pPr>
    </w:p>
    <w:tbl>
      <w:tblPr>
        <w:tblStyle w:val="TableGrid"/>
        <w:tblW w:w="0" w:type="auto"/>
        <w:tblInd w:w="1440" w:type="dxa"/>
        <w:tblLook w:val="04A0" w:firstRow="1" w:lastRow="0" w:firstColumn="1" w:lastColumn="0" w:noHBand="0" w:noVBand="1"/>
      </w:tblPr>
      <w:tblGrid>
        <w:gridCol w:w="3292"/>
        <w:gridCol w:w="3292"/>
      </w:tblGrid>
      <w:tr w:rsidR="00C4074A" w14:paraId="7144901A" w14:textId="5725814E" w:rsidTr="007E386A">
        <w:trPr>
          <w:ins w:id="184" w:author="Microsoft account" w:date="2021-08-31T18:46:00Z"/>
        </w:trPr>
        <w:tc>
          <w:tcPr>
            <w:tcW w:w="3292" w:type="dxa"/>
          </w:tcPr>
          <w:p w14:paraId="145DE5C6" w14:textId="77777777" w:rsidR="00C4074A" w:rsidRDefault="00C4074A" w:rsidP="007E386A">
            <w:pPr>
              <w:rPr>
                <w:ins w:id="185" w:author="Microsoft account" w:date="2021-08-31T18:46:00Z"/>
              </w:rPr>
            </w:pPr>
            <w:ins w:id="186" w:author="Microsoft account" w:date="2021-08-31T18:46:00Z">
              <w:r>
                <w:t>Lãi suất coupon (%)</w:t>
              </w:r>
            </w:ins>
          </w:p>
        </w:tc>
        <w:tc>
          <w:tcPr>
            <w:tcW w:w="3292" w:type="dxa"/>
          </w:tcPr>
          <w:p w14:paraId="54DE78DB" w14:textId="1B3688CD" w:rsidR="00C4074A" w:rsidRDefault="00C4074A" w:rsidP="007E386A">
            <w:pPr>
              <w:rPr>
                <w:ins w:id="187" w:author="Microsoft account" w:date="2021-08-31T18:47:00Z"/>
              </w:rPr>
            </w:pPr>
            <w:ins w:id="188" w:author="Microsoft account" w:date="2021-08-31T18:48:00Z">
              <w:r>
                <w:t>intrate</w:t>
              </w:r>
            </w:ins>
          </w:p>
        </w:tc>
      </w:tr>
      <w:tr w:rsidR="00C4074A" w14:paraId="6FC50F1D" w14:textId="75CF5C7F" w:rsidTr="007E386A">
        <w:trPr>
          <w:ins w:id="189" w:author="Microsoft account" w:date="2021-08-31T18:46:00Z"/>
        </w:trPr>
        <w:tc>
          <w:tcPr>
            <w:tcW w:w="3292" w:type="dxa"/>
          </w:tcPr>
          <w:p w14:paraId="6E5937F8" w14:textId="77777777" w:rsidR="00C4074A" w:rsidRDefault="00C4074A" w:rsidP="007E386A">
            <w:pPr>
              <w:rPr>
                <w:ins w:id="190" w:author="Microsoft account" w:date="2021-08-31T18:46:00Z"/>
              </w:rPr>
            </w:pPr>
            <w:ins w:id="191" w:author="Microsoft account" w:date="2021-08-31T18:46:00Z">
              <w:r>
                <w:t>Quy định số ngày trong năm</w:t>
              </w:r>
            </w:ins>
          </w:p>
        </w:tc>
        <w:tc>
          <w:tcPr>
            <w:tcW w:w="3292" w:type="dxa"/>
          </w:tcPr>
          <w:p w14:paraId="2F1C6667" w14:textId="2A9A05B1" w:rsidR="00C4074A" w:rsidRDefault="00C4074A" w:rsidP="00C4074A">
            <w:pPr>
              <w:rPr>
                <w:ins w:id="192" w:author="Microsoft account" w:date="2021-08-31T18:47:00Z"/>
              </w:rPr>
            </w:pPr>
            <w:ins w:id="193" w:author="Microsoft account" w:date="2021-08-31T18:49:00Z">
              <w:r w:rsidRPr="00C4074A">
                <w:t>intbaseddofy</w:t>
              </w:r>
            </w:ins>
          </w:p>
        </w:tc>
      </w:tr>
      <w:tr w:rsidR="00C4074A" w14:paraId="727461DA" w14:textId="6F915767" w:rsidTr="007E386A">
        <w:trPr>
          <w:ins w:id="194" w:author="Microsoft account" w:date="2021-08-31T18:46:00Z"/>
        </w:trPr>
        <w:tc>
          <w:tcPr>
            <w:tcW w:w="3292" w:type="dxa"/>
          </w:tcPr>
          <w:p w14:paraId="75E1CCA2" w14:textId="77777777" w:rsidR="00C4074A" w:rsidRDefault="00C4074A" w:rsidP="007E386A">
            <w:pPr>
              <w:rPr>
                <w:ins w:id="195" w:author="Microsoft account" w:date="2021-08-31T18:46:00Z"/>
              </w:rPr>
            </w:pPr>
            <w:ins w:id="196" w:author="Microsoft account" w:date="2021-08-31T18:46:00Z">
              <w:r>
                <w:t>Mô tả lãi suất coupon</w:t>
              </w:r>
            </w:ins>
          </w:p>
        </w:tc>
        <w:tc>
          <w:tcPr>
            <w:tcW w:w="3292" w:type="dxa"/>
          </w:tcPr>
          <w:p w14:paraId="35D31064" w14:textId="6FB04EB7" w:rsidR="00C4074A" w:rsidRDefault="00C4074A" w:rsidP="007E386A">
            <w:pPr>
              <w:rPr>
                <w:ins w:id="197" w:author="Microsoft account" w:date="2021-08-31T18:47:00Z"/>
              </w:rPr>
            </w:pPr>
            <w:ins w:id="198" w:author="Microsoft account" w:date="2021-08-31T18:49:00Z">
              <w:r>
                <w:t>intdesc (thêm trường)</w:t>
              </w:r>
            </w:ins>
          </w:p>
        </w:tc>
      </w:tr>
      <w:tr w:rsidR="00C4074A" w14:paraId="6965EA8F" w14:textId="7D289D79" w:rsidTr="007E386A">
        <w:trPr>
          <w:ins w:id="199" w:author="Microsoft account" w:date="2021-08-31T18:46:00Z"/>
        </w:trPr>
        <w:tc>
          <w:tcPr>
            <w:tcW w:w="3292" w:type="dxa"/>
          </w:tcPr>
          <w:p w14:paraId="75DAE3E6" w14:textId="77777777" w:rsidR="00C4074A" w:rsidRDefault="00C4074A" w:rsidP="007E386A">
            <w:pPr>
              <w:rPr>
                <w:ins w:id="200" w:author="Microsoft account" w:date="2021-08-31T18:46:00Z"/>
              </w:rPr>
            </w:pPr>
            <w:ins w:id="201" w:author="Microsoft account" w:date="2021-08-31T18:46:00Z">
              <w:r>
                <w:t>Lãi suất thả nổi</w:t>
              </w:r>
            </w:ins>
          </w:p>
        </w:tc>
        <w:tc>
          <w:tcPr>
            <w:tcW w:w="3292" w:type="dxa"/>
          </w:tcPr>
          <w:p w14:paraId="1A2E204C" w14:textId="25467656" w:rsidR="00C4074A" w:rsidRDefault="00C4074A" w:rsidP="007E386A">
            <w:pPr>
              <w:rPr>
                <w:ins w:id="202" w:author="Microsoft account" w:date="2021-08-31T18:47:00Z"/>
              </w:rPr>
            </w:pPr>
            <w:ins w:id="203" w:author="Microsoft account" w:date="2021-08-31T18:48:00Z">
              <w:r>
                <w:t>intratefltcd</w:t>
              </w:r>
            </w:ins>
          </w:p>
        </w:tc>
      </w:tr>
      <w:tr w:rsidR="00C4074A" w14:paraId="257BF331" w14:textId="7699C877" w:rsidTr="007E386A">
        <w:trPr>
          <w:ins w:id="204" w:author="Microsoft account" w:date="2021-08-31T18:46:00Z"/>
        </w:trPr>
        <w:tc>
          <w:tcPr>
            <w:tcW w:w="3292" w:type="dxa"/>
          </w:tcPr>
          <w:p w14:paraId="05E46178" w14:textId="77777777" w:rsidR="00C4074A" w:rsidRDefault="00C4074A" w:rsidP="007E386A">
            <w:pPr>
              <w:rPr>
                <w:ins w:id="205" w:author="Microsoft account" w:date="2021-08-31T18:46:00Z"/>
              </w:rPr>
            </w:pPr>
            <w:ins w:id="206" w:author="Microsoft account" w:date="2021-08-31T18:46:00Z">
              <w:r>
                <w:t>Điều chỉnh từ kỳ</w:t>
              </w:r>
            </w:ins>
          </w:p>
        </w:tc>
        <w:tc>
          <w:tcPr>
            <w:tcW w:w="3292" w:type="dxa"/>
          </w:tcPr>
          <w:p w14:paraId="04AC7AAA" w14:textId="59C8A84F" w:rsidR="00C4074A" w:rsidRDefault="00C4074A" w:rsidP="007E386A">
            <w:pPr>
              <w:rPr>
                <w:ins w:id="207" w:author="Microsoft account" w:date="2021-08-31T18:47:00Z"/>
              </w:rPr>
            </w:pPr>
            <w:ins w:id="208" w:author="Microsoft account" w:date="2021-08-31T18:49:00Z">
              <w:r>
                <w:t>kydieuchinh</w:t>
              </w:r>
            </w:ins>
          </w:p>
        </w:tc>
      </w:tr>
      <w:tr w:rsidR="00C4074A" w14:paraId="28F97C9F" w14:textId="67EA81EE" w:rsidTr="007E386A">
        <w:trPr>
          <w:ins w:id="209" w:author="Microsoft account" w:date="2021-08-31T18:46:00Z"/>
        </w:trPr>
        <w:tc>
          <w:tcPr>
            <w:tcW w:w="3292" w:type="dxa"/>
          </w:tcPr>
          <w:p w14:paraId="1F2D53ED" w14:textId="77777777" w:rsidR="00C4074A" w:rsidRDefault="00C4074A" w:rsidP="007E386A">
            <w:pPr>
              <w:rPr>
                <w:ins w:id="210" w:author="Microsoft account" w:date="2021-08-31T18:46:00Z"/>
              </w:rPr>
            </w:pPr>
            <w:ins w:id="211" w:author="Microsoft account" w:date="2021-08-31T18:46:00Z">
              <w:r>
                <w:t>Chu kỳ tính lãi</w:t>
              </w:r>
            </w:ins>
          </w:p>
        </w:tc>
        <w:tc>
          <w:tcPr>
            <w:tcW w:w="3292" w:type="dxa"/>
          </w:tcPr>
          <w:p w14:paraId="2A876DD1" w14:textId="2E2AD74F" w:rsidR="00C4074A" w:rsidRDefault="00C4074A" w:rsidP="00C4074A">
            <w:pPr>
              <w:rPr>
                <w:ins w:id="212" w:author="Microsoft account" w:date="2021-08-31T18:47:00Z"/>
              </w:rPr>
            </w:pPr>
            <w:ins w:id="213" w:author="Microsoft account" w:date="2021-08-31T18:53:00Z">
              <w:r w:rsidRPr="00C4074A">
                <w:t xml:space="preserve">intratefltfrq </w:t>
              </w:r>
            </w:ins>
          </w:p>
        </w:tc>
      </w:tr>
      <w:tr w:rsidR="00C4074A" w14:paraId="476B3373" w14:textId="288CA30D" w:rsidTr="007E386A">
        <w:trPr>
          <w:ins w:id="214" w:author="Microsoft account" w:date="2021-08-31T18:46:00Z"/>
        </w:trPr>
        <w:tc>
          <w:tcPr>
            <w:tcW w:w="3292" w:type="dxa"/>
          </w:tcPr>
          <w:p w14:paraId="062EAB38" w14:textId="77777777" w:rsidR="00C4074A" w:rsidRDefault="00C4074A" w:rsidP="007E386A">
            <w:pPr>
              <w:rPr>
                <w:ins w:id="215" w:author="Microsoft account" w:date="2021-08-31T18:46:00Z"/>
              </w:rPr>
            </w:pPr>
            <w:ins w:id="216" w:author="Microsoft account" w:date="2021-08-31T18:46:00Z">
              <w:r>
                <w:t>Ngày tính lãi hàng kỳ</w:t>
              </w:r>
            </w:ins>
          </w:p>
        </w:tc>
        <w:tc>
          <w:tcPr>
            <w:tcW w:w="3292" w:type="dxa"/>
          </w:tcPr>
          <w:p w14:paraId="3657DF13" w14:textId="6550C6BF" w:rsidR="00C4074A" w:rsidRDefault="00C4074A" w:rsidP="007E386A">
            <w:pPr>
              <w:rPr>
                <w:ins w:id="217" w:author="Microsoft account" w:date="2021-08-31T18:47:00Z"/>
              </w:rPr>
            </w:pPr>
            <w:ins w:id="218" w:author="Microsoft account" w:date="2021-08-31T18:53:00Z">
              <w:r w:rsidRPr="00C4074A">
                <w:t>intpaidday</w:t>
              </w:r>
            </w:ins>
          </w:p>
        </w:tc>
      </w:tr>
      <w:tr w:rsidR="00C4074A" w14:paraId="2EC904AE" w14:textId="64159BF7" w:rsidTr="007E386A">
        <w:trPr>
          <w:ins w:id="219" w:author="Microsoft account" w:date="2021-08-31T18:46:00Z"/>
        </w:trPr>
        <w:tc>
          <w:tcPr>
            <w:tcW w:w="3292" w:type="dxa"/>
          </w:tcPr>
          <w:p w14:paraId="76A18DC7" w14:textId="77777777" w:rsidR="00C4074A" w:rsidRDefault="00C4074A" w:rsidP="007E386A">
            <w:pPr>
              <w:rPr>
                <w:ins w:id="220" w:author="Microsoft account" w:date="2021-08-31T18:46:00Z"/>
              </w:rPr>
            </w:pPr>
            <w:ins w:id="221" w:author="Microsoft account" w:date="2021-08-31T18:46:00Z">
              <w:r>
                <w:t>Ngày tính lãi đầu tiên</w:t>
              </w:r>
            </w:ins>
          </w:p>
        </w:tc>
        <w:tc>
          <w:tcPr>
            <w:tcW w:w="3292" w:type="dxa"/>
          </w:tcPr>
          <w:p w14:paraId="2C0D382F" w14:textId="71F30600" w:rsidR="00C4074A" w:rsidRDefault="00C4074A" w:rsidP="007E386A">
            <w:pPr>
              <w:rPr>
                <w:ins w:id="222" w:author="Microsoft account" w:date="2021-08-31T18:47:00Z"/>
              </w:rPr>
            </w:pPr>
            <w:ins w:id="223" w:author="Microsoft account" w:date="2021-08-31T18:53:00Z">
              <w:r w:rsidRPr="00C4074A">
                <w:t>intratebaseddt</w:t>
              </w:r>
            </w:ins>
          </w:p>
        </w:tc>
      </w:tr>
      <w:tr w:rsidR="00C4074A" w14:paraId="5AE4B289" w14:textId="12313AAB" w:rsidTr="007E386A">
        <w:trPr>
          <w:ins w:id="224" w:author="Microsoft account" w:date="2021-08-31T18:46:00Z"/>
        </w:trPr>
        <w:tc>
          <w:tcPr>
            <w:tcW w:w="3292" w:type="dxa"/>
          </w:tcPr>
          <w:p w14:paraId="70C54493" w14:textId="77777777" w:rsidR="00C4074A" w:rsidRDefault="00C4074A" w:rsidP="007E386A">
            <w:pPr>
              <w:rPr>
                <w:ins w:id="225" w:author="Microsoft account" w:date="2021-08-31T18:46:00Z"/>
              </w:rPr>
            </w:pPr>
            <w:ins w:id="226" w:author="Microsoft account" w:date="2021-08-31T18:46:00Z">
              <w:r>
                <w:t>Ngày chốt số dư hưởng quyền</w:t>
              </w:r>
            </w:ins>
          </w:p>
        </w:tc>
        <w:tc>
          <w:tcPr>
            <w:tcW w:w="3292" w:type="dxa"/>
          </w:tcPr>
          <w:p w14:paraId="05A47290" w14:textId="1EE8CD0D" w:rsidR="00C4074A" w:rsidRDefault="00C4074A" w:rsidP="007E386A">
            <w:pPr>
              <w:rPr>
                <w:ins w:id="227" w:author="Microsoft account" w:date="2021-08-31T18:47:00Z"/>
              </w:rPr>
            </w:pPr>
            <w:ins w:id="228" w:author="Microsoft account" w:date="2021-08-31T18:54:00Z">
              <w:r w:rsidRPr="00C4074A">
                <w:t>balancereportdate</w:t>
              </w:r>
            </w:ins>
          </w:p>
        </w:tc>
      </w:tr>
      <w:tr w:rsidR="00C4074A" w14:paraId="724FFB8B" w14:textId="10CBB9E2" w:rsidTr="007E386A">
        <w:trPr>
          <w:ins w:id="229" w:author="Microsoft account" w:date="2021-08-31T18:46:00Z"/>
        </w:trPr>
        <w:tc>
          <w:tcPr>
            <w:tcW w:w="3292" w:type="dxa"/>
          </w:tcPr>
          <w:p w14:paraId="12A22AC8" w14:textId="77777777" w:rsidR="00C4074A" w:rsidRDefault="00C4074A" w:rsidP="007E386A">
            <w:pPr>
              <w:rPr>
                <w:ins w:id="230" w:author="Microsoft account" w:date="2021-08-31T18:46:00Z"/>
              </w:rPr>
            </w:pPr>
            <w:ins w:id="231" w:author="Microsoft account" w:date="2021-08-31T18:46:00Z">
              <w:r>
                <w:t>Ngày x/đ LS kỳ tiếp</w:t>
              </w:r>
            </w:ins>
          </w:p>
        </w:tc>
        <w:tc>
          <w:tcPr>
            <w:tcW w:w="3292" w:type="dxa"/>
          </w:tcPr>
          <w:p w14:paraId="72A6D616" w14:textId="44E925F3" w:rsidR="00C4074A" w:rsidRDefault="00C4074A" w:rsidP="007E386A">
            <w:pPr>
              <w:rPr>
                <w:ins w:id="232" w:author="Microsoft account" w:date="2021-08-31T18:47:00Z"/>
              </w:rPr>
            </w:pPr>
            <w:ins w:id="233" w:author="Microsoft account" w:date="2021-08-31T18:54:00Z">
              <w:r w:rsidRPr="00C4074A">
                <w:t>reviewdate</w:t>
              </w:r>
            </w:ins>
          </w:p>
        </w:tc>
      </w:tr>
      <w:tr w:rsidR="00C4074A" w14:paraId="09FFAA14" w14:textId="056FF2AC" w:rsidTr="007E386A">
        <w:trPr>
          <w:ins w:id="234" w:author="Microsoft account" w:date="2021-08-31T18:46:00Z"/>
        </w:trPr>
        <w:tc>
          <w:tcPr>
            <w:tcW w:w="3292" w:type="dxa"/>
          </w:tcPr>
          <w:p w14:paraId="0171E8E1" w14:textId="77777777" w:rsidR="00C4074A" w:rsidRDefault="00C4074A" w:rsidP="007E386A">
            <w:pPr>
              <w:rPr>
                <w:ins w:id="235" w:author="Microsoft account" w:date="2021-08-31T18:46:00Z"/>
              </w:rPr>
            </w:pPr>
            <w:ins w:id="236" w:author="Microsoft account" w:date="2021-08-31T18:46:00Z">
              <w:r>
                <w:t>Chu kỳ trả lãi</w:t>
              </w:r>
            </w:ins>
          </w:p>
        </w:tc>
        <w:tc>
          <w:tcPr>
            <w:tcW w:w="3292" w:type="dxa"/>
          </w:tcPr>
          <w:p w14:paraId="32BD5A85" w14:textId="3C92B73C" w:rsidR="00C4074A" w:rsidRDefault="00C4074A" w:rsidP="007E386A">
            <w:pPr>
              <w:rPr>
                <w:ins w:id="237" w:author="Microsoft account" w:date="2021-08-31T18:47:00Z"/>
              </w:rPr>
            </w:pPr>
            <w:ins w:id="238" w:author="Microsoft account" w:date="2021-08-31T18:53:00Z">
              <w:r>
                <w:t>intpaidfrq</w:t>
              </w:r>
            </w:ins>
          </w:p>
        </w:tc>
      </w:tr>
    </w:tbl>
    <w:p w14:paraId="243EB2CB" w14:textId="77777777" w:rsidR="00C4074A" w:rsidRDefault="00C4074A" w:rsidP="00C4074A">
      <w:pPr>
        <w:pStyle w:val="ListParagraph"/>
        <w:ind w:left="1440"/>
        <w:rPr>
          <w:lang w:bidi="en-US"/>
        </w:rPr>
      </w:pPr>
    </w:p>
    <w:p w14:paraId="546A8CA8" w14:textId="279BA86C" w:rsidR="00D47192" w:rsidRPr="00C4074A" w:rsidRDefault="00D10928" w:rsidP="00D47192">
      <w:pPr>
        <w:pStyle w:val="ListParagraph"/>
        <w:numPr>
          <w:ilvl w:val="0"/>
          <w:numId w:val="3"/>
        </w:numPr>
        <w:rPr>
          <w:lang w:bidi="en-US"/>
        </w:rPr>
      </w:pPr>
      <w:r w:rsidRPr="00C4074A">
        <w:rPr>
          <w:lang w:bidi="en-US"/>
        </w:rPr>
        <w:t>Udf lưu vào assetdtl_udf</w:t>
      </w:r>
    </w:p>
    <w:p w14:paraId="52A6FB06" w14:textId="77777777" w:rsidR="00D10928" w:rsidRPr="00C4074A" w:rsidRDefault="00D10928" w:rsidP="00D10928">
      <w:pPr>
        <w:pStyle w:val="ListParagraph"/>
        <w:numPr>
          <w:ilvl w:val="1"/>
          <w:numId w:val="3"/>
        </w:numPr>
        <w:rPr>
          <w:lang w:bidi="en-US"/>
        </w:rPr>
      </w:pPr>
      <w:r w:rsidRPr="00C4074A">
        <w:rPr>
          <w:lang w:bidi="en-US"/>
        </w:rPr>
        <w:t>Autoid: tự sinh</w:t>
      </w:r>
    </w:p>
    <w:p w14:paraId="6AF90798" w14:textId="6FC51B9D" w:rsidR="00D10928" w:rsidRPr="00C4074A" w:rsidRDefault="00D10928" w:rsidP="00D10928">
      <w:pPr>
        <w:pStyle w:val="ListParagraph"/>
        <w:numPr>
          <w:ilvl w:val="1"/>
          <w:numId w:val="3"/>
        </w:numPr>
        <w:rPr>
          <w:lang w:bidi="en-US"/>
        </w:rPr>
      </w:pPr>
      <w:r w:rsidRPr="00C4074A">
        <w:rPr>
          <w:lang w:bidi="en-US"/>
        </w:rPr>
        <w:t xml:space="preserve">Issuerid: assetdtl.autoid </w:t>
      </w:r>
    </w:p>
    <w:p w14:paraId="6EA53A11" w14:textId="77777777" w:rsidR="00D10928" w:rsidRPr="00C4074A" w:rsidRDefault="00D10928" w:rsidP="00D10928">
      <w:pPr>
        <w:pStyle w:val="ListParagraph"/>
        <w:numPr>
          <w:ilvl w:val="1"/>
          <w:numId w:val="3"/>
        </w:numPr>
        <w:rPr>
          <w:lang w:bidi="en-US"/>
        </w:rPr>
      </w:pPr>
      <w:r w:rsidRPr="00C4074A">
        <w:rPr>
          <w:lang w:bidi="en-US"/>
        </w:rPr>
        <w:t>Udffield: mã udf</w:t>
      </w:r>
    </w:p>
    <w:p w14:paraId="53B19516" w14:textId="77777777" w:rsidR="00D10928" w:rsidRPr="00C4074A" w:rsidRDefault="00D10928" w:rsidP="00D10928">
      <w:pPr>
        <w:pStyle w:val="ListParagraph"/>
        <w:numPr>
          <w:ilvl w:val="1"/>
          <w:numId w:val="3"/>
        </w:numPr>
        <w:rPr>
          <w:lang w:bidi="en-US"/>
        </w:rPr>
      </w:pPr>
      <w:r w:rsidRPr="00C4074A">
        <w:rPr>
          <w:lang w:bidi="en-US"/>
        </w:rPr>
        <w:t>Udfvalue: giá trị đã nhập</w:t>
      </w:r>
    </w:p>
    <w:p w14:paraId="505813D9" w14:textId="603EDAD6" w:rsidR="00D16579" w:rsidRPr="00C4074A" w:rsidRDefault="00D16579" w:rsidP="00D16579">
      <w:pPr>
        <w:pStyle w:val="ListParagraph"/>
        <w:numPr>
          <w:ilvl w:val="0"/>
          <w:numId w:val="3"/>
        </w:numPr>
        <w:rPr>
          <w:lang w:bidi="en-US"/>
        </w:rPr>
      </w:pPr>
      <w:r w:rsidRPr="00C4074A">
        <w:rPr>
          <w:lang w:bidi="en-US"/>
        </w:rPr>
        <w:t>Tab “Quyền chọn mua lại” =&gt; Lưu dữ liệu vào bảng buyoption (Link assetdtl theo ID của TS) =&gt; Thêm trường calcmethod để lưu cách tính tỷ lệ</w:t>
      </w:r>
    </w:p>
    <w:p w14:paraId="5DFE3E54" w14:textId="77777777" w:rsidR="00D16579" w:rsidRPr="00C4074A" w:rsidRDefault="00D16579" w:rsidP="00D16579">
      <w:pPr>
        <w:pStyle w:val="ListParagraph"/>
        <w:numPr>
          <w:ilvl w:val="0"/>
          <w:numId w:val="3"/>
        </w:numPr>
        <w:rPr>
          <w:lang w:bidi="en-US"/>
        </w:rPr>
      </w:pPr>
      <w:r w:rsidRPr="00C4074A">
        <w:rPr>
          <w:lang w:bidi="en-US"/>
        </w:rPr>
        <w:t>Tab “Quyền chọn bán lại” =&gt; Lưu dữ liệu vào selloption (Link assetdtl theo ID của TS)</w:t>
      </w:r>
    </w:p>
    <w:p w14:paraId="3798DC97" w14:textId="76B1939A" w:rsidR="00D47192" w:rsidRPr="00C4074A" w:rsidRDefault="00D47192" w:rsidP="00D47192">
      <w:pPr>
        <w:pStyle w:val="ListParagraph"/>
        <w:numPr>
          <w:ilvl w:val="0"/>
          <w:numId w:val="3"/>
        </w:numPr>
        <w:rPr>
          <w:lang w:bidi="en-US"/>
        </w:rPr>
      </w:pPr>
      <w:r w:rsidRPr="00C4074A">
        <w:rPr>
          <w:lang w:bidi="en-US"/>
        </w:rPr>
        <w:t>Khôn</w:t>
      </w:r>
      <w:r w:rsidR="00B46F76" w:rsidRPr="00C4074A">
        <w:rPr>
          <w:lang w:bidi="en-US"/>
        </w:rPr>
        <w:t>g được thêm mới trùng mã trái phiếu</w:t>
      </w:r>
    </w:p>
    <w:p w14:paraId="665E388E" w14:textId="3FC0B080" w:rsidR="00D16579" w:rsidRPr="00C4074A" w:rsidRDefault="00D16579" w:rsidP="00D47192">
      <w:pPr>
        <w:pStyle w:val="ListParagraph"/>
        <w:numPr>
          <w:ilvl w:val="0"/>
          <w:numId w:val="3"/>
        </w:numPr>
        <w:rPr>
          <w:lang w:bidi="en-US"/>
        </w:rPr>
      </w:pPr>
      <w:r w:rsidRPr="00C4074A">
        <w:rPr>
          <w:lang w:bidi="en-US"/>
        </w:rPr>
        <w:t>Không được tồn tại 2 bản ghi trong buyoption có Cố định ngày mua lại = Có + trùng ngày mua lại đối với 1 mã trái phiếu</w:t>
      </w:r>
    </w:p>
    <w:p w14:paraId="5860452E" w14:textId="590DF628" w:rsidR="00D16579" w:rsidRPr="00C4074A" w:rsidRDefault="00D16579" w:rsidP="00D16579">
      <w:pPr>
        <w:pStyle w:val="ListParagraph"/>
        <w:numPr>
          <w:ilvl w:val="0"/>
          <w:numId w:val="3"/>
        </w:numPr>
        <w:rPr>
          <w:lang w:bidi="en-US"/>
        </w:rPr>
      </w:pPr>
      <w:r w:rsidRPr="00C4074A">
        <w:rPr>
          <w:lang w:bidi="en-US"/>
        </w:rPr>
        <w:t>Không được tồn tại 2 bản ghi trong selloption có Cố định ngày bán lại = Có + trùng ngày bán lại đối với 1 mã trái phiếu</w:t>
      </w:r>
    </w:p>
    <w:p w14:paraId="7E536A11" w14:textId="77777777" w:rsidR="00D47192" w:rsidRPr="00C4074A" w:rsidRDefault="00D47192" w:rsidP="00D47192">
      <w:pPr>
        <w:pStyle w:val="ListParagraph"/>
        <w:numPr>
          <w:ilvl w:val="0"/>
          <w:numId w:val="3"/>
        </w:numPr>
        <w:rPr>
          <w:lang w:bidi="en-US"/>
        </w:rPr>
      </w:pPr>
      <w:r w:rsidRPr="00C4074A">
        <w:rPr>
          <w:lang w:bidi="en-US"/>
        </w:rPr>
        <w:t>Khi duyệt thông tin thêm mới</w:t>
      </w:r>
    </w:p>
    <w:p w14:paraId="6118FD84" w14:textId="77777777" w:rsidR="00D47192" w:rsidRPr="00C4074A" w:rsidRDefault="00D47192" w:rsidP="00D47192">
      <w:pPr>
        <w:pStyle w:val="ListParagraph"/>
        <w:numPr>
          <w:ilvl w:val="1"/>
          <w:numId w:val="3"/>
        </w:numPr>
        <w:rPr>
          <w:lang w:bidi="en-US"/>
        </w:rPr>
      </w:pPr>
      <w:r w:rsidRPr="00C4074A">
        <w:rPr>
          <w:lang w:bidi="en-US"/>
        </w:rPr>
        <w:t>Tự động gen lịch tính lãi intschd</w:t>
      </w:r>
    </w:p>
    <w:p w14:paraId="16C2AE29" w14:textId="77777777" w:rsidR="00D47192" w:rsidRPr="00C4074A" w:rsidRDefault="00D47192" w:rsidP="00D47192">
      <w:pPr>
        <w:pStyle w:val="ListParagraph"/>
        <w:numPr>
          <w:ilvl w:val="2"/>
          <w:numId w:val="3"/>
        </w:numPr>
        <w:rPr>
          <w:lang w:bidi="en-US"/>
        </w:rPr>
      </w:pPr>
      <w:r w:rsidRPr="00C4074A">
        <w:rPr>
          <w:lang w:bidi="en-US"/>
        </w:rPr>
        <w:t>Autoid: tự sinh</w:t>
      </w:r>
    </w:p>
    <w:p w14:paraId="45A02260" w14:textId="77777777" w:rsidR="00D47192" w:rsidRPr="00C4074A" w:rsidRDefault="00D47192" w:rsidP="00D47192">
      <w:pPr>
        <w:pStyle w:val="ListParagraph"/>
        <w:numPr>
          <w:ilvl w:val="2"/>
          <w:numId w:val="3"/>
        </w:numPr>
        <w:rPr>
          <w:lang w:bidi="en-US"/>
        </w:rPr>
      </w:pPr>
      <w:r w:rsidRPr="00C4074A">
        <w:rPr>
          <w:lang w:bidi="en-US"/>
        </w:rPr>
        <w:t>Symbol: mã tài sản</w:t>
      </w:r>
    </w:p>
    <w:p w14:paraId="2B53A1A8" w14:textId="77777777" w:rsidR="00D47192" w:rsidRPr="00C4074A" w:rsidRDefault="00D47192" w:rsidP="00D47192">
      <w:pPr>
        <w:pStyle w:val="ListParagraph"/>
        <w:numPr>
          <w:ilvl w:val="2"/>
          <w:numId w:val="3"/>
        </w:numPr>
        <w:rPr>
          <w:lang w:bidi="en-US"/>
        </w:rPr>
      </w:pPr>
      <w:r w:rsidRPr="00C4074A">
        <w:rPr>
          <w:lang w:bidi="en-US"/>
        </w:rPr>
        <w:t>Parvalue: mệnh giá</w:t>
      </w:r>
    </w:p>
    <w:p w14:paraId="426D6945" w14:textId="77777777" w:rsidR="00D47192" w:rsidRPr="00C4074A" w:rsidRDefault="00D47192" w:rsidP="00D47192">
      <w:pPr>
        <w:pStyle w:val="ListParagraph"/>
        <w:numPr>
          <w:ilvl w:val="2"/>
          <w:numId w:val="3"/>
        </w:numPr>
        <w:rPr>
          <w:lang w:bidi="en-US"/>
        </w:rPr>
      </w:pPr>
      <w:r w:rsidRPr="00C4074A">
        <w:rPr>
          <w:lang w:bidi="en-US"/>
        </w:rPr>
        <w:t>Intrate: lãi suất coupon</w:t>
      </w:r>
    </w:p>
    <w:p w14:paraId="7A6C6197" w14:textId="77777777" w:rsidR="00D47192" w:rsidRPr="00C4074A" w:rsidRDefault="00D47192" w:rsidP="00D47192">
      <w:pPr>
        <w:pStyle w:val="ListParagraph"/>
        <w:numPr>
          <w:ilvl w:val="2"/>
          <w:numId w:val="3"/>
        </w:numPr>
        <w:rPr>
          <w:lang w:bidi="en-US"/>
        </w:rPr>
      </w:pPr>
      <w:r w:rsidRPr="00C4074A">
        <w:rPr>
          <w:lang w:bidi="en-US"/>
        </w:rPr>
        <w:lastRenderedPageBreak/>
        <w:t>Intbaseddofy: Số ngày trong năm</w:t>
      </w:r>
    </w:p>
    <w:p w14:paraId="2AE8E2C8" w14:textId="77777777" w:rsidR="00D47192" w:rsidRPr="00C4074A" w:rsidRDefault="00D47192" w:rsidP="00D47192">
      <w:pPr>
        <w:pStyle w:val="ListParagraph"/>
        <w:numPr>
          <w:ilvl w:val="2"/>
          <w:numId w:val="3"/>
        </w:numPr>
        <w:rPr>
          <w:lang w:bidi="en-US"/>
        </w:rPr>
      </w:pPr>
      <w:r w:rsidRPr="00C4074A">
        <w:rPr>
          <w:lang w:bidi="en-US"/>
        </w:rPr>
        <w:t>Periodno: Bắt đầu từ 1 cho đến hết số kỳ tính lãi của tài sản</w:t>
      </w:r>
    </w:p>
    <w:p w14:paraId="4350CF20" w14:textId="77777777" w:rsidR="00D47192" w:rsidRPr="00C4074A" w:rsidRDefault="00D47192" w:rsidP="00D47192">
      <w:pPr>
        <w:pStyle w:val="ListParagraph"/>
        <w:numPr>
          <w:ilvl w:val="2"/>
          <w:numId w:val="3"/>
        </w:numPr>
        <w:rPr>
          <w:lang w:bidi="en-US"/>
        </w:rPr>
      </w:pPr>
      <w:r w:rsidRPr="00C4074A">
        <w:rPr>
          <w:lang w:bidi="en-US"/>
        </w:rPr>
        <w:t>Fromdate: Từ ngày</w:t>
      </w:r>
    </w:p>
    <w:p w14:paraId="0E26C882" w14:textId="77777777" w:rsidR="00D47192" w:rsidRPr="00C4074A" w:rsidRDefault="00D47192" w:rsidP="00D47192">
      <w:pPr>
        <w:pStyle w:val="ListParagraph"/>
        <w:numPr>
          <w:ilvl w:val="3"/>
          <w:numId w:val="3"/>
        </w:numPr>
        <w:rPr>
          <w:lang w:bidi="en-US"/>
        </w:rPr>
      </w:pPr>
      <w:r w:rsidRPr="00C4074A">
        <w:rPr>
          <w:lang w:bidi="en-US"/>
        </w:rPr>
        <w:t>Kỳ đầu = ngày phát hành</w:t>
      </w:r>
    </w:p>
    <w:p w14:paraId="00E6DA74" w14:textId="77777777" w:rsidR="00D47192" w:rsidRPr="00C4074A" w:rsidRDefault="00D47192" w:rsidP="00D47192">
      <w:pPr>
        <w:pStyle w:val="ListParagraph"/>
        <w:numPr>
          <w:ilvl w:val="3"/>
          <w:numId w:val="3"/>
        </w:numPr>
        <w:rPr>
          <w:lang w:bidi="en-US"/>
        </w:rPr>
      </w:pPr>
      <w:r w:rsidRPr="00C4074A">
        <w:rPr>
          <w:lang w:bidi="en-US"/>
        </w:rPr>
        <w:t>Kỳ sau = todate của kỳ trước đó</w:t>
      </w:r>
    </w:p>
    <w:p w14:paraId="33574299" w14:textId="77777777" w:rsidR="00D47192" w:rsidRPr="00C4074A" w:rsidRDefault="00D47192" w:rsidP="00D47192">
      <w:pPr>
        <w:pStyle w:val="ListParagraph"/>
        <w:numPr>
          <w:ilvl w:val="2"/>
          <w:numId w:val="3"/>
        </w:numPr>
        <w:rPr>
          <w:lang w:bidi="en-US"/>
        </w:rPr>
      </w:pPr>
      <w:r w:rsidRPr="00C4074A">
        <w:rPr>
          <w:lang w:bidi="en-US"/>
        </w:rPr>
        <w:t>Todate: Đến ngày</w:t>
      </w:r>
    </w:p>
    <w:p w14:paraId="35A2B2BD" w14:textId="4060E867" w:rsidR="00D47192" w:rsidRPr="00C4074A" w:rsidRDefault="00D47192" w:rsidP="00D47192">
      <w:pPr>
        <w:pStyle w:val="ListParagraph"/>
        <w:numPr>
          <w:ilvl w:val="3"/>
          <w:numId w:val="3"/>
        </w:numPr>
        <w:rPr>
          <w:lang w:bidi="en-US"/>
        </w:rPr>
      </w:pPr>
      <w:r w:rsidRPr="00C4074A">
        <w:rPr>
          <w:lang w:bidi="en-US"/>
        </w:rPr>
        <w:t xml:space="preserve">Kỳ đầu = ngày </w:t>
      </w:r>
      <w:del w:id="239" w:author="Microsoft account" w:date="2021-09-01T17:15:00Z">
        <w:r w:rsidRPr="00C4074A" w:rsidDel="00AE2DEF">
          <w:rPr>
            <w:lang w:bidi="en-US"/>
          </w:rPr>
          <w:delText xml:space="preserve">trả </w:delText>
        </w:r>
      </w:del>
      <w:ins w:id="240" w:author="Microsoft account" w:date="2021-09-01T17:15:00Z">
        <w:r w:rsidR="00AE2DEF">
          <w:rPr>
            <w:lang w:bidi="en-US"/>
          </w:rPr>
          <w:t>tính</w:t>
        </w:r>
        <w:r w:rsidR="00AE2DEF" w:rsidRPr="00C4074A">
          <w:rPr>
            <w:lang w:bidi="en-US"/>
          </w:rPr>
          <w:t xml:space="preserve"> </w:t>
        </w:r>
      </w:ins>
      <w:r w:rsidRPr="00C4074A">
        <w:rPr>
          <w:lang w:bidi="en-US"/>
        </w:rPr>
        <w:t>lãi đầu tiên</w:t>
      </w:r>
    </w:p>
    <w:p w14:paraId="3DAFC2C2" w14:textId="18756B3C" w:rsidR="00D47192" w:rsidRPr="00C4074A" w:rsidRDefault="00D47192" w:rsidP="00D47192">
      <w:pPr>
        <w:pStyle w:val="ListParagraph"/>
        <w:numPr>
          <w:ilvl w:val="3"/>
          <w:numId w:val="3"/>
        </w:numPr>
        <w:rPr>
          <w:lang w:bidi="en-US"/>
        </w:rPr>
      </w:pPr>
      <w:r w:rsidRPr="00C4074A">
        <w:rPr>
          <w:lang w:bidi="en-US"/>
        </w:rPr>
        <w:t xml:space="preserve">Kỳ sau = ngày </w:t>
      </w:r>
      <w:del w:id="241" w:author="Microsoft account" w:date="2021-09-01T17:15:00Z">
        <w:r w:rsidRPr="00C4074A" w:rsidDel="00AE2DEF">
          <w:rPr>
            <w:lang w:bidi="en-US"/>
          </w:rPr>
          <w:delText xml:space="preserve">trả </w:delText>
        </w:r>
      </w:del>
      <w:ins w:id="242" w:author="Microsoft account" w:date="2021-09-01T17:15:00Z">
        <w:r w:rsidR="00AE2DEF">
          <w:rPr>
            <w:lang w:bidi="en-US"/>
          </w:rPr>
          <w:t>tính</w:t>
        </w:r>
        <w:r w:rsidR="00AE2DEF" w:rsidRPr="00C4074A">
          <w:rPr>
            <w:lang w:bidi="en-US"/>
          </w:rPr>
          <w:t xml:space="preserve"> </w:t>
        </w:r>
      </w:ins>
      <w:r w:rsidRPr="00C4074A">
        <w:rPr>
          <w:lang w:bidi="en-US"/>
        </w:rPr>
        <w:t xml:space="preserve">lãi đầu tiên + n </w:t>
      </w:r>
      <w:del w:id="243" w:author="Microsoft account" w:date="2021-09-01T17:16:00Z">
        <w:r w:rsidRPr="00C4074A" w:rsidDel="00AE2DEF">
          <w:rPr>
            <w:lang w:bidi="en-US"/>
          </w:rPr>
          <w:delText xml:space="preserve">x </w:delText>
        </w:r>
      </w:del>
      <w:ins w:id="244" w:author="Microsoft account" w:date="2021-09-01T17:16:00Z">
        <w:r w:rsidR="00AE2DEF">
          <w:rPr>
            <w:lang w:bidi="en-US"/>
          </w:rPr>
          <w:t>*</w:t>
        </w:r>
        <w:r w:rsidR="00AE2DEF" w:rsidRPr="00C4074A">
          <w:rPr>
            <w:lang w:bidi="en-US"/>
          </w:rPr>
          <w:t xml:space="preserve"> </w:t>
        </w:r>
      </w:ins>
      <w:r w:rsidRPr="00C4074A">
        <w:rPr>
          <w:lang w:bidi="en-US"/>
        </w:rPr>
        <w:t xml:space="preserve">chu kỳ </w:t>
      </w:r>
      <w:del w:id="245" w:author="Microsoft account" w:date="2021-09-01T17:16:00Z">
        <w:r w:rsidRPr="00C4074A" w:rsidDel="00AE2DEF">
          <w:rPr>
            <w:lang w:bidi="en-US"/>
          </w:rPr>
          <w:delText xml:space="preserve">trả </w:delText>
        </w:r>
      </w:del>
      <w:ins w:id="246" w:author="Microsoft account" w:date="2021-09-01T17:16:00Z">
        <w:r w:rsidR="00AE2DEF">
          <w:rPr>
            <w:lang w:bidi="en-US"/>
          </w:rPr>
          <w:t>tính</w:t>
        </w:r>
        <w:r w:rsidR="00AE2DEF" w:rsidRPr="00C4074A">
          <w:rPr>
            <w:lang w:bidi="en-US"/>
          </w:rPr>
          <w:t xml:space="preserve"> </w:t>
        </w:r>
      </w:ins>
      <w:r w:rsidRPr="00C4074A">
        <w:rPr>
          <w:lang w:bidi="en-US"/>
        </w:rPr>
        <w:t>lãi</w:t>
      </w:r>
    </w:p>
    <w:p w14:paraId="1ACF5037" w14:textId="77777777" w:rsidR="00D47192" w:rsidRPr="00C4074A" w:rsidRDefault="00D47192" w:rsidP="00D47192">
      <w:pPr>
        <w:pStyle w:val="ListParagraph"/>
        <w:numPr>
          <w:ilvl w:val="2"/>
          <w:numId w:val="3"/>
        </w:numPr>
        <w:rPr>
          <w:lang w:bidi="en-US"/>
        </w:rPr>
      </w:pPr>
      <w:r w:rsidRPr="00C4074A">
        <w:rPr>
          <w:lang w:bidi="en-US"/>
        </w:rPr>
        <w:t>Days = Số ngày tính lãi = todate– fromdate</w:t>
      </w:r>
    </w:p>
    <w:p w14:paraId="1E450940" w14:textId="77777777" w:rsidR="00D47192" w:rsidRPr="00C4074A" w:rsidRDefault="00D47192" w:rsidP="00D47192">
      <w:pPr>
        <w:pStyle w:val="ListParagraph"/>
        <w:numPr>
          <w:ilvl w:val="2"/>
          <w:numId w:val="3"/>
        </w:numPr>
        <w:rPr>
          <w:lang w:bidi="en-US"/>
        </w:rPr>
      </w:pPr>
      <w:r w:rsidRPr="00C4074A">
        <w:rPr>
          <w:lang w:bidi="en-US"/>
        </w:rPr>
        <w:t>Amount = Lãi = Parvalue * Intrate / Intbaseddofy * Days</w:t>
      </w:r>
    </w:p>
    <w:p w14:paraId="5980A9BA" w14:textId="77777777" w:rsidR="00D47192" w:rsidRDefault="00D47192" w:rsidP="00D47192">
      <w:pPr>
        <w:pStyle w:val="ListParagraph"/>
        <w:numPr>
          <w:ilvl w:val="2"/>
          <w:numId w:val="3"/>
        </w:numPr>
        <w:rPr>
          <w:lang w:bidi="en-US"/>
        </w:rPr>
      </w:pPr>
      <w:r w:rsidRPr="00C4074A">
        <w:rPr>
          <w:lang w:bidi="en-US"/>
        </w:rPr>
        <w:t>reviewdt: Ngày xác định LS =&gt; Xác định kỳ nào lãi suất thả nổi và điều chỉnh theo chu kỳ review thì cập nhật reviewdt = fromdate +/- số ngày làm việc theo assetdtl.reviewdate đã khai báo. Kỳ trả lãi mà ko phải kỳ điều chỉnh lãi suất =&gt; để = NULL</w:t>
      </w:r>
    </w:p>
    <w:p w14:paraId="3A7117C9" w14:textId="13D5F789" w:rsidR="00F92BA3" w:rsidRPr="00C4074A" w:rsidRDefault="00F92BA3" w:rsidP="00F92BA3">
      <w:pPr>
        <w:pStyle w:val="ListParagraph"/>
        <w:numPr>
          <w:ilvl w:val="2"/>
          <w:numId w:val="3"/>
        </w:numPr>
        <w:rPr>
          <w:lang w:bidi="en-US"/>
        </w:rPr>
      </w:pPr>
      <w:r>
        <w:rPr>
          <w:lang w:bidi="en-US"/>
        </w:rPr>
        <w:t>reportdt</w:t>
      </w:r>
      <w:r w:rsidRPr="00C4074A">
        <w:rPr>
          <w:lang w:bidi="en-US"/>
        </w:rPr>
        <w:t xml:space="preserve">: Ngày </w:t>
      </w:r>
      <w:r>
        <w:rPr>
          <w:lang w:bidi="en-US"/>
        </w:rPr>
        <w:t>chốt số dư hưởng quyền</w:t>
      </w:r>
      <w:r w:rsidRPr="00C4074A">
        <w:rPr>
          <w:lang w:bidi="en-US"/>
        </w:rPr>
        <w:t xml:space="preserve"> =&gt; = fromdate +/- số ngày làm việc theo assetdtl.</w:t>
      </w:r>
      <w:r>
        <w:rPr>
          <w:lang w:bidi="en-US"/>
        </w:rPr>
        <w:t>balancereportdate</w:t>
      </w:r>
      <w:r w:rsidRPr="00C4074A">
        <w:rPr>
          <w:lang w:bidi="en-US"/>
        </w:rPr>
        <w:t xml:space="preserve"> đã khai báo. </w:t>
      </w:r>
    </w:p>
    <w:p w14:paraId="37FC175E" w14:textId="77777777" w:rsidR="00D47192" w:rsidRPr="00C4074A" w:rsidRDefault="00D47192" w:rsidP="00D47192">
      <w:pPr>
        <w:pStyle w:val="ListParagraph"/>
        <w:numPr>
          <w:ilvl w:val="2"/>
          <w:numId w:val="3"/>
        </w:numPr>
        <w:rPr>
          <w:lang w:bidi="en-US"/>
        </w:rPr>
      </w:pPr>
      <w:r w:rsidRPr="00C4074A">
        <w:rPr>
          <w:lang w:bidi="en-US"/>
        </w:rPr>
        <w:t>status: A</w:t>
      </w:r>
    </w:p>
    <w:p w14:paraId="5D193FF9" w14:textId="77777777" w:rsidR="00D47192" w:rsidRPr="00C4074A" w:rsidRDefault="00D47192" w:rsidP="00D47192">
      <w:pPr>
        <w:pStyle w:val="ListParagraph"/>
        <w:numPr>
          <w:ilvl w:val="2"/>
          <w:numId w:val="3"/>
        </w:numPr>
        <w:rPr>
          <w:lang w:bidi="en-US"/>
        </w:rPr>
      </w:pPr>
      <w:r w:rsidRPr="00C4074A">
        <w:rPr>
          <w:lang w:bidi="en-US"/>
        </w:rPr>
        <w:t>pstatus: NULL</w:t>
      </w:r>
    </w:p>
    <w:p w14:paraId="2CB81098" w14:textId="77777777" w:rsidR="00D47192" w:rsidRPr="00C4074A" w:rsidRDefault="00D47192" w:rsidP="00D47192">
      <w:pPr>
        <w:pStyle w:val="ListParagraph"/>
        <w:numPr>
          <w:ilvl w:val="2"/>
          <w:numId w:val="3"/>
        </w:numPr>
        <w:rPr>
          <w:lang w:bidi="en-US"/>
        </w:rPr>
      </w:pPr>
      <w:r w:rsidRPr="00C4074A">
        <w:rPr>
          <w:lang w:bidi="en-US"/>
        </w:rPr>
        <w:t>lastchange: ngày giờ hệ thống</w:t>
      </w:r>
    </w:p>
    <w:p w14:paraId="2C616898" w14:textId="77777777" w:rsidR="00D47192" w:rsidRPr="00C4074A" w:rsidRDefault="00D47192" w:rsidP="00D47192">
      <w:pPr>
        <w:pStyle w:val="ListParagraph"/>
        <w:numPr>
          <w:ilvl w:val="1"/>
          <w:numId w:val="3"/>
        </w:numPr>
        <w:rPr>
          <w:lang w:bidi="en-US"/>
        </w:rPr>
      </w:pPr>
      <w:r w:rsidRPr="00C4074A">
        <w:rPr>
          <w:lang w:bidi="en-US"/>
        </w:rPr>
        <w:t>Tự động gen lịch thanh toán lãi cho KH payment_schd</w:t>
      </w:r>
    </w:p>
    <w:p w14:paraId="2FF64CBC" w14:textId="77777777" w:rsidR="00D47192" w:rsidRPr="00C4074A" w:rsidRDefault="00D47192" w:rsidP="00D47192">
      <w:pPr>
        <w:pStyle w:val="ListParagraph"/>
        <w:numPr>
          <w:ilvl w:val="2"/>
          <w:numId w:val="3"/>
        </w:numPr>
        <w:rPr>
          <w:lang w:bidi="en-US"/>
        </w:rPr>
      </w:pPr>
      <w:r w:rsidRPr="00C4074A">
        <w:rPr>
          <w:lang w:bidi="en-US"/>
        </w:rPr>
        <w:t>Lịch trả lãi</w:t>
      </w:r>
    </w:p>
    <w:p w14:paraId="16EAA702" w14:textId="77777777" w:rsidR="00D47192" w:rsidRPr="00C4074A" w:rsidRDefault="00D47192" w:rsidP="00D47192">
      <w:pPr>
        <w:pStyle w:val="ListParagraph"/>
        <w:numPr>
          <w:ilvl w:val="3"/>
          <w:numId w:val="3"/>
        </w:numPr>
        <w:rPr>
          <w:lang w:bidi="en-US"/>
        </w:rPr>
      </w:pPr>
      <w:r w:rsidRPr="00C4074A">
        <w:rPr>
          <w:lang w:bidi="en-US"/>
        </w:rPr>
        <w:t>Autoid: tự sinh</w:t>
      </w:r>
    </w:p>
    <w:p w14:paraId="4315C1FB" w14:textId="77777777" w:rsidR="00D47192" w:rsidRPr="00C4074A" w:rsidRDefault="00D47192" w:rsidP="00D47192">
      <w:pPr>
        <w:pStyle w:val="ListParagraph"/>
        <w:numPr>
          <w:ilvl w:val="3"/>
          <w:numId w:val="3"/>
        </w:numPr>
        <w:rPr>
          <w:lang w:bidi="en-US"/>
        </w:rPr>
      </w:pPr>
      <w:r w:rsidRPr="00C4074A">
        <w:rPr>
          <w:lang w:bidi="en-US"/>
        </w:rPr>
        <w:t>Symbol: mã tài sản</w:t>
      </w:r>
    </w:p>
    <w:p w14:paraId="34BF9440" w14:textId="77777777" w:rsidR="00D47192" w:rsidRPr="00C4074A" w:rsidRDefault="00D47192" w:rsidP="00D47192">
      <w:pPr>
        <w:pStyle w:val="ListParagraph"/>
        <w:numPr>
          <w:ilvl w:val="3"/>
          <w:numId w:val="3"/>
        </w:numPr>
        <w:rPr>
          <w:lang w:bidi="en-US"/>
        </w:rPr>
      </w:pPr>
      <w:r w:rsidRPr="00C4074A">
        <w:rPr>
          <w:lang w:bidi="en-US"/>
        </w:rPr>
        <w:t>Parvalue: mệnh giá</w:t>
      </w:r>
    </w:p>
    <w:p w14:paraId="5D877EBD" w14:textId="77777777" w:rsidR="00AE2DEF" w:rsidRPr="00AE2DEF" w:rsidRDefault="00AE2DEF" w:rsidP="00AE2DEF">
      <w:pPr>
        <w:pStyle w:val="ListParagraph"/>
        <w:numPr>
          <w:ilvl w:val="3"/>
          <w:numId w:val="3"/>
        </w:numPr>
        <w:rPr>
          <w:ins w:id="247" w:author="Microsoft account" w:date="2021-09-01T17:16:00Z"/>
          <w:lang w:bidi="en-US"/>
        </w:rPr>
      </w:pPr>
      <w:ins w:id="248" w:author="Microsoft account" w:date="2021-09-01T17:16:00Z">
        <w:r w:rsidRPr="00AE2DEF">
          <w:rPr>
            <w:lang w:bidi="en-US"/>
          </w:rPr>
          <w:t>Fromperiod &amp; Toperiod</w:t>
        </w:r>
      </w:ins>
    </w:p>
    <w:p w14:paraId="32160EE6" w14:textId="77777777" w:rsidR="00AE2DEF" w:rsidRPr="00AE2DEF" w:rsidRDefault="00AE2DEF" w:rsidP="00AE2DEF">
      <w:pPr>
        <w:pStyle w:val="ListParagraph"/>
        <w:numPr>
          <w:ilvl w:val="6"/>
          <w:numId w:val="3"/>
        </w:numPr>
        <w:ind w:left="3330"/>
        <w:rPr>
          <w:ins w:id="249" w:author="Microsoft account" w:date="2021-09-01T17:16:00Z"/>
          <w:lang w:bidi="en-US"/>
        </w:rPr>
      </w:pPr>
      <w:ins w:id="250" w:author="Microsoft account" w:date="2021-09-01T17:16:00Z">
        <w:r w:rsidRPr="00AE2DEF">
          <w:rPr>
            <w:lang w:bidi="en-US"/>
          </w:rPr>
          <w:t>Nếu chu kỳ tính lãi = chu kỳ trả lãi</w:t>
        </w:r>
      </w:ins>
    </w:p>
    <w:p w14:paraId="13465929" w14:textId="77777777" w:rsidR="00AE2DEF" w:rsidRPr="00AE2DEF" w:rsidRDefault="00AE2DEF" w:rsidP="00AE2DEF">
      <w:pPr>
        <w:pStyle w:val="ListParagraph"/>
        <w:numPr>
          <w:ilvl w:val="4"/>
          <w:numId w:val="3"/>
        </w:numPr>
        <w:rPr>
          <w:ins w:id="251" w:author="Microsoft account" w:date="2021-09-01T17:16:00Z"/>
          <w:lang w:bidi="en-US"/>
        </w:rPr>
      </w:pPr>
      <w:ins w:id="252" w:author="Microsoft account" w:date="2021-09-01T17:16:00Z">
        <w:r w:rsidRPr="00AE2DEF">
          <w:rPr>
            <w:lang w:bidi="en-US"/>
          </w:rPr>
          <w:t>Fromperiod: Từ kỳ</w:t>
        </w:r>
      </w:ins>
    </w:p>
    <w:p w14:paraId="0CD737F0" w14:textId="77777777" w:rsidR="00AE2DEF" w:rsidRPr="00AE2DEF" w:rsidRDefault="00AE2DEF" w:rsidP="00AE2DEF">
      <w:pPr>
        <w:pStyle w:val="ListParagraph"/>
        <w:numPr>
          <w:ilvl w:val="5"/>
          <w:numId w:val="3"/>
        </w:numPr>
        <w:rPr>
          <w:ins w:id="253" w:author="Microsoft account" w:date="2021-09-01T17:16:00Z"/>
          <w:lang w:bidi="en-US"/>
        </w:rPr>
      </w:pPr>
      <w:ins w:id="254" w:author="Microsoft account" w:date="2021-09-01T17:16:00Z">
        <w:r w:rsidRPr="00AE2DEF">
          <w:rPr>
            <w:lang w:bidi="en-US"/>
          </w:rPr>
          <w:t>Kỳ đầu = 1</w:t>
        </w:r>
      </w:ins>
    </w:p>
    <w:p w14:paraId="3789B4F3" w14:textId="77777777" w:rsidR="00AE2DEF" w:rsidRPr="00AE2DEF" w:rsidRDefault="00AE2DEF" w:rsidP="00AE2DEF">
      <w:pPr>
        <w:pStyle w:val="ListParagraph"/>
        <w:numPr>
          <w:ilvl w:val="5"/>
          <w:numId w:val="3"/>
        </w:numPr>
        <w:rPr>
          <w:ins w:id="255" w:author="Microsoft account" w:date="2021-09-01T17:16:00Z"/>
          <w:lang w:bidi="en-US"/>
        </w:rPr>
      </w:pPr>
      <w:ins w:id="256" w:author="Microsoft account" w:date="2021-09-01T17:16:00Z">
        <w:r w:rsidRPr="00AE2DEF">
          <w:rPr>
            <w:lang w:bidi="en-US"/>
          </w:rPr>
          <w:t>Các kỳ sau = fromperiod của kỳ trước + 1</w:t>
        </w:r>
      </w:ins>
    </w:p>
    <w:p w14:paraId="38EFA20C" w14:textId="77777777" w:rsidR="00AE2DEF" w:rsidRPr="00AE2DEF" w:rsidRDefault="00AE2DEF" w:rsidP="00AE2DEF">
      <w:pPr>
        <w:pStyle w:val="ListParagraph"/>
        <w:numPr>
          <w:ilvl w:val="5"/>
          <w:numId w:val="3"/>
        </w:numPr>
        <w:rPr>
          <w:ins w:id="257" w:author="Microsoft account" w:date="2021-09-01T17:16:00Z"/>
          <w:lang w:bidi="en-US"/>
        </w:rPr>
      </w:pPr>
      <w:ins w:id="258" w:author="Microsoft account" w:date="2021-09-01T17:16:00Z">
        <w:r w:rsidRPr="00AE2DEF">
          <w:rPr>
            <w:lang w:bidi="en-US"/>
          </w:rPr>
          <w:t>Chỉ sinh đến giá trị kỳ tính lãi lớn nhất của tài sản</w:t>
        </w:r>
      </w:ins>
    </w:p>
    <w:p w14:paraId="5C28830B" w14:textId="77777777" w:rsidR="00AE2DEF" w:rsidRPr="00AE2DEF" w:rsidRDefault="00AE2DEF" w:rsidP="00AE2DEF">
      <w:pPr>
        <w:pStyle w:val="ListParagraph"/>
        <w:numPr>
          <w:ilvl w:val="4"/>
          <w:numId w:val="3"/>
        </w:numPr>
        <w:rPr>
          <w:ins w:id="259" w:author="Microsoft account" w:date="2021-09-01T17:16:00Z"/>
          <w:lang w:bidi="en-US"/>
        </w:rPr>
      </w:pPr>
      <w:ins w:id="260" w:author="Microsoft account" w:date="2021-09-01T17:16:00Z">
        <w:r w:rsidRPr="00AE2DEF">
          <w:rPr>
            <w:lang w:bidi="en-US"/>
          </w:rPr>
          <w:t>Toperiod: Đến kỳ = Fromperiod</w:t>
        </w:r>
      </w:ins>
    </w:p>
    <w:p w14:paraId="1938314A" w14:textId="77777777" w:rsidR="00AE2DEF" w:rsidRPr="00AE2DEF" w:rsidRDefault="00AE2DEF" w:rsidP="00AE2DEF">
      <w:pPr>
        <w:pStyle w:val="ListParagraph"/>
        <w:numPr>
          <w:ilvl w:val="6"/>
          <w:numId w:val="3"/>
        </w:numPr>
        <w:ind w:left="3330"/>
        <w:rPr>
          <w:ins w:id="261" w:author="Microsoft account" w:date="2021-09-01T17:16:00Z"/>
          <w:lang w:bidi="en-US"/>
        </w:rPr>
      </w:pPr>
      <w:ins w:id="262" w:author="Microsoft account" w:date="2021-09-01T17:16:00Z">
        <w:r w:rsidRPr="00AE2DEF">
          <w:rPr>
            <w:lang w:bidi="en-US"/>
          </w:rPr>
          <w:t>Nếu chu kỳ trả lãi &gt; chu kỳ tính lãi (ví dụ chu kỳ tính lãi = Q, chu kỳ trả lãi = Y) =&gt; Tính 1 kỳ trả lãi sẽ trả cho mấy kỳ tính lãi =&gt; sinh fromperiod &amp; toperiod tương ứng</w:t>
        </w:r>
      </w:ins>
    </w:p>
    <w:p w14:paraId="1BC793C4" w14:textId="77777777" w:rsidR="00AE2DEF" w:rsidRPr="00AE2DEF" w:rsidRDefault="00AE2DEF" w:rsidP="00AE2DEF">
      <w:pPr>
        <w:pStyle w:val="ListParagraph"/>
        <w:ind w:left="3330"/>
        <w:rPr>
          <w:ins w:id="263" w:author="Microsoft account" w:date="2021-09-01T17:16:00Z"/>
          <w:lang w:bidi="en-US"/>
        </w:rPr>
      </w:pPr>
    </w:p>
    <w:p w14:paraId="527C7C4D" w14:textId="77777777" w:rsidR="00AE2DEF" w:rsidRPr="00AE2DEF" w:rsidRDefault="00AE2DEF" w:rsidP="00AE2DEF">
      <w:pPr>
        <w:pStyle w:val="ListParagraph"/>
        <w:numPr>
          <w:ilvl w:val="3"/>
          <w:numId w:val="3"/>
        </w:numPr>
        <w:rPr>
          <w:ins w:id="264" w:author="Microsoft account" w:date="2021-09-01T17:16:00Z"/>
          <w:lang w:bidi="en-US"/>
        </w:rPr>
      </w:pPr>
      <w:ins w:id="265" w:author="Microsoft account" w:date="2021-09-01T17:16:00Z">
        <w:r w:rsidRPr="00AE2DEF">
          <w:rPr>
            <w:lang w:bidi="en-US"/>
          </w:rPr>
          <w:t>Valuedt: Ngày trả lãi cho KH = intschd.todate của kỳ tính lãi toperiod. Nếu todate là ngày nghỉ =&gt; valuedt = ngày làm việc tiếp theo</w:t>
        </w:r>
      </w:ins>
    </w:p>
    <w:p w14:paraId="34A71B77" w14:textId="47787340" w:rsidR="00D47192" w:rsidRPr="00C4074A" w:rsidDel="00AE2DEF" w:rsidRDefault="00D47192" w:rsidP="00D47192">
      <w:pPr>
        <w:pStyle w:val="ListParagraph"/>
        <w:numPr>
          <w:ilvl w:val="3"/>
          <w:numId w:val="3"/>
        </w:numPr>
        <w:rPr>
          <w:del w:id="266" w:author="Microsoft account" w:date="2021-09-01T17:16:00Z"/>
          <w:lang w:bidi="en-US"/>
        </w:rPr>
      </w:pPr>
      <w:del w:id="267" w:author="Microsoft account" w:date="2021-09-01T17:16:00Z">
        <w:r w:rsidRPr="00C4074A" w:rsidDel="00AE2DEF">
          <w:rPr>
            <w:lang w:bidi="en-US"/>
          </w:rPr>
          <w:delText>Fromperiod: Từ kỳ</w:delText>
        </w:r>
      </w:del>
    </w:p>
    <w:p w14:paraId="09D57143" w14:textId="202B885F" w:rsidR="00D47192" w:rsidRPr="00C4074A" w:rsidDel="00AE2DEF" w:rsidRDefault="00D47192" w:rsidP="00D47192">
      <w:pPr>
        <w:pStyle w:val="ListParagraph"/>
        <w:numPr>
          <w:ilvl w:val="4"/>
          <w:numId w:val="3"/>
        </w:numPr>
        <w:rPr>
          <w:del w:id="268" w:author="Microsoft account" w:date="2021-09-01T17:16:00Z"/>
          <w:lang w:bidi="en-US"/>
        </w:rPr>
      </w:pPr>
      <w:del w:id="269" w:author="Microsoft account" w:date="2021-09-01T17:16:00Z">
        <w:r w:rsidRPr="00C4074A" w:rsidDel="00AE2DEF">
          <w:rPr>
            <w:lang w:bidi="en-US"/>
          </w:rPr>
          <w:delText>Kỳ đầu = 1</w:delText>
        </w:r>
      </w:del>
    </w:p>
    <w:p w14:paraId="5C66C053" w14:textId="54DCAA9C" w:rsidR="00D47192" w:rsidRPr="00C4074A" w:rsidDel="00AE2DEF" w:rsidRDefault="00D47192" w:rsidP="00D47192">
      <w:pPr>
        <w:pStyle w:val="ListParagraph"/>
        <w:numPr>
          <w:ilvl w:val="4"/>
          <w:numId w:val="3"/>
        </w:numPr>
        <w:rPr>
          <w:del w:id="270" w:author="Microsoft account" w:date="2021-09-01T17:16:00Z"/>
          <w:lang w:bidi="en-US"/>
        </w:rPr>
      </w:pPr>
      <w:del w:id="271" w:author="Microsoft account" w:date="2021-09-01T17:16:00Z">
        <w:r w:rsidRPr="00C4074A" w:rsidDel="00AE2DEF">
          <w:rPr>
            <w:lang w:bidi="en-US"/>
          </w:rPr>
          <w:delText>Các kỳ sau = fromperiod của kỳ trước + 1</w:delText>
        </w:r>
      </w:del>
    </w:p>
    <w:p w14:paraId="6CED17B3" w14:textId="4BCBF8B5" w:rsidR="00D47192" w:rsidRPr="00C4074A" w:rsidDel="00AE2DEF" w:rsidRDefault="00D47192" w:rsidP="00D47192">
      <w:pPr>
        <w:pStyle w:val="ListParagraph"/>
        <w:numPr>
          <w:ilvl w:val="4"/>
          <w:numId w:val="3"/>
        </w:numPr>
        <w:rPr>
          <w:del w:id="272" w:author="Microsoft account" w:date="2021-09-01T17:16:00Z"/>
          <w:lang w:bidi="en-US"/>
        </w:rPr>
      </w:pPr>
      <w:del w:id="273" w:author="Microsoft account" w:date="2021-09-01T17:16:00Z">
        <w:r w:rsidRPr="00C4074A" w:rsidDel="00AE2DEF">
          <w:rPr>
            <w:lang w:bidi="en-US"/>
          </w:rPr>
          <w:delText>Chỉ sinh đến giá trị kỳ tính lãi lớn nhất của tài sản</w:delText>
        </w:r>
      </w:del>
    </w:p>
    <w:p w14:paraId="5EB32F47" w14:textId="08FC6479" w:rsidR="00D47192" w:rsidRPr="00C4074A" w:rsidDel="00AE2DEF" w:rsidRDefault="00D47192" w:rsidP="00D47192">
      <w:pPr>
        <w:pStyle w:val="ListParagraph"/>
        <w:numPr>
          <w:ilvl w:val="3"/>
          <w:numId w:val="3"/>
        </w:numPr>
        <w:rPr>
          <w:del w:id="274" w:author="Microsoft account" w:date="2021-09-01T17:16:00Z"/>
          <w:lang w:bidi="en-US"/>
        </w:rPr>
      </w:pPr>
      <w:del w:id="275" w:author="Microsoft account" w:date="2021-09-01T17:16:00Z">
        <w:r w:rsidRPr="00C4074A" w:rsidDel="00AE2DEF">
          <w:rPr>
            <w:lang w:bidi="en-US"/>
          </w:rPr>
          <w:delText>Toperiod: Đến kỳ = Fromperiod</w:delText>
        </w:r>
      </w:del>
    </w:p>
    <w:p w14:paraId="1B299D5F" w14:textId="07D3A5AC" w:rsidR="00D47192" w:rsidRPr="00C4074A" w:rsidDel="00AE2DEF" w:rsidRDefault="00D47192" w:rsidP="00D47192">
      <w:pPr>
        <w:pStyle w:val="ListParagraph"/>
        <w:numPr>
          <w:ilvl w:val="3"/>
          <w:numId w:val="3"/>
        </w:numPr>
        <w:rPr>
          <w:del w:id="276" w:author="Microsoft account" w:date="2021-09-01T17:16:00Z"/>
          <w:lang w:bidi="en-US"/>
        </w:rPr>
      </w:pPr>
      <w:del w:id="277" w:author="Microsoft account" w:date="2021-09-01T17:16:00Z">
        <w:r w:rsidRPr="00C4074A" w:rsidDel="00AE2DEF">
          <w:rPr>
            <w:lang w:bidi="en-US"/>
          </w:rPr>
          <w:delText>Valuedt: Ngày trả lãi cho KH = todate</w:delText>
        </w:r>
      </w:del>
    </w:p>
    <w:p w14:paraId="26DF077C" w14:textId="77777777" w:rsidR="00D47192" w:rsidRPr="00C4074A" w:rsidRDefault="00D47192" w:rsidP="00D47192">
      <w:pPr>
        <w:pStyle w:val="ListParagraph"/>
        <w:numPr>
          <w:ilvl w:val="3"/>
          <w:numId w:val="3"/>
        </w:numPr>
        <w:rPr>
          <w:lang w:bidi="en-US"/>
        </w:rPr>
      </w:pPr>
      <w:r w:rsidRPr="00C4074A">
        <w:rPr>
          <w:lang w:bidi="en-US"/>
        </w:rPr>
        <w:t>Paytype = ‘INT’</w:t>
      </w:r>
    </w:p>
    <w:p w14:paraId="552EE13C" w14:textId="6E1BED0A" w:rsidR="00D47192" w:rsidRPr="00C4074A" w:rsidRDefault="00D47192" w:rsidP="00D47192">
      <w:pPr>
        <w:pStyle w:val="ListParagraph"/>
        <w:numPr>
          <w:ilvl w:val="3"/>
          <w:numId w:val="3"/>
        </w:numPr>
        <w:rPr>
          <w:lang w:bidi="en-US"/>
        </w:rPr>
      </w:pPr>
      <w:r w:rsidRPr="00C4074A">
        <w:rPr>
          <w:lang w:bidi="en-US"/>
        </w:rPr>
        <w:t xml:space="preserve">Days = </w:t>
      </w:r>
      <w:del w:id="278" w:author="Microsoft account" w:date="2021-09-01T17:49:00Z">
        <w:r w:rsidRPr="00C4074A" w:rsidDel="0070149F">
          <w:rPr>
            <w:lang w:bidi="en-US"/>
          </w:rPr>
          <w:delText>todate– fromdate của kỳ tính lãi tương ứng lấy từ intschd</w:delText>
        </w:r>
      </w:del>
      <w:ins w:id="279" w:author="Microsoft account" w:date="2021-09-01T17:49:00Z">
        <w:r w:rsidR="0070149F">
          <w:rPr>
            <w:lang w:bidi="en-US"/>
          </w:rPr>
          <w:t>không dùng (=NULL)</w:t>
        </w:r>
      </w:ins>
    </w:p>
    <w:p w14:paraId="028395B0" w14:textId="77777777" w:rsidR="00D47192" w:rsidRPr="00C4074A" w:rsidRDefault="00D47192" w:rsidP="00D47192">
      <w:pPr>
        <w:pStyle w:val="ListParagraph"/>
        <w:numPr>
          <w:ilvl w:val="3"/>
          <w:numId w:val="3"/>
        </w:numPr>
        <w:rPr>
          <w:lang w:bidi="en-US"/>
        </w:rPr>
      </w:pPr>
      <w:r w:rsidRPr="00C4074A">
        <w:rPr>
          <w:lang w:bidi="en-US"/>
        </w:rPr>
        <w:t>Ratio: 100</w:t>
      </w:r>
    </w:p>
    <w:p w14:paraId="0D124114" w14:textId="7D6939E3" w:rsidR="00D47192" w:rsidRPr="00C4074A" w:rsidRDefault="00D47192" w:rsidP="00D47192">
      <w:pPr>
        <w:pStyle w:val="ListParagraph"/>
        <w:numPr>
          <w:ilvl w:val="3"/>
          <w:numId w:val="3"/>
        </w:numPr>
        <w:rPr>
          <w:lang w:bidi="en-US"/>
        </w:rPr>
      </w:pPr>
      <w:r w:rsidRPr="00C4074A">
        <w:rPr>
          <w:lang w:bidi="en-US"/>
        </w:rPr>
        <w:t xml:space="preserve">Amount: </w:t>
      </w:r>
      <w:ins w:id="280" w:author="Microsoft account" w:date="2021-09-01T17:48:00Z">
        <w:r w:rsidR="0070149F">
          <w:rPr>
            <w:lang w:bidi="en-US"/>
          </w:rPr>
          <w:t>Không dùng (=NULL)</w:t>
        </w:r>
      </w:ins>
    </w:p>
    <w:p w14:paraId="10576254" w14:textId="48DEBF96" w:rsidR="00D47192" w:rsidRPr="00C4074A" w:rsidDel="0070149F" w:rsidRDefault="00D47192" w:rsidP="00D47192">
      <w:pPr>
        <w:pStyle w:val="ListParagraph"/>
        <w:numPr>
          <w:ilvl w:val="4"/>
          <w:numId w:val="3"/>
        </w:numPr>
        <w:rPr>
          <w:del w:id="281" w:author="Microsoft account" w:date="2021-09-01T17:48:00Z"/>
          <w:lang w:bidi="en-US"/>
        </w:rPr>
      </w:pPr>
      <w:del w:id="282" w:author="Microsoft account" w:date="2021-09-01T17:48:00Z">
        <w:r w:rsidRPr="00C4074A" w:rsidDel="0070149F">
          <w:rPr>
            <w:lang w:bidi="en-US"/>
          </w:rPr>
          <w:delText>lấy các bản ghi trong intschd sao cho payment_schd.fromperiod &lt;= intschd.periodno &lt;= payment_schd.toperiod</w:delText>
        </w:r>
      </w:del>
    </w:p>
    <w:p w14:paraId="0363F49F" w14:textId="0552D36A" w:rsidR="00D47192" w:rsidRPr="00C4074A" w:rsidDel="0070149F" w:rsidRDefault="00D47192">
      <w:pPr>
        <w:pStyle w:val="ListParagraph"/>
        <w:numPr>
          <w:ilvl w:val="3"/>
          <w:numId w:val="3"/>
        </w:numPr>
        <w:rPr>
          <w:del w:id="283" w:author="Microsoft account" w:date="2021-09-01T17:49:00Z"/>
          <w:lang w:bidi="en-US"/>
        </w:rPr>
        <w:pPrChange w:id="284" w:author="Microsoft account" w:date="2021-09-01T17:49:00Z">
          <w:pPr>
            <w:pStyle w:val="ListParagraph"/>
            <w:numPr>
              <w:ilvl w:val="4"/>
              <w:numId w:val="3"/>
            </w:numPr>
            <w:ind w:left="3600" w:hanging="360"/>
          </w:pPr>
        </w:pPrChange>
      </w:pPr>
      <w:del w:id="285" w:author="Microsoft account" w:date="2021-09-01T17:48:00Z">
        <w:r w:rsidRPr="00C4074A" w:rsidDel="0070149F">
          <w:rPr>
            <w:lang w:bidi="en-US"/>
          </w:rPr>
          <w:delText>Tính tổngsố tiền lãi nhận được của các kỳ = SUM{ intschd.amount }</w:delText>
        </w:r>
      </w:del>
    </w:p>
    <w:p w14:paraId="2CAC2043" w14:textId="77777777" w:rsidR="00D47192" w:rsidRPr="00C4074A" w:rsidRDefault="00D47192" w:rsidP="0070149F">
      <w:pPr>
        <w:pStyle w:val="ListParagraph"/>
        <w:numPr>
          <w:ilvl w:val="3"/>
          <w:numId w:val="3"/>
        </w:numPr>
        <w:rPr>
          <w:lang w:bidi="en-US"/>
        </w:rPr>
      </w:pPr>
      <w:r w:rsidRPr="00C4074A">
        <w:rPr>
          <w:lang w:bidi="en-US"/>
        </w:rPr>
        <w:lastRenderedPageBreak/>
        <w:t>Status = ‘A’</w:t>
      </w:r>
    </w:p>
    <w:p w14:paraId="625E77C7" w14:textId="77777777" w:rsidR="00D47192" w:rsidRPr="00C4074A" w:rsidRDefault="00D47192" w:rsidP="00D47192">
      <w:pPr>
        <w:pStyle w:val="ListParagraph"/>
        <w:numPr>
          <w:ilvl w:val="3"/>
          <w:numId w:val="3"/>
        </w:numPr>
        <w:rPr>
          <w:lang w:bidi="en-US"/>
        </w:rPr>
      </w:pPr>
      <w:r w:rsidRPr="00C4074A">
        <w:rPr>
          <w:lang w:bidi="en-US"/>
        </w:rPr>
        <w:t>pstatus: NULL</w:t>
      </w:r>
    </w:p>
    <w:p w14:paraId="5D25EFC9" w14:textId="77777777" w:rsidR="00D47192" w:rsidRPr="00C4074A" w:rsidRDefault="00D47192" w:rsidP="00D47192">
      <w:pPr>
        <w:pStyle w:val="ListParagraph"/>
        <w:numPr>
          <w:ilvl w:val="3"/>
          <w:numId w:val="3"/>
        </w:numPr>
        <w:rPr>
          <w:lang w:bidi="en-US"/>
        </w:rPr>
      </w:pPr>
      <w:r w:rsidRPr="00C4074A">
        <w:rPr>
          <w:lang w:bidi="en-US"/>
        </w:rPr>
        <w:t>lastchange: ngày giờ hệ thống</w:t>
      </w:r>
    </w:p>
    <w:p w14:paraId="136CD620" w14:textId="77777777" w:rsidR="00D47192" w:rsidRPr="00C4074A" w:rsidRDefault="00D47192" w:rsidP="00D47192">
      <w:pPr>
        <w:pStyle w:val="ListParagraph"/>
        <w:numPr>
          <w:ilvl w:val="3"/>
          <w:numId w:val="3"/>
        </w:numPr>
        <w:rPr>
          <w:lang w:bidi="en-US"/>
        </w:rPr>
      </w:pPr>
      <w:r w:rsidRPr="00C4074A">
        <w:rPr>
          <w:lang w:bidi="en-US"/>
        </w:rPr>
        <w:t>castatus = ‘N’</w:t>
      </w:r>
    </w:p>
    <w:p w14:paraId="515F56E0" w14:textId="77777777" w:rsidR="00D47192" w:rsidRPr="00C4074A" w:rsidRDefault="00D47192" w:rsidP="00D47192">
      <w:pPr>
        <w:pStyle w:val="ListParagraph"/>
        <w:numPr>
          <w:ilvl w:val="2"/>
          <w:numId w:val="3"/>
        </w:numPr>
        <w:rPr>
          <w:lang w:bidi="en-US"/>
        </w:rPr>
      </w:pPr>
      <w:r w:rsidRPr="00C4074A">
        <w:rPr>
          <w:lang w:bidi="en-US"/>
        </w:rPr>
        <w:t>Lịch trả gốc</w:t>
      </w:r>
    </w:p>
    <w:p w14:paraId="5194B3A1" w14:textId="77777777" w:rsidR="00D47192" w:rsidRPr="00C4074A" w:rsidRDefault="00D47192" w:rsidP="00D47192">
      <w:pPr>
        <w:pStyle w:val="ListParagraph"/>
        <w:numPr>
          <w:ilvl w:val="3"/>
          <w:numId w:val="3"/>
        </w:numPr>
        <w:rPr>
          <w:lang w:bidi="en-US"/>
        </w:rPr>
      </w:pPr>
      <w:r w:rsidRPr="00C4074A">
        <w:rPr>
          <w:lang w:bidi="en-US"/>
        </w:rPr>
        <w:t>Autoid: tự sinh</w:t>
      </w:r>
    </w:p>
    <w:p w14:paraId="50BC02AD" w14:textId="77777777" w:rsidR="00D47192" w:rsidRPr="00C4074A" w:rsidRDefault="00D47192" w:rsidP="00D47192">
      <w:pPr>
        <w:pStyle w:val="ListParagraph"/>
        <w:numPr>
          <w:ilvl w:val="3"/>
          <w:numId w:val="3"/>
        </w:numPr>
        <w:rPr>
          <w:lang w:bidi="en-US"/>
        </w:rPr>
      </w:pPr>
      <w:r w:rsidRPr="00C4074A">
        <w:rPr>
          <w:lang w:bidi="en-US"/>
        </w:rPr>
        <w:t>Symbol: mã tài sản</w:t>
      </w:r>
    </w:p>
    <w:p w14:paraId="57BF82DC" w14:textId="77777777" w:rsidR="00D47192" w:rsidRPr="00C4074A" w:rsidRDefault="00D47192" w:rsidP="00D47192">
      <w:pPr>
        <w:pStyle w:val="ListParagraph"/>
        <w:numPr>
          <w:ilvl w:val="3"/>
          <w:numId w:val="3"/>
        </w:numPr>
        <w:rPr>
          <w:lang w:bidi="en-US"/>
        </w:rPr>
      </w:pPr>
      <w:r w:rsidRPr="00C4074A">
        <w:rPr>
          <w:lang w:bidi="en-US"/>
        </w:rPr>
        <w:t>Parvalue: mệnh giá</w:t>
      </w:r>
    </w:p>
    <w:p w14:paraId="690C0DDB" w14:textId="77777777" w:rsidR="00D47192" w:rsidRPr="00C4074A" w:rsidRDefault="00D47192" w:rsidP="00D47192">
      <w:pPr>
        <w:pStyle w:val="ListParagraph"/>
        <w:numPr>
          <w:ilvl w:val="3"/>
          <w:numId w:val="3"/>
        </w:numPr>
        <w:rPr>
          <w:lang w:bidi="en-US"/>
        </w:rPr>
      </w:pPr>
      <w:r w:rsidRPr="00C4074A">
        <w:rPr>
          <w:lang w:bidi="en-US"/>
        </w:rPr>
        <w:t>Fromperiod: NULL</w:t>
      </w:r>
    </w:p>
    <w:p w14:paraId="0E7C85E5" w14:textId="77777777" w:rsidR="00D47192" w:rsidRPr="00C4074A" w:rsidRDefault="00D47192" w:rsidP="00D47192">
      <w:pPr>
        <w:pStyle w:val="ListParagraph"/>
        <w:numPr>
          <w:ilvl w:val="3"/>
          <w:numId w:val="3"/>
        </w:numPr>
        <w:rPr>
          <w:lang w:bidi="en-US"/>
        </w:rPr>
      </w:pPr>
      <w:r w:rsidRPr="00C4074A">
        <w:rPr>
          <w:lang w:bidi="en-US"/>
        </w:rPr>
        <w:t>Toperiod: NULL</w:t>
      </w:r>
    </w:p>
    <w:p w14:paraId="5A2954EB" w14:textId="77777777" w:rsidR="00D47192" w:rsidRPr="00C4074A" w:rsidRDefault="00D47192" w:rsidP="00D47192">
      <w:pPr>
        <w:pStyle w:val="ListParagraph"/>
        <w:numPr>
          <w:ilvl w:val="3"/>
          <w:numId w:val="3"/>
        </w:numPr>
        <w:rPr>
          <w:lang w:bidi="en-US"/>
        </w:rPr>
      </w:pPr>
      <w:r w:rsidRPr="00C4074A">
        <w:rPr>
          <w:lang w:bidi="en-US"/>
        </w:rPr>
        <w:t>Valuedt: Ngày trả gốc cho KH = assetdtl.duedate</w:t>
      </w:r>
    </w:p>
    <w:p w14:paraId="175CEC3B" w14:textId="77777777" w:rsidR="00D47192" w:rsidRPr="00C4074A" w:rsidRDefault="00D47192" w:rsidP="00D47192">
      <w:pPr>
        <w:pStyle w:val="ListParagraph"/>
        <w:numPr>
          <w:ilvl w:val="3"/>
          <w:numId w:val="3"/>
        </w:numPr>
        <w:rPr>
          <w:lang w:bidi="en-US"/>
        </w:rPr>
      </w:pPr>
      <w:r w:rsidRPr="00C4074A">
        <w:rPr>
          <w:lang w:bidi="en-US"/>
        </w:rPr>
        <w:t>Paytype = ‘PRI’</w:t>
      </w:r>
    </w:p>
    <w:p w14:paraId="62DF5DFC" w14:textId="77777777" w:rsidR="00D47192" w:rsidRPr="00C4074A" w:rsidRDefault="00D47192" w:rsidP="00D47192">
      <w:pPr>
        <w:pStyle w:val="ListParagraph"/>
        <w:numPr>
          <w:ilvl w:val="3"/>
          <w:numId w:val="3"/>
        </w:numPr>
        <w:rPr>
          <w:lang w:bidi="en-US"/>
        </w:rPr>
      </w:pPr>
      <w:r w:rsidRPr="00C4074A">
        <w:rPr>
          <w:lang w:bidi="en-US"/>
        </w:rPr>
        <w:t>Days = NULL</w:t>
      </w:r>
    </w:p>
    <w:p w14:paraId="2E25827C" w14:textId="77777777" w:rsidR="00D47192" w:rsidRPr="00C4074A" w:rsidRDefault="00D47192" w:rsidP="00D47192">
      <w:pPr>
        <w:pStyle w:val="ListParagraph"/>
        <w:numPr>
          <w:ilvl w:val="3"/>
          <w:numId w:val="3"/>
        </w:numPr>
        <w:rPr>
          <w:lang w:bidi="en-US"/>
        </w:rPr>
      </w:pPr>
      <w:r w:rsidRPr="00C4074A">
        <w:rPr>
          <w:lang w:bidi="en-US"/>
        </w:rPr>
        <w:t>Ratio: 100</w:t>
      </w:r>
    </w:p>
    <w:p w14:paraId="700BA523" w14:textId="77777777" w:rsidR="00D47192" w:rsidRPr="00C4074A" w:rsidRDefault="00D47192" w:rsidP="00D47192">
      <w:pPr>
        <w:pStyle w:val="ListParagraph"/>
        <w:numPr>
          <w:ilvl w:val="3"/>
          <w:numId w:val="3"/>
        </w:numPr>
        <w:rPr>
          <w:lang w:bidi="en-US"/>
        </w:rPr>
      </w:pPr>
      <w:r w:rsidRPr="00C4074A">
        <w:rPr>
          <w:lang w:bidi="en-US"/>
        </w:rPr>
        <w:t>Amount: assetdtl.parvalue</w:t>
      </w:r>
    </w:p>
    <w:p w14:paraId="09CB249B" w14:textId="77777777" w:rsidR="00D47192" w:rsidRPr="00C4074A" w:rsidRDefault="00D47192" w:rsidP="00D47192">
      <w:pPr>
        <w:pStyle w:val="ListParagraph"/>
        <w:numPr>
          <w:ilvl w:val="3"/>
          <w:numId w:val="3"/>
        </w:numPr>
        <w:rPr>
          <w:lang w:bidi="en-US"/>
        </w:rPr>
      </w:pPr>
      <w:r w:rsidRPr="00C4074A">
        <w:rPr>
          <w:lang w:bidi="en-US"/>
        </w:rPr>
        <w:t>Status = ‘A’</w:t>
      </w:r>
    </w:p>
    <w:p w14:paraId="51480F92" w14:textId="77777777" w:rsidR="00D47192" w:rsidRPr="00C4074A" w:rsidRDefault="00D47192" w:rsidP="00D47192">
      <w:pPr>
        <w:pStyle w:val="ListParagraph"/>
        <w:numPr>
          <w:ilvl w:val="3"/>
          <w:numId w:val="3"/>
        </w:numPr>
        <w:rPr>
          <w:lang w:bidi="en-US"/>
        </w:rPr>
      </w:pPr>
      <w:r w:rsidRPr="00C4074A">
        <w:rPr>
          <w:lang w:bidi="en-US"/>
        </w:rPr>
        <w:t>pstatus: NULL</w:t>
      </w:r>
    </w:p>
    <w:p w14:paraId="548A35E5" w14:textId="77777777" w:rsidR="00D47192" w:rsidRPr="00C4074A" w:rsidRDefault="00D47192" w:rsidP="00D47192">
      <w:pPr>
        <w:pStyle w:val="ListParagraph"/>
        <w:numPr>
          <w:ilvl w:val="3"/>
          <w:numId w:val="3"/>
        </w:numPr>
        <w:rPr>
          <w:lang w:bidi="en-US"/>
        </w:rPr>
      </w:pPr>
      <w:r w:rsidRPr="00C4074A">
        <w:rPr>
          <w:lang w:bidi="en-US"/>
        </w:rPr>
        <w:t>lastchange: ngày giờ hệ thống</w:t>
      </w:r>
    </w:p>
    <w:p w14:paraId="55427492" w14:textId="77777777" w:rsidR="00D47192" w:rsidRPr="00C4074A" w:rsidRDefault="00D47192" w:rsidP="00D47192">
      <w:pPr>
        <w:pStyle w:val="ListParagraph"/>
        <w:numPr>
          <w:ilvl w:val="3"/>
          <w:numId w:val="3"/>
        </w:numPr>
        <w:rPr>
          <w:lang w:bidi="en-US"/>
        </w:rPr>
      </w:pPr>
      <w:r w:rsidRPr="00C4074A">
        <w:rPr>
          <w:lang w:bidi="en-US"/>
        </w:rPr>
        <w:t>Castatus = ‘N</w:t>
      </w:r>
    </w:p>
    <w:p w14:paraId="717EF1D5" w14:textId="77777777" w:rsidR="00D47192" w:rsidRPr="00C4074A" w:rsidRDefault="00D47192" w:rsidP="00D47192">
      <w:pPr>
        <w:pStyle w:val="ListParagraph"/>
        <w:numPr>
          <w:ilvl w:val="0"/>
          <w:numId w:val="3"/>
        </w:numPr>
        <w:rPr>
          <w:strike/>
          <w:lang w:bidi="en-US"/>
        </w:rPr>
      </w:pPr>
      <w:r w:rsidRPr="00C4074A">
        <w:rPr>
          <w:lang w:bidi="en-US"/>
        </w:rPr>
        <w:t>Khi xóa thông tin tài sản =&gt; phải xóa cả intschd, payment_schd</w:t>
      </w:r>
    </w:p>
    <w:p w14:paraId="2E106EB1" w14:textId="77777777" w:rsidR="00D47192" w:rsidRPr="00C4074A" w:rsidRDefault="00D47192" w:rsidP="00D47192">
      <w:pPr>
        <w:pStyle w:val="ListParagraph"/>
        <w:numPr>
          <w:ilvl w:val="0"/>
          <w:numId w:val="3"/>
        </w:numPr>
        <w:rPr>
          <w:lang w:bidi="en-US"/>
        </w:rPr>
      </w:pPr>
      <w:r w:rsidRPr="00C4074A">
        <w:rPr>
          <w:lang w:bidi="en-US"/>
        </w:rPr>
        <w:t>Quy tắc sửa tài sản</w:t>
      </w:r>
    </w:p>
    <w:p w14:paraId="47734EF2" w14:textId="77777777" w:rsidR="00D47192" w:rsidRPr="00C4074A" w:rsidRDefault="00D47192" w:rsidP="00D47192">
      <w:pPr>
        <w:pStyle w:val="ListParagraph"/>
        <w:numPr>
          <w:ilvl w:val="1"/>
          <w:numId w:val="3"/>
        </w:numPr>
        <w:rPr>
          <w:lang w:bidi="en-US"/>
        </w:rPr>
      </w:pPr>
      <w:r w:rsidRPr="00C4074A">
        <w:rPr>
          <w:lang w:bidi="en-US"/>
        </w:rPr>
        <w:t>Tài sản chưa duyệt =&gt; được phép sửa tất cả thông tin</w:t>
      </w:r>
    </w:p>
    <w:p w14:paraId="466E6760" w14:textId="77777777" w:rsidR="00D16579" w:rsidRPr="00C4074A" w:rsidRDefault="00D16579" w:rsidP="00D47192">
      <w:pPr>
        <w:pStyle w:val="ListParagraph"/>
        <w:numPr>
          <w:ilvl w:val="1"/>
          <w:numId w:val="3"/>
        </w:numPr>
        <w:rPr>
          <w:lang w:bidi="en-US"/>
        </w:rPr>
      </w:pPr>
      <w:r w:rsidRPr="00C4074A">
        <w:rPr>
          <w:lang w:bidi="en-US"/>
        </w:rPr>
        <w:t>Tài sản đã phê duyệt</w:t>
      </w:r>
    </w:p>
    <w:p w14:paraId="7F0EE928" w14:textId="77777777" w:rsidR="00D16579" w:rsidRPr="00C4074A" w:rsidRDefault="00D16579" w:rsidP="00D16579">
      <w:pPr>
        <w:pStyle w:val="ListParagraph"/>
        <w:numPr>
          <w:ilvl w:val="2"/>
          <w:numId w:val="3"/>
        </w:numPr>
        <w:rPr>
          <w:lang w:bidi="en-US"/>
        </w:rPr>
      </w:pPr>
      <w:r w:rsidRPr="00C4074A">
        <w:rPr>
          <w:lang w:bidi="en-US"/>
        </w:rPr>
        <w:t xml:space="preserve">Tab thông tin chung: </w:t>
      </w:r>
      <w:r w:rsidR="00D10928" w:rsidRPr="00C4074A">
        <w:rPr>
          <w:lang w:bidi="en-US"/>
        </w:rPr>
        <w:t>chỉ được sửa thông tin khai báo liên quan đến Tài sản đảm</w:t>
      </w:r>
      <w:r w:rsidRPr="00C4074A">
        <w:rPr>
          <w:lang w:bidi="en-US"/>
        </w:rPr>
        <w:t xml:space="preserve"> bảo</w:t>
      </w:r>
    </w:p>
    <w:p w14:paraId="2DA8812B" w14:textId="6106A1C4" w:rsidR="00D47192" w:rsidRPr="00C4074A" w:rsidRDefault="00D16579" w:rsidP="00D16579">
      <w:pPr>
        <w:pStyle w:val="ListParagraph"/>
        <w:numPr>
          <w:ilvl w:val="2"/>
          <w:numId w:val="3"/>
        </w:numPr>
        <w:rPr>
          <w:lang w:bidi="en-US"/>
        </w:rPr>
      </w:pPr>
      <w:r w:rsidRPr="00C4074A">
        <w:rPr>
          <w:lang w:bidi="en-US"/>
        </w:rPr>
        <w:t xml:space="preserve">Tab </w:t>
      </w:r>
      <w:r w:rsidR="00D10928" w:rsidRPr="00C4074A">
        <w:rPr>
          <w:lang w:bidi="en-US"/>
        </w:rPr>
        <w:t>UDF</w:t>
      </w:r>
      <w:r w:rsidRPr="00C4074A">
        <w:rPr>
          <w:lang w:bidi="en-US"/>
        </w:rPr>
        <w:t>: Được sửa hết</w:t>
      </w:r>
    </w:p>
    <w:p w14:paraId="319CA22F" w14:textId="70AA4D21" w:rsidR="00D16579" w:rsidRPr="00C4074A" w:rsidRDefault="00D16579" w:rsidP="00D16579">
      <w:pPr>
        <w:pStyle w:val="ListParagraph"/>
        <w:numPr>
          <w:ilvl w:val="2"/>
          <w:numId w:val="3"/>
        </w:numPr>
        <w:rPr>
          <w:lang w:bidi="en-US"/>
        </w:rPr>
      </w:pPr>
      <w:r w:rsidRPr="00C4074A">
        <w:rPr>
          <w:lang w:bidi="en-US"/>
        </w:rPr>
        <w:t>Tab Quyền chọn mua lại: Chỉ được sửa/xóa với các dòng có Ngày mua lại = NULL hoặc Ngày mua lại &gt;= ngày hệ thống. Giá trị ngày mua lại sau khi sửa nếu khác NULL phải đảm bảo &gt;= ngày hệ thống</w:t>
      </w:r>
    </w:p>
    <w:p w14:paraId="4E79C0E7" w14:textId="7839FFC9" w:rsidR="00D16579" w:rsidRPr="00C4074A" w:rsidRDefault="00D16579" w:rsidP="00D16579">
      <w:pPr>
        <w:pStyle w:val="ListParagraph"/>
        <w:numPr>
          <w:ilvl w:val="2"/>
          <w:numId w:val="3"/>
        </w:numPr>
        <w:rPr>
          <w:lang w:bidi="en-US"/>
        </w:rPr>
      </w:pPr>
      <w:r w:rsidRPr="00C4074A">
        <w:rPr>
          <w:lang w:bidi="en-US"/>
        </w:rPr>
        <w:t>Tab Quyền chọn bán lại: Chỉ được sửa/xóa với các dòng có Ngày bán lại = NULL hoặc Ngày bán lại &gt;= ngày hệ thống. Giá trị ngày bán lại sau khi sửa nếu khác NULL phải đảm bảo &gt;= ngày hệ thống</w:t>
      </w:r>
    </w:p>
    <w:p w14:paraId="34700DA3" w14:textId="77777777" w:rsidR="00D47192" w:rsidRPr="00C4074A" w:rsidRDefault="00D47192" w:rsidP="00D47192">
      <w:pPr>
        <w:pStyle w:val="ListParagraph"/>
        <w:numPr>
          <w:ilvl w:val="0"/>
          <w:numId w:val="3"/>
        </w:numPr>
        <w:rPr>
          <w:lang w:bidi="en-US"/>
        </w:rPr>
      </w:pPr>
      <w:r w:rsidRPr="00C4074A">
        <w:rPr>
          <w:lang w:bidi="en-US"/>
        </w:rPr>
        <w:t>Quy tắc xóa</w:t>
      </w:r>
    </w:p>
    <w:p w14:paraId="49C7F6D6" w14:textId="77777777" w:rsidR="00D47192" w:rsidRPr="00C4074A" w:rsidRDefault="00D47192" w:rsidP="00D47192">
      <w:pPr>
        <w:pStyle w:val="ListParagraph"/>
        <w:numPr>
          <w:ilvl w:val="1"/>
          <w:numId w:val="3"/>
        </w:numPr>
        <w:rPr>
          <w:lang w:bidi="en-US"/>
        </w:rPr>
      </w:pPr>
      <w:r w:rsidRPr="00C4074A">
        <w:rPr>
          <w:lang w:bidi="en-US"/>
        </w:rPr>
        <w:t>Không được xóa nếu:</w:t>
      </w:r>
    </w:p>
    <w:p w14:paraId="17555AAB" w14:textId="77777777" w:rsidR="00D47192" w:rsidRPr="00C4074A" w:rsidRDefault="00D47192" w:rsidP="00D47192">
      <w:pPr>
        <w:pStyle w:val="ListParagraph"/>
        <w:numPr>
          <w:ilvl w:val="2"/>
          <w:numId w:val="3"/>
        </w:numPr>
        <w:rPr>
          <w:lang w:bidi="en-US"/>
        </w:rPr>
      </w:pPr>
      <w:r w:rsidRPr="00C4074A">
        <w:rPr>
          <w:lang w:bidi="en-US"/>
        </w:rPr>
        <w:t>Tài sản đã được gắn với đại lý (tồn tại trong sbsedefacctno)</w:t>
      </w:r>
    </w:p>
    <w:p w14:paraId="40840D51" w14:textId="77777777" w:rsidR="00D47192" w:rsidRPr="00C4074A" w:rsidRDefault="00D47192" w:rsidP="00D47192">
      <w:pPr>
        <w:pStyle w:val="ListParagraph"/>
        <w:numPr>
          <w:ilvl w:val="2"/>
          <w:numId w:val="3"/>
        </w:numPr>
        <w:rPr>
          <w:lang w:bidi="en-US"/>
        </w:rPr>
      </w:pPr>
      <w:r w:rsidRPr="00C4074A">
        <w:rPr>
          <w:lang w:bidi="en-US"/>
        </w:rPr>
        <w:t>Hoặc Tài sản đã được lưu ký (tồn tại trong semast)</w:t>
      </w:r>
    </w:p>
    <w:p w14:paraId="746D6152" w14:textId="77777777" w:rsidR="005403BC" w:rsidRDefault="005403BC" w:rsidP="005403BC">
      <w:pPr>
        <w:pStyle w:val="Heading3"/>
      </w:pPr>
      <w:bookmarkStart w:id="286" w:name="_Toc75156455"/>
      <w:bookmarkStart w:id="287" w:name="_Toc78535449"/>
      <w:r>
        <w:t>Lịch tính lãi</w:t>
      </w:r>
      <w:bookmarkEnd w:id="286"/>
      <w:bookmarkEnd w:id="287"/>
    </w:p>
    <w:p w14:paraId="233B759C" w14:textId="5F9D62AF" w:rsidR="005403BC" w:rsidRDefault="005403BC" w:rsidP="005403BC">
      <w:pPr>
        <w:pStyle w:val="Heading4"/>
      </w:pPr>
      <w:bookmarkStart w:id="288" w:name="_Toc75156456"/>
      <w:bookmarkStart w:id="289" w:name="_Toc78535450"/>
      <w:r>
        <w:t>Mô tả giao diện</w:t>
      </w:r>
      <w:bookmarkEnd w:id="288"/>
      <w:bookmarkEnd w:id="289"/>
    </w:p>
    <w:p w14:paraId="09E47340" w14:textId="77777777" w:rsidR="005403BC" w:rsidRDefault="005403BC" w:rsidP="005403BC">
      <w:pPr>
        <w:pStyle w:val="Heading5"/>
      </w:pPr>
      <w:bookmarkStart w:id="290" w:name="_Toc75156458"/>
      <w:r>
        <w:t>Grid tìm kiếm</w:t>
      </w:r>
      <w:bookmarkEnd w:id="290"/>
    </w:p>
    <w:p w14:paraId="1C2608F6" w14:textId="77777777" w:rsidR="005403BC" w:rsidRDefault="005403BC" w:rsidP="005403BC">
      <w:pPr>
        <w:rPr>
          <w:lang w:bidi="en-US"/>
        </w:rPr>
      </w:pPr>
      <w:r>
        <w:rPr>
          <w:lang w:bidi="en-US"/>
        </w:rPr>
        <w:t>Gồm các trường</w:t>
      </w:r>
    </w:p>
    <w:p w14:paraId="7A328D5F" w14:textId="51FA5084" w:rsidR="005403BC" w:rsidRDefault="005403BC" w:rsidP="005403BC">
      <w:pPr>
        <w:pStyle w:val="ListParagraph"/>
        <w:numPr>
          <w:ilvl w:val="0"/>
          <w:numId w:val="3"/>
        </w:numPr>
        <w:rPr>
          <w:ins w:id="291" w:author="Microsoft account" w:date="2021-09-01T17:37:00Z"/>
          <w:lang w:bidi="en-US"/>
        </w:rPr>
      </w:pPr>
      <w:r>
        <w:rPr>
          <w:lang w:bidi="en-US"/>
        </w:rPr>
        <w:t xml:space="preserve">Mã </w:t>
      </w:r>
      <w:r w:rsidR="007E386A">
        <w:rPr>
          <w:lang w:bidi="en-US"/>
        </w:rPr>
        <w:t>trái phiếu</w:t>
      </w:r>
      <w:r>
        <w:rPr>
          <w:lang w:bidi="en-US"/>
        </w:rPr>
        <w:t>: intschd.symbol</w:t>
      </w:r>
    </w:p>
    <w:p w14:paraId="0AEFA881" w14:textId="15A3B9D2" w:rsidR="007E386A" w:rsidRDefault="007E386A" w:rsidP="005403BC">
      <w:pPr>
        <w:pStyle w:val="ListParagraph"/>
        <w:numPr>
          <w:ilvl w:val="0"/>
          <w:numId w:val="3"/>
        </w:numPr>
        <w:rPr>
          <w:lang w:bidi="en-US"/>
        </w:rPr>
      </w:pPr>
      <w:ins w:id="292" w:author="Microsoft account" w:date="2021-09-01T17:37:00Z">
        <w:r>
          <w:rPr>
            <w:lang w:bidi="en-US"/>
          </w:rPr>
          <w:t>Tổ chức phát hành: Hiển thị tên TCPH</w:t>
        </w:r>
      </w:ins>
    </w:p>
    <w:p w14:paraId="006664B6" w14:textId="77777777" w:rsidR="005403BC" w:rsidRDefault="005403BC" w:rsidP="005403BC">
      <w:pPr>
        <w:pStyle w:val="ListParagraph"/>
        <w:numPr>
          <w:ilvl w:val="0"/>
          <w:numId w:val="3"/>
        </w:numPr>
        <w:rPr>
          <w:lang w:bidi="en-US"/>
        </w:rPr>
      </w:pPr>
      <w:r>
        <w:rPr>
          <w:lang w:bidi="en-US"/>
        </w:rPr>
        <w:t>Mệnh giá: intschd.parvalue</w:t>
      </w:r>
    </w:p>
    <w:p w14:paraId="73323C82" w14:textId="77777777" w:rsidR="005403BC" w:rsidRDefault="005403BC" w:rsidP="005403BC">
      <w:pPr>
        <w:pStyle w:val="ListParagraph"/>
        <w:numPr>
          <w:ilvl w:val="0"/>
          <w:numId w:val="3"/>
        </w:numPr>
        <w:rPr>
          <w:lang w:bidi="en-US"/>
        </w:rPr>
      </w:pPr>
      <w:r>
        <w:rPr>
          <w:lang w:bidi="en-US"/>
        </w:rPr>
        <w:t>Số thứ tự: intschd.periodno</w:t>
      </w:r>
    </w:p>
    <w:p w14:paraId="69482F60" w14:textId="77777777" w:rsidR="005403BC" w:rsidRDefault="005403BC" w:rsidP="005403BC">
      <w:pPr>
        <w:pStyle w:val="ListParagraph"/>
        <w:numPr>
          <w:ilvl w:val="0"/>
          <w:numId w:val="3"/>
        </w:numPr>
        <w:rPr>
          <w:lang w:bidi="en-US"/>
        </w:rPr>
      </w:pPr>
      <w:r>
        <w:rPr>
          <w:lang w:bidi="en-US"/>
        </w:rPr>
        <w:t>Lãi suất coupon (%): intschd.intrate</w:t>
      </w:r>
    </w:p>
    <w:p w14:paraId="114E7089" w14:textId="77777777" w:rsidR="005403BC" w:rsidRDefault="005403BC" w:rsidP="005403BC">
      <w:pPr>
        <w:pStyle w:val="ListParagraph"/>
        <w:numPr>
          <w:ilvl w:val="0"/>
          <w:numId w:val="3"/>
        </w:numPr>
        <w:rPr>
          <w:lang w:bidi="en-US"/>
        </w:rPr>
      </w:pPr>
      <w:r>
        <w:rPr>
          <w:lang w:bidi="en-US"/>
        </w:rPr>
        <w:t>Số ngày trong năm: intschd.i</w:t>
      </w:r>
      <w:r w:rsidRPr="004F2A4D">
        <w:rPr>
          <w:lang w:bidi="en-US"/>
        </w:rPr>
        <w:t>ntbaseddofy</w:t>
      </w:r>
    </w:p>
    <w:p w14:paraId="093FF883" w14:textId="77777777" w:rsidR="005403BC" w:rsidRDefault="005403BC" w:rsidP="005403BC">
      <w:pPr>
        <w:pStyle w:val="ListParagraph"/>
        <w:numPr>
          <w:ilvl w:val="0"/>
          <w:numId w:val="3"/>
        </w:numPr>
        <w:rPr>
          <w:lang w:bidi="en-US"/>
        </w:rPr>
      </w:pPr>
      <w:r>
        <w:rPr>
          <w:lang w:bidi="en-US"/>
        </w:rPr>
        <w:t>Tính lãi từ ngày: intschd.fromdate</w:t>
      </w:r>
    </w:p>
    <w:p w14:paraId="762D6AAA" w14:textId="77777777" w:rsidR="005403BC" w:rsidRDefault="005403BC" w:rsidP="005403BC">
      <w:pPr>
        <w:pStyle w:val="ListParagraph"/>
        <w:numPr>
          <w:ilvl w:val="0"/>
          <w:numId w:val="3"/>
        </w:numPr>
        <w:rPr>
          <w:lang w:bidi="en-US"/>
        </w:rPr>
      </w:pPr>
      <w:r>
        <w:rPr>
          <w:lang w:bidi="en-US"/>
        </w:rPr>
        <w:t>Tính lãi đến ngày: intschd.todate</w:t>
      </w:r>
    </w:p>
    <w:p w14:paraId="4761FAFC" w14:textId="77777777" w:rsidR="005403BC" w:rsidRDefault="005403BC" w:rsidP="005403BC">
      <w:pPr>
        <w:pStyle w:val="ListParagraph"/>
        <w:numPr>
          <w:ilvl w:val="0"/>
          <w:numId w:val="3"/>
        </w:numPr>
        <w:rPr>
          <w:lang w:bidi="en-US"/>
        </w:rPr>
      </w:pPr>
      <w:r>
        <w:rPr>
          <w:lang w:bidi="en-US"/>
        </w:rPr>
        <w:t>Số ngày tính lãi: intschd.days</w:t>
      </w:r>
    </w:p>
    <w:p w14:paraId="14E67FE0" w14:textId="77777777" w:rsidR="005403BC" w:rsidRDefault="005403BC" w:rsidP="005403BC">
      <w:pPr>
        <w:pStyle w:val="ListParagraph"/>
        <w:numPr>
          <w:ilvl w:val="0"/>
          <w:numId w:val="3"/>
        </w:numPr>
        <w:rPr>
          <w:lang w:bidi="en-US"/>
        </w:rPr>
      </w:pPr>
      <w:r>
        <w:rPr>
          <w:lang w:bidi="en-US"/>
        </w:rPr>
        <w:lastRenderedPageBreak/>
        <w:t>Giá trị lãi/1 ĐVTS: intschd.amount</w:t>
      </w:r>
    </w:p>
    <w:p w14:paraId="69C45E2F" w14:textId="77777777" w:rsidR="005403BC" w:rsidRDefault="005403BC" w:rsidP="005403BC">
      <w:pPr>
        <w:pStyle w:val="ListParagraph"/>
        <w:numPr>
          <w:ilvl w:val="0"/>
          <w:numId w:val="3"/>
        </w:numPr>
        <w:rPr>
          <w:lang w:bidi="en-US"/>
        </w:rPr>
      </w:pPr>
      <w:r>
        <w:rPr>
          <w:lang w:bidi="en-US"/>
        </w:rPr>
        <w:t>Thuế lợi tức/ 1 ĐVTS: Gọi hàm tính thuế lợi tức cho loại KH ALL</w:t>
      </w:r>
    </w:p>
    <w:p w14:paraId="2D5E188D" w14:textId="77777777" w:rsidR="005403BC" w:rsidRDefault="005403BC" w:rsidP="005403BC">
      <w:pPr>
        <w:pStyle w:val="ListParagraph"/>
        <w:numPr>
          <w:ilvl w:val="0"/>
          <w:numId w:val="3"/>
        </w:numPr>
        <w:rPr>
          <w:lang w:bidi="en-US"/>
        </w:rPr>
      </w:pPr>
      <w:r>
        <w:rPr>
          <w:lang w:bidi="en-US"/>
        </w:rPr>
        <w:t>Giá trị lãi sau thuế/1 ĐVTS: intschd.amount – Thuế lợi tức đã tính được ở trên</w:t>
      </w:r>
    </w:p>
    <w:p w14:paraId="0DE0AD25" w14:textId="77777777" w:rsidR="005403BC" w:rsidRDefault="005403BC" w:rsidP="005403BC">
      <w:pPr>
        <w:pStyle w:val="ListParagraph"/>
        <w:numPr>
          <w:ilvl w:val="0"/>
          <w:numId w:val="3"/>
        </w:numPr>
        <w:rPr>
          <w:lang w:bidi="en-US"/>
        </w:rPr>
      </w:pPr>
      <w:r>
        <w:rPr>
          <w:lang w:bidi="en-US"/>
        </w:rPr>
        <w:t>Ngày xác định lãi suất: intschd.reviewdt</w:t>
      </w:r>
    </w:p>
    <w:p w14:paraId="451C736C" w14:textId="6F84D0AC" w:rsidR="007E386A" w:rsidRDefault="007E386A" w:rsidP="005403BC">
      <w:pPr>
        <w:pStyle w:val="ListParagraph"/>
        <w:numPr>
          <w:ilvl w:val="0"/>
          <w:numId w:val="3"/>
        </w:numPr>
        <w:rPr>
          <w:lang w:bidi="en-US"/>
        </w:rPr>
      </w:pPr>
      <w:r>
        <w:rPr>
          <w:lang w:bidi="en-US"/>
        </w:rPr>
        <w:t>Ngày chốt số dư: intschd.reportdt</w:t>
      </w:r>
    </w:p>
    <w:p w14:paraId="7F5F28B3" w14:textId="77777777" w:rsidR="005403BC" w:rsidRDefault="005403BC" w:rsidP="005403BC">
      <w:pPr>
        <w:pStyle w:val="ListParagraph"/>
        <w:numPr>
          <w:ilvl w:val="0"/>
          <w:numId w:val="3"/>
        </w:numPr>
        <w:rPr>
          <w:lang w:bidi="en-US"/>
        </w:rPr>
      </w:pPr>
      <w:r>
        <w:rPr>
          <w:lang w:bidi="en-US"/>
        </w:rPr>
        <w:t>Trạng thái bản ghi: intschd.status</w:t>
      </w:r>
    </w:p>
    <w:p w14:paraId="26DD1111" w14:textId="77777777" w:rsidR="005403BC" w:rsidRPr="005403BC" w:rsidRDefault="005403BC" w:rsidP="005403BC">
      <w:pPr>
        <w:rPr>
          <w:lang w:bidi="en-US"/>
        </w:rPr>
      </w:pPr>
    </w:p>
    <w:p w14:paraId="3B1BAE06" w14:textId="77777777" w:rsidR="005403BC" w:rsidRDefault="005403BC" w:rsidP="005403BC">
      <w:pPr>
        <w:pStyle w:val="Heading5"/>
      </w:pPr>
      <w:bookmarkStart w:id="293" w:name="_Toc75156457"/>
      <w:r>
        <w:t>Popup add/view/edit</w:t>
      </w:r>
      <w:bookmarkEnd w:id="293"/>
    </w:p>
    <w:p w14:paraId="2FEFF98B" w14:textId="77777777" w:rsidR="005403BC" w:rsidRPr="0043077A" w:rsidRDefault="005403BC" w:rsidP="005403BC">
      <w:pPr>
        <w:rPr>
          <w:lang w:bidi="en-US"/>
        </w:rPr>
      </w:pPr>
    </w:p>
    <w:tbl>
      <w:tblPr>
        <w:tblStyle w:val="TableGrid"/>
        <w:tblW w:w="0" w:type="auto"/>
        <w:tblLook w:val="04A0" w:firstRow="1" w:lastRow="0" w:firstColumn="1" w:lastColumn="0" w:noHBand="0" w:noVBand="1"/>
      </w:tblPr>
      <w:tblGrid>
        <w:gridCol w:w="3292"/>
        <w:gridCol w:w="1856"/>
        <w:gridCol w:w="4590"/>
      </w:tblGrid>
      <w:tr w:rsidR="005403BC" w14:paraId="41DFB61F" w14:textId="77777777" w:rsidTr="00ED52C0">
        <w:tc>
          <w:tcPr>
            <w:tcW w:w="3292" w:type="dxa"/>
          </w:tcPr>
          <w:p w14:paraId="24450969" w14:textId="77777777" w:rsidR="005403BC" w:rsidRDefault="005403BC" w:rsidP="00ED52C0">
            <w:pPr>
              <w:jc w:val="center"/>
            </w:pPr>
            <w:r w:rsidRPr="0098225A">
              <w:rPr>
                <w:b/>
              </w:rPr>
              <w:t>Tên trường</w:t>
            </w:r>
          </w:p>
        </w:tc>
        <w:tc>
          <w:tcPr>
            <w:tcW w:w="1856" w:type="dxa"/>
          </w:tcPr>
          <w:p w14:paraId="0786D8AA" w14:textId="77777777" w:rsidR="005403BC" w:rsidRDefault="005403BC" w:rsidP="00ED52C0">
            <w:pPr>
              <w:jc w:val="center"/>
            </w:pPr>
            <w:r w:rsidRPr="0098225A">
              <w:rPr>
                <w:b/>
              </w:rPr>
              <w:t>Bắt buộc</w:t>
            </w:r>
          </w:p>
        </w:tc>
        <w:tc>
          <w:tcPr>
            <w:tcW w:w="4590" w:type="dxa"/>
          </w:tcPr>
          <w:p w14:paraId="5B32AB3A" w14:textId="77777777" w:rsidR="005403BC" w:rsidRDefault="005403BC" w:rsidP="00ED52C0">
            <w:pPr>
              <w:jc w:val="center"/>
            </w:pPr>
            <w:r w:rsidRPr="0098225A">
              <w:rPr>
                <w:b/>
              </w:rPr>
              <w:t>Mô tả</w:t>
            </w:r>
          </w:p>
        </w:tc>
      </w:tr>
      <w:tr w:rsidR="005403BC" w14:paraId="58ADF79C" w14:textId="77777777" w:rsidTr="00ED52C0">
        <w:tc>
          <w:tcPr>
            <w:tcW w:w="3292" w:type="dxa"/>
          </w:tcPr>
          <w:p w14:paraId="3E5AAC3D" w14:textId="44656556" w:rsidR="005403BC" w:rsidRDefault="005403BC" w:rsidP="007E386A">
            <w:r>
              <w:t xml:space="preserve">Mã </w:t>
            </w:r>
            <w:r w:rsidR="007E386A">
              <w:t>trái phiếu</w:t>
            </w:r>
          </w:p>
        </w:tc>
        <w:tc>
          <w:tcPr>
            <w:tcW w:w="1856" w:type="dxa"/>
          </w:tcPr>
          <w:p w14:paraId="378E65FF" w14:textId="77777777" w:rsidR="005403BC" w:rsidRDefault="005403BC" w:rsidP="00ED52C0">
            <w:r>
              <w:t>Có</w:t>
            </w:r>
          </w:p>
        </w:tc>
        <w:tc>
          <w:tcPr>
            <w:tcW w:w="4590" w:type="dxa"/>
          </w:tcPr>
          <w:p w14:paraId="6CEBA633" w14:textId="77777777" w:rsidR="005403BC" w:rsidRDefault="005403BC" w:rsidP="00ED52C0">
            <w:r>
              <w:t>Chọn từ danh sách assetdtl đã hoạt động trên hệ thống (Nên lấy từ cache thay vì truy vấn DB).</w:t>
            </w:r>
          </w:p>
          <w:p w14:paraId="2753E612" w14:textId="77777777" w:rsidR="005403BC" w:rsidRDefault="005403BC" w:rsidP="00ED52C0">
            <w:r>
              <w:t>Quy tắc hiển thị: Mã – Tên</w:t>
            </w:r>
          </w:p>
        </w:tc>
      </w:tr>
      <w:tr w:rsidR="005403BC" w14:paraId="242E83AD" w14:textId="77777777" w:rsidTr="00ED52C0">
        <w:tc>
          <w:tcPr>
            <w:tcW w:w="3292" w:type="dxa"/>
          </w:tcPr>
          <w:p w14:paraId="250108EB" w14:textId="77777777" w:rsidR="005403BC" w:rsidRDefault="005403BC" w:rsidP="00ED52C0">
            <w:r>
              <w:t>Lãi suất coupon (%)</w:t>
            </w:r>
          </w:p>
        </w:tc>
        <w:tc>
          <w:tcPr>
            <w:tcW w:w="1856" w:type="dxa"/>
          </w:tcPr>
          <w:p w14:paraId="33BFF2C4" w14:textId="77777777" w:rsidR="005403BC" w:rsidRDefault="005403BC" w:rsidP="00ED52C0">
            <w:r>
              <w:t>Có</w:t>
            </w:r>
          </w:p>
        </w:tc>
        <w:tc>
          <w:tcPr>
            <w:tcW w:w="4590" w:type="dxa"/>
          </w:tcPr>
          <w:p w14:paraId="65D12969" w14:textId="77777777" w:rsidR="005403BC" w:rsidRDefault="005403BC" w:rsidP="00ED52C0"/>
        </w:tc>
      </w:tr>
      <w:tr w:rsidR="005403BC" w14:paraId="5C23B13C" w14:textId="77777777" w:rsidTr="00ED52C0">
        <w:tc>
          <w:tcPr>
            <w:tcW w:w="3292" w:type="dxa"/>
          </w:tcPr>
          <w:p w14:paraId="277E5838" w14:textId="77777777" w:rsidR="005403BC" w:rsidRDefault="005403BC" w:rsidP="00ED52C0">
            <w:r>
              <w:t>Tính lãi từ ngày</w:t>
            </w:r>
          </w:p>
        </w:tc>
        <w:tc>
          <w:tcPr>
            <w:tcW w:w="1856" w:type="dxa"/>
          </w:tcPr>
          <w:p w14:paraId="350B240D" w14:textId="77777777" w:rsidR="005403BC" w:rsidRDefault="005403BC" w:rsidP="00ED52C0">
            <w:r>
              <w:t>Có</w:t>
            </w:r>
          </w:p>
        </w:tc>
        <w:tc>
          <w:tcPr>
            <w:tcW w:w="4590" w:type="dxa"/>
          </w:tcPr>
          <w:p w14:paraId="0772DA0C" w14:textId="77777777" w:rsidR="005403BC" w:rsidRDefault="005403BC" w:rsidP="00ED52C0">
            <w:r>
              <w:t>Phải &gt;= ngày phát hành, &lt;= ngày đáo hạn</w:t>
            </w:r>
          </w:p>
        </w:tc>
      </w:tr>
      <w:tr w:rsidR="005403BC" w14:paraId="36BEDD75" w14:textId="77777777" w:rsidTr="00ED52C0">
        <w:tc>
          <w:tcPr>
            <w:tcW w:w="3292" w:type="dxa"/>
          </w:tcPr>
          <w:p w14:paraId="60533172" w14:textId="77777777" w:rsidR="005403BC" w:rsidRDefault="005403BC" w:rsidP="00ED52C0">
            <w:r>
              <w:t>Tính lãi đến ngày</w:t>
            </w:r>
          </w:p>
        </w:tc>
        <w:tc>
          <w:tcPr>
            <w:tcW w:w="1856" w:type="dxa"/>
          </w:tcPr>
          <w:p w14:paraId="729CDCC5" w14:textId="77777777" w:rsidR="005403BC" w:rsidRDefault="005403BC" w:rsidP="00ED52C0">
            <w:r>
              <w:t>Có</w:t>
            </w:r>
          </w:p>
        </w:tc>
        <w:tc>
          <w:tcPr>
            <w:tcW w:w="4590" w:type="dxa"/>
          </w:tcPr>
          <w:p w14:paraId="06CE6329" w14:textId="77777777" w:rsidR="005403BC" w:rsidRDefault="005403BC" w:rsidP="00ED52C0">
            <w:r>
              <w:t>Phải &gt;= ngày phát hành, &lt;= ngày đáo hạn, &gt; Tính lãi từ ngày</w:t>
            </w:r>
          </w:p>
        </w:tc>
      </w:tr>
      <w:tr w:rsidR="005403BC" w14:paraId="7908FDA0" w14:textId="77777777" w:rsidTr="00ED52C0">
        <w:tc>
          <w:tcPr>
            <w:tcW w:w="3292" w:type="dxa"/>
          </w:tcPr>
          <w:p w14:paraId="5342A8DF" w14:textId="77777777" w:rsidR="005403BC" w:rsidRDefault="005403BC" w:rsidP="00ED52C0">
            <w:r>
              <w:t>Ngày xác định LS</w:t>
            </w:r>
          </w:p>
        </w:tc>
        <w:tc>
          <w:tcPr>
            <w:tcW w:w="1856" w:type="dxa"/>
          </w:tcPr>
          <w:p w14:paraId="3F5544E9" w14:textId="77777777" w:rsidR="005403BC" w:rsidRDefault="005403BC" w:rsidP="00ED52C0">
            <w:r>
              <w:t>Không</w:t>
            </w:r>
          </w:p>
        </w:tc>
        <w:tc>
          <w:tcPr>
            <w:tcW w:w="4590" w:type="dxa"/>
          </w:tcPr>
          <w:p w14:paraId="5264D7EA" w14:textId="77777777" w:rsidR="005403BC" w:rsidRDefault="005403BC" w:rsidP="00ED52C0">
            <w:pPr>
              <w:rPr>
                <w:ins w:id="294" w:author="Microsoft account" w:date="2021-09-01T17:42:00Z"/>
              </w:rPr>
            </w:pPr>
            <w:r>
              <w:t>Phải &lt; Tính lãi từ ngày, &gt; ngày phát hành</w:t>
            </w:r>
          </w:p>
          <w:p w14:paraId="45416693" w14:textId="01BC01BB" w:rsidR="007E386A" w:rsidRDefault="007E386A" w:rsidP="00ED52C0">
            <w:ins w:id="295" w:author="Microsoft account" w:date="2021-09-01T17:42:00Z">
              <w:r>
                <w:t>Phải là ngày làm việc</w:t>
              </w:r>
            </w:ins>
          </w:p>
        </w:tc>
      </w:tr>
      <w:tr w:rsidR="007E386A" w14:paraId="431E22BE" w14:textId="77777777" w:rsidTr="00ED52C0">
        <w:tc>
          <w:tcPr>
            <w:tcW w:w="3292" w:type="dxa"/>
          </w:tcPr>
          <w:p w14:paraId="38461119" w14:textId="7627A046" w:rsidR="007E386A" w:rsidRDefault="007E386A" w:rsidP="00ED52C0">
            <w:r>
              <w:t>Ngày chốt số dư</w:t>
            </w:r>
          </w:p>
        </w:tc>
        <w:tc>
          <w:tcPr>
            <w:tcW w:w="1856" w:type="dxa"/>
          </w:tcPr>
          <w:p w14:paraId="730AC176" w14:textId="693C81AE" w:rsidR="007E386A" w:rsidRDefault="007E386A" w:rsidP="00ED52C0">
            <w:r>
              <w:t>Có</w:t>
            </w:r>
          </w:p>
        </w:tc>
        <w:tc>
          <w:tcPr>
            <w:tcW w:w="4590" w:type="dxa"/>
          </w:tcPr>
          <w:p w14:paraId="249B0E9E" w14:textId="77777777" w:rsidR="007E386A" w:rsidRDefault="007E386A" w:rsidP="00ED52C0">
            <w:pPr>
              <w:rPr>
                <w:ins w:id="296" w:author="Microsoft account" w:date="2021-09-01T17:42:00Z"/>
              </w:rPr>
            </w:pPr>
            <w:r>
              <w:t>Phải &lt; tính lãi đến ngày, &gt;= ngày phát hành</w:t>
            </w:r>
          </w:p>
          <w:p w14:paraId="7EACB80F" w14:textId="6B8C9944" w:rsidR="007E386A" w:rsidRDefault="007E386A" w:rsidP="00ED52C0">
            <w:ins w:id="297" w:author="Microsoft account" w:date="2021-09-01T17:42:00Z">
              <w:r>
                <w:t>Phải là ngày làm việc</w:t>
              </w:r>
            </w:ins>
          </w:p>
        </w:tc>
      </w:tr>
    </w:tbl>
    <w:p w14:paraId="68F6D65D" w14:textId="77777777" w:rsidR="005403BC" w:rsidRDefault="005403BC" w:rsidP="005403BC">
      <w:pPr>
        <w:rPr>
          <w:lang w:bidi="en-US"/>
        </w:rPr>
      </w:pPr>
    </w:p>
    <w:p w14:paraId="1CAA67CD" w14:textId="77777777" w:rsidR="005403BC" w:rsidRDefault="005403BC" w:rsidP="005403BC">
      <w:pPr>
        <w:pStyle w:val="Heading4"/>
      </w:pPr>
      <w:bookmarkStart w:id="298" w:name="_Toc75156459"/>
      <w:bookmarkStart w:id="299" w:name="_Toc78535451"/>
      <w:r>
        <w:t>Quy tắc xử lý</w:t>
      </w:r>
      <w:bookmarkEnd w:id="298"/>
      <w:bookmarkEnd w:id="299"/>
    </w:p>
    <w:p w14:paraId="505CF6CB" w14:textId="77777777" w:rsidR="005403BC" w:rsidRDefault="005403BC" w:rsidP="005403BC">
      <w:pPr>
        <w:pStyle w:val="ListParagraph"/>
        <w:numPr>
          <w:ilvl w:val="0"/>
          <w:numId w:val="3"/>
        </w:numPr>
        <w:rPr>
          <w:lang w:bidi="en-US"/>
        </w:rPr>
      </w:pPr>
      <w:r>
        <w:rPr>
          <w:lang w:bidi="en-US"/>
        </w:rPr>
        <w:t>Dữ liệu được lưu trong bảng intschd theo luồng maintain</w:t>
      </w:r>
    </w:p>
    <w:p w14:paraId="1974A2FD" w14:textId="77777777" w:rsidR="005403BC" w:rsidRPr="004F2A4D" w:rsidRDefault="005403BC" w:rsidP="005403BC">
      <w:pPr>
        <w:pStyle w:val="ListParagraph"/>
        <w:numPr>
          <w:ilvl w:val="1"/>
          <w:numId w:val="3"/>
        </w:numPr>
        <w:rPr>
          <w:lang w:bidi="en-US"/>
        </w:rPr>
      </w:pPr>
      <w:r w:rsidRPr="004F2A4D">
        <w:rPr>
          <w:lang w:bidi="en-US"/>
        </w:rPr>
        <w:t>Autoid: tự sinh</w:t>
      </w:r>
    </w:p>
    <w:p w14:paraId="2A9D8433" w14:textId="77777777" w:rsidR="005403BC" w:rsidRPr="004F2A4D" w:rsidRDefault="005403BC" w:rsidP="005403BC">
      <w:pPr>
        <w:pStyle w:val="ListParagraph"/>
        <w:numPr>
          <w:ilvl w:val="1"/>
          <w:numId w:val="3"/>
        </w:numPr>
        <w:rPr>
          <w:lang w:bidi="en-US"/>
        </w:rPr>
      </w:pPr>
      <w:r w:rsidRPr="004F2A4D">
        <w:rPr>
          <w:lang w:bidi="en-US"/>
        </w:rPr>
        <w:t>Symbol: mã tài sản</w:t>
      </w:r>
      <w:r>
        <w:rPr>
          <w:lang w:bidi="en-US"/>
        </w:rPr>
        <w:t xml:space="preserve"> đã chọn</w:t>
      </w:r>
    </w:p>
    <w:p w14:paraId="77E56C85" w14:textId="77777777" w:rsidR="005403BC" w:rsidRPr="004F2A4D" w:rsidRDefault="005403BC" w:rsidP="005403BC">
      <w:pPr>
        <w:pStyle w:val="ListParagraph"/>
        <w:numPr>
          <w:ilvl w:val="1"/>
          <w:numId w:val="3"/>
        </w:numPr>
        <w:rPr>
          <w:lang w:bidi="en-US"/>
        </w:rPr>
      </w:pPr>
      <w:r w:rsidRPr="004F2A4D">
        <w:rPr>
          <w:lang w:bidi="en-US"/>
        </w:rPr>
        <w:t>Parvalue: mệnh giá</w:t>
      </w:r>
      <w:r>
        <w:rPr>
          <w:lang w:bidi="en-US"/>
        </w:rPr>
        <w:t xml:space="preserve"> lấy từ assetdtl</w:t>
      </w:r>
    </w:p>
    <w:p w14:paraId="37811BE9" w14:textId="77777777" w:rsidR="005403BC" w:rsidRPr="004F2A4D" w:rsidRDefault="005403BC" w:rsidP="005403BC">
      <w:pPr>
        <w:pStyle w:val="ListParagraph"/>
        <w:numPr>
          <w:ilvl w:val="1"/>
          <w:numId w:val="3"/>
        </w:numPr>
        <w:rPr>
          <w:lang w:bidi="en-US"/>
        </w:rPr>
      </w:pPr>
      <w:r w:rsidRPr="004F2A4D">
        <w:rPr>
          <w:lang w:bidi="en-US"/>
        </w:rPr>
        <w:t>Intrate: lãi suất coupon</w:t>
      </w:r>
      <w:r>
        <w:rPr>
          <w:lang w:bidi="en-US"/>
        </w:rPr>
        <w:t xml:space="preserve"> đã nhập</w:t>
      </w:r>
    </w:p>
    <w:p w14:paraId="6F187B34" w14:textId="77777777" w:rsidR="005403BC" w:rsidRPr="004F2A4D" w:rsidRDefault="005403BC" w:rsidP="005403BC">
      <w:pPr>
        <w:pStyle w:val="ListParagraph"/>
        <w:numPr>
          <w:ilvl w:val="1"/>
          <w:numId w:val="3"/>
        </w:numPr>
        <w:rPr>
          <w:lang w:bidi="en-US"/>
        </w:rPr>
      </w:pPr>
      <w:r w:rsidRPr="004F2A4D">
        <w:rPr>
          <w:lang w:bidi="en-US"/>
        </w:rPr>
        <w:t>Intbaseddofy: Số ngày trong năm</w:t>
      </w:r>
      <w:r>
        <w:rPr>
          <w:lang w:bidi="en-US"/>
        </w:rPr>
        <w:t xml:space="preserve"> lấy từ assetdtl</w:t>
      </w:r>
    </w:p>
    <w:p w14:paraId="193B779F" w14:textId="77777777" w:rsidR="005403BC" w:rsidRPr="004F2A4D" w:rsidRDefault="005403BC" w:rsidP="005403BC">
      <w:pPr>
        <w:pStyle w:val="ListParagraph"/>
        <w:numPr>
          <w:ilvl w:val="1"/>
          <w:numId w:val="3"/>
        </w:numPr>
        <w:rPr>
          <w:lang w:bidi="en-US"/>
        </w:rPr>
      </w:pPr>
      <w:r w:rsidRPr="004F2A4D">
        <w:rPr>
          <w:lang w:bidi="en-US"/>
        </w:rPr>
        <w:t>Periodno: Bắt đầu từ 1 cho đến hết số kỳ tính lãi của tài sản</w:t>
      </w:r>
      <w:r>
        <w:rPr>
          <w:lang w:bidi="en-US"/>
        </w:rPr>
        <w:t>, sinh theo đúng thứ tự order by fromdate</w:t>
      </w:r>
    </w:p>
    <w:p w14:paraId="1968E0D0" w14:textId="77777777" w:rsidR="005403BC" w:rsidRPr="004F2A4D" w:rsidRDefault="005403BC" w:rsidP="005403BC">
      <w:pPr>
        <w:pStyle w:val="ListParagraph"/>
        <w:numPr>
          <w:ilvl w:val="1"/>
          <w:numId w:val="3"/>
        </w:numPr>
        <w:rPr>
          <w:lang w:bidi="en-US"/>
        </w:rPr>
      </w:pPr>
      <w:r w:rsidRPr="004F2A4D">
        <w:rPr>
          <w:lang w:bidi="en-US"/>
        </w:rPr>
        <w:t xml:space="preserve">Fromdate: </w:t>
      </w:r>
      <w:r>
        <w:rPr>
          <w:lang w:bidi="en-US"/>
        </w:rPr>
        <w:t>tính lãi t</w:t>
      </w:r>
      <w:r w:rsidRPr="004F2A4D">
        <w:rPr>
          <w:lang w:bidi="en-US"/>
        </w:rPr>
        <w:t>ừ ngày</w:t>
      </w:r>
      <w:r>
        <w:rPr>
          <w:lang w:bidi="en-US"/>
        </w:rPr>
        <w:t xml:space="preserve"> đã nhập</w:t>
      </w:r>
    </w:p>
    <w:p w14:paraId="67853B11" w14:textId="77777777" w:rsidR="005403BC" w:rsidRPr="004F2A4D" w:rsidRDefault="005403BC" w:rsidP="005403BC">
      <w:pPr>
        <w:pStyle w:val="ListParagraph"/>
        <w:numPr>
          <w:ilvl w:val="1"/>
          <w:numId w:val="3"/>
        </w:numPr>
        <w:rPr>
          <w:lang w:bidi="en-US"/>
        </w:rPr>
      </w:pPr>
      <w:r w:rsidRPr="004F2A4D">
        <w:rPr>
          <w:lang w:bidi="en-US"/>
        </w:rPr>
        <w:t xml:space="preserve">Todate: </w:t>
      </w:r>
      <w:r>
        <w:rPr>
          <w:lang w:bidi="en-US"/>
        </w:rPr>
        <w:t>tính lãi đến ngày đã nhập. Đảm bảo &lt; todate</w:t>
      </w:r>
    </w:p>
    <w:p w14:paraId="7D37DB28" w14:textId="77777777" w:rsidR="005403BC" w:rsidRPr="004F2A4D" w:rsidRDefault="005403BC" w:rsidP="005403BC">
      <w:pPr>
        <w:pStyle w:val="ListParagraph"/>
        <w:numPr>
          <w:ilvl w:val="1"/>
          <w:numId w:val="3"/>
        </w:numPr>
        <w:rPr>
          <w:lang w:bidi="en-US"/>
        </w:rPr>
      </w:pPr>
      <w:r w:rsidRPr="004F2A4D">
        <w:rPr>
          <w:lang w:bidi="en-US"/>
        </w:rPr>
        <w:t>Days = Số ngày tính lãi = todate– fromdate</w:t>
      </w:r>
    </w:p>
    <w:p w14:paraId="62DF8185" w14:textId="77777777" w:rsidR="005403BC" w:rsidRPr="004F2A4D" w:rsidRDefault="005403BC" w:rsidP="005403BC">
      <w:pPr>
        <w:pStyle w:val="ListParagraph"/>
        <w:numPr>
          <w:ilvl w:val="1"/>
          <w:numId w:val="3"/>
        </w:numPr>
        <w:rPr>
          <w:lang w:bidi="en-US"/>
        </w:rPr>
      </w:pPr>
      <w:r w:rsidRPr="004F2A4D">
        <w:rPr>
          <w:lang w:bidi="en-US"/>
        </w:rPr>
        <w:t xml:space="preserve">Amount = Lãi = </w:t>
      </w:r>
      <w:r>
        <w:rPr>
          <w:lang w:bidi="en-US"/>
        </w:rPr>
        <w:t>Round(</w:t>
      </w:r>
      <w:r w:rsidRPr="004F2A4D">
        <w:rPr>
          <w:lang w:bidi="en-US"/>
        </w:rPr>
        <w:t>Parvalue * Intrate / Intbaseddofy * Days</w:t>
      </w:r>
      <w:r>
        <w:rPr>
          <w:lang w:bidi="en-US"/>
        </w:rPr>
        <w:t>, 0)</w:t>
      </w:r>
    </w:p>
    <w:p w14:paraId="3378AC0D" w14:textId="77777777" w:rsidR="005403BC" w:rsidRDefault="005403BC" w:rsidP="005403BC">
      <w:pPr>
        <w:pStyle w:val="ListParagraph"/>
        <w:numPr>
          <w:ilvl w:val="1"/>
          <w:numId w:val="3"/>
        </w:numPr>
        <w:rPr>
          <w:lang w:bidi="en-US"/>
        </w:rPr>
      </w:pPr>
      <w:r w:rsidRPr="004F2A4D">
        <w:rPr>
          <w:lang w:bidi="en-US"/>
        </w:rPr>
        <w:t xml:space="preserve">reviewdt: Ngày xác định LS </w:t>
      </w:r>
      <w:r>
        <w:rPr>
          <w:lang w:bidi="en-US"/>
        </w:rPr>
        <w:t>đã nhập</w:t>
      </w:r>
    </w:p>
    <w:p w14:paraId="376D354E" w14:textId="77777777" w:rsidR="005403BC" w:rsidRDefault="005403BC" w:rsidP="005403BC">
      <w:pPr>
        <w:pStyle w:val="ListParagraph"/>
        <w:numPr>
          <w:ilvl w:val="0"/>
          <w:numId w:val="3"/>
        </w:numPr>
        <w:rPr>
          <w:lang w:bidi="en-US"/>
        </w:rPr>
      </w:pPr>
      <w:r>
        <w:rPr>
          <w:lang w:bidi="en-US"/>
        </w:rPr>
        <w:t>Cùng 1 mã tài sản, không được tồn tại 2 dòng lịch tính lãi trùng khoảng ngày fromdate... todate (Thêm mới, sửa)</w:t>
      </w:r>
    </w:p>
    <w:p w14:paraId="73A2CF38" w14:textId="77777777" w:rsidR="005403BC" w:rsidRDefault="005403BC" w:rsidP="005403BC">
      <w:pPr>
        <w:pStyle w:val="ListParagraph"/>
        <w:numPr>
          <w:ilvl w:val="0"/>
          <w:numId w:val="3"/>
        </w:numPr>
        <w:rPr>
          <w:lang w:bidi="en-US"/>
        </w:rPr>
      </w:pPr>
      <w:r>
        <w:rPr>
          <w:lang w:bidi="en-US"/>
        </w:rPr>
        <w:t>Quy tắc sửa, xóa:</w:t>
      </w:r>
    </w:p>
    <w:p w14:paraId="47F48809" w14:textId="71D01B9F" w:rsidR="005403BC" w:rsidRDefault="005403BC" w:rsidP="005403BC">
      <w:pPr>
        <w:pStyle w:val="ListParagraph"/>
        <w:numPr>
          <w:ilvl w:val="1"/>
          <w:numId w:val="3"/>
        </w:numPr>
        <w:rPr>
          <w:lang w:bidi="en-US"/>
        </w:rPr>
      </w:pPr>
      <w:r>
        <w:rPr>
          <w:lang w:bidi="en-US"/>
        </w:rPr>
        <w:t>Không được sửa, xóa các lịch tính lãi đã đến kỳ thanh toán lãi (tồn tại bản ghi trong payment_schd thỏa mãn payment_schd.symbol = intschd.symbol &amp; payment_schd.paytype = ‘INT’ &amp; payment_schd</w:t>
      </w:r>
      <w:r w:rsidR="00E8202A">
        <w:rPr>
          <w:lang w:bidi="en-US"/>
        </w:rPr>
        <w:t>.castatus</w:t>
      </w:r>
      <w:r>
        <w:rPr>
          <w:lang w:bidi="en-US"/>
        </w:rPr>
        <w:t xml:space="preserve"> &lt;&gt; ‘N’ &amp; payment_schd.fromperiod &lt;= intschd.periodno &lt;= payment_schd.toperiod)</w:t>
      </w:r>
    </w:p>
    <w:p w14:paraId="0B13A24E" w14:textId="77777777" w:rsidR="005403BC" w:rsidRDefault="005403BC" w:rsidP="005403BC">
      <w:pPr>
        <w:pStyle w:val="ListParagraph"/>
        <w:numPr>
          <w:ilvl w:val="1"/>
          <w:numId w:val="3"/>
        </w:numPr>
        <w:rPr>
          <w:lang w:bidi="en-US"/>
        </w:rPr>
      </w:pPr>
      <w:r>
        <w:rPr>
          <w:lang w:bidi="en-US"/>
        </w:rPr>
        <w:t>Không được sửa mã tài sản</w:t>
      </w:r>
    </w:p>
    <w:p w14:paraId="0B46466F" w14:textId="77777777" w:rsidR="005403BC" w:rsidRDefault="005403BC" w:rsidP="005403BC">
      <w:pPr>
        <w:pStyle w:val="ListParagraph"/>
        <w:numPr>
          <w:ilvl w:val="0"/>
          <w:numId w:val="3"/>
        </w:numPr>
        <w:rPr>
          <w:lang w:bidi="en-US"/>
        </w:rPr>
      </w:pPr>
      <w:r>
        <w:rPr>
          <w:lang w:bidi="en-US"/>
        </w:rPr>
        <w:t>Khi duyệt thêm mới, sửa =&gt; cần update lại periodno của toàn bộ các dòng lịch tính lãi của tài sản theo đúng thứ tự order by intschd.fromdate</w:t>
      </w:r>
    </w:p>
    <w:p w14:paraId="2208B75D" w14:textId="77777777" w:rsidR="005403BC" w:rsidRPr="00D021C7" w:rsidRDefault="005403BC" w:rsidP="005403BC">
      <w:pPr>
        <w:rPr>
          <w:lang w:bidi="en-US"/>
        </w:rPr>
      </w:pPr>
    </w:p>
    <w:p w14:paraId="436F369D" w14:textId="0E474046" w:rsidR="005403BC" w:rsidRDefault="005403BC" w:rsidP="005403BC">
      <w:pPr>
        <w:pStyle w:val="Heading3"/>
      </w:pPr>
      <w:bookmarkStart w:id="300" w:name="_Toc75156460"/>
      <w:bookmarkStart w:id="301" w:name="_Toc78535452"/>
      <w:r>
        <w:lastRenderedPageBreak/>
        <w:t xml:space="preserve">Lịch thanh toán </w:t>
      </w:r>
      <w:bookmarkEnd w:id="300"/>
      <w:bookmarkEnd w:id="301"/>
      <w:r w:rsidR="00CA0D44">
        <w:t>lãi</w:t>
      </w:r>
    </w:p>
    <w:p w14:paraId="1C8EF7FC" w14:textId="4520FCCC" w:rsidR="005403BC" w:rsidRDefault="005403BC" w:rsidP="005403BC">
      <w:pPr>
        <w:pStyle w:val="Heading4"/>
      </w:pPr>
      <w:bookmarkStart w:id="302" w:name="_Toc75156461"/>
      <w:bookmarkStart w:id="303" w:name="_Toc78535453"/>
      <w:r>
        <w:t>Mô tả giao diện</w:t>
      </w:r>
      <w:bookmarkEnd w:id="302"/>
      <w:bookmarkEnd w:id="303"/>
    </w:p>
    <w:p w14:paraId="2F62A2CF" w14:textId="77777777" w:rsidR="005403BC" w:rsidRDefault="005403BC" w:rsidP="005403BC">
      <w:pPr>
        <w:pStyle w:val="Heading5"/>
      </w:pPr>
      <w:bookmarkStart w:id="304" w:name="_Toc75156463"/>
      <w:r>
        <w:t>Grid tìm kiếm</w:t>
      </w:r>
      <w:bookmarkEnd w:id="304"/>
    </w:p>
    <w:p w14:paraId="760CBBBC" w14:textId="77777777" w:rsidR="005403BC" w:rsidRDefault="005403BC" w:rsidP="005403BC">
      <w:pPr>
        <w:rPr>
          <w:lang w:bidi="en-US"/>
        </w:rPr>
      </w:pPr>
      <w:r>
        <w:rPr>
          <w:lang w:bidi="en-US"/>
        </w:rPr>
        <w:t>Gồm các trường</w:t>
      </w:r>
    </w:p>
    <w:p w14:paraId="618B01A6" w14:textId="589EC9D2" w:rsidR="005403BC" w:rsidRDefault="005403BC" w:rsidP="005403BC">
      <w:pPr>
        <w:pStyle w:val="ListParagraph"/>
        <w:numPr>
          <w:ilvl w:val="0"/>
          <w:numId w:val="3"/>
        </w:numPr>
        <w:rPr>
          <w:ins w:id="305" w:author="Microsoft account" w:date="2021-09-01T18:00:00Z"/>
          <w:lang w:bidi="en-US"/>
        </w:rPr>
      </w:pPr>
      <w:r>
        <w:rPr>
          <w:lang w:bidi="en-US"/>
        </w:rPr>
        <w:t xml:space="preserve">Mã </w:t>
      </w:r>
      <w:r w:rsidR="00437C3E">
        <w:rPr>
          <w:lang w:bidi="en-US"/>
        </w:rPr>
        <w:t>trái phiếu</w:t>
      </w:r>
      <w:r>
        <w:rPr>
          <w:lang w:bidi="en-US"/>
        </w:rPr>
        <w:t>: payment_schd.symbol</w:t>
      </w:r>
    </w:p>
    <w:p w14:paraId="0ECB48BD" w14:textId="27B243B8" w:rsidR="0099197C" w:rsidRDefault="0099197C" w:rsidP="005403BC">
      <w:pPr>
        <w:pStyle w:val="ListParagraph"/>
        <w:numPr>
          <w:ilvl w:val="0"/>
          <w:numId w:val="3"/>
        </w:numPr>
        <w:rPr>
          <w:lang w:bidi="en-US"/>
        </w:rPr>
      </w:pPr>
      <w:ins w:id="306" w:author="Microsoft account" w:date="2021-09-01T18:00:00Z">
        <w:r>
          <w:rPr>
            <w:lang w:bidi="en-US"/>
          </w:rPr>
          <w:t>Tổ chức phát hành: hiển thị tên tổ phát hành trái phiếu</w:t>
        </w:r>
      </w:ins>
    </w:p>
    <w:p w14:paraId="2CCB1BF1" w14:textId="77777777" w:rsidR="005403BC" w:rsidRDefault="005403BC" w:rsidP="005403BC">
      <w:pPr>
        <w:pStyle w:val="ListParagraph"/>
        <w:numPr>
          <w:ilvl w:val="0"/>
          <w:numId w:val="3"/>
        </w:numPr>
        <w:rPr>
          <w:lang w:bidi="en-US"/>
        </w:rPr>
      </w:pPr>
      <w:r>
        <w:rPr>
          <w:lang w:bidi="en-US"/>
        </w:rPr>
        <w:t>Loại lịch: payment_schd.paytype =&gt; hiển thị theo allcode</w:t>
      </w:r>
    </w:p>
    <w:p w14:paraId="06FBAFD7" w14:textId="77777777" w:rsidR="005403BC" w:rsidRDefault="005403BC" w:rsidP="005403BC">
      <w:pPr>
        <w:pStyle w:val="ListParagraph"/>
        <w:numPr>
          <w:ilvl w:val="0"/>
          <w:numId w:val="3"/>
        </w:numPr>
        <w:rPr>
          <w:lang w:bidi="en-US"/>
        </w:rPr>
      </w:pPr>
      <w:r>
        <w:rPr>
          <w:lang w:bidi="en-US"/>
        </w:rPr>
        <w:t>Trả lãi từ kỳ: payment_schd.fromperiod</w:t>
      </w:r>
    </w:p>
    <w:p w14:paraId="009582EE" w14:textId="77777777" w:rsidR="005403BC" w:rsidRDefault="005403BC" w:rsidP="005403BC">
      <w:pPr>
        <w:pStyle w:val="ListParagraph"/>
        <w:numPr>
          <w:ilvl w:val="0"/>
          <w:numId w:val="3"/>
        </w:numPr>
        <w:rPr>
          <w:lang w:bidi="en-US"/>
        </w:rPr>
      </w:pPr>
      <w:r>
        <w:rPr>
          <w:lang w:bidi="en-US"/>
        </w:rPr>
        <w:t>Trả lãi đến kỳ: payment_schd.toperiod</w:t>
      </w:r>
    </w:p>
    <w:p w14:paraId="02CCA44E" w14:textId="77777777" w:rsidR="005403BC" w:rsidRDefault="005403BC" w:rsidP="005403BC">
      <w:pPr>
        <w:pStyle w:val="ListParagraph"/>
        <w:numPr>
          <w:ilvl w:val="0"/>
          <w:numId w:val="3"/>
        </w:numPr>
        <w:rPr>
          <w:lang w:bidi="en-US"/>
        </w:rPr>
      </w:pPr>
      <w:r>
        <w:rPr>
          <w:lang w:bidi="en-US"/>
        </w:rPr>
        <w:t>Ngày trả KH: payment_schd.valuedt</w:t>
      </w:r>
    </w:p>
    <w:p w14:paraId="341653C5" w14:textId="2FF7EDCE" w:rsidR="005403BC" w:rsidRDefault="005403BC" w:rsidP="005403BC">
      <w:pPr>
        <w:pStyle w:val="ListParagraph"/>
        <w:numPr>
          <w:ilvl w:val="0"/>
          <w:numId w:val="3"/>
        </w:numPr>
        <w:rPr>
          <w:lang w:bidi="en-US"/>
        </w:rPr>
      </w:pPr>
      <w:r>
        <w:rPr>
          <w:lang w:bidi="en-US"/>
        </w:rPr>
        <w:t xml:space="preserve">Số ngày tính lãi: </w:t>
      </w:r>
      <w:del w:id="307" w:author="Microsoft account" w:date="2021-09-01T17:57:00Z">
        <w:r w:rsidDel="0099197C">
          <w:rPr>
            <w:lang w:bidi="en-US"/>
          </w:rPr>
          <w:delText>payment_schd.days</w:delText>
        </w:r>
      </w:del>
      <w:ins w:id="308" w:author="Microsoft account" w:date="2021-09-01T17:57:00Z">
        <w:r w:rsidR="0099197C">
          <w:rPr>
            <w:lang w:bidi="en-US"/>
          </w:rPr>
          <w:t xml:space="preserve">join intschd của toperiod &amp; fromperiod =&gt; lấy todate của toperiod </w:t>
        </w:r>
      </w:ins>
      <w:ins w:id="309" w:author="Microsoft account" w:date="2021-09-01T17:58:00Z">
        <w:r w:rsidR="0099197C">
          <w:rPr>
            <w:lang w:bidi="en-US"/>
          </w:rPr>
          <w:t>–</w:t>
        </w:r>
      </w:ins>
      <w:ins w:id="310" w:author="Microsoft account" w:date="2021-09-01T17:57:00Z">
        <w:r w:rsidR="0099197C">
          <w:rPr>
            <w:lang w:bidi="en-US"/>
          </w:rPr>
          <w:t xml:space="preserve"> fromdate </w:t>
        </w:r>
      </w:ins>
      <w:ins w:id="311" w:author="Microsoft account" w:date="2021-09-01T17:58:00Z">
        <w:r w:rsidR="0099197C">
          <w:rPr>
            <w:lang w:bidi="en-US"/>
          </w:rPr>
          <w:t>của fromperiod</w:t>
        </w:r>
      </w:ins>
    </w:p>
    <w:p w14:paraId="57988A00" w14:textId="3DC96D65" w:rsidR="005403BC" w:rsidRDefault="005403BC" w:rsidP="005403BC">
      <w:pPr>
        <w:pStyle w:val="ListParagraph"/>
        <w:numPr>
          <w:ilvl w:val="0"/>
          <w:numId w:val="3"/>
        </w:numPr>
        <w:rPr>
          <w:lang w:bidi="en-US"/>
        </w:rPr>
      </w:pPr>
      <w:r>
        <w:rPr>
          <w:lang w:bidi="en-US"/>
        </w:rPr>
        <w:t xml:space="preserve">Giá trị thanh toán trước thuế/1 ĐVTS: </w:t>
      </w:r>
      <w:del w:id="312" w:author="Microsoft account" w:date="2021-09-01T17:59:00Z">
        <w:r w:rsidDel="0099197C">
          <w:rPr>
            <w:lang w:bidi="en-US"/>
          </w:rPr>
          <w:delText>payment_schd.amount</w:delText>
        </w:r>
      </w:del>
      <w:ins w:id="313" w:author="Microsoft account" w:date="2021-09-01T17:59:00Z">
        <w:r w:rsidR="0099197C">
          <w:rPr>
            <w:lang w:bidi="en-US"/>
          </w:rPr>
          <w:t xml:space="preserve"> join intschd các bản ghi thỏa mãn payment_schd.fromperiod &lt;= intschd.periodno &lt;= payment_schd.toperiod =&gt;</w:t>
        </w:r>
        <w:r w:rsidR="0099197C">
          <w:rPr>
            <w:lang w:bidi="en-US"/>
          </w:rPr>
          <w:br/>
          <w:t xml:space="preserve"> = </w:t>
        </w:r>
      </w:ins>
      <w:ins w:id="314" w:author="Microsoft account" w:date="2021-09-01T18:00:00Z">
        <w:r w:rsidR="0099197C">
          <w:rPr>
            <w:lang w:bidi="en-US"/>
          </w:rPr>
          <w:t>ROUND(</w:t>
        </w:r>
      </w:ins>
      <w:ins w:id="315" w:author="Microsoft account" w:date="2021-09-01T17:59:00Z">
        <w:r w:rsidR="0099197C">
          <w:rPr>
            <w:lang w:bidi="en-US"/>
          </w:rPr>
          <w:t>SUM(</w:t>
        </w:r>
        <w:r w:rsidR="0099197C" w:rsidRPr="004F2A4D">
          <w:rPr>
            <w:lang w:bidi="en-US"/>
          </w:rPr>
          <w:t>Parvalue * Intrate / Intbaseddofy * Days</w:t>
        </w:r>
        <w:r w:rsidR="0099197C">
          <w:rPr>
            <w:lang w:bidi="en-US"/>
          </w:rPr>
          <w:t>)</w:t>
        </w:r>
      </w:ins>
      <w:ins w:id="316" w:author="Microsoft account" w:date="2021-09-01T18:00:00Z">
        <w:r w:rsidR="0099197C">
          <w:rPr>
            <w:lang w:bidi="en-US"/>
          </w:rPr>
          <w:t>,0)</w:t>
        </w:r>
      </w:ins>
    </w:p>
    <w:p w14:paraId="11F30F40" w14:textId="737694C7" w:rsidR="005403BC" w:rsidRDefault="005403BC" w:rsidP="005403BC">
      <w:pPr>
        <w:pStyle w:val="ListParagraph"/>
        <w:numPr>
          <w:ilvl w:val="0"/>
          <w:numId w:val="3"/>
        </w:numPr>
        <w:rPr>
          <w:lang w:bidi="en-US"/>
        </w:rPr>
      </w:pPr>
      <w:r>
        <w:rPr>
          <w:lang w:bidi="en-US"/>
        </w:rPr>
        <w:t>Thuế lợi tức: Chỉ hiện thị với dòng lịch trả lãi =&gt; gọi hàm tính thuế lợi tức cho loại KH ALL</w:t>
      </w:r>
      <w:ins w:id="317" w:author="Microsoft account" w:date="2021-09-01T18:00:00Z">
        <w:r w:rsidR="0099197C">
          <w:rPr>
            <w:lang w:bidi="en-US"/>
          </w:rPr>
          <w:t xml:space="preserve"> cho giá trị thanh toán trước thuế tính được ở trên</w:t>
        </w:r>
      </w:ins>
    </w:p>
    <w:p w14:paraId="349CB748" w14:textId="3A6D453B" w:rsidR="005403BC" w:rsidRDefault="005403BC" w:rsidP="005403BC">
      <w:pPr>
        <w:pStyle w:val="ListParagraph"/>
        <w:numPr>
          <w:ilvl w:val="0"/>
          <w:numId w:val="3"/>
        </w:numPr>
        <w:rPr>
          <w:lang w:bidi="en-US"/>
        </w:rPr>
      </w:pPr>
      <w:r>
        <w:rPr>
          <w:lang w:bidi="en-US"/>
        </w:rPr>
        <w:t xml:space="preserve">Giá trị thanh toán sau thuế/1 ĐVTS: </w:t>
      </w:r>
      <w:del w:id="318" w:author="Microsoft account" w:date="2021-09-01T18:00:00Z">
        <w:r w:rsidDel="0099197C">
          <w:rPr>
            <w:lang w:bidi="en-US"/>
          </w:rPr>
          <w:delText>payment_schd.amount</w:delText>
        </w:r>
      </w:del>
      <w:ins w:id="319" w:author="Microsoft account" w:date="2021-09-01T18:00:00Z">
        <w:r w:rsidR="0099197C">
          <w:rPr>
            <w:lang w:bidi="en-US"/>
          </w:rPr>
          <w:t>Giá trị thanh toán trước thuế</w:t>
        </w:r>
      </w:ins>
      <w:r>
        <w:rPr>
          <w:lang w:bidi="en-US"/>
        </w:rPr>
        <w:t xml:space="preserve"> – Thuế lợi tức</w:t>
      </w:r>
    </w:p>
    <w:p w14:paraId="7B30255C" w14:textId="77777777" w:rsidR="005403BC" w:rsidRDefault="005403BC" w:rsidP="005403BC">
      <w:pPr>
        <w:pStyle w:val="ListParagraph"/>
        <w:numPr>
          <w:ilvl w:val="0"/>
          <w:numId w:val="3"/>
        </w:numPr>
        <w:rPr>
          <w:lang w:bidi="en-US"/>
        </w:rPr>
      </w:pPr>
      <w:r>
        <w:rPr>
          <w:lang w:bidi="en-US"/>
        </w:rPr>
        <w:t>Trạng thái bản ghi: payment_schd.status</w:t>
      </w:r>
    </w:p>
    <w:p w14:paraId="01164352" w14:textId="77777777" w:rsidR="005403BC" w:rsidRDefault="005403BC" w:rsidP="005403BC">
      <w:pPr>
        <w:pStyle w:val="ListParagraph"/>
        <w:numPr>
          <w:ilvl w:val="0"/>
          <w:numId w:val="3"/>
        </w:numPr>
        <w:rPr>
          <w:lang w:bidi="en-US"/>
        </w:rPr>
      </w:pPr>
      <w:r>
        <w:rPr>
          <w:lang w:bidi="en-US"/>
        </w:rPr>
        <w:t>Trạng thái thanh toán: payment_schd.castatus, bao gồm các giá trị sau khai báo trong allcode</w:t>
      </w:r>
    </w:p>
    <w:p w14:paraId="4E214EDF" w14:textId="77777777" w:rsidR="005403BC" w:rsidRDefault="005403BC" w:rsidP="005403BC">
      <w:pPr>
        <w:pStyle w:val="ListParagraph"/>
        <w:numPr>
          <w:ilvl w:val="1"/>
          <w:numId w:val="3"/>
        </w:numPr>
        <w:rPr>
          <w:lang w:bidi="en-US"/>
        </w:rPr>
      </w:pPr>
      <w:r>
        <w:rPr>
          <w:lang w:bidi="en-US"/>
        </w:rPr>
        <w:t>N: Chưa thanh toán</w:t>
      </w:r>
    </w:p>
    <w:p w14:paraId="6EDB8FAF" w14:textId="77777777" w:rsidR="005403BC" w:rsidRDefault="005403BC" w:rsidP="005403BC">
      <w:pPr>
        <w:pStyle w:val="ListParagraph"/>
        <w:numPr>
          <w:ilvl w:val="1"/>
          <w:numId w:val="3"/>
        </w:numPr>
        <w:rPr>
          <w:lang w:bidi="en-US"/>
        </w:rPr>
      </w:pPr>
      <w:r>
        <w:rPr>
          <w:lang w:bidi="en-US"/>
        </w:rPr>
        <w:t>A: Đã đến đợt thanh toán</w:t>
      </w:r>
    </w:p>
    <w:p w14:paraId="7950E4B3" w14:textId="77777777" w:rsidR="005403BC" w:rsidRPr="005403BC" w:rsidRDefault="005403BC" w:rsidP="005403BC">
      <w:pPr>
        <w:rPr>
          <w:lang w:bidi="en-US"/>
        </w:rPr>
      </w:pPr>
    </w:p>
    <w:p w14:paraId="33CC34F2" w14:textId="77777777" w:rsidR="005403BC" w:rsidRDefault="005403BC" w:rsidP="005403BC">
      <w:pPr>
        <w:pStyle w:val="Heading5"/>
      </w:pPr>
      <w:bookmarkStart w:id="320" w:name="_Toc75156462"/>
      <w:r>
        <w:t>Popup add/view/edit</w:t>
      </w:r>
      <w:bookmarkEnd w:id="320"/>
    </w:p>
    <w:p w14:paraId="3C17FCCF" w14:textId="77777777" w:rsidR="005403BC" w:rsidRPr="0043077A" w:rsidRDefault="005403BC" w:rsidP="005403BC">
      <w:pPr>
        <w:rPr>
          <w:b/>
          <w:lang w:bidi="en-US"/>
        </w:rPr>
      </w:pPr>
      <w:r w:rsidRPr="0043077A">
        <w:rPr>
          <w:b/>
          <w:lang w:bidi="en-US"/>
        </w:rPr>
        <w:t>Không cho sửa dòng lịch có paytype = ‘PRI’</w:t>
      </w:r>
    </w:p>
    <w:p w14:paraId="7F4A6351" w14:textId="77777777" w:rsidR="005403BC" w:rsidRPr="0043077A" w:rsidRDefault="005403BC" w:rsidP="005403BC">
      <w:pPr>
        <w:rPr>
          <w:lang w:bidi="en-US"/>
        </w:rPr>
      </w:pPr>
    </w:p>
    <w:tbl>
      <w:tblPr>
        <w:tblStyle w:val="TableGrid"/>
        <w:tblW w:w="0" w:type="auto"/>
        <w:tblLook w:val="04A0" w:firstRow="1" w:lastRow="0" w:firstColumn="1" w:lastColumn="0" w:noHBand="0" w:noVBand="1"/>
      </w:tblPr>
      <w:tblGrid>
        <w:gridCol w:w="3292"/>
        <w:gridCol w:w="1856"/>
        <w:gridCol w:w="4590"/>
      </w:tblGrid>
      <w:tr w:rsidR="005403BC" w14:paraId="16F67AC0" w14:textId="77777777" w:rsidTr="00ED52C0">
        <w:tc>
          <w:tcPr>
            <w:tcW w:w="3292" w:type="dxa"/>
          </w:tcPr>
          <w:p w14:paraId="63D11DA0" w14:textId="77777777" w:rsidR="005403BC" w:rsidRDefault="005403BC" w:rsidP="00ED52C0">
            <w:pPr>
              <w:jc w:val="center"/>
            </w:pPr>
            <w:r w:rsidRPr="0098225A">
              <w:rPr>
                <w:b/>
              </w:rPr>
              <w:t>Tên trường</w:t>
            </w:r>
          </w:p>
        </w:tc>
        <w:tc>
          <w:tcPr>
            <w:tcW w:w="1856" w:type="dxa"/>
          </w:tcPr>
          <w:p w14:paraId="686A5F0F" w14:textId="77777777" w:rsidR="005403BC" w:rsidRDefault="005403BC" w:rsidP="00ED52C0">
            <w:pPr>
              <w:jc w:val="center"/>
            </w:pPr>
            <w:r w:rsidRPr="0098225A">
              <w:rPr>
                <w:b/>
              </w:rPr>
              <w:t>Bắt buộc</w:t>
            </w:r>
          </w:p>
        </w:tc>
        <w:tc>
          <w:tcPr>
            <w:tcW w:w="4590" w:type="dxa"/>
          </w:tcPr>
          <w:p w14:paraId="53CDBDC8" w14:textId="77777777" w:rsidR="005403BC" w:rsidRDefault="005403BC" w:rsidP="00ED52C0">
            <w:pPr>
              <w:jc w:val="center"/>
            </w:pPr>
            <w:r w:rsidRPr="0098225A">
              <w:rPr>
                <w:b/>
              </w:rPr>
              <w:t>Mô tả</w:t>
            </w:r>
          </w:p>
        </w:tc>
      </w:tr>
      <w:tr w:rsidR="005403BC" w14:paraId="7D90F096" w14:textId="77777777" w:rsidTr="00ED52C0">
        <w:tc>
          <w:tcPr>
            <w:tcW w:w="3292" w:type="dxa"/>
          </w:tcPr>
          <w:p w14:paraId="08CFCA1B" w14:textId="694B74C3" w:rsidR="005403BC" w:rsidRDefault="005403BC" w:rsidP="0099197C">
            <w:r>
              <w:t xml:space="preserve">Mã </w:t>
            </w:r>
            <w:r w:rsidR="0099197C">
              <w:t>trái phiếu</w:t>
            </w:r>
          </w:p>
        </w:tc>
        <w:tc>
          <w:tcPr>
            <w:tcW w:w="1856" w:type="dxa"/>
          </w:tcPr>
          <w:p w14:paraId="268923AF" w14:textId="77777777" w:rsidR="005403BC" w:rsidRDefault="005403BC" w:rsidP="00ED52C0">
            <w:r>
              <w:t>Có</w:t>
            </w:r>
          </w:p>
        </w:tc>
        <w:tc>
          <w:tcPr>
            <w:tcW w:w="4590" w:type="dxa"/>
          </w:tcPr>
          <w:p w14:paraId="762ABB0D" w14:textId="77777777" w:rsidR="005403BC" w:rsidRDefault="005403BC" w:rsidP="00ED52C0">
            <w:r>
              <w:t>Chọn từ danh sách assetdtl đã hoạt động trên hệ thống (Nên lấy từ cache thay vì truy vấn DB).</w:t>
            </w:r>
          </w:p>
          <w:p w14:paraId="6056D0B1" w14:textId="77777777" w:rsidR="005403BC" w:rsidRDefault="005403BC" w:rsidP="00ED52C0">
            <w:r>
              <w:t>Quy tắc hiển thị: Mã – Tên</w:t>
            </w:r>
          </w:p>
        </w:tc>
      </w:tr>
      <w:tr w:rsidR="005403BC" w14:paraId="07483CB1" w14:textId="77777777" w:rsidTr="00ED52C0">
        <w:tc>
          <w:tcPr>
            <w:tcW w:w="3292" w:type="dxa"/>
          </w:tcPr>
          <w:p w14:paraId="3C6AA5F9" w14:textId="77777777" w:rsidR="005403BC" w:rsidRDefault="005403BC" w:rsidP="00ED52C0">
            <w:r>
              <w:t>Loại lịch</w:t>
            </w:r>
          </w:p>
        </w:tc>
        <w:tc>
          <w:tcPr>
            <w:tcW w:w="1856" w:type="dxa"/>
          </w:tcPr>
          <w:p w14:paraId="626E287B" w14:textId="77777777" w:rsidR="005403BC" w:rsidRDefault="005403BC" w:rsidP="00ED52C0">
            <w:r>
              <w:t>Có</w:t>
            </w:r>
          </w:p>
        </w:tc>
        <w:tc>
          <w:tcPr>
            <w:tcW w:w="4590" w:type="dxa"/>
          </w:tcPr>
          <w:p w14:paraId="3713ED85" w14:textId="77777777" w:rsidR="005403BC" w:rsidRDefault="005403BC" w:rsidP="00ED52C0">
            <w:r>
              <w:t>Hiển thị danh sách từ allcode.</w:t>
            </w:r>
          </w:p>
          <w:p w14:paraId="128BE44E" w14:textId="77777777" w:rsidR="005403BC" w:rsidRDefault="005403BC" w:rsidP="00ED52C0">
            <w:pPr>
              <w:pStyle w:val="ListParagraph"/>
              <w:numPr>
                <w:ilvl w:val="0"/>
                <w:numId w:val="3"/>
              </w:numPr>
            </w:pPr>
            <w:r>
              <w:t>Thêm mới: Chỉ hiển thị giá trị = ‘INT’, disable</w:t>
            </w:r>
          </w:p>
          <w:p w14:paraId="1BC247C6" w14:textId="77777777" w:rsidR="005403BC" w:rsidRDefault="005403BC" w:rsidP="00ED52C0">
            <w:pPr>
              <w:pStyle w:val="ListParagraph"/>
              <w:numPr>
                <w:ilvl w:val="0"/>
                <w:numId w:val="3"/>
              </w:numPr>
            </w:pPr>
            <w:r>
              <w:t>View, Edit: Disable. Hiển thị theo giá trị của bản ghi</w:t>
            </w:r>
          </w:p>
        </w:tc>
      </w:tr>
      <w:tr w:rsidR="005403BC" w14:paraId="44BDC659" w14:textId="77777777" w:rsidTr="00ED52C0">
        <w:tc>
          <w:tcPr>
            <w:tcW w:w="3292" w:type="dxa"/>
          </w:tcPr>
          <w:p w14:paraId="794D09E5" w14:textId="77777777" w:rsidR="005403BC" w:rsidRDefault="005403BC" w:rsidP="00ED52C0">
            <w:r>
              <w:t>Trả lãi từ kỳ</w:t>
            </w:r>
          </w:p>
        </w:tc>
        <w:tc>
          <w:tcPr>
            <w:tcW w:w="1856" w:type="dxa"/>
          </w:tcPr>
          <w:p w14:paraId="1B818DDB" w14:textId="77777777" w:rsidR="005403BC" w:rsidRDefault="005403BC" w:rsidP="00ED52C0"/>
        </w:tc>
        <w:tc>
          <w:tcPr>
            <w:tcW w:w="4590" w:type="dxa"/>
          </w:tcPr>
          <w:p w14:paraId="542BC12E" w14:textId="77777777" w:rsidR="005403BC" w:rsidRDefault="005403BC" w:rsidP="00ED52C0">
            <w:r>
              <w:t>Chỉ hiển thị và bắt buộc nhập nếu loại lịch là INT</w:t>
            </w:r>
          </w:p>
          <w:p w14:paraId="2D9EEB83" w14:textId="77777777" w:rsidR="005403BC" w:rsidRDefault="005403BC" w:rsidP="00ED52C0">
            <w:r>
              <w:t>Chọn từ danh sách intschd.periodno của tài sản đã chọn</w:t>
            </w:r>
          </w:p>
        </w:tc>
      </w:tr>
      <w:tr w:rsidR="005403BC" w14:paraId="6D439397" w14:textId="77777777" w:rsidTr="00ED52C0">
        <w:tc>
          <w:tcPr>
            <w:tcW w:w="3292" w:type="dxa"/>
          </w:tcPr>
          <w:p w14:paraId="3F6F224B" w14:textId="77777777" w:rsidR="005403BC" w:rsidRDefault="005403BC" w:rsidP="00ED52C0">
            <w:r>
              <w:t>Trả lãi đến kỳ</w:t>
            </w:r>
          </w:p>
        </w:tc>
        <w:tc>
          <w:tcPr>
            <w:tcW w:w="1856" w:type="dxa"/>
          </w:tcPr>
          <w:p w14:paraId="2583688C" w14:textId="77777777" w:rsidR="005403BC" w:rsidRDefault="005403BC" w:rsidP="00ED52C0"/>
        </w:tc>
        <w:tc>
          <w:tcPr>
            <w:tcW w:w="4590" w:type="dxa"/>
          </w:tcPr>
          <w:p w14:paraId="3D4E7968" w14:textId="77777777" w:rsidR="005403BC" w:rsidRDefault="005403BC" w:rsidP="00ED52C0">
            <w:r>
              <w:t>Chỉ hiển thị và bắt buộc nhập nếu loại lịch là INT</w:t>
            </w:r>
          </w:p>
          <w:p w14:paraId="06946D9E" w14:textId="77777777" w:rsidR="005403BC" w:rsidRDefault="005403BC" w:rsidP="00ED52C0">
            <w:r>
              <w:t>Chọn từ danh sách intschd.periodno của tài sản đã chọn</w:t>
            </w:r>
          </w:p>
          <w:p w14:paraId="073DE9EB" w14:textId="77777777" w:rsidR="005403BC" w:rsidRDefault="005403BC" w:rsidP="00ED52C0">
            <w:r>
              <w:t>Phải &gt;= Từ kỳ</w:t>
            </w:r>
          </w:p>
        </w:tc>
      </w:tr>
      <w:tr w:rsidR="005403BC" w:rsidDel="0099197C" w14:paraId="0E671E50" w14:textId="4C31386A" w:rsidTr="00ED52C0">
        <w:trPr>
          <w:del w:id="321" w:author="Microsoft account" w:date="2021-09-01T18:02:00Z"/>
        </w:trPr>
        <w:tc>
          <w:tcPr>
            <w:tcW w:w="3292" w:type="dxa"/>
          </w:tcPr>
          <w:p w14:paraId="54820309" w14:textId="7CDCA123" w:rsidR="005403BC" w:rsidDel="0099197C" w:rsidRDefault="005403BC" w:rsidP="00ED52C0">
            <w:pPr>
              <w:rPr>
                <w:del w:id="322" w:author="Microsoft account" w:date="2021-09-01T18:02:00Z"/>
              </w:rPr>
            </w:pPr>
            <w:del w:id="323" w:author="Microsoft account" w:date="2021-09-01T18:02:00Z">
              <w:r w:rsidDel="0099197C">
                <w:delText>Tỷ lệ thanh toán</w:delText>
              </w:r>
            </w:del>
          </w:p>
        </w:tc>
        <w:tc>
          <w:tcPr>
            <w:tcW w:w="1856" w:type="dxa"/>
          </w:tcPr>
          <w:p w14:paraId="1ABB61CA" w14:textId="371EBDDE" w:rsidR="005403BC" w:rsidDel="0099197C" w:rsidRDefault="005403BC" w:rsidP="00ED52C0">
            <w:pPr>
              <w:rPr>
                <w:del w:id="324" w:author="Microsoft account" w:date="2021-09-01T18:02:00Z"/>
              </w:rPr>
            </w:pPr>
            <w:del w:id="325" w:author="Microsoft account" w:date="2021-09-01T18:02:00Z">
              <w:r w:rsidDel="0099197C">
                <w:delText>Có</w:delText>
              </w:r>
            </w:del>
          </w:p>
        </w:tc>
        <w:tc>
          <w:tcPr>
            <w:tcW w:w="4590" w:type="dxa"/>
          </w:tcPr>
          <w:p w14:paraId="21A33CFB" w14:textId="3166B4C2" w:rsidR="005403BC" w:rsidDel="0099197C" w:rsidRDefault="005403BC" w:rsidP="00ED52C0">
            <w:pPr>
              <w:rPr>
                <w:del w:id="326" w:author="Microsoft account" w:date="2021-09-01T18:02:00Z"/>
              </w:rPr>
            </w:pPr>
            <w:del w:id="327" w:author="Microsoft account" w:date="2021-09-01T18:02:00Z">
              <w:r w:rsidDel="0099197C">
                <w:delText>Hiển thị mặc định = 100. Cho phép sửa giá trị &gt; 0, &lt;= 100</w:delText>
              </w:r>
            </w:del>
          </w:p>
        </w:tc>
      </w:tr>
      <w:tr w:rsidR="005403BC" w14:paraId="327D35F0" w14:textId="77777777" w:rsidTr="00ED52C0">
        <w:tc>
          <w:tcPr>
            <w:tcW w:w="3292" w:type="dxa"/>
          </w:tcPr>
          <w:p w14:paraId="25028E39" w14:textId="77777777" w:rsidR="005403BC" w:rsidRDefault="005403BC" w:rsidP="00ED52C0">
            <w:r>
              <w:t>Ngày trả KH</w:t>
            </w:r>
          </w:p>
        </w:tc>
        <w:tc>
          <w:tcPr>
            <w:tcW w:w="1856" w:type="dxa"/>
          </w:tcPr>
          <w:p w14:paraId="6E16EC28" w14:textId="77777777" w:rsidR="005403BC" w:rsidRDefault="005403BC" w:rsidP="00ED52C0">
            <w:r>
              <w:t>Có</w:t>
            </w:r>
          </w:p>
        </w:tc>
        <w:tc>
          <w:tcPr>
            <w:tcW w:w="4590" w:type="dxa"/>
          </w:tcPr>
          <w:p w14:paraId="174E0E5B" w14:textId="77777777" w:rsidR="005403BC" w:rsidRDefault="005403BC" w:rsidP="00ED52C0">
            <w:pPr>
              <w:rPr>
                <w:ins w:id="328" w:author="Microsoft account" w:date="2021-09-01T18:02:00Z"/>
              </w:rPr>
            </w:pPr>
            <w:r>
              <w:t>Phải &gt;= ngày phát hành, &lt;= ngày đáo hạn</w:t>
            </w:r>
          </w:p>
          <w:p w14:paraId="006EB75E" w14:textId="2889765A" w:rsidR="0099197C" w:rsidRDefault="0099197C" w:rsidP="00ED52C0">
            <w:ins w:id="329" w:author="Microsoft account" w:date="2021-09-01T18:02:00Z">
              <w:r>
                <w:t>Phải là ngày làm việc</w:t>
              </w:r>
            </w:ins>
          </w:p>
        </w:tc>
      </w:tr>
    </w:tbl>
    <w:p w14:paraId="2A6F6AA8" w14:textId="77777777" w:rsidR="005403BC" w:rsidRDefault="005403BC" w:rsidP="005403BC">
      <w:pPr>
        <w:rPr>
          <w:lang w:bidi="en-US"/>
        </w:rPr>
      </w:pPr>
    </w:p>
    <w:p w14:paraId="70D22B8D" w14:textId="77777777" w:rsidR="005403BC" w:rsidRDefault="005403BC" w:rsidP="005403BC">
      <w:pPr>
        <w:pStyle w:val="Heading4"/>
      </w:pPr>
      <w:bookmarkStart w:id="330" w:name="_Toc75156464"/>
      <w:bookmarkStart w:id="331" w:name="_Toc78535454"/>
      <w:r>
        <w:lastRenderedPageBreak/>
        <w:t>Quy tắc xử lý</w:t>
      </w:r>
      <w:bookmarkEnd w:id="330"/>
      <w:bookmarkEnd w:id="331"/>
    </w:p>
    <w:p w14:paraId="49DDA0F4" w14:textId="77777777" w:rsidR="005403BC" w:rsidRDefault="005403BC" w:rsidP="005403BC">
      <w:pPr>
        <w:pStyle w:val="ListParagraph"/>
        <w:numPr>
          <w:ilvl w:val="0"/>
          <w:numId w:val="3"/>
        </w:numPr>
        <w:rPr>
          <w:lang w:bidi="en-US"/>
        </w:rPr>
      </w:pPr>
      <w:r>
        <w:rPr>
          <w:lang w:bidi="en-US"/>
        </w:rPr>
        <w:t>Chỉ được thêm mới/sửa dòng lịch thanh toán lãi</w:t>
      </w:r>
    </w:p>
    <w:p w14:paraId="56749DA9" w14:textId="77777777" w:rsidR="005403BC" w:rsidRDefault="005403BC" w:rsidP="005403BC">
      <w:pPr>
        <w:pStyle w:val="ListParagraph"/>
        <w:numPr>
          <w:ilvl w:val="0"/>
          <w:numId w:val="3"/>
        </w:numPr>
        <w:rPr>
          <w:lang w:bidi="en-US"/>
        </w:rPr>
      </w:pPr>
      <w:r>
        <w:rPr>
          <w:lang w:bidi="en-US"/>
        </w:rPr>
        <w:t>Thêm mới =&gt; insert payment_schd theo luồng maintain</w:t>
      </w:r>
    </w:p>
    <w:p w14:paraId="52D1413F" w14:textId="77777777" w:rsidR="005403BC" w:rsidRPr="004F2A4D" w:rsidRDefault="005403BC" w:rsidP="005403BC">
      <w:pPr>
        <w:pStyle w:val="ListParagraph"/>
        <w:numPr>
          <w:ilvl w:val="1"/>
          <w:numId w:val="3"/>
        </w:numPr>
        <w:rPr>
          <w:lang w:bidi="en-US"/>
        </w:rPr>
      </w:pPr>
      <w:r w:rsidRPr="004F2A4D">
        <w:rPr>
          <w:lang w:bidi="en-US"/>
        </w:rPr>
        <w:t>Autoid: tự sinh</w:t>
      </w:r>
    </w:p>
    <w:p w14:paraId="40C0FA75" w14:textId="77777777" w:rsidR="005403BC" w:rsidRPr="004F2A4D" w:rsidRDefault="005403BC" w:rsidP="005403BC">
      <w:pPr>
        <w:pStyle w:val="ListParagraph"/>
        <w:numPr>
          <w:ilvl w:val="1"/>
          <w:numId w:val="3"/>
        </w:numPr>
        <w:rPr>
          <w:lang w:bidi="en-US"/>
        </w:rPr>
      </w:pPr>
      <w:r w:rsidRPr="004F2A4D">
        <w:rPr>
          <w:lang w:bidi="en-US"/>
        </w:rPr>
        <w:t>Symbol: mã tài sản</w:t>
      </w:r>
      <w:r>
        <w:rPr>
          <w:lang w:bidi="en-US"/>
        </w:rPr>
        <w:t xml:space="preserve"> đã chọn</w:t>
      </w:r>
    </w:p>
    <w:p w14:paraId="46553BE9" w14:textId="77777777" w:rsidR="005403BC" w:rsidRPr="004F2A4D" w:rsidRDefault="005403BC" w:rsidP="005403BC">
      <w:pPr>
        <w:pStyle w:val="ListParagraph"/>
        <w:numPr>
          <w:ilvl w:val="1"/>
          <w:numId w:val="3"/>
        </w:numPr>
        <w:rPr>
          <w:lang w:bidi="en-US"/>
        </w:rPr>
      </w:pPr>
      <w:r w:rsidRPr="004F2A4D">
        <w:rPr>
          <w:lang w:bidi="en-US"/>
        </w:rPr>
        <w:t>Parvalue: mệnh giá</w:t>
      </w:r>
      <w:r>
        <w:rPr>
          <w:lang w:bidi="en-US"/>
        </w:rPr>
        <w:t xml:space="preserve"> lấy từ assetdtl.parvalue</w:t>
      </w:r>
    </w:p>
    <w:p w14:paraId="4EE83894" w14:textId="77777777" w:rsidR="005403BC" w:rsidRPr="004F2A4D" w:rsidRDefault="005403BC" w:rsidP="005403BC">
      <w:pPr>
        <w:pStyle w:val="ListParagraph"/>
        <w:numPr>
          <w:ilvl w:val="1"/>
          <w:numId w:val="3"/>
        </w:numPr>
        <w:rPr>
          <w:lang w:bidi="en-US"/>
        </w:rPr>
      </w:pPr>
      <w:r w:rsidRPr="004F2A4D">
        <w:rPr>
          <w:lang w:bidi="en-US"/>
        </w:rPr>
        <w:t>Fromperiod: Từ kỳ</w:t>
      </w:r>
      <w:r>
        <w:rPr>
          <w:lang w:bidi="en-US"/>
        </w:rPr>
        <w:t xml:space="preserve"> đã chọn</w:t>
      </w:r>
    </w:p>
    <w:p w14:paraId="3DCF64ED" w14:textId="77777777" w:rsidR="005403BC" w:rsidRPr="004F2A4D" w:rsidRDefault="005403BC" w:rsidP="005403BC">
      <w:pPr>
        <w:pStyle w:val="ListParagraph"/>
        <w:numPr>
          <w:ilvl w:val="1"/>
          <w:numId w:val="3"/>
        </w:numPr>
        <w:rPr>
          <w:lang w:bidi="en-US"/>
        </w:rPr>
      </w:pPr>
      <w:r w:rsidRPr="004F2A4D">
        <w:rPr>
          <w:lang w:bidi="en-US"/>
        </w:rPr>
        <w:t xml:space="preserve">Toperiod: Đến kỳ </w:t>
      </w:r>
      <w:r>
        <w:rPr>
          <w:lang w:bidi="en-US"/>
        </w:rPr>
        <w:t>đã chọn</w:t>
      </w:r>
    </w:p>
    <w:p w14:paraId="585FA5CC" w14:textId="77777777" w:rsidR="005403BC" w:rsidRPr="004F2A4D" w:rsidRDefault="005403BC" w:rsidP="005403BC">
      <w:pPr>
        <w:pStyle w:val="ListParagraph"/>
        <w:numPr>
          <w:ilvl w:val="1"/>
          <w:numId w:val="3"/>
        </w:numPr>
        <w:rPr>
          <w:lang w:bidi="en-US"/>
        </w:rPr>
      </w:pPr>
      <w:r w:rsidRPr="004F2A4D">
        <w:rPr>
          <w:lang w:bidi="en-US"/>
        </w:rPr>
        <w:t xml:space="preserve">Valuedt: Ngày trả lãi cho KH </w:t>
      </w:r>
      <w:r>
        <w:rPr>
          <w:lang w:bidi="en-US"/>
        </w:rPr>
        <w:t>đã nhập</w:t>
      </w:r>
    </w:p>
    <w:p w14:paraId="08D67007" w14:textId="77777777" w:rsidR="005403BC" w:rsidRPr="004F2A4D" w:rsidRDefault="005403BC" w:rsidP="005403BC">
      <w:pPr>
        <w:pStyle w:val="ListParagraph"/>
        <w:numPr>
          <w:ilvl w:val="1"/>
          <w:numId w:val="3"/>
        </w:numPr>
        <w:rPr>
          <w:lang w:bidi="en-US"/>
        </w:rPr>
      </w:pPr>
      <w:r w:rsidRPr="004F2A4D">
        <w:rPr>
          <w:lang w:bidi="en-US"/>
        </w:rPr>
        <w:t>Paytype = ‘INT’</w:t>
      </w:r>
    </w:p>
    <w:p w14:paraId="25947471" w14:textId="3439D892" w:rsidR="005403BC" w:rsidRDefault="005403BC" w:rsidP="005403BC">
      <w:pPr>
        <w:pStyle w:val="ListParagraph"/>
        <w:numPr>
          <w:ilvl w:val="1"/>
          <w:numId w:val="3"/>
        </w:numPr>
        <w:rPr>
          <w:lang w:bidi="en-US"/>
        </w:rPr>
      </w:pPr>
      <w:r w:rsidRPr="004F2A4D">
        <w:rPr>
          <w:lang w:bidi="en-US"/>
        </w:rPr>
        <w:t xml:space="preserve">Days = </w:t>
      </w:r>
      <w:del w:id="332" w:author="Microsoft account" w:date="2021-09-01T18:04:00Z">
        <w:r w:rsidRPr="004F2A4D" w:rsidDel="0099197C">
          <w:rPr>
            <w:lang w:bidi="en-US"/>
          </w:rPr>
          <w:delText>todate</w:delText>
        </w:r>
        <w:r w:rsidDel="0099197C">
          <w:rPr>
            <w:lang w:bidi="en-US"/>
          </w:rPr>
          <w:delText xml:space="preserve"> của kỳ toperiod </w:delText>
        </w:r>
        <w:r w:rsidRPr="004F2A4D" w:rsidDel="0099197C">
          <w:rPr>
            <w:lang w:bidi="en-US"/>
          </w:rPr>
          <w:delText xml:space="preserve">– fromdate của kỳ </w:delText>
        </w:r>
        <w:r w:rsidDel="0099197C">
          <w:rPr>
            <w:lang w:bidi="en-US"/>
          </w:rPr>
          <w:delText>fromperiod</w:delText>
        </w:r>
        <w:r w:rsidRPr="004F2A4D" w:rsidDel="0099197C">
          <w:rPr>
            <w:lang w:bidi="en-US"/>
          </w:rPr>
          <w:delText xml:space="preserve"> lấy từ intschd</w:delText>
        </w:r>
      </w:del>
      <w:ins w:id="333" w:author="Microsoft account" w:date="2021-09-01T18:04:00Z">
        <w:r w:rsidR="0099197C">
          <w:rPr>
            <w:lang w:bidi="en-US"/>
          </w:rPr>
          <w:t>không dùng (=NULL)</w:t>
        </w:r>
      </w:ins>
    </w:p>
    <w:p w14:paraId="4B43D9DC" w14:textId="5B450777" w:rsidR="005403BC" w:rsidRPr="004F2A4D" w:rsidRDefault="005403BC" w:rsidP="005403BC">
      <w:pPr>
        <w:pStyle w:val="ListParagraph"/>
        <w:numPr>
          <w:ilvl w:val="1"/>
          <w:numId w:val="3"/>
        </w:numPr>
        <w:rPr>
          <w:lang w:bidi="en-US"/>
        </w:rPr>
      </w:pPr>
      <w:r>
        <w:rPr>
          <w:lang w:bidi="en-US"/>
        </w:rPr>
        <w:t xml:space="preserve">Ratio: </w:t>
      </w:r>
      <w:del w:id="334" w:author="Microsoft account" w:date="2021-09-01T18:11:00Z">
        <w:r w:rsidDel="0094175B">
          <w:rPr>
            <w:lang w:bidi="en-US"/>
          </w:rPr>
          <w:delText>Tỷ lệ thanh toán đã nhập</w:delText>
        </w:r>
      </w:del>
      <w:ins w:id="335" w:author="Microsoft account" w:date="2021-09-01T18:11:00Z">
        <w:r w:rsidR="0094175B">
          <w:rPr>
            <w:lang w:bidi="en-US"/>
          </w:rPr>
          <w:t>100</w:t>
        </w:r>
      </w:ins>
    </w:p>
    <w:p w14:paraId="0509995A" w14:textId="2A36361A" w:rsidR="005403BC" w:rsidRPr="004F2A4D" w:rsidRDefault="005403BC" w:rsidP="005403BC">
      <w:pPr>
        <w:pStyle w:val="ListParagraph"/>
        <w:numPr>
          <w:ilvl w:val="1"/>
          <w:numId w:val="3"/>
        </w:numPr>
        <w:rPr>
          <w:lang w:bidi="en-US"/>
        </w:rPr>
      </w:pPr>
      <w:r w:rsidRPr="004F2A4D">
        <w:rPr>
          <w:lang w:bidi="en-US"/>
        </w:rPr>
        <w:t xml:space="preserve">Amount: </w:t>
      </w:r>
      <w:ins w:id="336" w:author="Microsoft account" w:date="2021-09-01T18:05:00Z">
        <w:r w:rsidR="0099197C">
          <w:rPr>
            <w:lang w:bidi="en-US"/>
          </w:rPr>
          <w:t>Không dùng (=NULL)</w:t>
        </w:r>
      </w:ins>
    </w:p>
    <w:p w14:paraId="5C4CCFA9" w14:textId="7CC64DD9" w:rsidR="005403BC" w:rsidRPr="004F2A4D" w:rsidDel="0099197C" w:rsidRDefault="005403BC" w:rsidP="005403BC">
      <w:pPr>
        <w:pStyle w:val="ListParagraph"/>
        <w:numPr>
          <w:ilvl w:val="2"/>
          <w:numId w:val="3"/>
        </w:numPr>
        <w:rPr>
          <w:del w:id="337" w:author="Microsoft account" w:date="2021-09-01T18:05:00Z"/>
          <w:lang w:bidi="en-US"/>
        </w:rPr>
      </w:pPr>
      <w:del w:id="338" w:author="Microsoft account" w:date="2021-09-01T18:05:00Z">
        <w:r w:rsidRPr="004F2A4D" w:rsidDel="0099197C">
          <w:rPr>
            <w:lang w:bidi="en-US"/>
          </w:rPr>
          <w:delText>lấy các bản ghi trong intschd sao cho payment_schd.fromperiod &lt;= intschd.periodno &lt;= payment_schd.toperiod</w:delText>
        </w:r>
      </w:del>
    </w:p>
    <w:p w14:paraId="09C7688E" w14:textId="3BE2353C" w:rsidR="005403BC" w:rsidRPr="004F2A4D" w:rsidDel="0099197C" w:rsidRDefault="005403BC" w:rsidP="005403BC">
      <w:pPr>
        <w:pStyle w:val="ListParagraph"/>
        <w:numPr>
          <w:ilvl w:val="2"/>
          <w:numId w:val="3"/>
        </w:numPr>
        <w:rPr>
          <w:del w:id="339" w:author="Microsoft account" w:date="2021-09-01T18:05:00Z"/>
          <w:lang w:bidi="en-US"/>
        </w:rPr>
      </w:pPr>
      <w:del w:id="340" w:author="Microsoft account" w:date="2021-09-01T18:05:00Z">
        <w:r w:rsidRPr="004F2A4D" w:rsidDel="0099197C">
          <w:rPr>
            <w:lang w:bidi="en-US"/>
          </w:rPr>
          <w:delText>Tính tổng</w:delText>
        </w:r>
        <w:r w:rsidDel="0099197C">
          <w:rPr>
            <w:lang w:bidi="en-US"/>
          </w:rPr>
          <w:delText xml:space="preserve"> </w:delText>
        </w:r>
        <w:r w:rsidRPr="004F2A4D" w:rsidDel="0099197C">
          <w:rPr>
            <w:lang w:bidi="en-US"/>
          </w:rPr>
          <w:delText xml:space="preserve">số tiền lãi nhận được của các kỳ = </w:delText>
        </w:r>
        <w:r w:rsidDel="0099197C">
          <w:rPr>
            <w:lang w:bidi="en-US"/>
          </w:rPr>
          <w:delText>ROUND(</w:delText>
        </w:r>
        <w:r w:rsidRPr="004F2A4D" w:rsidDel="0099197C">
          <w:rPr>
            <w:lang w:bidi="en-US"/>
          </w:rPr>
          <w:delText>SUM{ intschd.amount }</w:delText>
        </w:r>
        <w:r w:rsidDel="0099197C">
          <w:rPr>
            <w:lang w:bidi="en-US"/>
          </w:rPr>
          <w:delText xml:space="preserve"> * ratio đã nhập / 100, 0)</w:delText>
        </w:r>
      </w:del>
    </w:p>
    <w:p w14:paraId="70211CFB" w14:textId="5B612B48" w:rsidR="0099197C" w:rsidRPr="004F2A4D" w:rsidRDefault="005403BC" w:rsidP="0094175B">
      <w:pPr>
        <w:pStyle w:val="ListParagraph"/>
        <w:numPr>
          <w:ilvl w:val="1"/>
          <w:numId w:val="3"/>
        </w:numPr>
        <w:rPr>
          <w:lang w:bidi="en-US"/>
        </w:rPr>
      </w:pPr>
      <w:r>
        <w:rPr>
          <w:lang w:bidi="en-US"/>
        </w:rPr>
        <w:t>Castatus = ‘N’</w:t>
      </w:r>
    </w:p>
    <w:p w14:paraId="7EB751D8" w14:textId="77777777" w:rsidR="005403BC" w:rsidRDefault="005403BC" w:rsidP="005403BC">
      <w:pPr>
        <w:pStyle w:val="ListParagraph"/>
        <w:numPr>
          <w:ilvl w:val="0"/>
          <w:numId w:val="3"/>
        </w:numPr>
        <w:rPr>
          <w:lang w:bidi="en-US"/>
        </w:rPr>
      </w:pPr>
      <w:r>
        <w:rPr>
          <w:lang w:bidi="en-US"/>
        </w:rPr>
        <w:t>Cùng 1 mã tài sản + loại lịch</w:t>
      </w:r>
    </w:p>
    <w:p w14:paraId="59CBC347" w14:textId="77777777" w:rsidR="005403BC" w:rsidRDefault="005403BC" w:rsidP="005403BC">
      <w:pPr>
        <w:pStyle w:val="ListParagraph"/>
        <w:numPr>
          <w:ilvl w:val="1"/>
          <w:numId w:val="3"/>
        </w:numPr>
        <w:rPr>
          <w:lang w:bidi="en-US"/>
        </w:rPr>
      </w:pPr>
      <w:r>
        <w:rPr>
          <w:lang w:bidi="en-US"/>
        </w:rPr>
        <w:t>Select distinct symbol, paytype, fromperiod, toperiod =&gt; không được có hai bản ghi trùng khoảng fromperiod… toperiod</w:t>
      </w:r>
    </w:p>
    <w:p w14:paraId="790F65B6" w14:textId="2D422594" w:rsidR="005403BC" w:rsidDel="00E8202A" w:rsidRDefault="005403BC" w:rsidP="005403BC">
      <w:pPr>
        <w:pStyle w:val="ListParagraph"/>
        <w:numPr>
          <w:ilvl w:val="1"/>
          <w:numId w:val="3"/>
        </w:numPr>
        <w:rPr>
          <w:del w:id="341" w:author="Microsoft account" w:date="2021-09-01T18:12:00Z"/>
          <w:lang w:bidi="en-US"/>
        </w:rPr>
      </w:pPr>
      <w:del w:id="342" w:author="Microsoft account" w:date="2021-09-01T18:12:00Z">
        <w:r w:rsidDel="00E8202A">
          <w:rPr>
            <w:lang w:bidi="en-US"/>
          </w:rPr>
          <w:delText>Cùng 1 symbol + paytype + fromperiod + toperiod, tổng ratio &lt;= 100</w:delText>
        </w:r>
      </w:del>
    </w:p>
    <w:p w14:paraId="5EBDFF09" w14:textId="77777777" w:rsidR="005403BC" w:rsidRDefault="005403BC" w:rsidP="005403BC">
      <w:pPr>
        <w:pStyle w:val="ListParagraph"/>
        <w:numPr>
          <w:ilvl w:val="1"/>
          <w:numId w:val="3"/>
        </w:numPr>
        <w:rPr>
          <w:lang w:bidi="en-US"/>
        </w:rPr>
      </w:pPr>
      <w:r>
        <w:rPr>
          <w:lang w:bidi="en-US"/>
        </w:rPr>
        <w:t>Select min(valuedt), max(valuedt) group by fromperiod =&gt; ngày thanh toán min của fromperiod lớn hơn phải lớn hơn ngày toán max của fromperiod nhỏ hơn</w:t>
      </w:r>
    </w:p>
    <w:p w14:paraId="39EDE94A" w14:textId="77777777" w:rsidR="005403BC" w:rsidRDefault="005403BC" w:rsidP="005403BC">
      <w:pPr>
        <w:pStyle w:val="ListParagraph"/>
        <w:numPr>
          <w:ilvl w:val="0"/>
          <w:numId w:val="3"/>
        </w:numPr>
        <w:rPr>
          <w:lang w:bidi="en-US"/>
        </w:rPr>
      </w:pPr>
      <w:r>
        <w:rPr>
          <w:lang w:bidi="en-US"/>
        </w:rPr>
        <w:t>Quy tắc sửa</w:t>
      </w:r>
    </w:p>
    <w:p w14:paraId="771BA0BC" w14:textId="77777777" w:rsidR="005403BC" w:rsidRDefault="005403BC" w:rsidP="005403BC">
      <w:pPr>
        <w:pStyle w:val="ListParagraph"/>
        <w:numPr>
          <w:ilvl w:val="1"/>
          <w:numId w:val="3"/>
        </w:numPr>
        <w:rPr>
          <w:lang w:bidi="en-US"/>
        </w:rPr>
      </w:pPr>
      <w:r>
        <w:rPr>
          <w:lang w:bidi="en-US"/>
        </w:rPr>
        <w:t>Chỉ được sửa với bản ghi castatus = ‘N’, và được sửa tất cả các trường trừ trường mã tài sản và loại lịch</w:t>
      </w:r>
    </w:p>
    <w:p w14:paraId="79F238DD" w14:textId="77777777" w:rsidR="005403BC" w:rsidRDefault="005403BC" w:rsidP="005403BC">
      <w:pPr>
        <w:pStyle w:val="ListParagraph"/>
        <w:numPr>
          <w:ilvl w:val="0"/>
          <w:numId w:val="3"/>
        </w:numPr>
        <w:rPr>
          <w:lang w:bidi="en-US"/>
        </w:rPr>
      </w:pPr>
      <w:r>
        <w:rPr>
          <w:lang w:bidi="en-US"/>
        </w:rPr>
        <w:t>Quy tắc xóa</w:t>
      </w:r>
    </w:p>
    <w:p w14:paraId="5C7C7E21" w14:textId="77777777" w:rsidR="005403BC" w:rsidRDefault="005403BC" w:rsidP="005403BC">
      <w:pPr>
        <w:pStyle w:val="ListParagraph"/>
        <w:numPr>
          <w:ilvl w:val="1"/>
          <w:numId w:val="3"/>
        </w:numPr>
        <w:rPr>
          <w:lang w:bidi="en-US"/>
        </w:rPr>
      </w:pPr>
      <w:r>
        <w:rPr>
          <w:lang w:bidi="en-US"/>
        </w:rPr>
        <w:t>Chỉ được xóa với bản ghi castatus = ‘N’</w:t>
      </w:r>
    </w:p>
    <w:p w14:paraId="5908B6FD" w14:textId="7B542A0C" w:rsidR="00526AFA" w:rsidRDefault="005D6747" w:rsidP="005D6747">
      <w:pPr>
        <w:pStyle w:val="Heading2"/>
        <w:ind w:left="270"/>
      </w:pPr>
      <w:bookmarkStart w:id="343" w:name="_Toc78535455"/>
      <w:r>
        <w:t>Sản phẩm bán lẻ</w:t>
      </w:r>
      <w:bookmarkEnd w:id="343"/>
    </w:p>
    <w:p w14:paraId="66DE1527" w14:textId="052534D4" w:rsidR="005D6747" w:rsidRDefault="005D6747" w:rsidP="005D6747">
      <w:pPr>
        <w:pStyle w:val="Heading3"/>
      </w:pPr>
      <w:bookmarkStart w:id="344" w:name="_Toc78535456"/>
      <w:r>
        <w:t>Đăng ký đại lý</w:t>
      </w:r>
      <w:bookmarkEnd w:id="344"/>
    </w:p>
    <w:p w14:paraId="308E77EB" w14:textId="77777777" w:rsidR="00ED52C0" w:rsidRDefault="00ED52C0" w:rsidP="00ED52C0">
      <w:pPr>
        <w:pStyle w:val="Heading4"/>
      </w:pPr>
      <w:bookmarkStart w:id="345" w:name="_Toc75156479"/>
      <w:bookmarkStart w:id="346" w:name="_Toc78535457"/>
      <w:r>
        <w:t>Mô tả giao diện</w:t>
      </w:r>
      <w:bookmarkEnd w:id="345"/>
      <w:bookmarkEnd w:id="346"/>
    </w:p>
    <w:p w14:paraId="3FC1529C" w14:textId="77777777" w:rsidR="00ED52C0" w:rsidRDefault="00ED52C0" w:rsidP="00ED52C0">
      <w:pPr>
        <w:pStyle w:val="Heading5"/>
      </w:pPr>
      <w:bookmarkStart w:id="347" w:name="_Toc75156481"/>
      <w:r>
        <w:t>Grid tìm kiếm</w:t>
      </w:r>
      <w:bookmarkEnd w:id="347"/>
    </w:p>
    <w:p w14:paraId="768AF765" w14:textId="77777777" w:rsidR="00ED52C0" w:rsidRDefault="00ED52C0" w:rsidP="00ED52C0">
      <w:pPr>
        <w:rPr>
          <w:lang w:bidi="en-US"/>
        </w:rPr>
      </w:pPr>
      <w:r>
        <w:rPr>
          <w:lang w:bidi="en-US"/>
        </w:rPr>
        <w:t>Bao gồm các trường thông tin</w:t>
      </w:r>
    </w:p>
    <w:p w14:paraId="4C41DDE5" w14:textId="77777777" w:rsidR="00ED52C0" w:rsidRDefault="00ED52C0" w:rsidP="00ED52C0">
      <w:pPr>
        <w:pStyle w:val="ListParagraph"/>
        <w:numPr>
          <w:ilvl w:val="0"/>
          <w:numId w:val="3"/>
        </w:numPr>
        <w:rPr>
          <w:lang w:bidi="en-US"/>
        </w:rPr>
      </w:pPr>
      <w:r>
        <w:rPr>
          <w:lang w:bidi="en-US"/>
        </w:rPr>
        <w:t>Số hiệu</w:t>
      </w:r>
    </w:p>
    <w:p w14:paraId="15EA6BF1" w14:textId="77777777" w:rsidR="00ED52C0" w:rsidRDefault="00ED52C0" w:rsidP="00ED52C0">
      <w:pPr>
        <w:pStyle w:val="ListParagraph"/>
        <w:numPr>
          <w:ilvl w:val="0"/>
          <w:numId w:val="3"/>
        </w:numPr>
        <w:rPr>
          <w:lang w:bidi="en-US"/>
        </w:rPr>
      </w:pPr>
      <w:r>
        <w:rPr>
          <w:lang w:bidi="en-US"/>
        </w:rPr>
        <w:t>Đại lý</w:t>
      </w:r>
    </w:p>
    <w:p w14:paraId="5D3BB68B" w14:textId="6C9C6B4D" w:rsidR="00ED52C0" w:rsidRDefault="00ED52C0" w:rsidP="00ED52C0">
      <w:pPr>
        <w:pStyle w:val="ListParagraph"/>
        <w:numPr>
          <w:ilvl w:val="0"/>
          <w:numId w:val="3"/>
        </w:numPr>
        <w:rPr>
          <w:lang w:bidi="en-US"/>
        </w:rPr>
      </w:pPr>
      <w:r>
        <w:rPr>
          <w:lang w:bidi="en-US"/>
        </w:rPr>
        <w:t xml:space="preserve">Mã </w:t>
      </w:r>
      <w:r w:rsidR="003E41AB">
        <w:rPr>
          <w:lang w:bidi="en-US"/>
        </w:rPr>
        <w:t>trái phiếu</w:t>
      </w:r>
    </w:p>
    <w:p w14:paraId="56D6E2F6" w14:textId="77777777" w:rsidR="00ED52C0" w:rsidRDefault="00ED52C0" w:rsidP="00ED52C0">
      <w:pPr>
        <w:pStyle w:val="ListParagraph"/>
        <w:numPr>
          <w:ilvl w:val="0"/>
          <w:numId w:val="3"/>
        </w:numPr>
        <w:rPr>
          <w:lang w:bidi="en-US"/>
        </w:rPr>
      </w:pPr>
      <w:r>
        <w:rPr>
          <w:lang w:bidi="en-US"/>
        </w:rPr>
        <w:t>Ngân hàng</w:t>
      </w:r>
    </w:p>
    <w:p w14:paraId="0CCDE9DC" w14:textId="77777777" w:rsidR="00ED52C0" w:rsidRDefault="00ED52C0" w:rsidP="00ED52C0">
      <w:pPr>
        <w:pStyle w:val="ListParagraph"/>
        <w:numPr>
          <w:ilvl w:val="0"/>
          <w:numId w:val="3"/>
        </w:numPr>
        <w:rPr>
          <w:lang w:bidi="en-US"/>
        </w:rPr>
      </w:pPr>
      <w:r>
        <w:rPr>
          <w:lang w:bidi="en-US"/>
        </w:rPr>
        <w:t>Chi nhánh</w:t>
      </w:r>
    </w:p>
    <w:p w14:paraId="52916560" w14:textId="77777777" w:rsidR="00ED52C0" w:rsidRDefault="00ED52C0" w:rsidP="00ED52C0">
      <w:pPr>
        <w:pStyle w:val="ListParagraph"/>
        <w:numPr>
          <w:ilvl w:val="0"/>
          <w:numId w:val="3"/>
        </w:numPr>
        <w:rPr>
          <w:lang w:bidi="en-US"/>
        </w:rPr>
      </w:pPr>
      <w:r>
        <w:rPr>
          <w:lang w:bidi="en-US"/>
        </w:rPr>
        <w:t>Tài khoản ngân hàng</w:t>
      </w:r>
    </w:p>
    <w:p w14:paraId="2EEB0684" w14:textId="77777777" w:rsidR="00ED52C0" w:rsidRDefault="00ED52C0" w:rsidP="00ED52C0">
      <w:pPr>
        <w:pStyle w:val="ListParagraph"/>
        <w:numPr>
          <w:ilvl w:val="0"/>
          <w:numId w:val="3"/>
        </w:numPr>
        <w:rPr>
          <w:lang w:bidi="en-US"/>
        </w:rPr>
      </w:pPr>
      <w:r>
        <w:rPr>
          <w:lang w:bidi="en-US"/>
        </w:rPr>
        <w:t>Ngày chào bán đầu</w:t>
      </w:r>
    </w:p>
    <w:p w14:paraId="0965CC59" w14:textId="77777777" w:rsidR="00ED52C0" w:rsidRDefault="00ED52C0" w:rsidP="00ED52C0">
      <w:pPr>
        <w:pStyle w:val="ListParagraph"/>
        <w:numPr>
          <w:ilvl w:val="0"/>
          <w:numId w:val="3"/>
        </w:numPr>
        <w:rPr>
          <w:lang w:bidi="en-US"/>
        </w:rPr>
      </w:pPr>
      <w:r>
        <w:rPr>
          <w:lang w:bidi="en-US"/>
        </w:rPr>
        <w:t>Ngày chào bán cuối</w:t>
      </w:r>
    </w:p>
    <w:p w14:paraId="47CD6BDF" w14:textId="2EB03071" w:rsidR="003E41AB" w:rsidRDefault="003E41AB" w:rsidP="00ED52C0">
      <w:pPr>
        <w:pStyle w:val="ListParagraph"/>
        <w:numPr>
          <w:ilvl w:val="0"/>
          <w:numId w:val="3"/>
        </w:numPr>
        <w:rPr>
          <w:lang w:bidi="en-US"/>
        </w:rPr>
      </w:pPr>
      <w:r>
        <w:rPr>
          <w:lang w:bidi="en-US"/>
        </w:rPr>
        <w:t>Ngày mua lại cuối cùng</w:t>
      </w:r>
    </w:p>
    <w:p w14:paraId="215D365E" w14:textId="77777777" w:rsidR="00ED52C0" w:rsidRDefault="00ED52C0" w:rsidP="00ED52C0">
      <w:pPr>
        <w:pStyle w:val="ListParagraph"/>
        <w:numPr>
          <w:ilvl w:val="0"/>
          <w:numId w:val="3"/>
        </w:numPr>
        <w:rPr>
          <w:lang w:bidi="en-US"/>
        </w:rPr>
      </w:pPr>
      <w:r>
        <w:rPr>
          <w:lang w:bidi="en-US"/>
        </w:rPr>
        <w:t>Diễn giải</w:t>
      </w:r>
    </w:p>
    <w:p w14:paraId="0FFB8B4B" w14:textId="77777777" w:rsidR="00ED52C0" w:rsidRDefault="00ED52C0" w:rsidP="00ED52C0">
      <w:pPr>
        <w:pStyle w:val="ListParagraph"/>
        <w:numPr>
          <w:ilvl w:val="0"/>
          <w:numId w:val="3"/>
        </w:numPr>
        <w:rPr>
          <w:lang w:bidi="en-US"/>
        </w:rPr>
      </w:pPr>
      <w:r>
        <w:rPr>
          <w:lang w:bidi="en-US"/>
        </w:rPr>
        <w:t>Trạng thái</w:t>
      </w:r>
    </w:p>
    <w:p w14:paraId="604E87EC" w14:textId="77777777" w:rsidR="00ED52C0" w:rsidRPr="00ED52C0" w:rsidRDefault="00ED52C0" w:rsidP="00ED52C0">
      <w:pPr>
        <w:rPr>
          <w:lang w:bidi="en-US"/>
        </w:rPr>
      </w:pPr>
    </w:p>
    <w:p w14:paraId="649B42D8" w14:textId="77777777" w:rsidR="00ED52C0" w:rsidRDefault="00ED52C0" w:rsidP="00ED52C0">
      <w:pPr>
        <w:pStyle w:val="Heading5"/>
      </w:pPr>
      <w:bookmarkStart w:id="348" w:name="_Toc75156480"/>
      <w:r>
        <w:lastRenderedPageBreak/>
        <w:t>Popup add/view/edit</w:t>
      </w:r>
      <w:bookmarkEnd w:id="348"/>
    </w:p>
    <w:p w14:paraId="33603575" w14:textId="77777777" w:rsidR="00ED52C0" w:rsidRPr="00B2472E" w:rsidRDefault="00ED52C0" w:rsidP="00ED52C0">
      <w:pPr>
        <w:rPr>
          <w:lang w:bidi="en-US"/>
        </w:rPr>
      </w:pPr>
    </w:p>
    <w:tbl>
      <w:tblPr>
        <w:tblStyle w:val="TableGrid"/>
        <w:tblW w:w="0" w:type="auto"/>
        <w:tblLook w:val="04A0" w:firstRow="1" w:lastRow="0" w:firstColumn="1" w:lastColumn="0" w:noHBand="0" w:noVBand="1"/>
      </w:tblPr>
      <w:tblGrid>
        <w:gridCol w:w="3292"/>
        <w:gridCol w:w="1856"/>
        <w:gridCol w:w="4590"/>
      </w:tblGrid>
      <w:tr w:rsidR="00ED52C0" w14:paraId="35DE7FB1" w14:textId="77777777" w:rsidTr="00ED52C0">
        <w:tc>
          <w:tcPr>
            <w:tcW w:w="3292" w:type="dxa"/>
          </w:tcPr>
          <w:p w14:paraId="0CEF8CF1" w14:textId="77777777" w:rsidR="00ED52C0" w:rsidRDefault="00ED52C0" w:rsidP="00ED52C0">
            <w:pPr>
              <w:jc w:val="center"/>
            </w:pPr>
            <w:r w:rsidRPr="0098225A">
              <w:rPr>
                <w:b/>
              </w:rPr>
              <w:t>Tên trường</w:t>
            </w:r>
          </w:p>
        </w:tc>
        <w:tc>
          <w:tcPr>
            <w:tcW w:w="1856" w:type="dxa"/>
          </w:tcPr>
          <w:p w14:paraId="5CFEBF4F" w14:textId="77777777" w:rsidR="00ED52C0" w:rsidRDefault="00ED52C0" w:rsidP="00ED52C0">
            <w:pPr>
              <w:jc w:val="center"/>
            </w:pPr>
            <w:r w:rsidRPr="0098225A">
              <w:rPr>
                <w:b/>
              </w:rPr>
              <w:t>Bắt buộc</w:t>
            </w:r>
          </w:p>
        </w:tc>
        <w:tc>
          <w:tcPr>
            <w:tcW w:w="4590" w:type="dxa"/>
          </w:tcPr>
          <w:p w14:paraId="33FE17A9" w14:textId="77777777" w:rsidR="00ED52C0" w:rsidRDefault="00ED52C0" w:rsidP="00ED52C0">
            <w:pPr>
              <w:jc w:val="center"/>
            </w:pPr>
            <w:r w:rsidRPr="0098225A">
              <w:rPr>
                <w:b/>
              </w:rPr>
              <w:t>Mô tả</w:t>
            </w:r>
          </w:p>
        </w:tc>
      </w:tr>
      <w:tr w:rsidR="00ED52C0" w14:paraId="75B1C39D" w14:textId="77777777" w:rsidTr="00ED52C0">
        <w:tc>
          <w:tcPr>
            <w:tcW w:w="3292" w:type="dxa"/>
          </w:tcPr>
          <w:p w14:paraId="33D58637" w14:textId="149FC93E" w:rsidR="00ED52C0" w:rsidRDefault="00ED52C0" w:rsidP="003E41AB">
            <w:r>
              <w:t xml:space="preserve">Mã </w:t>
            </w:r>
            <w:r w:rsidR="003E41AB">
              <w:t>trái phiếu</w:t>
            </w:r>
          </w:p>
        </w:tc>
        <w:tc>
          <w:tcPr>
            <w:tcW w:w="1856" w:type="dxa"/>
          </w:tcPr>
          <w:p w14:paraId="218AA873" w14:textId="77777777" w:rsidR="00ED52C0" w:rsidRDefault="00ED52C0" w:rsidP="00ED52C0">
            <w:r>
              <w:t>Có</w:t>
            </w:r>
          </w:p>
        </w:tc>
        <w:tc>
          <w:tcPr>
            <w:tcW w:w="4590" w:type="dxa"/>
          </w:tcPr>
          <w:p w14:paraId="5F6D0DA8" w14:textId="77777777" w:rsidR="00ED52C0" w:rsidRDefault="00ED52C0" w:rsidP="00ED52C0">
            <w:pPr>
              <w:ind w:left="360"/>
            </w:pPr>
            <w:r>
              <w:t xml:space="preserve">Chọn từ danh sách tài sản </w:t>
            </w:r>
            <w:r w:rsidRPr="00F27B01">
              <w:rPr>
                <w:color w:val="FF0000"/>
              </w:rPr>
              <w:t xml:space="preserve">đã hoạt động </w:t>
            </w:r>
            <w:r>
              <w:t>(Nên lấy từ cache thay vì truy vấn DB). Hiển thị theo Mã – Tên</w:t>
            </w:r>
          </w:p>
        </w:tc>
      </w:tr>
      <w:tr w:rsidR="00ED52C0" w14:paraId="596EBD34" w14:textId="77777777" w:rsidTr="00ED52C0">
        <w:tc>
          <w:tcPr>
            <w:tcW w:w="3292" w:type="dxa"/>
          </w:tcPr>
          <w:p w14:paraId="3FAA5938" w14:textId="77777777" w:rsidR="00ED52C0" w:rsidRDefault="00ED52C0" w:rsidP="00ED52C0">
            <w:r>
              <w:t>Đại lý</w:t>
            </w:r>
          </w:p>
        </w:tc>
        <w:tc>
          <w:tcPr>
            <w:tcW w:w="1856" w:type="dxa"/>
          </w:tcPr>
          <w:p w14:paraId="052D8480" w14:textId="77777777" w:rsidR="00ED52C0" w:rsidRDefault="00ED52C0" w:rsidP="00ED52C0">
            <w:r>
              <w:t>Có</w:t>
            </w:r>
          </w:p>
        </w:tc>
        <w:tc>
          <w:tcPr>
            <w:tcW w:w="4590" w:type="dxa"/>
          </w:tcPr>
          <w:p w14:paraId="3E40DD18" w14:textId="77777777" w:rsidR="00ED52C0" w:rsidRDefault="00ED52C0" w:rsidP="00ED52C0">
            <w:pPr>
              <w:ind w:left="360"/>
            </w:pPr>
            <w:r>
              <w:t>Chọn từ danh sách các tài khoản trên hệ thống (Lấy từ cache, không careby). Hiển thị theo custodycd – Fullname</w:t>
            </w:r>
          </w:p>
        </w:tc>
      </w:tr>
      <w:tr w:rsidR="00ED52C0" w14:paraId="7D987355" w14:textId="77777777" w:rsidTr="00ED52C0">
        <w:tc>
          <w:tcPr>
            <w:tcW w:w="3292" w:type="dxa"/>
          </w:tcPr>
          <w:p w14:paraId="085D6BC8" w14:textId="77777777" w:rsidR="00ED52C0" w:rsidRDefault="00ED52C0" w:rsidP="00ED52C0">
            <w:r>
              <w:t>Ngân hàng</w:t>
            </w:r>
          </w:p>
        </w:tc>
        <w:tc>
          <w:tcPr>
            <w:tcW w:w="1856" w:type="dxa"/>
          </w:tcPr>
          <w:p w14:paraId="02FC7CC0" w14:textId="77777777" w:rsidR="00ED52C0" w:rsidRDefault="00ED52C0" w:rsidP="00ED52C0">
            <w:r>
              <w:t>Có</w:t>
            </w:r>
          </w:p>
        </w:tc>
        <w:tc>
          <w:tcPr>
            <w:tcW w:w="4590" w:type="dxa"/>
          </w:tcPr>
          <w:p w14:paraId="2B4A81DB" w14:textId="77777777" w:rsidR="00ED52C0" w:rsidRDefault="00ED52C0" w:rsidP="00ED52C0">
            <w:pPr>
              <w:ind w:left="360"/>
            </w:pPr>
            <w:r>
              <w:t xml:space="preserve">Chọn từ danh sách ngân hàng. </w:t>
            </w:r>
          </w:p>
          <w:p w14:paraId="64647990" w14:textId="77777777" w:rsidR="00ED52C0" w:rsidRDefault="00ED52C0" w:rsidP="00ED52C0">
            <w:pPr>
              <w:ind w:left="360"/>
            </w:pPr>
            <w:r>
              <w:t>Hiển thị default theo cfmast.bankcode của đại lý</w:t>
            </w:r>
          </w:p>
        </w:tc>
      </w:tr>
      <w:tr w:rsidR="00ED52C0" w14:paraId="0E447E07" w14:textId="77777777" w:rsidTr="00ED52C0">
        <w:tc>
          <w:tcPr>
            <w:tcW w:w="3292" w:type="dxa"/>
          </w:tcPr>
          <w:p w14:paraId="5C8D84E7" w14:textId="77777777" w:rsidR="00ED52C0" w:rsidRDefault="00ED52C0" w:rsidP="00ED52C0">
            <w:r>
              <w:t>Chi nhánh</w:t>
            </w:r>
          </w:p>
        </w:tc>
        <w:tc>
          <w:tcPr>
            <w:tcW w:w="1856" w:type="dxa"/>
          </w:tcPr>
          <w:p w14:paraId="3C308A07" w14:textId="77777777" w:rsidR="00ED52C0" w:rsidRDefault="00ED52C0" w:rsidP="00ED52C0">
            <w:r>
              <w:t>Có</w:t>
            </w:r>
          </w:p>
        </w:tc>
        <w:tc>
          <w:tcPr>
            <w:tcW w:w="4590" w:type="dxa"/>
          </w:tcPr>
          <w:p w14:paraId="2D2C0EE7" w14:textId="77777777" w:rsidR="00ED52C0" w:rsidRDefault="00ED52C0" w:rsidP="00ED52C0">
            <w:pPr>
              <w:ind w:left="360"/>
            </w:pPr>
            <w:r>
              <w:t>Hiển thị default theo cfmast.citybank của đại lý</w:t>
            </w:r>
          </w:p>
        </w:tc>
      </w:tr>
      <w:tr w:rsidR="00ED52C0" w14:paraId="34A74C77" w14:textId="77777777" w:rsidTr="00ED52C0">
        <w:tc>
          <w:tcPr>
            <w:tcW w:w="3292" w:type="dxa"/>
          </w:tcPr>
          <w:p w14:paraId="74A3784E" w14:textId="77777777" w:rsidR="00ED52C0" w:rsidRDefault="00ED52C0" w:rsidP="00ED52C0">
            <w:r>
              <w:t>Tài khoản Ngân hàng</w:t>
            </w:r>
          </w:p>
        </w:tc>
        <w:tc>
          <w:tcPr>
            <w:tcW w:w="1856" w:type="dxa"/>
          </w:tcPr>
          <w:p w14:paraId="3E4B3728" w14:textId="77777777" w:rsidR="00ED52C0" w:rsidRDefault="00ED52C0" w:rsidP="00ED52C0">
            <w:r>
              <w:t>Có</w:t>
            </w:r>
          </w:p>
        </w:tc>
        <w:tc>
          <w:tcPr>
            <w:tcW w:w="4590" w:type="dxa"/>
          </w:tcPr>
          <w:p w14:paraId="668FC5E2" w14:textId="77777777" w:rsidR="00ED52C0" w:rsidRDefault="00ED52C0" w:rsidP="00ED52C0">
            <w:r>
              <w:t>Hiển thị default theo cfmast.bankacc</w:t>
            </w:r>
          </w:p>
        </w:tc>
      </w:tr>
      <w:tr w:rsidR="00ED52C0" w14:paraId="7343292C" w14:textId="77777777" w:rsidTr="00ED52C0">
        <w:tc>
          <w:tcPr>
            <w:tcW w:w="3292" w:type="dxa"/>
          </w:tcPr>
          <w:p w14:paraId="5C642492" w14:textId="5C12DAC7" w:rsidR="00ED52C0" w:rsidRDefault="008E028C" w:rsidP="00ED52C0">
            <w:r>
              <w:t>Quy tắc thanh toán</w:t>
            </w:r>
          </w:p>
        </w:tc>
        <w:tc>
          <w:tcPr>
            <w:tcW w:w="1856" w:type="dxa"/>
          </w:tcPr>
          <w:p w14:paraId="08DBEB6F" w14:textId="5A5FDD4F" w:rsidR="00ED52C0" w:rsidRDefault="008E028C" w:rsidP="00ED52C0">
            <w:r>
              <w:t>Có</w:t>
            </w:r>
          </w:p>
        </w:tc>
        <w:tc>
          <w:tcPr>
            <w:tcW w:w="4590" w:type="dxa"/>
          </w:tcPr>
          <w:p w14:paraId="2ABA0873" w14:textId="77777777" w:rsidR="00ED52C0" w:rsidRDefault="008E028C" w:rsidP="00ED52C0">
            <w:r>
              <w:t>Chọn 1 trong 2 giá trị</w:t>
            </w:r>
          </w:p>
          <w:p w14:paraId="71610FD0" w14:textId="77777777" w:rsidR="008E028C" w:rsidRDefault="008E028C" w:rsidP="008E028C">
            <w:pPr>
              <w:pStyle w:val="ListParagraph"/>
              <w:numPr>
                <w:ilvl w:val="0"/>
                <w:numId w:val="3"/>
              </w:numPr>
            </w:pPr>
            <w:r>
              <w:t>D: Tiền bán về thẳng TK đại lý</w:t>
            </w:r>
          </w:p>
          <w:p w14:paraId="77E3A523" w14:textId="5C6A97C0" w:rsidR="008E028C" w:rsidRDefault="008E028C" w:rsidP="008E028C">
            <w:pPr>
              <w:pStyle w:val="ListParagraph"/>
              <w:numPr>
                <w:ilvl w:val="0"/>
                <w:numId w:val="3"/>
              </w:numPr>
            </w:pPr>
            <w:r>
              <w:t>I: Tiền bán về TK trung gian</w:t>
            </w:r>
          </w:p>
        </w:tc>
      </w:tr>
      <w:tr w:rsidR="00ED52C0" w14:paraId="4C9194B2" w14:textId="77777777" w:rsidTr="00ED52C0">
        <w:tc>
          <w:tcPr>
            <w:tcW w:w="3292" w:type="dxa"/>
          </w:tcPr>
          <w:p w14:paraId="055FC0B9" w14:textId="33A89267" w:rsidR="00ED52C0" w:rsidRDefault="00ED52C0" w:rsidP="00ED52C0">
            <w:r>
              <w:t>Ngày chào bán đầu</w:t>
            </w:r>
          </w:p>
        </w:tc>
        <w:tc>
          <w:tcPr>
            <w:tcW w:w="1856" w:type="dxa"/>
          </w:tcPr>
          <w:p w14:paraId="45713F0A" w14:textId="77777777" w:rsidR="00ED52C0" w:rsidRDefault="00ED52C0" w:rsidP="00ED52C0">
            <w:r>
              <w:t>Có</w:t>
            </w:r>
          </w:p>
        </w:tc>
        <w:tc>
          <w:tcPr>
            <w:tcW w:w="4590" w:type="dxa"/>
          </w:tcPr>
          <w:p w14:paraId="248C4790" w14:textId="77777777" w:rsidR="00ED52C0" w:rsidRDefault="00ED52C0" w:rsidP="00ED52C0">
            <w:r>
              <w:t>Default = assetdtl.opndate</w:t>
            </w:r>
          </w:p>
          <w:p w14:paraId="34A22C7D" w14:textId="77777777" w:rsidR="00ED52C0" w:rsidRDefault="00ED52C0" w:rsidP="00ED52C0">
            <w:pPr>
              <w:pStyle w:val="ListParagraph"/>
              <w:numPr>
                <w:ilvl w:val="0"/>
                <w:numId w:val="4"/>
              </w:numPr>
            </w:pPr>
            <w:r>
              <w:t>Phải &gt;= opndate, &lt; duedate</w:t>
            </w:r>
          </w:p>
        </w:tc>
      </w:tr>
      <w:tr w:rsidR="00ED52C0" w14:paraId="22AA72F4" w14:textId="77777777" w:rsidTr="00ED52C0">
        <w:tc>
          <w:tcPr>
            <w:tcW w:w="3292" w:type="dxa"/>
          </w:tcPr>
          <w:p w14:paraId="08024FFA" w14:textId="77777777" w:rsidR="00ED52C0" w:rsidRDefault="00ED52C0" w:rsidP="00ED52C0">
            <w:r>
              <w:t>Ngày chào bán cuối</w:t>
            </w:r>
          </w:p>
        </w:tc>
        <w:tc>
          <w:tcPr>
            <w:tcW w:w="1856" w:type="dxa"/>
          </w:tcPr>
          <w:p w14:paraId="5BC2DF18" w14:textId="77777777" w:rsidR="00ED52C0" w:rsidRDefault="00ED52C0" w:rsidP="00ED52C0">
            <w:r>
              <w:t>Có</w:t>
            </w:r>
          </w:p>
        </w:tc>
        <w:tc>
          <w:tcPr>
            <w:tcW w:w="4590" w:type="dxa"/>
          </w:tcPr>
          <w:p w14:paraId="5DF57B2D" w14:textId="77777777" w:rsidR="00ED52C0" w:rsidRDefault="00ED52C0" w:rsidP="00ED52C0">
            <w:r>
              <w:t>Default = assetdtl.duedate – 1</w:t>
            </w:r>
          </w:p>
          <w:p w14:paraId="2D8356EC" w14:textId="77777777" w:rsidR="00ED52C0" w:rsidRDefault="00ED52C0" w:rsidP="00ED52C0">
            <w:pPr>
              <w:pStyle w:val="ListParagraph"/>
              <w:numPr>
                <w:ilvl w:val="0"/>
                <w:numId w:val="4"/>
              </w:numPr>
            </w:pPr>
            <w:r>
              <w:t>Phải &gt;= ngày chào bán đầu, &lt; duedate</w:t>
            </w:r>
          </w:p>
        </w:tc>
      </w:tr>
      <w:tr w:rsidR="00ED52C0" w14:paraId="54B47E4A" w14:textId="77777777" w:rsidTr="00ED52C0">
        <w:tc>
          <w:tcPr>
            <w:tcW w:w="3292" w:type="dxa"/>
          </w:tcPr>
          <w:p w14:paraId="283D89FD" w14:textId="2B5DB107" w:rsidR="00ED52C0" w:rsidRDefault="00ED52C0" w:rsidP="00ED52C0">
            <w:r>
              <w:t>Ngày mua lại cuối cùng</w:t>
            </w:r>
          </w:p>
        </w:tc>
        <w:tc>
          <w:tcPr>
            <w:tcW w:w="1856" w:type="dxa"/>
          </w:tcPr>
          <w:p w14:paraId="5BE37A96" w14:textId="445D32B5" w:rsidR="00ED52C0" w:rsidRDefault="00ED52C0" w:rsidP="00ED52C0">
            <w:r>
              <w:t>Không</w:t>
            </w:r>
          </w:p>
        </w:tc>
        <w:tc>
          <w:tcPr>
            <w:tcW w:w="4590" w:type="dxa"/>
          </w:tcPr>
          <w:p w14:paraId="40E2B7DD" w14:textId="466F2970" w:rsidR="00ED52C0" w:rsidRDefault="00ED52C0" w:rsidP="00ED52C0">
            <w:r>
              <w:t>Nếu nhập phải &gt; ngày chào bán đầu, &lt; ngày đáo hạn trái phiếu</w:t>
            </w:r>
          </w:p>
        </w:tc>
      </w:tr>
      <w:tr w:rsidR="00ED52C0" w14:paraId="5EAF0C6E" w14:textId="77777777" w:rsidTr="00ED52C0">
        <w:tc>
          <w:tcPr>
            <w:tcW w:w="3292" w:type="dxa"/>
          </w:tcPr>
          <w:p w14:paraId="0008BE9B" w14:textId="77777777" w:rsidR="00ED52C0" w:rsidRDefault="00ED52C0" w:rsidP="00ED52C0">
            <w:r>
              <w:t>Diễn giải</w:t>
            </w:r>
          </w:p>
        </w:tc>
        <w:tc>
          <w:tcPr>
            <w:tcW w:w="1856" w:type="dxa"/>
          </w:tcPr>
          <w:p w14:paraId="6A84EA1E" w14:textId="77777777" w:rsidR="00ED52C0" w:rsidRDefault="00ED52C0" w:rsidP="00ED52C0">
            <w:r>
              <w:t>Không</w:t>
            </w:r>
          </w:p>
        </w:tc>
        <w:tc>
          <w:tcPr>
            <w:tcW w:w="4590" w:type="dxa"/>
          </w:tcPr>
          <w:p w14:paraId="08166861" w14:textId="77777777" w:rsidR="00ED52C0" w:rsidRDefault="00ED52C0" w:rsidP="00ED52C0"/>
        </w:tc>
      </w:tr>
    </w:tbl>
    <w:p w14:paraId="7C7CC4D4" w14:textId="77777777" w:rsidR="00ED52C0" w:rsidRPr="00B2472E" w:rsidRDefault="00ED52C0" w:rsidP="00ED52C0">
      <w:pPr>
        <w:rPr>
          <w:lang w:bidi="en-US"/>
        </w:rPr>
      </w:pPr>
    </w:p>
    <w:p w14:paraId="40565EE2" w14:textId="77777777" w:rsidR="00ED52C0" w:rsidRDefault="00ED52C0" w:rsidP="00ED52C0">
      <w:pPr>
        <w:rPr>
          <w:lang w:bidi="en-US"/>
        </w:rPr>
      </w:pPr>
    </w:p>
    <w:p w14:paraId="4C82DDF1" w14:textId="77777777" w:rsidR="00ED52C0" w:rsidRDefault="00ED52C0" w:rsidP="00ED52C0">
      <w:pPr>
        <w:pStyle w:val="Heading4"/>
      </w:pPr>
      <w:bookmarkStart w:id="349" w:name="_Toc75156482"/>
      <w:bookmarkStart w:id="350" w:name="_Toc78535458"/>
      <w:r>
        <w:t>Quy tắc xử lý</w:t>
      </w:r>
      <w:bookmarkEnd w:id="349"/>
      <w:bookmarkEnd w:id="350"/>
    </w:p>
    <w:p w14:paraId="53893839" w14:textId="77777777" w:rsidR="00ED52C0" w:rsidRDefault="00ED52C0" w:rsidP="00ED52C0">
      <w:pPr>
        <w:pStyle w:val="ListParagraph"/>
        <w:numPr>
          <w:ilvl w:val="0"/>
          <w:numId w:val="3"/>
        </w:numPr>
        <w:rPr>
          <w:lang w:bidi="en-US"/>
        </w:rPr>
      </w:pPr>
      <w:r>
        <w:rPr>
          <w:lang w:bidi="en-US"/>
        </w:rPr>
        <w:t>Dữ liệu lưu vào sbsedefacct. Trường CALPV_METHOD để = ‘B’</w:t>
      </w:r>
    </w:p>
    <w:p w14:paraId="523EBC18" w14:textId="04AEE44A" w:rsidR="00ED52C0" w:rsidRDefault="003E41AB" w:rsidP="00ED52C0">
      <w:pPr>
        <w:pStyle w:val="ListParagraph"/>
        <w:numPr>
          <w:ilvl w:val="0"/>
          <w:numId w:val="3"/>
        </w:numPr>
        <w:rPr>
          <w:lang w:bidi="en-US"/>
        </w:rPr>
      </w:pPr>
      <w:r>
        <w:rPr>
          <w:lang w:bidi="en-US"/>
        </w:rPr>
        <w:t>Quy tắc thêm mới</w:t>
      </w:r>
    </w:p>
    <w:p w14:paraId="6003966E" w14:textId="383F1E24" w:rsidR="003E41AB" w:rsidRDefault="003E41AB" w:rsidP="003E41AB">
      <w:pPr>
        <w:pStyle w:val="ListParagraph"/>
        <w:numPr>
          <w:ilvl w:val="1"/>
          <w:numId w:val="3"/>
        </w:numPr>
        <w:rPr>
          <w:lang w:bidi="en-US"/>
        </w:rPr>
      </w:pPr>
      <w:r>
        <w:rPr>
          <w:lang w:bidi="en-US"/>
        </w:rPr>
        <w:t>Không được thêm trùng mã trái phiếu + đại lý</w:t>
      </w:r>
    </w:p>
    <w:p w14:paraId="532384C8" w14:textId="77777777" w:rsidR="00ED52C0" w:rsidRPr="0090339F" w:rsidRDefault="00ED52C0" w:rsidP="00ED52C0">
      <w:pPr>
        <w:pStyle w:val="ListParagraph"/>
        <w:numPr>
          <w:ilvl w:val="0"/>
          <w:numId w:val="3"/>
        </w:numPr>
        <w:rPr>
          <w:lang w:bidi="en-US"/>
        </w:rPr>
      </w:pPr>
      <w:r w:rsidRPr="0090339F">
        <w:rPr>
          <w:lang w:bidi="en-US"/>
        </w:rPr>
        <w:t>Quy tắc sửa</w:t>
      </w:r>
    </w:p>
    <w:p w14:paraId="14A9C12E" w14:textId="77777777" w:rsidR="00ED52C0" w:rsidRPr="0090339F" w:rsidRDefault="00ED52C0" w:rsidP="00ED52C0">
      <w:pPr>
        <w:pStyle w:val="ListParagraph"/>
        <w:numPr>
          <w:ilvl w:val="1"/>
          <w:numId w:val="3"/>
        </w:numPr>
        <w:rPr>
          <w:lang w:bidi="en-US"/>
        </w:rPr>
      </w:pPr>
      <w:r w:rsidRPr="0090339F">
        <w:rPr>
          <w:lang w:bidi="en-US"/>
        </w:rPr>
        <w:t>Bản ghi chưa duyệt thêm mới =&gt; được sửa tất cả trường thông tin</w:t>
      </w:r>
    </w:p>
    <w:p w14:paraId="4F64B0FD" w14:textId="0F8575FE" w:rsidR="00ED52C0" w:rsidRDefault="003E41AB" w:rsidP="00ED52C0">
      <w:pPr>
        <w:pStyle w:val="ListParagraph"/>
        <w:numPr>
          <w:ilvl w:val="1"/>
          <w:numId w:val="3"/>
        </w:numPr>
        <w:rPr>
          <w:lang w:bidi="en-US"/>
        </w:rPr>
      </w:pPr>
      <w:r>
        <w:rPr>
          <w:lang w:bidi="en-US"/>
        </w:rPr>
        <w:t xml:space="preserve">Bản ghi đã duyệt thêm mới: </w:t>
      </w:r>
      <w:r w:rsidR="00ED52C0" w:rsidRPr="0090339F">
        <w:rPr>
          <w:lang w:bidi="en-US"/>
        </w:rPr>
        <w:t>được sửa thông tin Ngân hàng + Chi nhánh + Tài khoản ngân hàng</w:t>
      </w:r>
      <w:r>
        <w:rPr>
          <w:lang w:bidi="en-US"/>
        </w:rPr>
        <w:t xml:space="preserve"> + Quy tắc thanh toán + Ngày chào bán đầu, Ngày chào bán cuối, Ngày mua lại cuối cùng</w:t>
      </w:r>
    </w:p>
    <w:p w14:paraId="42D20E90" w14:textId="26CC6F6C" w:rsidR="003E41AB" w:rsidRPr="003E41AB" w:rsidRDefault="003E41AB" w:rsidP="003E41AB">
      <w:pPr>
        <w:pStyle w:val="ListParagraph"/>
        <w:numPr>
          <w:ilvl w:val="0"/>
          <w:numId w:val="4"/>
        </w:numPr>
        <w:ind w:left="1800"/>
        <w:rPr>
          <w:lang w:bidi="en-US"/>
        </w:rPr>
      </w:pPr>
      <w:r w:rsidRPr="003E41AB">
        <w:rPr>
          <w:lang w:bidi="en-US"/>
        </w:rPr>
        <w:t>Nếu sửa Ngày chào bán đầu, ngày chào bán cuối, ngày mua lại cuối cùng =&gt; cần update product của các sản phẩm liên quan</w:t>
      </w:r>
      <w:r w:rsidR="004943BF">
        <w:rPr>
          <w:lang w:bidi="en-US"/>
        </w:rPr>
        <w:t xml:space="preserve"> &amp; </w:t>
      </w:r>
      <w:r w:rsidR="004943BF" w:rsidRPr="004943BF">
        <w:rPr>
          <w:b/>
          <w:lang w:bidi="en-US"/>
        </w:rPr>
        <w:t>Đồng bộ cache OXPOST</w:t>
      </w:r>
    </w:p>
    <w:p w14:paraId="64E6CB5A" w14:textId="77777777" w:rsidR="00ED52C0" w:rsidRPr="0090339F" w:rsidRDefault="00ED52C0" w:rsidP="00ED52C0">
      <w:pPr>
        <w:pStyle w:val="ListParagraph"/>
        <w:numPr>
          <w:ilvl w:val="0"/>
          <w:numId w:val="3"/>
        </w:numPr>
        <w:rPr>
          <w:lang w:bidi="en-US"/>
        </w:rPr>
      </w:pPr>
      <w:r w:rsidRPr="0090339F">
        <w:rPr>
          <w:lang w:bidi="en-US"/>
        </w:rPr>
        <w:t>Quy tắc xóa</w:t>
      </w:r>
    </w:p>
    <w:p w14:paraId="051415B0" w14:textId="77777777" w:rsidR="00ED52C0" w:rsidRPr="0090339F" w:rsidRDefault="00ED52C0" w:rsidP="00ED52C0">
      <w:pPr>
        <w:pStyle w:val="ListParagraph"/>
        <w:numPr>
          <w:ilvl w:val="1"/>
          <w:numId w:val="3"/>
        </w:numPr>
        <w:rPr>
          <w:lang w:bidi="en-US"/>
        </w:rPr>
      </w:pPr>
      <w:r w:rsidRPr="0090339F">
        <w:rPr>
          <w:lang w:bidi="en-US"/>
        </w:rPr>
        <w:t>Chỉ được xóa đại lý không tồn tại bản ghi trong investment</w:t>
      </w:r>
    </w:p>
    <w:p w14:paraId="6E90BA2E" w14:textId="77777777" w:rsidR="00ED52C0" w:rsidRPr="00283447" w:rsidRDefault="00ED52C0" w:rsidP="00ED52C0">
      <w:pPr>
        <w:pStyle w:val="ListParagraph"/>
        <w:numPr>
          <w:ilvl w:val="1"/>
          <w:numId w:val="3"/>
        </w:numPr>
        <w:rPr>
          <w:color w:val="FF0000"/>
          <w:lang w:bidi="en-US"/>
        </w:rPr>
      </w:pPr>
      <w:r w:rsidRPr="0090339F">
        <w:rPr>
          <w:lang w:bidi="en-US"/>
        </w:rPr>
        <w:t>Khi xóa, cần xóa cả product</w:t>
      </w:r>
    </w:p>
    <w:p w14:paraId="793CD12F" w14:textId="2A4451BB" w:rsidR="005D6747" w:rsidRDefault="005D6747" w:rsidP="005D6747">
      <w:pPr>
        <w:pStyle w:val="Heading3"/>
      </w:pPr>
      <w:bookmarkStart w:id="351" w:name="_Toc78535459"/>
      <w:r>
        <w:t>Ghi sổ trái phiếu (Bao gồm cả nhập/xuất)</w:t>
      </w:r>
      <w:bookmarkEnd w:id="351"/>
    </w:p>
    <w:p w14:paraId="0609AF2C" w14:textId="77777777" w:rsidR="0008245D" w:rsidRDefault="0008245D" w:rsidP="0008245D">
      <w:pPr>
        <w:pStyle w:val="Heading4"/>
      </w:pPr>
      <w:bookmarkStart w:id="352" w:name="_Toc75156496"/>
      <w:bookmarkStart w:id="353" w:name="_Toc78535460"/>
      <w:r>
        <w:t>Mô tả giao diện</w:t>
      </w:r>
      <w:bookmarkEnd w:id="352"/>
      <w:bookmarkEnd w:id="353"/>
    </w:p>
    <w:p w14:paraId="3C91CD74" w14:textId="77777777" w:rsidR="0008245D" w:rsidRDefault="0008245D" w:rsidP="0008245D">
      <w:pPr>
        <w:pStyle w:val="Heading5"/>
      </w:pPr>
      <w:bookmarkStart w:id="354" w:name="_Toc75156497"/>
      <w:r>
        <w:t>Grid tìm kiếm</w:t>
      </w:r>
      <w:bookmarkEnd w:id="354"/>
    </w:p>
    <w:p w14:paraId="4083A3E5" w14:textId="77777777" w:rsidR="0008245D" w:rsidRDefault="0008245D" w:rsidP="0008245D">
      <w:pPr>
        <w:rPr>
          <w:lang w:bidi="en-US"/>
        </w:rPr>
      </w:pPr>
      <w:r>
        <w:rPr>
          <w:lang w:bidi="en-US"/>
        </w:rPr>
        <w:t>Hiển thị danh sách các đại lý đã đăng ký, bao gồm:</w:t>
      </w:r>
    </w:p>
    <w:p w14:paraId="15337058" w14:textId="777410BA" w:rsidR="0008245D" w:rsidRDefault="0008245D" w:rsidP="0008245D">
      <w:pPr>
        <w:pStyle w:val="ListParagraph"/>
        <w:numPr>
          <w:ilvl w:val="0"/>
          <w:numId w:val="3"/>
        </w:numPr>
        <w:rPr>
          <w:lang w:bidi="en-US"/>
        </w:rPr>
      </w:pPr>
      <w:r>
        <w:rPr>
          <w:lang w:bidi="en-US"/>
        </w:rPr>
        <w:t>Button “Nhập hàng”</w:t>
      </w:r>
    </w:p>
    <w:p w14:paraId="3AB2B9D0" w14:textId="3D9E3AFF" w:rsidR="0008245D" w:rsidRDefault="0008245D" w:rsidP="0008245D">
      <w:pPr>
        <w:pStyle w:val="ListParagraph"/>
        <w:numPr>
          <w:ilvl w:val="0"/>
          <w:numId w:val="3"/>
        </w:numPr>
        <w:rPr>
          <w:lang w:bidi="en-US"/>
        </w:rPr>
      </w:pPr>
      <w:r>
        <w:rPr>
          <w:lang w:bidi="en-US"/>
        </w:rPr>
        <w:t>Button “Trả hàng”</w:t>
      </w:r>
    </w:p>
    <w:p w14:paraId="7169A5E0" w14:textId="51929459" w:rsidR="0008245D" w:rsidRDefault="0008245D" w:rsidP="0008245D">
      <w:pPr>
        <w:pStyle w:val="ListParagraph"/>
        <w:numPr>
          <w:ilvl w:val="0"/>
          <w:numId w:val="3"/>
        </w:numPr>
        <w:rPr>
          <w:lang w:bidi="en-US"/>
        </w:rPr>
      </w:pPr>
      <w:r>
        <w:rPr>
          <w:lang w:bidi="en-US"/>
        </w:rPr>
        <w:t>Mã đại lý</w:t>
      </w:r>
    </w:p>
    <w:p w14:paraId="7D0D6E45" w14:textId="77777777" w:rsidR="0008245D" w:rsidRDefault="0008245D" w:rsidP="0008245D">
      <w:pPr>
        <w:pStyle w:val="ListParagraph"/>
        <w:numPr>
          <w:ilvl w:val="0"/>
          <w:numId w:val="3"/>
        </w:numPr>
        <w:rPr>
          <w:lang w:bidi="en-US"/>
        </w:rPr>
      </w:pPr>
      <w:r>
        <w:rPr>
          <w:lang w:bidi="en-US"/>
        </w:rPr>
        <w:lastRenderedPageBreak/>
        <w:t>Tên đại lý</w:t>
      </w:r>
    </w:p>
    <w:p w14:paraId="074C3C7D" w14:textId="4B5FF2C2" w:rsidR="0008245D" w:rsidRDefault="0008245D" w:rsidP="0008245D">
      <w:pPr>
        <w:pStyle w:val="ListParagraph"/>
        <w:numPr>
          <w:ilvl w:val="0"/>
          <w:numId w:val="3"/>
        </w:numPr>
        <w:rPr>
          <w:lang w:bidi="en-US"/>
        </w:rPr>
      </w:pPr>
      <w:r>
        <w:rPr>
          <w:lang w:bidi="en-US"/>
        </w:rPr>
        <w:t>Mã trái phiếu</w:t>
      </w:r>
    </w:p>
    <w:p w14:paraId="67AA6169" w14:textId="059F7208" w:rsidR="0008245D" w:rsidRPr="00BC36DD" w:rsidRDefault="0008245D" w:rsidP="0008245D">
      <w:pPr>
        <w:pStyle w:val="ListParagraph"/>
        <w:numPr>
          <w:ilvl w:val="0"/>
          <w:numId w:val="3"/>
        </w:numPr>
        <w:rPr>
          <w:lang w:bidi="en-US"/>
        </w:rPr>
      </w:pPr>
      <w:r>
        <w:rPr>
          <w:lang w:bidi="en-US"/>
        </w:rPr>
        <w:t>Tổ chức phát hành</w:t>
      </w:r>
    </w:p>
    <w:p w14:paraId="0E67E26C" w14:textId="6894349E" w:rsidR="0008245D" w:rsidRDefault="0008245D" w:rsidP="0008245D">
      <w:pPr>
        <w:pStyle w:val="Heading5"/>
      </w:pPr>
      <w:bookmarkStart w:id="355" w:name="_Toc75156498"/>
      <w:r>
        <w:t>Popup khi click “Nhập hàng”</w:t>
      </w:r>
      <w:bookmarkEnd w:id="355"/>
    </w:p>
    <w:p w14:paraId="18B38D8F" w14:textId="77777777" w:rsidR="0008245D" w:rsidRPr="0008245D" w:rsidRDefault="0008245D" w:rsidP="0008245D"/>
    <w:tbl>
      <w:tblPr>
        <w:tblStyle w:val="TableGrid"/>
        <w:tblW w:w="0" w:type="auto"/>
        <w:tblLook w:val="04A0" w:firstRow="1" w:lastRow="0" w:firstColumn="1" w:lastColumn="0" w:noHBand="0" w:noVBand="1"/>
      </w:tblPr>
      <w:tblGrid>
        <w:gridCol w:w="3292"/>
        <w:gridCol w:w="1856"/>
        <w:gridCol w:w="4590"/>
      </w:tblGrid>
      <w:tr w:rsidR="0008245D" w14:paraId="7BE84071" w14:textId="77777777" w:rsidTr="000F6EB1">
        <w:tc>
          <w:tcPr>
            <w:tcW w:w="3292" w:type="dxa"/>
          </w:tcPr>
          <w:p w14:paraId="42660494" w14:textId="77777777" w:rsidR="0008245D" w:rsidRDefault="0008245D" w:rsidP="000F6EB1">
            <w:pPr>
              <w:jc w:val="center"/>
            </w:pPr>
            <w:r w:rsidRPr="0098225A">
              <w:rPr>
                <w:b/>
              </w:rPr>
              <w:t>Tên trường</w:t>
            </w:r>
          </w:p>
        </w:tc>
        <w:tc>
          <w:tcPr>
            <w:tcW w:w="1856" w:type="dxa"/>
          </w:tcPr>
          <w:p w14:paraId="5ECA7635" w14:textId="77777777" w:rsidR="0008245D" w:rsidRDefault="0008245D" w:rsidP="000F6EB1">
            <w:pPr>
              <w:jc w:val="center"/>
            </w:pPr>
            <w:r w:rsidRPr="0098225A">
              <w:rPr>
                <w:b/>
              </w:rPr>
              <w:t>Bắt buộc</w:t>
            </w:r>
          </w:p>
        </w:tc>
        <w:tc>
          <w:tcPr>
            <w:tcW w:w="4590" w:type="dxa"/>
          </w:tcPr>
          <w:p w14:paraId="1825C44B" w14:textId="77777777" w:rsidR="0008245D" w:rsidRDefault="0008245D" w:rsidP="000F6EB1">
            <w:pPr>
              <w:jc w:val="center"/>
            </w:pPr>
            <w:r w:rsidRPr="0098225A">
              <w:rPr>
                <w:b/>
              </w:rPr>
              <w:t>Mô tả</w:t>
            </w:r>
          </w:p>
        </w:tc>
      </w:tr>
      <w:tr w:rsidR="0008245D" w14:paraId="0FB7FF44" w14:textId="77777777" w:rsidTr="000F6EB1">
        <w:tc>
          <w:tcPr>
            <w:tcW w:w="3292" w:type="dxa"/>
          </w:tcPr>
          <w:p w14:paraId="17FD2F08" w14:textId="77777777" w:rsidR="0008245D" w:rsidRDefault="0008245D" w:rsidP="000F6EB1">
            <w:r>
              <w:t>Đại lý</w:t>
            </w:r>
          </w:p>
        </w:tc>
        <w:tc>
          <w:tcPr>
            <w:tcW w:w="1856" w:type="dxa"/>
          </w:tcPr>
          <w:p w14:paraId="670202AC" w14:textId="77777777" w:rsidR="0008245D" w:rsidRDefault="0008245D" w:rsidP="000F6EB1">
            <w:r>
              <w:t>Có</w:t>
            </w:r>
          </w:p>
        </w:tc>
        <w:tc>
          <w:tcPr>
            <w:tcW w:w="4590" w:type="dxa"/>
          </w:tcPr>
          <w:p w14:paraId="532D663C" w14:textId="77777777" w:rsidR="0008245D" w:rsidRDefault="0008245D" w:rsidP="000F6EB1">
            <w:r>
              <w:t>Custodycd – Fullname</w:t>
            </w:r>
          </w:p>
        </w:tc>
      </w:tr>
      <w:tr w:rsidR="0008245D" w14:paraId="1B9B15F9" w14:textId="77777777" w:rsidTr="000F6EB1">
        <w:tc>
          <w:tcPr>
            <w:tcW w:w="3292" w:type="dxa"/>
          </w:tcPr>
          <w:p w14:paraId="20C883A9" w14:textId="04077383" w:rsidR="0008245D" w:rsidRDefault="0008245D" w:rsidP="0008245D">
            <w:r>
              <w:t>Mã trái phiếu</w:t>
            </w:r>
          </w:p>
        </w:tc>
        <w:tc>
          <w:tcPr>
            <w:tcW w:w="1856" w:type="dxa"/>
          </w:tcPr>
          <w:p w14:paraId="476FA776" w14:textId="77777777" w:rsidR="0008245D" w:rsidRDefault="0008245D" w:rsidP="000F6EB1">
            <w:r>
              <w:t>Có</w:t>
            </w:r>
          </w:p>
        </w:tc>
        <w:tc>
          <w:tcPr>
            <w:tcW w:w="4590" w:type="dxa"/>
          </w:tcPr>
          <w:p w14:paraId="21783522" w14:textId="77777777" w:rsidR="0008245D" w:rsidRDefault="0008245D" w:rsidP="000F6EB1">
            <w:pPr>
              <w:ind w:left="360"/>
            </w:pPr>
          </w:p>
        </w:tc>
      </w:tr>
      <w:tr w:rsidR="0008245D" w14:paraId="1939B6CC" w14:textId="77777777" w:rsidTr="000F6EB1">
        <w:tc>
          <w:tcPr>
            <w:tcW w:w="3292" w:type="dxa"/>
          </w:tcPr>
          <w:p w14:paraId="27A6A2E9" w14:textId="77777777" w:rsidR="0008245D" w:rsidRDefault="0008245D" w:rsidP="000F6EB1">
            <w:r>
              <w:t>Khối lượng</w:t>
            </w:r>
          </w:p>
        </w:tc>
        <w:tc>
          <w:tcPr>
            <w:tcW w:w="1856" w:type="dxa"/>
          </w:tcPr>
          <w:p w14:paraId="3EC499FD" w14:textId="77777777" w:rsidR="0008245D" w:rsidRDefault="0008245D" w:rsidP="000F6EB1">
            <w:r>
              <w:t>Có</w:t>
            </w:r>
          </w:p>
        </w:tc>
        <w:tc>
          <w:tcPr>
            <w:tcW w:w="4590" w:type="dxa"/>
          </w:tcPr>
          <w:p w14:paraId="1754547B" w14:textId="77777777" w:rsidR="0008245D" w:rsidRDefault="0008245D" w:rsidP="000F6EB1">
            <w:r>
              <w:t>Phải nhập &gt; 0</w:t>
            </w:r>
          </w:p>
        </w:tc>
      </w:tr>
      <w:tr w:rsidR="0008245D" w14:paraId="5B5A3916" w14:textId="77777777" w:rsidTr="000F6EB1">
        <w:tc>
          <w:tcPr>
            <w:tcW w:w="3292" w:type="dxa"/>
          </w:tcPr>
          <w:p w14:paraId="562667DB" w14:textId="77777777" w:rsidR="0008245D" w:rsidRDefault="0008245D" w:rsidP="000F6EB1">
            <w:r>
              <w:t>Ngày ghi sổ</w:t>
            </w:r>
          </w:p>
        </w:tc>
        <w:tc>
          <w:tcPr>
            <w:tcW w:w="1856" w:type="dxa"/>
          </w:tcPr>
          <w:p w14:paraId="1A6B1BCC" w14:textId="77777777" w:rsidR="0008245D" w:rsidRDefault="0008245D" w:rsidP="000F6EB1">
            <w:r>
              <w:t>Có</w:t>
            </w:r>
          </w:p>
        </w:tc>
        <w:tc>
          <w:tcPr>
            <w:tcW w:w="4590" w:type="dxa"/>
          </w:tcPr>
          <w:p w14:paraId="1A160F6B" w14:textId="77777777" w:rsidR="0008245D" w:rsidRDefault="0008245D" w:rsidP="000F6EB1">
            <w:r>
              <w:t>Phải &lt;= ngày hệ thống, &gt;= ngày phát hành tài sản</w:t>
            </w:r>
          </w:p>
        </w:tc>
      </w:tr>
      <w:tr w:rsidR="0008245D" w14:paraId="4B4F2354" w14:textId="77777777" w:rsidTr="000F6EB1">
        <w:tc>
          <w:tcPr>
            <w:tcW w:w="3292" w:type="dxa"/>
          </w:tcPr>
          <w:p w14:paraId="2F4CEA31" w14:textId="77777777" w:rsidR="0008245D" w:rsidRDefault="0008245D" w:rsidP="000F6EB1">
            <w:r>
              <w:t>Giá nhập</w:t>
            </w:r>
          </w:p>
        </w:tc>
        <w:tc>
          <w:tcPr>
            <w:tcW w:w="1856" w:type="dxa"/>
          </w:tcPr>
          <w:p w14:paraId="34C1348A" w14:textId="77777777" w:rsidR="0008245D" w:rsidRDefault="0008245D" w:rsidP="000F6EB1">
            <w:r>
              <w:t>Có</w:t>
            </w:r>
          </w:p>
        </w:tc>
        <w:tc>
          <w:tcPr>
            <w:tcW w:w="4590" w:type="dxa"/>
          </w:tcPr>
          <w:p w14:paraId="73096AB2" w14:textId="77777777" w:rsidR="0008245D" w:rsidRDefault="0008245D" w:rsidP="000F6EB1">
            <w:r>
              <w:t>Nhập &gt; 0. Default = mệnh giá</w:t>
            </w:r>
          </w:p>
        </w:tc>
      </w:tr>
      <w:tr w:rsidR="0008245D" w14:paraId="191FA552" w14:textId="77777777" w:rsidTr="000F6EB1">
        <w:tc>
          <w:tcPr>
            <w:tcW w:w="3292" w:type="dxa"/>
          </w:tcPr>
          <w:p w14:paraId="360B2050" w14:textId="77777777" w:rsidR="0008245D" w:rsidRDefault="0008245D" w:rsidP="000F6EB1">
            <w:r>
              <w:t>Lãi cộng dồn khi nhập hàng</w:t>
            </w:r>
          </w:p>
        </w:tc>
        <w:tc>
          <w:tcPr>
            <w:tcW w:w="1856" w:type="dxa"/>
          </w:tcPr>
          <w:p w14:paraId="63E36BE3" w14:textId="77777777" w:rsidR="0008245D" w:rsidRDefault="0008245D" w:rsidP="000F6EB1">
            <w:r>
              <w:t>Không</w:t>
            </w:r>
          </w:p>
        </w:tc>
        <w:tc>
          <w:tcPr>
            <w:tcW w:w="4590" w:type="dxa"/>
          </w:tcPr>
          <w:p w14:paraId="26AEC09A" w14:textId="77777777" w:rsidR="0008245D" w:rsidRDefault="0008245D" w:rsidP="000F6EB1">
            <w:r>
              <w:t>Nhập &gt;0. Không nhập lưu = 0</w:t>
            </w:r>
          </w:p>
        </w:tc>
      </w:tr>
      <w:tr w:rsidR="0008245D" w14:paraId="6ABDFE19" w14:textId="77777777" w:rsidTr="000F6EB1">
        <w:tc>
          <w:tcPr>
            <w:tcW w:w="3292" w:type="dxa"/>
          </w:tcPr>
          <w:p w14:paraId="6E15F84D" w14:textId="234478A9" w:rsidR="0008245D" w:rsidRDefault="0008245D" w:rsidP="000F6EB1">
            <w:r>
              <w:t>Chi phí</w:t>
            </w:r>
          </w:p>
        </w:tc>
        <w:tc>
          <w:tcPr>
            <w:tcW w:w="1856" w:type="dxa"/>
          </w:tcPr>
          <w:p w14:paraId="5BE3A70B" w14:textId="77777777" w:rsidR="0008245D" w:rsidRDefault="0008245D" w:rsidP="000F6EB1">
            <w:r>
              <w:t>Không</w:t>
            </w:r>
          </w:p>
        </w:tc>
        <w:tc>
          <w:tcPr>
            <w:tcW w:w="4590" w:type="dxa"/>
          </w:tcPr>
          <w:p w14:paraId="478C419D" w14:textId="77777777" w:rsidR="0008245D" w:rsidRDefault="0008245D" w:rsidP="000F6EB1">
            <w:r>
              <w:t>Nhập &gt;0. Không nhập lưu = 0</w:t>
            </w:r>
          </w:p>
        </w:tc>
      </w:tr>
      <w:tr w:rsidR="0008245D" w14:paraId="6CE3AAB6" w14:textId="77777777" w:rsidTr="000F6EB1">
        <w:tc>
          <w:tcPr>
            <w:tcW w:w="3292" w:type="dxa"/>
          </w:tcPr>
          <w:p w14:paraId="7D2625F7" w14:textId="77777777" w:rsidR="0008245D" w:rsidRDefault="0008245D" w:rsidP="000F6EB1">
            <w:r>
              <w:t>Diễn giải</w:t>
            </w:r>
          </w:p>
        </w:tc>
        <w:tc>
          <w:tcPr>
            <w:tcW w:w="1856" w:type="dxa"/>
          </w:tcPr>
          <w:p w14:paraId="3B8B7DA0" w14:textId="77777777" w:rsidR="0008245D" w:rsidRDefault="0008245D" w:rsidP="000F6EB1">
            <w:r>
              <w:t>Không</w:t>
            </w:r>
          </w:p>
        </w:tc>
        <w:tc>
          <w:tcPr>
            <w:tcW w:w="4590" w:type="dxa"/>
          </w:tcPr>
          <w:p w14:paraId="715F3791" w14:textId="77777777" w:rsidR="0008245D" w:rsidRDefault="0008245D" w:rsidP="000F6EB1"/>
        </w:tc>
      </w:tr>
    </w:tbl>
    <w:p w14:paraId="7518FDD4" w14:textId="77777777" w:rsidR="0008245D" w:rsidRDefault="0008245D" w:rsidP="0008245D">
      <w:pPr>
        <w:rPr>
          <w:lang w:bidi="en-US"/>
        </w:rPr>
      </w:pPr>
    </w:p>
    <w:p w14:paraId="03006D3A" w14:textId="32C7EC20" w:rsidR="0008245D" w:rsidRDefault="0008245D" w:rsidP="0008245D">
      <w:pPr>
        <w:pStyle w:val="Heading5"/>
      </w:pPr>
      <w:r>
        <w:t>Popup khi click “Trả hàng”</w:t>
      </w:r>
    </w:p>
    <w:p w14:paraId="426AEE69" w14:textId="77777777" w:rsidR="0008245D" w:rsidRPr="0008245D" w:rsidRDefault="0008245D" w:rsidP="0008245D"/>
    <w:tbl>
      <w:tblPr>
        <w:tblStyle w:val="TableGrid"/>
        <w:tblW w:w="0" w:type="auto"/>
        <w:tblLook w:val="04A0" w:firstRow="1" w:lastRow="0" w:firstColumn="1" w:lastColumn="0" w:noHBand="0" w:noVBand="1"/>
      </w:tblPr>
      <w:tblGrid>
        <w:gridCol w:w="3292"/>
        <w:gridCol w:w="1856"/>
        <w:gridCol w:w="4590"/>
      </w:tblGrid>
      <w:tr w:rsidR="0008245D" w14:paraId="00B7ADE5" w14:textId="77777777" w:rsidTr="000F6EB1">
        <w:tc>
          <w:tcPr>
            <w:tcW w:w="3292" w:type="dxa"/>
          </w:tcPr>
          <w:p w14:paraId="1B490FA9" w14:textId="77777777" w:rsidR="0008245D" w:rsidRDefault="0008245D" w:rsidP="000F6EB1">
            <w:pPr>
              <w:jc w:val="center"/>
            </w:pPr>
            <w:r w:rsidRPr="0098225A">
              <w:rPr>
                <w:b/>
              </w:rPr>
              <w:t>Tên trường</w:t>
            </w:r>
          </w:p>
        </w:tc>
        <w:tc>
          <w:tcPr>
            <w:tcW w:w="1856" w:type="dxa"/>
          </w:tcPr>
          <w:p w14:paraId="5CEA84E2" w14:textId="77777777" w:rsidR="0008245D" w:rsidRDefault="0008245D" w:rsidP="000F6EB1">
            <w:pPr>
              <w:jc w:val="center"/>
            </w:pPr>
            <w:r w:rsidRPr="0098225A">
              <w:rPr>
                <w:b/>
              </w:rPr>
              <w:t>Bắt buộc</w:t>
            </w:r>
          </w:p>
        </w:tc>
        <w:tc>
          <w:tcPr>
            <w:tcW w:w="4590" w:type="dxa"/>
          </w:tcPr>
          <w:p w14:paraId="2BF8BEAD" w14:textId="77777777" w:rsidR="0008245D" w:rsidRDefault="0008245D" w:rsidP="000F6EB1">
            <w:pPr>
              <w:jc w:val="center"/>
            </w:pPr>
            <w:r w:rsidRPr="0098225A">
              <w:rPr>
                <w:b/>
              </w:rPr>
              <w:t>Mô tả</w:t>
            </w:r>
          </w:p>
        </w:tc>
      </w:tr>
      <w:tr w:rsidR="0008245D" w14:paraId="753CB1E0" w14:textId="77777777" w:rsidTr="000F6EB1">
        <w:tc>
          <w:tcPr>
            <w:tcW w:w="3292" w:type="dxa"/>
          </w:tcPr>
          <w:p w14:paraId="2196E2C4" w14:textId="77777777" w:rsidR="0008245D" w:rsidRDefault="0008245D" w:rsidP="000F6EB1">
            <w:r>
              <w:t>Đại lý</w:t>
            </w:r>
          </w:p>
        </w:tc>
        <w:tc>
          <w:tcPr>
            <w:tcW w:w="1856" w:type="dxa"/>
          </w:tcPr>
          <w:p w14:paraId="34863200" w14:textId="77777777" w:rsidR="0008245D" w:rsidRDefault="0008245D" w:rsidP="000F6EB1">
            <w:r>
              <w:t>Có</w:t>
            </w:r>
          </w:p>
        </w:tc>
        <w:tc>
          <w:tcPr>
            <w:tcW w:w="4590" w:type="dxa"/>
          </w:tcPr>
          <w:p w14:paraId="1B390334" w14:textId="77777777" w:rsidR="0008245D" w:rsidRDefault="0008245D" w:rsidP="000F6EB1">
            <w:r>
              <w:t>Custodycd – Fullname</w:t>
            </w:r>
          </w:p>
        </w:tc>
      </w:tr>
      <w:tr w:rsidR="0008245D" w14:paraId="611CCD2D" w14:textId="77777777" w:rsidTr="000F6EB1">
        <w:tc>
          <w:tcPr>
            <w:tcW w:w="3292" w:type="dxa"/>
          </w:tcPr>
          <w:p w14:paraId="3480C79D" w14:textId="77777777" w:rsidR="0008245D" w:rsidRDefault="0008245D" w:rsidP="000F6EB1">
            <w:r>
              <w:t>Mã trái phiếu</w:t>
            </w:r>
          </w:p>
        </w:tc>
        <w:tc>
          <w:tcPr>
            <w:tcW w:w="1856" w:type="dxa"/>
          </w:tcPr>
          <w:p w14:paraId="4B769D30" w14:textId="77777777" w:rsidR="0008245D" w:rsidRDefault="0008245D" w:rsidP="000F6EB1">
            <w:r>
              <w:t>Có</w:t>
            </w:r>
          </w:p>
        </w:tc>
        <w:tc>
          <w:tcPr>
            <w:tcW w:w="4590" w:type="dxa"/>
          </w:tcPr>
          <w:p w14:paraId="20791B66" w14:textId="77777777" w:rsidR="0008245D" w:rsidRDefault="0008245D" w:rsidP="000F6EB1">
            <w:pPr>
              <w:ind w:left="360"/>
            </w:pPr>
          </w:p>
        </w:tc>
      </w:tr>
      <w:tr w:rsidR="0008245D" w14:paraId="058CB2DA" w14:textId="77777777" w:rsidTr="000F6EB1">
        <w:tc>
          <w:tcPr>
            <w:tcW w:w="3292" w:type="dxa"/>
          </w:tcPr>
          <w:p w14:paraId="28F82F3C" w14:textId="77777777" w:rsidR="0008245D" w:rsidRDefault="0008245D" w:rsidP="000F6EB1">
            <w:r>
              <w:t>Khối lượng</w:t>
            </w:r>
          </w:p>
        </w:tc>
        <w:tc>
          <w:tcPr>
            <w:tcW w:w="1856" w:type="dxa"/>
          </w:tcPr>
          <w:p w14:paraId="5438DC40" w14:textId="77777777" w:rsidR="0008245D" w:rsidRDefault="0008245D" w:rsidP="000F6EB1">
            <w:r>
              <w:t>Có</w:t>
            </w:r>
          </w:p>
        </w:tc>
        <w:tc>
          <w:tcPr>
            <w:tcW w:w="4590" w:type="dxa"/>
          </w:tcPr>
          <w:p w14:paraId="246659B8" w14:textId="77777777" w:rsidR="0008245D" w:rsidRDefault="0008245D" w:rsidP="000F6EB1">
            <w:r>
              <w:t>Phải nhập &gt; 0</w:t>
            </w:r>
          </w:p>
        </w:tc>
      </w:tr>
      <w:tr w:rsidR="0008245D" w14:paraId="1F255B83" w14:textId="77777777" w:rsidTr="000F6EB1">
        <w:tc>
          <w:tcPr>
            <w:tcW w:w="3292" w:type="dxa"/>
          </w:tcPr>
          <w:p w14:paraId="01B601DB" w14:textId="7A043A07" w:rsidR="0008245D" w:rsidRDefault="0008245D" w:rsidP="0008245D">
            <w:r>
              <w:t>Ngày bán lại</w:t>
            </w:r>
          </w:p>
        </w:tc>
        <w:tc>
          <w:tcPr>
            <w:tcW w:w="1856" w:type="dxa"/>
          </w:tcPr>
          <w:p w14:paraId="3E71EBED" w14:textId="77777777" w:rsidR="0008245D" w:rsidRDefault="0008245D" w:rsidP="000F6EB1">
            <w:r>
              <w:t>Có</w:t>
            </w:r>
          </w:p>
        </w:tc>
        <w:tc>
          <w:tcPr>
            <w:tcW w:w="4590" w:type="dxa"/>
          </w:tcPr>
          <w:p w14:paraId="3374B3E0" w14:textId="0F3304F9" w:rsidR="0008245D" w:rsidRDefault="0008245D" w:rsidP="000F6EB1">
            <w:r>
              <w:t xml:space="preserve">Phải &lt;= ngày hệ thống, &gt;= ngày phát hành tài sản, </w:t>
            </w:r>
            <w:r w:rsidRPr="0008245D">
              <w:rPr>
                <w:b/>
              </w:rPr>
              <w:t>&gt;= ngày nhập hàng nhỏ nhất</w:t>
            </w:r>
          </w:p>
        </w:tc>
      </w:tr>
      <w:tr w:rsidR="0008245D" w14:paraId="50E18589" w14:textId="77777777" w:rsidTr="000F6EB1">
        <w:tc>
          <w:tcPr>
            <w:tcW w:w="3292" w:type="dxa"/>
          </w:tcPr>
          <w:p w14:paraId="773480D6" w14:textId="1C4F7F41" w:rsidR="0008245D" w:rsidRDefault="0008245D" w:rsidP="0008245D">
            <w:r>
              <w:t>Giá bán lại</w:t>
            </w:r>
          </w:p>
        </w:tc>
        <w:tc>
          <w:tcPr>
            <w:tcW w:w="1856" w:type="dxa"/>
          </w:tcPr>
          <w:p w14:paraId="343F8030" w14:textId="77777777" w:rsidR="0008245D" w:rsidRDefault="0008245D" w:rsidP="000F6EB1">
            <w:r>
              <w:t>Có</w:t>
            </w:r>
          </w:p>
        </w:tc>
        <w:tc>
          <w:tcPr>
            <w:tcW w:w="4590" w:type="dxa"/>
          </w:tcPr>
          <w:p w14:paraId="03258164" w14:textId="77777777" w:rsidR="0008245D" w:rsidRDefault="0008245D" w:rsidP="000F6EB1">
            <w:r>
              <w:t>Nhập &gt; 0. Default = mệnh giá</w:t>
            </w:r>
          </w:p>
        </w:tc>
      </w:tr>
      <w:tr w:rsidR="0008245D" w14:paraId="3D9392B3" w14:textId="77777777" w:rsidTr="000F6EB1">
        <w:tc>
          <w:tcPr>
            <w:tcW w:w="3292" w:type="dxa"/>
          </w:tcPr>
          <w:p w14:paraId="09195AE7" w14:textId="77777777" w:rsidR="0008245D" w:rsidRDefault="0008245D" w:rsidP="000F6EB1">
            <w:r>
              <w:t>Diễn giải</w:t>
            </w:r>
          </w:p>
        </w:tc>
        <w:tc>
          <w:tcPr>
            <w:tcW w:w="1856" w:type="dxa"/>
          </w:tcPr>
          <w:p w14:paraId="2CC0F3F6" w14:textId="77777777" w:rsidR="0008245D" w:rsidRDefault="0008245D" w:rsidP="000F6EB1">
            <w:r>
              <w:t>Không</w:t>
            </w:r>
          </w:p>
        </w:tc>
        <w:tc>
          <w:tcPr>
            <w:tcW w:w="4590" w:type="dxa"/>
          </w:tcPr>
          <w:p w14:paraId="015BE602" w14:textId="77777777" w:rsidR="0008245D" w:rsidRDefault="0008245D" w:rsidP="000F6EB1"/>
        </w:tc>
      </w:tr>
    </w:tbl>
    <w:p w14:paraId="4B3D1FF9" w14:textId="77777777" w:rsidR="0008245D" w:rsidRDefault="0008245D" w:rsidP="0008245D">
      <w:pPr>
        <w:rPr>
          <w:lang w:bidi="en-US"/>
        </w:rPr>
      </w:pPr>
    </w:p>
    <w:p w14:paraId="5ACE95A4" w14:textId="77777777" w:rsidR="0008245D" w:rsidRDefault="0008245D" w:rsidP="0008245D">
      <w:pPr>
        <w:pStyle w:val="Heading4"/>
      </w:pPr>
      <w:bookmarkStart w:id="356" w:name="_Toc75156499"/>
      <w:bookmarkStart w:id="357" w:name="_Toc78535461"/>
      <w:r>
        <w:t>Quy tắc xử lý</w:t>
      </w:r>
      <w:bookmarkEnd w:id="356"/>
      <w:bookmarkEnd w:id="357"/>
    </w:p>
    <w:p w14:paraId="424F9682" w14:textId="77777777" w:rsidR="0008245D" w:rsidRPr="00BB5F02" w:rsidRDefault="0008245D" w:rsidP="0008245D">
      <w:pPr>
        <w:rPr>
          <w:lang w:bidi="en-US"/>
        </w:rPr>
      </w:pPr>
      <w:r>
        <w:rPr>
          <w:lang w:bidi="en-US"/>
        </w:rPr>
        <w:t>Sinh giao dịch 9001 với txdate = ngày hệ thống, busdate = ngày ghi sổ</w:t>
      </w:r>
    </w:p>
    <w:p w14:paraId="024DE294" w14:textId="77777777" w:rsidR="0008245D" w:rsidRDefault="0008245D" w:rsidP="0008245D">
      <w:pPr>
        <w:pStyle w:val="ListParagraph"/>
        <w:numPr>
          <w:ilvl w:val="0"/>
          <w:numId w:val="3"/>
        </w:numPr>
        <w:rPr>
          <w:lang w:bidi="en-US"/>
        </w:rPr>
      </w:pPr>
      <w:r>
        <w:rPr>
          <w:lang w:bidi="en-US"/>
        </w:rPr>
        <w:t>Appcheck</w:t>
      </w:r>
    </w:p>
    <w:p w14:paraId="00FA0A15" w14:textId="77777777" w:rsidR="0008245D" w:rsidRDefault="0008245D" w:rsidP="0008245D">
      <w:pPr>
        <w:pStyle w:val="ListParagraph"/>
        <w:numPr>
          <w:ilvl w:val="1"/>
          <w:numId w:val="3"/>
        </w:numPr>
        <w:rPr>
          <w:lang w:bidi="en-US"/>
        </w:rPr>
      </w:pPr>
      <w:r>
        <w:rPr>
          <w:lang w:bidi="en-US"/>
        </w:rPr>
        <w:t>Tài khoản đại lý + mã tài sản phải tồn tại trong sbsedefacct =&gt; Nếu không, lỗi “Đại lý không tồn tại”</w:t>
      </w:r>
    </w:p>
    <w:p w14:paraId="13617198" w14:textId="77777777" w:rsidR="0008245D" w:rsidRDefault="0008245D" w:rsidP="0008245D">
      <w:pPr>
        <w:pStyle w:val="ListParagraph"/>
        <w:numPr>
          <w:ilvl w:val="1"/>
          <w:numId w:val="3"/>
        </w:numPr>
        <w:rPr>
          <w:lang w:bidi="en-US"/>
        </w:rPr>
      </w:pPr>
      <w:r>
        <w:rPr>
          <w:lang w:bidi="en-US"/>
        </w:rPr>
        <w:t>Cfmast.cfstatus của đại lý phải là ‘A’ =&gt; Nếu không, lỗi “Trạng thái TK không hợp lệ”</w:t>
      </w:r>
    </w:p>
    <w:p w14:paraId="1C4F93E8" w14:textId="77777777" w:rsidR="0008245D" w:rsidRDefault="0008245D" w:rsidP="0008245D">
      <w:pPr>
        <w:pStyle w:val="ListParagraph"/>
        <w:numPr>
          <w:ilvl w:val="1"/>
          <w:numId w:val="3"/>
        </w:numPr>
        <w:rPr>
          <w:lang w:bidi="en-US"/>
        </w:rPr>
      </w:pPr>
      <w:r>
        <w:rPr>
          <w:lang w:bidi="en-US"/>
        </w:rPr>
        <w:t>Ngày ghi sổ &lt;= ngày hệ thống, &gt;= ngày phát hành tài sản =&gt; Nếu không, lỗi “Ngày ghi sổ phải &lt;= ngày hệ thống và &gt;= ngày phát hành”</w:t>
      </w:r>
    </w:p>
    <w:p w14:paraId="30D1B090" w14:textId="2C1AA887" w:rsidR="0008245D" w:rsidRDefault="0008245D" w:rsidP="0008245D">
      <w:pPr>
        <w:pStyle w:val="ListParagraph"/>
        <w:numPr>
          <w:ilvl w:val="1"/>
          <w:numId w:val="3"/>
        </w:numPr>
        <w:rPr>
          <w:lang w:bidi="en-US"/>
        </w:rPr>
      </w:pPr>
      <w:r>
        <w:rPr>
          <w:lang w:bidi="en-US"/>
        </w:rPr>
        <w:t>Trường hợp trả hàng =&gt; Ngày ghi sổ phải &gt;= ngày nhập hàng nhỏ nhất. Nếu không báo lỗi “Chưa phát sinh giao dịch nhập hàng tại thời điểm trả hàng này”</w:t>
      </w:r>
    </w:p>
    <w:p w14:paraId="33E9DAC5" w14:textId="15C01A0A" w:rsidR="0008245D" w:rsidRDefault="0008245D" w:rsidP="0008245D">
      <w:pPr>
        <w:pStyle w:val="ListParagraph"/>
        <w:numPr>
          <w:ilvl w:val="1"/>
          <w:numId w:val="3"/>
        </w:numPr>
        <w:rPr>
          <w:lang w:bidi="en-US"/>
        </w:rPr>
      </w:pPr>
      <w:r>
        <w:rPr>
          <w:lang w:bidi="en-US"/>
        </w:rPr>
        <w:t>Nhập hàng: Giá nhập – Lãi cộng dồn – Phí phải &gt; 0 =&gt; Nếu &lt;0 báo lỗi “Giá vốn phải lớn hơn 0”</w:t>
      </w:r>
    </w:p>
    <w:p w14:paraId="2D7A790E" w14:textId="77777777" w:rsidR="0008245D" w:rsidRDefault="0008245D" w:rsidP="0008245D">
      <w:pPr>
        <w:pStyle w:val="ListParagraph"/>
        <w:numPr>
          <w:ilvl w:val="0"/>
          <w:numId w:val="3"/>
        </w:numPr>
        <w:rPr>
          <w:lang w:bidi="en-US"/>
        </w:rPr>
      </w:pPr>
      <w:r>
        <w:rPr>
          <w:lang w:bidi="en-US"/>
        </w:rPr>
        <w:t>Appupdate: Thực hiện khi duyệt giao dịch</w:t>
      </w:r>
    </w:p>
    <w:p w14:paraId="4E82DE7C" w14:textId="77777777" w:rsidR="0008245D" w:rsidRPr="00E35456" w:rsidRDefault="0008245D" w:rsidP="0008245D">
      <w:pPr>
        <w:pStyle w:val="ListParagraph"/>
        <w:numPr>
          <w:ilvl w:val="1"/>
          <w:numId w:val="3"/>
        </w:numPr>
        <w:rPr>
          <w:lang w:bidi="en-US"/>
        </w:rPr>
      </w:pPr>
      <w:r w:rsidRPr="00E35456">
        <w:rPr>
          <w:lang w:bidi="en-US"/>
        </w:rPr>
        <w:t>Insert bảng investment</w:t>
      </w:r>
    </w:p>
    <w:p w14:paraId="0D9E1111" w14:textId="77777777" w:rsidR="0008245D" w:rsidRPr="00E35456" w:rsidRDefault="0008245D" w:rsidP="0008245D">
      <w:pPr>
        <w:pStyle w:val="ListParagraph"/>
        <w:numPr>
          <w:ilvl w:val="2"/>
          <w:numId w:val="3"/>
        </w:numPr>
        <w:rPr>
          <w:lang w:bidi="en-US"/>
        </w:rPr>
      </w:pPr>
      <w:r w:rsidRPr="00E35456">
        <w:rPr>
          <w:lang w:bidi="en-US"/>
        </w:rPr>
        <w:t>Autoid: tự tăng</w:t>
      </w:r>
    </w:p>
    <w:p w14:paraId="040180BC" w14:textId="77777777" w:rsidR="0008245D" w:rsidRPr="00E35456" w:rsidRDefault="0008245D" w:rsidP="0008245D">
      <w:pPr>
        <w:pStyle w:val="ListParagraph"/>
        <w:numPr>
          <w:ilvl w:val="2"/>
          <w:numId w:val="3"/>
        </w:numPr>
        <w:rPr>
          <w:lang w:bidi="en-US"/>
        </w:rPr>
      </w:pPr>
      <w:r w:rsidRPr="00E35456">
        <w:rPr>
          <w:lang w:bidi="en-US"/>
        </w:rPr>
        <w:t>Acctno: acctno của đại lý</w:t>
      </w:r>
    </w:p>
    <w:p w14:paraId="48B471AE" w14:textId="77777777" w:rsidR="0008245D" w:rsidRPr="00E35456" w:rsidRDefault="0008245D" w:rsidP="0008245D">
      <w:pPr>
        <w:pStyle w:val="ListParagraph"/>
        <w:numPr>
          <w:ilvl w:val="2"/>
          <w:numId w:val="3"/>
        </w:numPr>
        <w:rPr>
          <w:lang w:bidi="en-US"/>
        </w:rPr>
      </w:pPr>
      <w:r w:rsidRPr="00E35456">
        <w:rPr>
          <w:lang w:bidi="en-US"/>
        </w:rPr>
        <w:t>Symbol: mã tài sản</w:t>
      </w:r>
    </w:p>
    <w:p w14:paraId="4D7A01B1" w14:textId="77777777" w:rsidR="0008245D" w:rsidRPr="00E35456" w:rsidRDefault="0008245D" w:rsidP="0008245D">
      <w:pPr>
        <w:pStyle w:val="ListParagraph"/>
        <w:numPr>
          <w:ilvl w:val="2"/>
          <w:numId w:val="3"/>
        </w:numPr>
        <w:rPr>
          <w:lang w:bidi="en-US"/>
        </w:rPr>
      </w:pPr>
      <w:r w:rsidRPr="00E35456">
        <w:rPr>
          <w:lang w:bidi="en-US"/>
        </w:rPr>
        <w:t>Issuedt: Ngày ghi sổ</w:t>
      </w:r>
    </w:p>
    <w:p w14:paraId="5C9FC934" w14:textId="77777777" w:rsidR="0008245D" w:rsidRPr="00E35456" w:rsidRDefault="0008245D" w:rsidP="0008245D">
      <w:pPr>
        <w:pStyle w:val="ListParagraph"/>
        <w:numPr>
          <w:ilvl w:val="2"/>
          <w:numId w:val="3"/>
        </w:numPr>
        <w:rPr>
          <w:lang w:bidi="en-US"/>
        </w:rPr>
      </w:pPr>
      <w:r w:rsidRPr="00E35456">
        <w:rPr>
          <w:lang w:bidi="en-US"/>
        </w:rPr>
        <w:t>Qtty: khối lượng ghi sổ</w:t>
      </w:r>
    </w:p>
    <w:p w14:paraId="78F6AAED" w14:textId="44A844F6" w:rsidR="0008245D" w:rsidRPr="00E35456" w:rsidRDefault="0008245D" w:rsidP="0008245D">
      <w:pPr>
        <w:pStyle w:val="ListParagraph"/>
        <w:numPr>
          <w:ilvl w:val="2"/>
          <w:numId w:val="3"/>
        </w:numPr>
        <w:rPr>
          <w:lang w:bidi="en-US"/>
        </w:rPr>
      </w:pPr>
      <w:r w:rsidRPr="00E35456">
        <w:rPr>
          <w:lang w:bidi="en-US"/>
        </w:rPr>
        <w:t>Pric</w:t>
      </w:r>
      <w:r>
        <w:rPr>
          <w:lang w:bidi="en-US"/>
        </w:rPr>
        <w:t>e: giá ghi sổ</w:t>
      </w:r>
    </w:p>
    <w:p w14:paraId="2A083A8A" w14:textId="77777777" w:rsidR="0008245D" w:rsidRPr="00E35456" w:rsidRDefault="0008245D" w:rsidP="0008245D">
      <w:pPr>
        <w:pStyle w:val="ListParagraph"/>
        <w:numPr>
          <w:ilvl w:val="2"/>
          <w:numId w:val="3"/>
        </w:numPr>
        <w:rPr>
          <w:lang w:bidi="en-US"/>
        </w:rPr>
      </w:pPr>
      <w:r w:rsidRPr="00E35456">
        <w:rPr>
          <w:lang w:bidi="en-US"/>
        </w:rPr>
        <w:t>Accr: lãi cộng dồn</w:t>
      </w:r>
    </w:p>
    <w:p w14:paraId="18BA7E1A" w14:textId="77777777" w:rsidR="0008245D" w:rsidRPr="00E35456" w:rsidRDefault="0008245D" w:rsidP="0008245D">
      <w:pPr>
        <w:pStyle w:val="ListParagraph"/>
        <w:numPr>
          <w:ilvl w:val="2"/>
          <w:numId w:val="3"/>
        </w:numPr>
        <w:rPr>
          <w:lang w:bidi="en-US"/>
        </w:rPr>
      </w:pPr>
      <w:r w:rsidRPr="00E35456">
        <w:rPr>
          <w:lang w:bidi="en-US"/>
        </w:rPr>
        <w:t>Fee: Phí</w:t>
      </w:r>
    </w:p>
    <w:p w14:paraId="4584673D" w14:textId="77777777" w:rsidR="0008245D" w:rsidRPr="00E35456" w:rsidRDefault="0008245D" w:rsidP="0008245D">
      <w:pPr>
        <w:pStyle w:val="ListParagraph"/>
        <w:numPr>
          <w:ilvl w:val="2"/>
          <w:numId w:val="3"/>
        </w:numPr>
        <w:rPr>
          <w:lang w:bidi="en-US"/>
        </w:rPr>
      </w:pPr>
      <w:r w:rsidRPr="00E35456">
        <w:rPr>
          <w:lang w:bidi="en-US"/>
        </w:rPr>
        <w:t>Notes: Diễn giải</w:t>
      </w:r>
    </w:p>
    <w:p w14:paraId="0379670E" w14:textId="77777777" w:rsidR="0008245D" w:rsidRPr="00E35456" w:rsidRDefault="0008245D" w:rsidP="0008245D">
      <w:pPr>
        <w:pStyle w:val="ListParagraph"/>
        <w:numPr>
          <w:ilvl w:val="2"/>
          <w:numId w:val="3"/>
        </w:numPr>
        <w:rPr>
          <w:lang w:bidi="en-US"/>
        </w:rPr>
      </w:pPr>
      <w:r w:rsidRPr="00E35456">
        <w:rPr>
          <w:lang w:bidi="en-US"/>
        </w:rPr>
        <w:lastRenderedPageBreak/>
        <w:t>Sellamt = 0</w:t>
      </w:r>
    </w:p>
    <w:p w14:paraId="63733A08" w14:textId="77777777" w:rsidR="0008245D" w:rsidRPr="00E35456" w:rsidRDefault="0008245D" w:rsidP="0008245D">
      <w:pPr>
        <w:pStyle w:val="ListParagraph"/>
        <w:numPr>
          <w:ilvl w:val="2"/>
          <w:numId w:val="3"/>
        </w:numPr>
        <w:rPr>
          <w:lang w:bidi="en-US"/>
        </w:rPr>
      </w:pPr>
      <w:r w:rsidRPr="00E35456">
        <w:rPr>
          <w:lang w:bidi="en-US"/>
        </w:rPr>
        <w:t>Buyamt = 0</w:t>
      </w:r>
    </w:p>
    <w:p w14:paraId="56863CB7" w14:textId="77777777" w:rsidR="0008245D" w:rsidRDefault="0008245D" w:rsidP="0008245D">
      <w:pPr>
        <w:pStyle w:val="ListParagraph"/>
        <w:numPr>
          <w:ilvl w:val="2"/>
          <w:numId w:val="3"/>
        </w:numPr>
        <w:rPr>
          <w:lang w:bidi="en-US"/>
        </w:rPr>
      </w:pPr>
      <w:r w:rsidRPr="00E35456">
        <w:rPr>
          <w:lang w:bidi="en-US"/>
        </w:rPr>
        <w:t>Isprofessor = cfmast.isprofessor của đại lý</w:t>
      </w:r>
    </w:p>
    <w:p w14:paraId="76D42353" w14:textId="1E9CA141" w:rsidR="0008245D" w:rsidRPr="00E35456" w:rsidRDefault="0008245D" w:rsidP="0008245D">
      <w:pPr>
        <w:pStyle w:val="ListParagraph"/>
        <w:numPr>
          <w:ilvl w:val="2"/>
          <w:numId w:val="3"/>
        </w:numPr>
        <w:rPr>
          <w:lang w:bidi="en-US"/>
        </w:rPr>
      </w:pPr>
      <w:r>
        <w:rPr>
          <w:lang w:bidi="en-US"/>
        </w:rPr>
        <w:t>Type: I – nhập, D – trả hàng</w:t>
      </w:r>
    </w:p>
    <w:p w14:paraId="435C281B" w14:textId="6E891539" w:rsidR="0008245D" w:rsidRDefault="0008245D" w:rsidP="0008245D">
      <w:pPr>
        <w:pStyle w:val="ListParagraph"/>
        <w:numPr>
          <w:ilvl w:val="1"/>
          <w:numId w:val="3"/>
        </w:numPr>
        <w:rPr>
          <w:lang w:bidi="en-US"/>
        </w:rPr>
      </w:pPr>
      <w:r>
        <w:rPr>
          <w:lang w:bidi="en-US"/>
        </w:rPr>
        <w:t xml:space="preserve">Nếu nhập hàng: </w:t>
      </w:r>
      <w:r w:rsidRPr="00E35456">
        <w:rPr>
          <w:lang w:bidi="en-US"/>
        </w:rPr>
        <w:t>Tăng semast.</w:t>
      </w:r>
      <w:r>
        <w:rPr>
          <w:lang w:bidi="en-US"/>
        </w:rPr>
        <w:t>trade của (đại lý + mã tài sản): tăng thêm khối lượng ghi sổ</w:t>
      </w:r>
      <w:r w:rsidRPr="00E35456">
        <w:rPr>
          <w:lang w:bidi="en-US"/>
        </w:rPr>
        <w:t xml:space="preserve"> (Nếu chưa có semast phải insert dòng semast mới)</w:t>
      </w:r>
    </w:p>
    <w:p w14:paraId="1597AEB5" w14:textId="5DC45E7E" w:rsidR="0008245D" w:rsidRPr="00E35456" w:rsidRDefault="0008245D" w:rsidP="0008245D">
      <w:pPr>
        <w:pStyle w:val="ListParagraph"/>
        <w:numPr>
          <w:ilvl w:val="1"/>
          <w:numId w:val="3"/>
        </w:numPr>
        <w:rPr>
          <w:lang w:bidi="en-US"/>
        </w:rPr>
      </w:pPr>
      <w:r>
        <w:rPr>
          <w:lang w:bidi="en-US"/>
        </w:rPr>
        <w:t>Nếu trả hàng: Giảm semast.trade của (đại lý + mã tài sản): giảm khối lượng ghi sổ</w:t>
      </w:r>
    </w:p>
    <w:p w14:paraId="417B5E83" w14:textId="61A38070" w:rsidR="0008245D" w:rsidRDefault="0008245D" w:rsidP="0008245D">
      <w:pPr>
        <w:pStyle w:val="ListParagraph"/>
        <w:numPr>
          <w:ilvl w:val="1"/>
          <w:numId w:val="3"/>
        </w:numPr>
        <w:rPr>
          <w:lang w:bidi="en-US"/>
        </w:rPr>
      </w:pPr>
      <w:r>
        <w:rPr>
          <w:lang w:bidi="en-US"/>
        </w:rPr>
        <w:t>Insert setran, bút toán tương ứng với txdate là ngày hệ thống, bkdate là ngày ghi sổ</w:t>
      </w:r>
    </w:p>
    <w:p w14:paraId="34E5A51A" w14:textId="77777777" w:rsidR="0008245D" w:rsidRDefault="0008245D" w:rsidP="0008245D">
      <w:pPr>
        <w:pStyle w:val="ListParagraph"/>
        <w:numPr>
          <w:ilvl w:val="1"/>
          <w:numId w:val="3"/>
        </w:numPr>
        <w:rPr>
          <w:lang w:bidi="en-US"/>
        </w:rPr>
      </w:pPr>
      <w:r>
        <w:rPr>
          <w:lang w:bidi="en-US"/>
        </w:rPr>
        <w:t>Nếu (đại lý + mã tài sản) chưa có ivmast =&gt; insert ivmast cho đại lý</w:t>
      </w:r>
    </w:p>
    <w:p w14:paraId="68FBA44B" w14:textId="77777777" w:rsidR="0008245D" w:rsidRDefault="0008245D" w:rsidP="0008245D">
      <w:pPr>
        <w:rPr>
          <w:lang w:bidi="en-US"/>
        </w:rPr>
      </w:pPr>
    </w:p>
    <w:p w14:paraId="18DAC6E3" w14:textId="77777777" w:rsidR="0008245D" w:rsidRPr="00B229F3" w:rsidRDefault="0008245D" w:rsidP="0008245D">
      <w:pPr>
        <w:rPr>
          <w:b/>
          <w:lang w:bidi="en-US"/>
        </w:rPr>
      </w:pPr>
      <w:r w:rsidRPr="00B229F3">
        <w:rPr>
          <w:b/>
          <w:lang w:bidi="en-US"/>
        </w:rPr>
        <w:t>Nếu có lệnh ở oxpost của đại lý &amp; tài sản đang ghi sổ, status = ‘A’ =&gt; đồng bộ tab chào bán</w:t>
      </w:r>
    </w:p>
    <w:p w14:paraId="3E7C588B" w14:textId="7F481E91" w:rsidR="005D6747" w:rsidRDefault="005D6747" w:rsidP="005D6747">
      <w:pPr>
        <w:pStyle w:val="Heading3"/>
      </w:pPr>
      <w:bookmarkStart w:id="358" w:name="_Toc78535462"/>
      <w:r>
        <w:t>Sản phẩm bán lẻ</w:t>
      </w:r>
      <w:bookmarkEnd w:id="358"/>
    </w:p>
    <w:p w14:paraId="2957476F" w14:textId="77777777" w:rsidR="007C7A15" w:rsidRDefault="007C7A15" w:rsidP="007C7A15">
      <w:pPr>
        <w:pStyle w:val="Heading4"/>
      </w:pPr>
      <w:bookmarkStart w:id="359" w:name="_Toc75156484"/>
      <w:bookmarkStart w:id="360" w:name="_Toc78535463"/>
      <w:r>
        <w:t>Mô tả giao diện</w:t>
      </w:r>
      <w:bookmarkEnd w:id="359"/>
      <w:bookmarkEnd w:id="360"/>
    </w:p>
    <w:p w14:paraId="145C461E" w14:textId="77777777" w:rsidR="007C7A15" w:rsidRDefault="007C7A15" w:rsidP="007C7A15">
      <w:pPr>
        <w:pStyle w:val="Heading5"/>
      </w:pPr>
      <w:bookmarkStart w:id="361" w:name="_Toc75156485"/>
      <w:r>
        <w:t>Tab “Thông tin chung”</w:t>
      </w:r>
      <w:bookmarkEnd w:id="361"/>
    </w:p>
    <w:tbl>
      <w:tblPr>
        <w:tblStyle w:val="TableGrid"/>
        <w:tblW w:w="0" w:type="auto"/>
        <w:tblLook w:val="04A0" w:firstRow="1" w:lastRow="0" w:firstColumn="1" w:lastColumn="0" w:noHBand="0" w:noVBand="1"/>
      </w:tblPr>
      <w:tblGrid>
        <w:gridCol w:w="3292"/>
        <w:gridCol w:w="1856"/>
        <w:gridCol w:w="4590"/>
      </w:tblGrid>
      <w:tr w:rsidR="007C7A15" w:rsidRPr="00E35456" w14:paraId="6DC086D2" w14:textId="77777777" w:rsidTr="00FA74B1">
        <w:tc>
          <w:tcPr>
            <w:tcW w:w="3292" w:type="dxa"/>
          </w:tcPr>
          <w:p w14:paraId="32FAA9BE" w14:textId="77777777" w:rsidR="007C7A15" w:rsidRPr="00E35456" w:rsidRDefault="007C7A15" w:rsidP="00FA74B1">
            <w:pPr>
              <w:jc w:val="center"/>
            </w:pPr>
            <w:r w:rsidRPr="00E35456">
              <w:rPr>
                <w:b/>
              </w:rPr>
              <w:t>Tên trường</w:t>
            </w:r>
          </w:p>
        </w:tc>
        <w:tc>
          <w:tcPr>
            <w:tcW w:w="1856" w:type="dxa"/>
          </w:tcPr>
          <w:p w14:paraId="554EA461" w14:textId="77777777" w:rsidR="007C7A15" w:rsidRPr="00E35456" w:rsidRDefault="007C7A15" w:rsidP="00FA74B1">
            <w:pPr>
              <w:jc w:val="center"/>
            </w:pPr>
            <w:r w:rsidRPr="00E35456">
              <w:rPr>
                <w:b/>
              </w:rPr>
              <w:t>Bắt buộc</w:t>
            </w:r>
          </w:p>
        </w:tc>
        <w:tc>
          <w:tcPr>
            <w:tcW w:w="4590" w:type="dxa"/>
          </w:tcPr>
          <w:p w14:paraId="45050C95" w14:textId="77777777" w:rsidR="007C7A15" w:rsidRPr="00E35456" w:rsidRDefault="007C7A15" w:rsidP="00FA74B1">
            <w:pPr>
              <w:jc w:val="center"/>
            </w:pPr>
            <w:r w:rsidRPr="00E35456">
              <w:rPr>
                <w:b/>
              </w:rPr>
              <w:t>Mô tả</w:t>
            </w:r>
          </w:p>
        </w:tc>
      </w:tr>
      <w:tr w:rsidR="007C7A15" w:rsidRPr="00E35456" w14:paraId="07391AA0" w14:textId="77777777" w:rsidTr="00FA74B1">
        <w:tc>
          <w:tcPr>
            <w:tcW w:w="3292" w:type="dxa"/>
          </w:tcPr>
          <w:p w14:paraId="20932F33" w14:textId="77777777" w:rsidR="007C7A15" w:rsidRPr="00E35456" w:rsidRDefault="007C7A15" w:rsidP="00FA74B1">
            <w:r w:rsidRPr="00E35456">
              <w:t>Đại lý</w:t>
            </w:r>
          </w:p>
        </w:tc>
        <w:tc>
          <w:tcPr>
            <w:tcW w:w="1856" w:type="dxa"/>
          </w:tcPr>
          <w:p w14:paraId="49866B01" w14:textId="77777777" w:rsidR="007C7A15" w:rsidRPr="00E35456" w:rsidRDefault="007C7A15" w:rsidP="00FA74B1">
            <w:r w:rsidRPr="00E35456">
              <w:t>Có</w:t>
            </w:r>
          </w:p>
        </w:tc>
        <w:tc>
          <w:tcPr>
            <w:tcW w:w="4590" w:type="dxa"/>
          </w:tcPr>
          <w:p w14:paraId="44C3D709" w14:textId="77777777" w:rsidR="007C7A15" w:rsidRPr="00E35456" w:rsidRDefault="007C7A15" w:rsidP="00FA74B1">
            <w:r w:rsidRPr="00E35456">
              <w:t>Lấy danh sách đại lý đã duyệt</w:t>
            </w:r>
          </w:p>
          <w:p w14:paraId="281D4DA9" w14:textId="77777777" w:rsidR="007C7A15" w:rsidRPr="00E35456" w:rsidRDefault="007C7A15" w:rsidP="00FA74B1">
            <w:r w:rsidRPr="00E35456">
              <w:t>Nếu trường “Mã tài sản” đã chọn =&gt; Chỉ hiển thị danh sách Đại lý của mã tài sản đó</w:t>
            </w:r>
          </w:p>
        </w:tc>
      </w:tr>
      <w:tr w:rsidR="007C7A15" w:rsidRPr="00E35456" w14:paraId="3BB6D587" w14:textId="77777777" w:rsidTr="00FA74B1">
        <w:tc>
          <w:tcPr>
            <w:tcW w:w="3292" w:type="dxa"/>
          </w:tcPr>
          <w:p w14:paraId="0E010633" w14:textId="6F067AFA" w:rsidR="007C7A15" w:rsidRPr="00E35456" w:rsidRDefault="007C7A15" w:rsidP="00FA74B1">
            <w:r>
              <w:t>Mã trái phiếu</w:t>
            </w:r>
          </w:p>
        </w:tc>
        <w:tc>
          <w:tcPr>
            <w:tcW w:w="1856" w:type="dxa"/>
          </w:tcPr>
          <w:p w14:paraId="5857992F" w14:textId="77777777" w:rsidR="007C7A15" w:rsidRPr="00E35456" w:rsidRDefault="007C7A15" w:rsidP="00FA74B1">
            <w:r w:rsidRPr="00E35456">
              <w:t>Có</w:t>
            </w:r>
          </w:p>
        </w:tc>
        <w:tc>
          <w:tcPr>
            <w:tcW w:w="4590" w:type="dxa"/>
          </w:tcPr>
          <w:p w14:paraId="339C84EE" w14:textId="77777777" w:rsidR="007C7A15" w:rsidRPr="00E35456" w:rsidRDefault="007C7A15" w:rsidP="00FA74B1">
            <w:r w:rsidRPr="00E35456">
              <w:t>Lấy danh sách tài sản đã có đại lý đăng ký (thông tin đại lý phải được duyệt rồi)</w:t>
            </w:r>
          </w:p>
          <w:p w14:paraId="16A464AC" w14:textId="77777777" w:rsidR="007C7A15" w:rsidRPr="00E35456" w:rsidRDefault="007C7A15" w:rsidP="00FA74B1">
            <w:r w:rsidRPr="00E35456">
              <w:t>Nếu trường “Đại lý” có giá trị =&gt; Hiển thị danh sách tài sản thuộc Đại lý đã chọn</w:t>
            </w:r>
          </w:p>
        </w:tc>
      </w:tr>
      <w:tr w:rsidR="007C7A15" w:rsidRPr="00E35456" w14:paraId="149E221F" w14:textId="77777777" w:rsidTr="00FA74B1">
        <w:tc>
          <w:tcPr>
            <w:tcW w:w="3292" w:type="dxa"/>
          </w:tcPr>
          <w:p w14:paraId="269B7547" w14:textId="77777777" w:rsidR="007C7A15" w:rsidRPr="00E35456" w:rsidRDefault="007C7A15" w:rsidP="00FA74B1">
            <w:r w:rsidRPr="00E35456">
              <w:t>Mã sản phẩm</w:t>
            </w:r>
          </w:p>
        </w:tc>
        <w:tc>
          <w:tcPr>
            <w:tcW w:w="1856" w:type="dxa"/>
          </w:tcPr>
          <w:p w14:paraId="34EEE48F" w14:textId="77777777" w:rsidR="007C7A15" w:rsidRPr="00E35456" w:rsidRDefault="007C7A15" w:rsidP="00FA74B1">
            <w:r w:rsidRPr="00E35456">
              <w:t>Có</w:t>
            </w:r>
          </w:p>
        </w:tc>
        <w:tc>
          <w:tcPr>
            <w:tcW w:w="4590" w:type="dxa"/>
          </w:tcPr>
          <w:p w14:paraId="4BC30B87" w14:textId="77777777" w:rsidR="007C7A15" w:rsidRPr="00E35456" w:rsidRDefault="007C7A15" w:rsidP="00FA74B1">
            <w:r w:rsidRPr="00E35456">
              <w:t>Chỉ được phép nhập chữ, số, dấu “.”, dấu “_”, dấu “-” và dấu khoảng trắng</w:t>
            </w:r>
          </w:p>
        </w:tc>
      </w:tr>
      <w:tr w:rsidR="007C7A15" w:rsidRPr="00E35456" w14:paraId="18025051" w14:textId="77777777" w:rsidTr="00FA74B1">
        <w:tc>
          <w:tcPr>
            <w:tcW w:w="3292" w:type="dxa"/>
          </w:tcPr>
          <w:p w14:paraId="118FBE34" w14:textId="77777777" w:rsidR="007C7A15" w:rsidRPr="00E35456" w:rsidRDefault="007C7A15" w:rsidP="00FA74B1">
            <w:r>
              <w:rPr>
                <w:color w:val="333333"/>
              </w:rPr>
              <w:t>Cơ sở tính lãi</w:t>
            </w:r>
          </w:p>
        </w:tc>
        <w:tc>
          <w:tcPr>
            <w:tcW w:w="1856" w:type="dxa"/>
          </w:tcPr>
          <w:p w14:paraId="52809A8B" w14:textId="77777777" w:rsidR="007C7A15" w:rsidRPr="00E35456" w:rsidRDefault="007C7A15" w:rsidP="00FA74B1">
            <w:r>
              <w:t>Có</w:t>
            </w:r>
          </w:p>
        </w:tc>
        <w:tc>
          <w:tcPr>
            <w:tcW w:w="4590" w:type="dxa"/>
          </w:tcPr>
          <w:p w14:paraId="2AB5B58B" w14:textId="77777777" w:rsidR="007C7A15" w:rsidRPr="00E35456" w:rsidRDefault="007C7A15" w:rsidP="00FA74B1">
            <w:pPr>
              <w:ind w:left="360"/>
            </w:pPr>
            <w:r>
              <w:t>Mặc định hiển thị theo Cơ sở tính lãi của tài sản. Được phép chỉnh sửa với 2 giá trị: 360/365</w:t>
            </w:r>
          </w:p>
        </w:tc>
      </w:tr>
      <w:tr w:rsidR="007C7A15" w:rsidRPr="00E35456" w14:paraId="66F54869" w14:textId="77777777" w:rsidTr="00FA74B1">
        <w:tc>
          <w:tcPr>
            <w:tcW w:w="3292" w:type="dxa"/>
          </w:tcPr>
          <w:p w14:paraId="1DE6DB9E" w14:textId="77777777" w:rsidR="007C7A15" w:rsidRPr="00E35456" w:rsidRDefault="007C7A15" w:rsidP="00FA74B1">
            <w:r w:rsidRPr="00E35456">
              <w:t>Phương pháp tính giá</w:t>
            </w:r>
          </w:p>
        </w:tc>
        <w:tc>
          <w:tcPr>
            <w:tcW w:w="1856" w:type="dxa"/>
          </w:tcPr>
          <w:p w14:paraId="3C84078D" w14:textId="77777777" w:rsidR="007C7A15" w:rsidRPr="00E35456" w:rsidRDefault="007C7A15" w:rsidP="00FA74B1">
            <w:r w:rsidRPr="00E35456">
              <w:t>Có</w:t>
            </w:r>
          </w:p>
        </w:tc>
        <w:tc>
          <w:tcPr>
            <w:tcW w:w="4590" w:type="dxa"/>
          </w:tcPr>
          <w:p w14:paraId="30228D2E" w14:textId="77777777" w:rsidR="007C7A15" w:rsidRPr="00E35456" w:rsidRDefault="007C7A15" w:rsidP="00FA74B1">
            <w:pPr>
              <w:autoSpaceDE w:val="0"/>
              <w:autoSpaceDN w:val="0"/>
              <w:adjustRightInd w:val="0"/>
            </w:pPr>
            <w:r w:rsidRPr="00E35456">
              <w:t>Lấy danh sách từ allcode (select * from allcode</w:t>
            </w:r>
          </w:p>
          <w:p w14:paraId="388EF933" w14:textId="77777777" w:rsidR="007C7A15" w:rsidRDefault="007C7A15" w:rsidP="00FA74B1">
            <w:r w:rsidRPr="00E35456">
              <w:t>where cdname = 'CALPV_METHOD' ;)</w:t>
            </w:r>
            <w:r>
              <w:t>, bao gồm:</w:t>
            </w:r>
          </w:p>
          <w:p w14:paraId="5FFAEB0C" w14:textId="77777777" w:rsidR="007C7A15" w:rsidRDefault="007C7A15" w:rsidP="00FA74B1">
            <w:pPr>
              <w:pStyle w:val="ListParagraph"/>
              <w:numPr>
                <w:ilvl w:val="0"/>
                <w:numId w:val="12"/>
              </w:numPr>
              <w:spacing w:before="120" w:after="120" w:line="300" w:lineRule="atLeast"/>
              <w:jc w:val="both"/>
            </w:pPr>
            <w:r w:rsidRPr="00641E4C">
              <w:t>Chiết khấu dòng tiền tới ĐH (LSCK = LS trả KH)</w:t>
            </w:r>
          </w:p>
          <w:p w14:paraId="38181D2D" w14:textId="77777777" w:rsidR="007C7A15" w:rsidRDefault="007C7A15" w:rsidP="00FA74B1">
            <w:pPr>
              <w:pStyle w:val="ListParagraph"/>
              <w:numPr>
                <w:ilvl w:val="0"/>
                <w:numId w:val="12"/>
              </w:numPr>
            </w:pPr>
            <w:r>
              <w:t>Chiết khấu trực tiếp margin cho đại lý</w:t>
            </w:r>
          </w:p>
          <w:p w14:paraId="10241DD1" w14:textId="77777777" w:rsidR="007C7A15" w:rsidRPr="00E35456" w:rsidRDefault="007C7A15" w:rsidP="00FA74B1">
            <w:pPr>
              <w:pStyle w:val="ListParagraph"/>
              <w:numPr>
                <w:ilvl w:val="0"/>
                <w:numId w:val="12"/>
              </w:numPr>
            </w:pPr>
            <w:r>
              <w:t>Phân chia tỷ lệ coupon</w:t>
            </w:r>
          </w:p>
          <w:p w14:paraId="5498A5EE" w14:textId="77777777" w:rsidR="007C7A15" w:rsidRPr="00E35456" w:rsidRDefault="007C7A15" w:rsidP="00FA74B1"/>
          <w:p w14:paraId="7F226E7A" w14:textId="77777777" w:rsidR="007C7A15" w:rsidRPr="00E35456" w:rsidRDefault="007C7A15" w:rsidP="00FA74B1">
            <w:r w:rsidRPr="00E35456">
              <w:t>Không được để giá trị NULL</w:t>
            </w:r>
          </w:p>
        </w:tc>
      </w:tr>
      <w:tr w:rsidR="007C7A15" w:rsidRPr="007C7A15" w14:paraId="22C08326" w14:textId="77777777" w:rsidTr="00FA74B1">
        <w:tc>
          <w:tcPr>
            <w:tcW w:w="3292" w:type="dxa"/>
          </w:tcPr>
          <w:p w14:paraId="2BCFFD75" w14:textId="77777777" w:rsidR="007C7A15" w:rsidRPr="00B44CEE" w:rsidRDefault="007C7A15" w:rsidP="00FA74B1">
            <w:r w:rsidRPr="00B44CEE">
              <w:t>Kỳ hạn</w:t>
            </w:r>
          </w:p>
        </w:tc>
        <w:tc>
          <w:tcPr>
            <w:tcW w:w="1856" w:type="dxa"/>
          </w:tcPr>
          <w:p w14:paraId="653B36A9" w14:textId="77777777" w:rsidR="007C7A15" w:rsidRPr="00B44CEE" w:rsidRDefault="007C7A15" w:rsidP="00FA74B1">
            <w:r w:rsidRPr="00B44CEE">
              <w:t>Có</w:t>
            </w:r>
          </w:p>
        </w:tc>
        <w:tc>
          <w:tcPr>
            <w:tcW w:w="4590" w:type="dxa"/>
          </w:tcPr>
          <w:p w14:paraId="098F3413" w14:textId="77777777" w:rsidR="007C7A15" w:rsidRPr="00B44CEE" w:rsidRDefault="007C7A15" w:rsidP="007C7A15">
            <w:r w:rsidRPr="00B44CEE">
              <w:t>Nhập số nguyên, &gt;= 0.</w:t>
            </w:r>
          </w:p>
          <w:p w14:paraId="2BACE456" w14:textId="6AE7DB5A" w:rsidR="007C7A15" w:rsidRPr="00B44CEE" w:rsidRDefault="007C7A15" w:rsidP="007C7A15">
            <w:r w:rsidRPr="00B44CEE">
              <w:t>Hiển thị cho nhập với tất cả các phương pháp tính giá</w:t>
            </w:r>
          </w:p>
        </w:tc>
      </w:tr>
      <w:tr w:rsidR="007C7A15" w:rsidRPr="007C7A15" w14:paraId="4E2DB935" w14:textId="77777777" w:rsidTr="00FA74B1">
        <w:tc>
          <w:tcPr>
            <w:tcW w:w="3292" w:type="dxa"/>
          </w:tcPr>
          <w:p w14:paraId="4E73FC5B" w14:textId="55CD6031" w:rsidR="007C7A15" w:rsidRPr="00B44CEE" w:rsidRDefault="007C7A15" w:rsidP="00FA74B1">
            <w:r w:rsidRPr="00B44CEE">
              <w:t>Đơn vị</w:t>
            </w:r>
          </w:p>
        </w:tc>
        <w:tc>
          <w:tcPr>
            <w:tcW w:w="1856" w:type="dxa"/>
          </w:tcPr>
          <w:p w14:paraId="52A507B3" w14:textId="77777777" w:rsidR="007C7A15" w:rsidRPr="00B44CEE" w:rsidRDefault="007C7A15" w:rsidP="00FA74B1">
            <w:r w:rsidRPr="00B44CEE">
              <w:t>Có</w:t>
            </w:r>
          </w:p>
        </w:tc>
        <w:tc>
          <w:tcPr>
            <w:tcW w:w="4590" w:type="dxa"/>
          </w:tcPr>
          <w:p w14:paraId="63E1E905" w14:textId="77777777" w:rsidR="007C7A15" w:rsidRPr="00B44CEE" w:rsidRDefault="007C7A15" w:rsidP="00FA74B1">
            <w:r w:rsidRPr="00B44CEE">
              <w:t>Cho phép chọn 1 trong 3 giá trị Ngày/Tuần/Tháng</w:t>
            </w:r>
          </w:p>
          <w:p w14:paraId="2025334C" w14:textId="6CB560BF" w:rsidR="007C7A15" w:rsidRPr="00B44CEE" w:rsidRDefault="007C7A15" w:rsidP="00FA74B1">
            <w:r w:rsidRPr="00B44CEE">
              <w:t>Hiển thị cho nhập với tất cả các phương pháp tính giá</w:t>
            </w:r>
          </w:p>
        </w:tc>
      </w:tr>
      <w:tr w:rsidR="007C7A15" w:rsidRPr="007C7A15" w14:paraId="0EB66976" w14:textId="77777777" w:rsidTr="00FA74B1">
        <w:tc>
          <w:tcPr>
            <w:tcW w:w="3292" w:type="dxa"/>
          </w:tcPr>
          <w:p w14:paraId="740301BA" w14:textId="06F89595" w:rsidR="007C7A15" w:rsidRPr="00B44CEE" w:rsidRDefault="007C7A15" w:rsidP="00FA74B1">
            <w:r w:rsidRPr="00B44CEE">
              <w:t>Tự động tất toán</w:t>
            </w:r>
          </w:p>
        </w:tc>
        <w:tc>
          <w:tcPr>
            <w:tcW w:w="1856" w:type="dxa"/>
          </w:tcPr>
          <w:p w14:paraId="326642C5" w14:textId="77777777" w:rsidR="007C7A15" w:rsidRPr="00B44CEE" w:rsidRDefault="007C7A15" w:rsidP="00FA74B1"/>
        </w:tc>
        <w:tc>
          <w:tcPr>
            <w:tcW w:w="4590" w:type="dxa"/>
          </w:tcPr>
          <w:p w14:paraId="0A67913F" w14:textId="77777777" w:rsidR="007C7A15" w:rsidRPr="00B44CEE" w:rsidRDefault="007C7A15" w:rsidP="00FA74B1">
            <w:r w:rsidRPr="00B44CEE">
              <w:t>Chỉ hiển thị và nhập nếu kỳ hạn &gt; 0</w:t>
            </w:r>
          </w:p>
          <w:p w14:paraId="1310D458" w14:textId="77777777" w:rsidR="007C7A15" w:rsidRPr="00B44CEE" w:rsidRDefault="007C7A15" w:rsidP="00FA74B1">
            <w:r w:rsidRPr="00B44CEE">
              <w:t>Gồm 2 giá trị Có/Không.</w:t>
            </w:r>
          </w:p>
          <w:p w14:paraId="181C3F55" w14:textId="5CDAA79C" w:rsidR="007C7A15" w:rsidRPr="00B44CEE" w:rsidRDefault="007C7A15" w:rsidP="00FA74B1">
            <w:r w:rsidRPr="00B44CEE">
              <w:t>Nếu không hiển thị để nhập lưu = N</w:t>
            </w:r>
          </w:p>
        </w:tc>
      </w:tr>
      <w:tr w:rsidR="007C7A15" w:rsidRPr="007C7A15" w14:paraId="24D07698" w14:textId="77777777" w:rsidTr="00FA74B1">
        <w:tc>
          <w:tcPr>
            <w:tcW w:w="3292" w:type="dxa"/>
          </w:tcPr>
          <w:p w14:paraId="1E423177" w14:textId="07AEED84" w:rsidR="007C7A15" w:rsidRPr="00B44CEE" w:rsidRDefault="007C7A15" w:rsidP="00FA74B1">
            <w:r w:rsidRPr="00B44CEE">
              <w:t xml:space="preserve">LS cho khoảng thời gian nắm </w:t>
            </w:r>
            <w:r w:rsidRPr="00B44CEE">
              <w:lastRenderedPageBreak/>
              <w:t>giữ quá hạn</w:t>
            </w:r>
          </w:p>
        </w:tc>
        <w:tc>
          <w:tcPr>
            <w:tcW w:w="1856" w:type="dxa"/>
          </w:tcPr>
          <w:p w14:paraId="6C706A89" w14:textId="77777777" w:rsidR="007C7A15" w:rsidRPr="00B44CEE" w:rsidRDefault="007C7A15" w:rsidP="00FA74B1"/>
        </w:tc>
        <w:tc>
          <w:tcPr>
            <w:tcW w:w="4590" w:type="dxa"/>
          </w:tcPr>
          <w:p w14:paraId="2FB3EE79" w14:textId="4B5CF086" w:rsidR="007C7A15" w:rsidRPr="00B44CEE" w:rsidRDefault="007C7A15" w:rsidP="00FA74B1">
            <w:r w:rsidRPr="00B44CEE">
              <w:t xml:space="preserve">Chỉ hiện thị và bắt buộc nhập Nếu Tự động </w:t>
            </w:r>
            <w:r w:rsidRPr="00B44CEE">
              <w:lastRenderedPageBreak/>
              <w:t>tất toán = Không và Phương pháp tính giá là Chiết khấu dòng tiền tới ĐH</w:t>
            </w:r>
          </w:p>
        </w:tc>
      </w:tr>
      <w:tr w:rsidR="007C7A15" w:rsidRPr="00E35456" w14:paraId="0697D365" w14:textId="77777777" w:rsidTr="00FA74B1">
        <w:tc>
          <w:tcPr>
            <w:tcW w:w="3292" w:type="dxa"/>
          </w:tcPr>
          <w:p w14:paraId="087FE2BC" w14:textId="77777777" w:rsidR="007C7A15" w:rsidRPr="00B44CEE" w:rsidRDefault="007C7A15" w:rsidP="00FA74B1">
            <w:r w:rsidRPr="00B44CEE">
              <w:lastRenderedPageBreak/>
              <w:t>Margin ngày chào bán đầu (%/năm)</w:t>
            </w:r>
          </w:p>
        </w:tc>
        <w:tc>
          <w:tcPr>
            <w:tcW w:w="1856" w:type="dxa"/>
          </w:tcPr>
          <w:p w14:paraId="2D29FF78" w14:textId="77777777" w:rsidR="007C7A15" w:rsidRPr="00B44CEE" w:rsidRDefault="007C7A15" w:rsidP="00FA74B1"/>
        </w:tc>
        <w:tc>
          <w:tcPr>
            <w:tcW w:w="4590" w:type="dxa"/>
          </w:tcPr>
          <w:p w14:paraId="3F3A68C6" w14:textId="77777777" w:rsidR="007C7A15" w:rsidRPr="00B44CEE" w:rsidRDefault="007C7A15" w:rsidP="00FA74B1">
            <w:r w:rsidRPr="00B44CEE">
              <w:t>Bắt buộc nhập nếu phương pháp tính giá = ‘D’ (Nhập &gt;= 0)</w:t>
            </w:r>
          </w:p>
          <w:p w14:paraId="3ED24707" w14:textId="77777777" w:rsidR="007C7A15" w:rsidRPr="00B44CEE" w:rsidRDefault="007C7A15" w:rsidP="00FA74B1">
            <w:r w:rsidRPr="00B44CEE">
              <w:t>Phương pháp tính giá &lt;&gt; ‘D’ =&gt; không hiển thị, = 0</w:t>
            </w:r>
          </w:p>
          <w:p w14:paraId="23FB9BE1" w14:textId="77777777" w:rsidR="007C7A15" w:rsidRPr="00B44CEE" w:rsidRDefault="007C7A15" w:rsidP="00FA74B1">
            <w:r w:rsidRPr="00B44CEE">
              <w:t>=&gt; Trường Discountrate</w:t>
            </w:r>
          </w:p>
        </w:tc>
      </w:tr>
      <w:tr w:rsidR="007C7A15" w:rsidRPr="00E35456" w14:paraId="35C01B84" w14:textId="77777777" w:rsidTr="00FA74B1">
        <w:tc>
          <w:tcPr>
            <w:tcW w:w="3292" w:type="dxa"/>
          </w:tcPr>
          <w:p w14:paraId="09957634" w14:textId="77777777" w:rsidR="007C7A15" w:rsidRPr="00B44CEE" w:rsidRDefault="007C7A15" w:rsidP="00FA74B1">
            <w:r w:rsidRPr="00B44CEE">
              <w:t>Margin ngày chào bán cuối (%/năm)</w:t>
            </w:r>
          </w:p>
        </w:tc>
        <w:tc>
          <w:tcPr>
            <w:tcW w:w="1856" w:type="dxa"/>
          </w:tcPr>
          <w:p w14:paraId="45E45852" w14:textId="77777777" w:rsidR="007C7A15" w:rsidRPr="00B44CEE" w:rsidRDefault="007C7A15" w:rsidP="00FA74B1"/>
        </w:tc>
        <w:tc>
          <w:tcPr>
            <w:tcW w:w="4590" w:type="dxa"/>
          </w:tcPr>
          <w:p w14:paraId="641D1ACD" w14:textId="77777777" w:rsidR="007C7A15" w:rsidRPr="00B44CEE" w:rsidRDefault="007C7A15" w:rsidP="00FA74B1">
            <w:r w:rsidRPr="00B44CEE">
              <w:t>Bắt buộc nhập nếu phương pháp tính giá = ‘D’</w:t>
            </w:r>
          </w:p>
          <w:p w14:paraId="4B9A2295" w14:textId="77777777" w:rsidR="007C7A15" w:rsidRPr="00B44CEE" w:rsidRDefault="007C7A15" w:rsidP="00FA74B1">
            <w:r w:rsidRPr="00B44CEE">
              <w:t>Phương pháp tính giá &lt;&gt; ‘D’ =&gt; không hiển thị, = 0</w:t>
            </w:r>
          </w:p>
          <w:p w14:paraId="732D8E7C" w14:textId="77777777" w:rsidR="007C7A15" w:rsidRPr="00B44CEE" w:rsidRDefault="007C7A15" w:rsidP="00FA74B1">
            <w:r w:rsidRPr="00B44CEE">
              <w:t>=&gt; Trường Discountrate2</w:t>
            </w:r>
          </w:p>
        </w:tc>
      </w:tr>
      <w:tr w:rsidR="007C7A15" w:rsidRPr="00E35456" w14:paraId="0847D425" w14:textId="77777777" w:rsidTr="00FA74B1">
        <w:tc>
          <w:tcPr>
            <w:tcW w:w="3292" w:type="dxa"/>
          </w:tcPr>
          <w:p w14:paraId="25EC6328" w14:textId="77777777" w:rsidR="007C7A15" w:rsidRPr="00B44CEE" w:rsidRDefault="007C7A15" w:rsidP="00FA74B1">
            <w:r w:rsidRPr="00B44CEE">
              <w:t>Phí mua lại (%)</w:t>
            </w:r>
          </w:p>
        </w:tc>
        <w:tc>
          <w:tcPr>
            <w:tcW w:w="1856" w:type="dxa"/>
          </w:tcPr>
          <w:p w14:paraId="78A4C4F4" w14:textId="77777777" w:rsidR="007C7A15" w:rsidRPr="00B44CEE" w:rsidRDefault="007C7A15" w:rsidP="00FA74B1"/>
        </w:tc>
        <w:tc>
          <w:tcPr>
            <w:tcW w:w="4590" w:type="dxa"/>
          </w:tcPr>
          <w:p w14:paraId="6424B328" w14:textId="77777777" w:rsidR="007C7A15" w:rsidRPr="00B44CEE" w:rsidRDefault="007C7A15" w:rsidP="00FA74B1">
            <w:r w:rsidRPr="00B44CEE">
              <w:t>Bắt buộc nhập nếu phương pháp tính giá = ‘D’ (Nhập &gt;= 0)</w:t>
            </w:r>
          </w:p>
          <w:p w14:paraId="6EFA02BC" w14:textId="77777777" w:rsidR="007C7A15" w:rsidRPr="00B44CEE" w:rsidRDefault="007C7A15" w:rsidP="00FA74B1">
            <w:r w:rsidRPr="00B44CEE">
              <w:t>Phương pháp tính giá &lt;&gt; ‘D’ =&gt; không hiển thị, = 0</w:t>
            </w:r>
          </w:p>
        </w:tc>
      </w:tr>
      <w:tr w:rsidR="00E725CE" w:rsidRPr="00E725CE" w14:paraId="7BB0FC2C" w14:textId="77777777" w:rsidTr="00FA74B1">
        <w:tc>
          <w:tcPr>
            <w:tcW w:w="3292" w:type="dxa"/>
          </w:tcPr>
          <w:p w14:paraId="673E7B5C" w14:textId="6192664A" w:rsidR="00E725CE" w:rsidRPr="00B44CEE" w:rsidRDefault="00E725CE" w:rsidP="00FA74B1">
            <w:r w:rsidRPr="00B44CEE">
              <w:t>Cho phép bán lại</w:t>
            </w:r>
          </w:p>
        </w:tc>
        <w:tc>
          <w:tcPr>
            <w:tcW w:w="1856" w:type="dxa"/>
          </w:tcPr>
          <w:p w14:paraId="630F618B" w14:textId="0F559B92" w:rsidR="00E725CE" w:rsidRPr="00B44CEE" w:rsidRDefault="00E725CE" w:rsidP="00FA74B1">
            <w:r w:rsidRPr="00B44CEE">
              <w:t>Có</w:t>
            </w:r>
          </w:p>
        </w:tc>
        <w:tc>
          <w:tcPr>
            <w:tcW w:w="4590" w:type="dxa"/>
          </w:tcPr>
          <w:p w14:paraId="601E0BA1" w14:textId="23FB0BAD" w:rsidR="00E725CE" w:rsidRPr="00B44CEE" w:rsidRDefault="00E725CE" w:rsidP="00FA74B1">
            <w:r w:rsidRPr="00B44CEE">
              <w:t>Chọn Có/Không</w:t>
            </w:r>
          </w:p>
        </w:tc>
      </w:tr>
      <w:tr w:rsidR="00E725CE" w:rsidRPr="00E725CE" w14:paraId="20D07D13" w14:textId="77777777" w:rsidTr="00FA74B1">
        <w:tc>
          <w:tcPr>
            <w:tcW w:w="3292" w:type="dxa"/>
          </w:tcPr>
          <w:p w14:paraId="5537D1D2" w14:textId="4CFFADBB" w:rsidR="00E725CE" w:rsidRPr="00B44CEE" w:rsidRDefault="00E725CE" w:rsidP="00FA74B1">
            <w:r w:rsidRPr="00B44CEE">
              <w:t>Khối lượng bán lại tối đa của một KH</w:t>
            </w:r>
          </w:p>
        </w:tc>
        <w:tc>
          <w:tcPr>
            <w:tcW w:w="1856" w:type="dxa"/>
          </w:tcPr>
          <w:p w14:paraId="59794B44" w14:textId="77777777" w:rsidR="00E725CE" w:rsidRPr="00B44CEE" w:rsidRDefault="00E725CE" w:rsidP="00FA74B1"/>
        </w:tc>
        <w:tc>
          <w:tcPr>
            <w:tcW w:w="4590" w:type="dxa"/>
          </w:tcPr>
          <w:p w14:paraId="07B8AAFD" w14:textId="77777777" w:rsidR="00E725CE" w:rsidRPr="00B44CEE" w:rsidRDefault="00E725CE" w:rsidP="00FA74B1">
            <w:r w:rsidRPr="00B44CEE">
              <w:t>Hiển thị nhập nếu Cho phép bán lại.</w:t>
            </w:r>
          </w:p>
          <w:p w14:paraId="1D4951B6" w14:textId="3D65B274" w:rsidR="00E725CE" w:rsidRPr="00B44CEE" w:rsidRDefault="00E725CE" w:rsidP="00FA74B1">
            <w:r w:rsidRPr="00B44CEE">
              <w:t>Nếu không nhập lưu = NULL</w:t>
            </w:r>
          </w:p>
        </w:tc>
      </w:tr>
      <w:tr w:rsidR="00E725CE" w:rsidRPr="00E725CE" w14:paraId="55B8DBD7" w14:textId="77777777" w:rsidTr="00FA74B1">
        <w:tc>
          <w:tcPr>
            <w:tcW w:w="3292" w:type="dxa"/>
          </w:tcPr>
          <w:p w14:paraId="52F1E2A9" w14:textId="2FD6A870" w:rsidR="00E725CE" w:rsidRPr="00B44CEE" w:rsidRDefault="00E725CE" w:rsidP="00FA74B1">
            <w:r w:rsidRPr="00B44CEE">
              <w:t>Khối lượng bán lại tối thiểu của một KH</w:t>
            </w:r>
          </w:p>
        </w:tc>
        <w:tc>
          <w:tcPr>
            <w:tcW w:w="1856" w:type="dxa"/>
          </w:tcPr>
          <w:p w14:paraId="2491620F" w14:textId="77777777" w:rsidR="00E725CE" w:rsidRPr="00B44CEE" w:rsidRDefault="00E725CE" w:rsidP="00FA74B1"/>
        </w:tc>
        <w:tc>
          <w:tcPr>
            <w:tcW w:w="4590" w:type="dxa"/>
          </w:tcPr>
          <w:p w14:paraId="3C60C49B" w14:textId="77777777" w:rsidR="00E725CE" w:rsidRPr="00B44CEE" w:rsidRDefault="00E725CE" w:rsidP="00E725CE">
            <w:r w:rsidRPr="00B44CEE">
              <w:t>Hiển thị nhập nếu Cho phép bán lại.</w:t>
            </w:r>
          </w:p>
          <w:p w14:paraId="786BAC2B" w14:textId="6763332A" w:rsidR="00E725CE" w:rsidRPr="00B44CEE" w:rsidRDefault="00E725CE" w:rsidP="00E725CE">
            <w:r w:rsidRPr="00B44CEE">
              <w:t>Nếu không nhập lưu = NULL</w:t>
            </w:r>
          </w:p>
        </w:tc>
      </w:tr>
      <w:tr w:rsidR="007C7A15" w:rsidRPr="00E35456" w14:paraId="4396002A" w14:textId="77777777" w:rsidTr="00FA74B1">
        <w:tc>
          <w:tcPr>
            <w:tcW w:w="3292" w:type="dxa"/>
          </w:tcPr>
          <w:p w14:paraId="46A24E02" w14:textId="52846D66" w:rsidR="007C7A15" w:rsidRPr="00E35456" w:rsidRDefault="007C7A15" w:rsidP="00FA74B1">
            <w:r w:rsidRPr="00E35456">
              <w:t>Ngày chào bán đầu</w:t>
            </w:r>
          </w:p>
        </w:tc>
        <w:tc>
          <w:tcPr>
            <w:tcW w:w="1856" w:type="dxa"/>
          </w:tcPr>
          <w:p w14:paraId="5B976FE7" w14:textId="77777777" w:rsidR="007C7A15" w:rsidRPr="00112A9A" w:rsidRDefault="007C7A15" w:rsidP="00FA74B1">
            <w:r w:rsidRPr="00112A9A">
              <w:t>Có</w:t>
            </w:r>
          </w:p>
        </w:tc>
        <w:tc>
          <w:tcPr>
            <w:tcW w:w="4590" w:type="dxa"/>
          </w:tcPr>
          <w:p w14:paraId="5BACCE34" w14:textId="77777777" w:rsidR="007C7A15" w:rsidRPr="00112A9A" w:rsidRDefault="007C7A15" w:rsidP="00FA74B1">
            <w:r w:rsidRPr="00112A9A">
              <w:t>Mặc định = sbsedefacct.firtdate</w:t>
            </w:r>
          </w:p>
          <w:p w14:paraId="0F6F8034" w14:textId="2AFEDFFB" w:rsidR="007C7A15" w:rsidRPr="00112A9A" w:rsidRDefault="007C7A15" w:rsidP="00FA74B1">
            <w:r w:rsidRPr="00112A9A">
              <w:t>Disable, không cho sửa</w:t>
            </w:r>
          </w:p>
        </w:tc>
      </w:tr>
      <w:tr w:rsidR="007C7A15" w:rsidRPr="00E35456" w14:paraId="0FC629AD" w14:textId="77777777" w:rsidTr="00FA74B1">
        <w:tc>
          <w:tcPr>
            <w:tcW w:w="3292" w:type="dxa"/>
          </w:tcPr>
          <w:p w14:paraId="6C912AB7" w14:textId="77777777" w:rsidR="007C7A15" w:rsidRPr="00E35456" w:rsidRDefault="007C7A15" w:rsidP="00FA74B1">
            <w:r w:rsidRPr="00E35456">
              <w:t>Ngày chào bán cuối</w:t>
            </w:r>
          </w:p>
        </w:tc>
        <w:tc>
          <w:tcPr>
            <w:tcW w:w="1856" w:type="dxa"/>
          </w:tcPr>
          <w:p w14:paraId="1820980F" w14:textId="77777777" w:rsidR="007C7A15" w:rsidRPr="00112A9A" w:rsidRDefault="007C7A15" w:rsidP="00FA74B1">
            <w:r w:rsidRPr="00112A9A">
              <w:t>Có</w:t>
            </w:r>
          </w:p>
        </w:tc>
        <w:tc>
          <w:tcPr>
            <w:tcW w:w="4590" w:type="dxa"/>
          </w:tcPr>
          <w:p w14:paraId="35762861" w14:textId="77777777" w:rsidR="007C7A15" w:rsidRPr="00112A9A" w:rsidRDefault="007C7A15" w:rsidP="00FA74B1">
            <w:r w:rsidRPr="00112A9A">
              <w:t>Mặc định = sbsedefacct.lastdate</w:t>
            </w:r>
          </w:p>
          <w:p w14:paraId="10F7DC2B" w14:textId="215440A0" w:rsidR="007C7A15" w:rsidRPr="00112A9A" w:rsidRDefault="007C7A15" w:rsidP="00FA74B1">
            <w:r w:rsidRPr="00112A9A">
              <w:t>Disable, không cho sửa</w:t>
            </w:r>
          </w:p>
        </w:tc>
      </w:tr>
      <w:tr w:rsidR="007C7A15" w:rsidRPr="00E35456" w14:paraId="379D4424" w14:textId="77777777" w:rsidTr="00FA74B1">
        <w:tc>
          <w:tcPr>
            <w:tcW w:w="3292" w:type="dxa"/>
          </w:tcPr>
          <w:p w14:paraId="40399356" w14:textId="77777777" w:rsidR="007C7A15" w:rsidRPr="00E35456" w:rsidRDefault="007C7A15" w:rsidP="00FA74B1">
            <w:r w:rsidRPr="00E35456">
              <w:t>Ngày mua lại cuối cùng</w:t>
            </w:r>
          </w:p>
        </w:tc>
        <w:tc>
          <w:tcPr>
            <w:tcW w:w="1856" w:type="dxa"/>
          </w:tcPr>
          <w:p w14:paraId="7BD61AA3" w14:textId="77777777" w:rsidR="007C7A15" w:rsidRPr="00112A9A" w:rsidRDefault="007C7A15" w:rsidP="00FA74B1">
            <w:r w:rsidRPr="00112A9A">
              <w:t>Không</w:t>
            </w:r>
          </w:p>
        </w:tc>
        <w:tc>
          <w:tcPr>
            <w:tcW w:w="4590" w:type="dxa"/>
          </w:tcPr>
          <w:p w14:paraId="01A9E6D5" w14:textId="77777777" w:rsidR="007C7A15" w:rsidRPr="00112A9A" w:rsidRDefault="007C7A15" w:rsidP="007C7A15">
            <w:r w:rsidRPr="00112A9A">
              <w:t>Mặc định = sbsedefacct.lastdate</w:t>
            </w:r>
          </w:p>
          <w:p w14:paraId="5FC8DB98" w14:textId="6E0926C8" w:rsidR="007C7A15" w:rsidRPr="00112A9A" w:rsidRDefault="007C7A15" w:rsidP="007C7A15">
            <w:r w:rsidRPr="00112A9A">
              <w:t>Disable, không cho sửa</w:t>
            </w:r>
          </w:p>
        </w:tc>
      </w:tr>
      <w:tr w:rsidR="007C7A15" w:rsidRPr="00E35456" w14:paraId="27C00AD6" w14:textId="77777777" w:rsidTr="00FA74B1">
        <w:tc>
          <w:tcPr>
            <w:tcW w:w="3292" w:type="dxa"/>
          </w:tcPr>
          <w:p w14:paraId="274BDE77" w14:textId="77777777" w:rsidR="007C7A15" w:rsidRPr="00E35456" w:rsidRDefault="007C7A15" w:rsidP="00FA74B1">
            <w:r w:rsidRPr="00E35456">
              <w:t>Ngày hiệu lực</w:t>
            </w:r>
          </w:p>
        </w:tc>
        <w:tc>
          <w:tcPr>
            <w:tcW w:w="1856" w:type="dxa"/>
          </w:tcPr>
          <w:p w14:paraId="24A2365A" w14:textId="77777777" w:rsidR="007C7A15" w:rsidRPr="00E35456" w:rsidRDefault="007C7A15" w:rsidP="00FA74B1">
            <w:r w:rsidRPr="00E35456">
              <w:t>Có</w:t>
            </w:r>
          </w:p>
        </w:tc>
        <w:tc>
          <w:tcPr>
            <w:tcW w:w="4590" w:type="dxa"/>
          </w:tcPr>
          <w:p w14:paraId="7E0BDA3B" w14:textId="77777777" w:rsidR="007C7A15" w:rsidRPr="00E35456" w:rsidRDefault="007C7A15" w:rsidP="00FA74B1">
            <w:r w:rsidRPr="00E35456">
              <w:t>Phải &gt;= ngày hệ thống</w:t>
            </w:r>
          </w:p>
        </w:tc>
      </w:tr>
      <w:tr w:rsidR="007C7A15" w:rsidRPr="00E35456" w14:paraId="133687E2" w14:textId="77777777" w:rsidTr="00FA74B1">
        <w:tc>
          <w:tcPr>
            <w:tcW w:w="3292" w:type="dxa"/>
          </w:tcPr>
          <w:p w14:paraId="0D6C81E5" w14:textId="77777777" w:rsidR="007C7A15" w:rsidRPr="00E35456" w:rsidRDefault="007C7A15" w:rsidP="00FA74B1">
            <w:r w:rsidRPr="00E35456">
              <w:t>Ngày hết hiệu lực</w:t>
            </w:r>
          </w:p>
        </w:tc>
        <w:tc>
          <w:tcPr>
            <w:tcW w:w="1856" w:type="dxa"/>
          </w:tcPr>
          <w:p w14:paraId="16BFF2FA" w14:textId="77777777" w:rsidR="007C7A15" w:rsidRPr="00E35456" w:rsidRDefault="007C7A15" w:rsidP="00FA74B1">
            <w:r w:rsidRPr="00E35456">
              <w:t>Có</w:t>
            </w:r>
          </w:p>
        </w:tc>
        <w:tc>
          <w:tcPr>
            <w:tcW w:w="4590" w:type="dxa"/>
          </w:tcPr>
          <w:p w14:paraId="5CD930EB" w14:textId="77777777" w:rsidR="007C7A15" w:rsidRPr="00E35456" w:rsidRDefault="007C7A15" w:rsidP="00FA74B1">
            <w:r>
              <w:t>Phải &gt;</w:t>
            </w:r>
            <w:r w:rsidRPr="00E35456">
              <w:t xml:space="preserve"> ngày hiệu lưc.</w:t>
            </w:r>
          </w:p>
        </w:tc>
      </w:tr>
      <w:tr w:rsidR="007C7A15" w:rsidRPr="00E35456" w14:paraId="5D7B65B3" w14:textId="77777777" w:rsidTr="00FA74B1">
        <w:tc>
          <w:tcPr>
            <w:tcW w:w="3292" w:type="dxa"/>
          </w:tcPr>
          <w:p w14:paraId="2E079AC8" w14:textId="77777777" w:rsidR="007C7A15" w:rsidRPr="00E35456" w:rsidRDefault="007C7A15" w:rsidP="00FA74B1">
            <w:r w:rsidRPr="00E35456">
              <w:t>Diễn giải</w:t>
            </w:r>
          </w:p>
        </w:tc>
        <w:tc>
          <w:tcPr>
            <w:tcW w:w="1856" w:type="dxa"/>
          </w:tcPr>
          <w:p w14:paraId="74C9AE8A" w14:textId="77777777" w:rsidR="007C7A15" w:rsidRPr="00E35456" w:rsidRDefault="007C7A15" w:rsidP="00FA74B1">
            <w:r w:rsidRPr="00E35456">
              <w:t>Không</w:t>
            </w:r>
          </w:p>
        </w:tc>
        <w:tc>
          <w:tcPr>
            <w:tcW w:w="4590" w:type="dxa"/>
          </w:tcPr>
          <w:p w14:paraId="7839D3B3" w14:textId="77777777" w:rsidR="007C7A15" w:rsidRPr="00E35456" w:rsidRDefault="007C7A15" w:rsidP="00FA74B1"/>
        </w:tc>
      </w:tr>
    </w:tbl>
    <w:p w14:paraId="61F95E9D" w14:textId="77777777" w:rsidR="007C7A15" w:rsidRPr="00E35456" w:rsidRDefault="007C7A15" w:rsidP="007C7A15">
      <w:pPr>
        <w:rPr>
          <w:b/>
          <w:lang w:bidi="en-US"/>
        </w:rPr>
      </w:pPr>
    </w:p>
    <w:p w14:paraId="36AF9E07" w14:textId="77777777" w:rsidR="007C7A15" w:rsidRDefault="007C7A15" w:rsidP="007C7A15">
      <w:pPr>
        <w:rPr>
          <w:lang w:bidi="en-US"/>
        </w:rPr>
      </w:pPr>
    </w:p>
    <w:p w14:paraId="0A4E4917" w14:textId="77777777" w:rsidR="007C7A15" w:rsidRPr="00E35456" w:rsidRDefault="007C7A15" w:rsidP="007C7A15">
      <w:pPr>
        <w:pStyle w:val="Heading5"/>
      </w:pPr>
      <w:bookmarkStart w:id="362" w:name="_Toc75156486"/>
      <w:r w:rsidRPr="00E35456">
        <w:t>Tab “Biểu LS đáo hạn của KH nhận được (Giả định coupon cố định)”</w:t>
      </w:r>
      <w:bookmarkEnd w:id="362"/>
    </w:p>
    <w:p w14:paraId="7856A2F6" w14:textId="77777777" w:rsidR="007C7A15" w:rsidRPr="00E35456" w:rsidRDefault="007C7A15" w:rsidP="007C7A15">
      <w:pPr>
        <w:rPr>
          <w:b/>
          <w:lang w:bidi="en-US"/>
        </w:rPr>
      </w:pPr>
      <w:r w:rsidRPr="00E35456">
        <w:rPr>
          <w:b/>
          <w:lang w:bidi="en-US"/>
        </w:rPr>
        <w:t xml:space="preserve">Tab này chỉ hiển thị </w:t>
      </w:r>
      <w:r w:rsidRPr="00E35456">
        <w:rPr>
          <w:b/>
        </w:rPr>
        <w:t>để khai báo nếu Phương pháp tính giá là Chiết khấu dòng tiền tới ĐH (LSCK = LS trả KH)</w:t>
      </w:r>
    </w:p>
    <w:p w14:paraId="2EB6ACA2" w14:textId="77777777" w:rsidR="007C7A15" w:rsidRPr="00E35456" w:rsidRDefault="007C7A15" w:rsidP="007C7A15">
      <w:pPr>
        <w:rPr>
          <w:lang w:bidi="en-US"/>
        </w:rPr>
      </w:pPr>
      <w:r w:rsidRPr="00E35456">
        <w:rPr>
          <w:lang w:bidi="en-US"/>
        </w:rPr>
        <w:t>Giao diện dạng Grid</w:t>
      </w:r>
    </w:p>
    <w:p w14:paraId="310980AB" w14:textId="77777777" w:rsidR="007C7A15" w:rsidRDefault="007C7A15" w:rsidP="007C7A15">
      <w:pPr>
        <w:rPr>
          <w:lang w:bidi="en-US"/>
        </w:rPr>
      </w:pPr>
    </w:p>
    <w:p w14:paraId="5499F457" w14:textId="77777777" w:rsidR="007C7A15" w:rsidRDefault="007C7A15" w:rsidP="007C7A15">
      <w:pPr>
        <w:rPr>
          <w:lang w:bidi="en-US"/>
        </w:rPr>
      </w:pPr>
      <w:r>
        <w:rPr>
          <w:noProof/>
        </w:rPr>
        <w:drawing>
          <wp:inline distT="0" distB="0" distL="0" distR="0" wp14:anchorId="578AE663" wp14:editId="06B53E68">
            <wp:extent cx="6134735" cy="4368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4735" cy="436880"/>
                    </a:xfrm>
                    <a:prstGeom prst="rect">
                      <a:avLst/>
                    </a:prstGeom>
                  </pic:spPr>
                </pic:pic>
              </a:graphicData>
            </a:graphic>
          </wp:inline>
        </w:drawing>
      </w:r>
    </w:p>
    <w:p w14:paraId="313F8DBD" w14:textId="77777777" w:rsidR="007C7A15" w:rsidRDefault="007C7A15" w:rsidP="007C7A15">
      <w:pPr>
        <w:rPr>
          <w:lang w:bidi="en-US"/>
        </w:rPr>
      </w:pPr>
    </w:p>
    <w:p w14:paraId="6E2D6738" w14:textId="77777777" w:rsidR="007C7A15" w:rsidRDefault="007C7A15" w:rsidP="007C7A15">
      <w:pPr>
        <w:pStyle w:val="ListParagraph"/>
        <w:numPr>
          <w:ilvl w:val="0"/>
          <w:numId w:val="4"/>
        </w:numPr>
        <w:rPr>
          <w:lang w:bidi="en-US"/>
        </w:rPr>
      </w:pPr>
      <w:r>
        <w:rPr>
          <w:lang w:bidi="en-US"/>
        </w:rPr>
        <w:t>Click thêm mới/sửa hiển thị ra popup gồm các trường thông tin</w:t>
      </w:r>
    </w:p>
    <w:p w14:paraId="5EDDCE32" w14:textId="77777777" w:rsidR="007C7A15" w:rsidRDefault="007C7A15" w:rsidP="007C7A15">
      <w:pPr>
        <w:rPr>
          <w:lang w:bidi="en-US"/>
        </w:rPr>
      </w:pPr>
    </w:p>
    <w:tbl>
      <w:tblPr>
        <w:tblStyle w:val="TableGrid"/>
        <w:tblW w:w="0" w:type="auto"/>
        <w:tblLook w:val="04A0" w:firstRow="1" w:lastRow="0" w:firstColumn="1" w:lastColumn="0" w:noHBand="0" w:noVBand="1"/>
      </w:tblPr>
      <w:tblGrid>
        <w:gridCol w:w="3292"/>
        <w:gridCol w:w="1856"/>
        <w:gridCol w:w="4590"/>
      </w:tblGrid>
      <w:tr w:rsidR="007C7A15" w:rsidRPr="00E35456" w14:paraId="35693F8E" w14:textId="77777777" w:rsidTr="00FA74B1">
        <w:tc>
          <w:tcPr>
            <w:tcW w:w="3292" w:type="dxa"/>
          </w:tcPr>
          <w:p w14:paraId="7E3C41EE" w14:textId="77777777" w:rsidR="007C7A15" w:rsidRPr="00E35456" w:rsidRDefault="007C7A15" w:rsidP="00FA74B1">
            <w:pPr>
              <w:jc w:val="center"/>
            </w:pPr>
            <w:r w:rsidRPr="00E35456">
              <w:rPr>
                <w:b/>
              </w:rPr>
              <w:t>Tên trường</w:t>
            </w:r>
          </w:p>
        </w:tc>
        <w:tc>
          <w:tcPr>
            <w:tcW w:w="1856" w:type="dxa"/>
          </w:tcPr>
          <w:p w14:paraId="68BA4BA2" w14:textId="77777777" w:rsidR="007C7A15" w:rsidRPr="00E35456" w:rsidRDefault="007C7A15" w:rsidP="00FA74B1">
            <w:pPr>
              <w:jc w:val="center"/>
            </w:pPr>
            <w:r w:rsidRPr="00E35456">
              <w:rPr>
                <w:b/>
              </w:rPr>
              <w:t>Bắt buộc</w:t>
            </w:r>
          </w:p>
        </w:tc>
        <w:tc>
          <w:tcPr>
            <w:tcW w:w="4590" w:type="dxa"/>
          </w:tcPr>
          <w:p w14:paraId="4DF46F93" w14:textId="77777777" w:rsidR="007C7A15" w:rsidRPr="00E35456" w:rsidRDefault="007C7A15" w:rsidP="00FA74B1">
            <w:pPr>
              <w:jc w:val="center"/>
            </w:pPr>
            <w:r w:rsidRPr="00E35456">
              <w:rPr>
                <w:b/>
              </w:rPr>
              <w:t>Mô tả</w:t>
            </w:r>
          </w:p>
        </w:tc>
      </w:tr>
      <w:tr w:rsidR="007C7A15" w:rsidRPr="00E35456" w14:paraId="48818530" w14:textId="77777777" w:rsidTr="00FA74B1">
        <w:tc>
          <w:tcPr>
            <w:tcW w:w="3292" w:type="dxa"/>
          </w:tcPr>
          <w:p w14:paraId="21B80CAB" w14:textId="77777777" w:rsidR="007C7A15" w:rsidRPr="00E35456" w:rsidRDefault="007C7A15" w:rsidP="00FA74B1">
            <w:r w:rsidRPr="00E35456">
              <w:t>Loại kỳ hạn</w:t>
            </w:r>
          </w:p>
        </w:tc>
        <w:tc>
          <w:tcPr>
            <w:tcW w:w="1856" w:type="dxa"/>
          </w:tcPr>
          <w:p w14:paraId="2CCACD0C" w14:textId="77777777" w:rsidR="007C7A15" w:rsidRPr="00E35456" w:rsidRDefault="007C7A15" w:rsidP="00FA74B1">
            <w:r w:rsidRPr="00E35456">
              <w:t>Có</w:t>
            </w:r>
          </w:p>
        </w:tc>
        <w:tc>
          <w:tcPr>
            <w:tcW w:w="4590" w:type="dxa"/>
          </w:tcPr>
          <w:p w14:paraId="7B28FF6D" w14:textId="77777777" w:rsidR="007C7A15" w:rsidRPr="00E35456" w:rsidRDefault="007C7A15" w:rsidP="00FA74B1">
            <w:r w:rsidRPr="00E35456">
              <w:t>Khai báo 1 tham số trong allcode, bao gồm các giá trị:</w:t>
            </w:r>
          </w:p>
          <w:p w14:paraId="6EDBF008" w14:textId="77777777" w:rsidR="007C7A15" w:rsidRPr="00E35456" w:rsidRDefault="007C7A15" w:rsidP="00FA74B1">
            <w:pPr>
              <w:pStyle w:val="ListParagraph"/>
              <w:numPr>
                <w:ilvl w:val="0"/>
                <w:numId w:val="3"/>
              </w:numPr>
            </w:pPr>
            <w:r w:rsidRPr="00E35456">
              <w:t>D: Ngày</w:t>
            </w:r>
          </w:p>
          <w:p w14:paraId="0694516E" w14:textId="77777777" w:rsidR="007C7A15" w:rsidRPr="00E35456" w:rsidRDefault="007C7A15" w:rsidP="00FA74B1">
            <w:pPr>
              <w:pStyle w:val="ListParagraph"/>
              <w:numPr>
                <w:ilvl w:val="0"/>
                <w:numId w:val="3"/>
              </w:numPr>
            </w:pPr>
            <w:r w:rsidRPr="00E35456">
              <w:t>W: Tuần</w:t>
            </w:r>
          </w:p>
          <w:p w14:paraId="03049972" w14:textId="77777777" w:rsidR="007C7A15" w:rsidRPr="00E35456" w:rsidRDefault="007C7A15" w:rsidP="00FA74B1">
            <w:pPr>
              <w:pStyle w:val="ListParagraph"/>
              <w:numPr>
                <w:ilvl w:val="0"/>
                <w:numId w:val="3"/>
              </w:numPr>
            </w:pPr>
            <w:r w:rsidRPr="00E35456">
              <w:t>M: Tháng</w:t>
            </w:r>
          </w:p>
          <w:p w14:paraId="627F4B88" w14:textId="77777777" w:rsidR="007C7A15" w:rsidRPr="00E35456" w:rsidRDefault="007C7A15" w:rsidP="00FA74B1">
            <w:pPr>
              <w:pStyle w:val="ListParagraph"/>
              <w:numPr>
                <w:ilvl w:val="0"/>
                <w:numId w:val="4"/>
              </w:numPr>
            </w:pPr>
            <w:r w:rsidRPr="00E35456">
              <w:t>Lấy danh sách từ allcode này. Không được để giá trị NULL</w:t>
            </w:r>
          </w:p>
        </w:tc>
      </w:tr>
      <w:tr w:rsidR="007C7A15" w:rsidRPr="00E35456" w14:paraId="6606D3F3" w14:textId="77777777" w:rsidTr="00FA74B1">
        <w:tc>
          <w:tcPr>
            <w:tcW w:w="3292" w:type="dxa"/>
          </w:tcPr>
          <w:p w14:paraId="2BDF58AE" w14:textId="77777777" w:rsidR="007C7A15" w:rsidRPr="00E35456" w:rsidRDefault="007C7A15" w:rsidP="00FA74B1">
            <w:r w:rsidRPr="00E35456">
              <w:t>Từ</w:t>
            </w:r>
          </w:p>
        </w:tc>
        <w:tc>
          <w:tcPr>
            <w:tcW w:w="1856" w:type="dxa"/>
          </w:tcPr>
          <w:p w14:paraId="3259E7AC" w14:textId="77777777" w:rsidR="007C7A15" w:rsidRPr="00E35456" w:rsidRDefault="007C7A15" w:rsidP="00FA74B1">
            <w:r w:rsidRPr="00E35456">
              <w:t>Có</w:t>
            </w:r>
          </w:p>
        </w:tc>
        <w:tc>
          <w:tcPr>
            <w:tcW w:w="4590" w:type="dxa"/>
          </w:tcPr>
          <w:p w14:paraId="3E1990DE" w14:textId="77777777" w:rsidR="007C7A15" w:rsidRDefault="007C7A15" w:rsidP="00FA74B1">
            <w:r>
              <w:t>Nhập số nguyên &gt;= 0.</w:t>
            </w:r>
          </w:p>
          <w:p w14:paraId="75D77740" w14:textId="77777777" w:rsidR="007C7A15" w:rsidRPr="00112A9A" w:rsidRDefault="007C7A15" w:rsidP="00FA74B1">
            <w:pPr>
              <w:rPr>
                <w:b/>
              </w:rPr>
            </w:pPr>
            <w:r w:rsidRPr="00112A9A">
              <w:rPr>
                <w:b/>
              </w:rPr>
              <w:t xml:space="preserve">Yêu cầu: Từ của kỳ này phải &gt;= Đến của </w:t>
            </w:r>
            <w:r w:rsidRPr="00112A9A">
              <w:rPr>
                <w:b/>
              </w:rPr>
              <w:lastRenderedPageBreak/>
              <w:t>kỳ trước (Nếu loại kỳ hạn này = tháng, kỳ trước = ngày/tuần, hoặc ngược lại =&gt; số ngày của 1 tháng quy = 31 ngày để so sánh)</w:t>
            </w:r>
          </w:p>
        </w:tc>
      </w:tr>
      <w:tr w:rsidR="007C7A15" w:rsidRPr="00E35456" w14:paraId="1AEFEEFC" w14:textId="77777777" w:rsidTr="00FA74B1">
        <w:tc>
          <w:tcPr>
            <w:tcW w:w="3292" w:type="dxa"/>
          </w:tcPr>
          <w:p w14:paraId="2EFDFB4D" w14:textId="77777777" w:rsidR="007C7A15" w:rsidRPr="00E35456" w:rsidRDefault="007C7A15" w:rsidP="00FA74B1">
            <w:r w:rsidRPr="00E35456">
              <w:lastRenderedPageBreak/>
              <w:t>Đến</w:t>
            </w:r>
          </w:p>
        </w:tc>
        <w:tc>
          <w:tcPr>
            <w:tcW w:w="1856" w:type="dxa"/>
          </w:tcPr>
          <w:p w14:paraId="609E93A2" w14:textId="77777777" w:rsidR="007C7A15" w:rsidRPr="00E35456" w:rsidRDefault="007C7A15" w:rsidP="00FA74B1">
            <w:r w:rsidRPr="00E35456">
              <w:t>Có</w:t>
            </w:r>
          </w:p>
        </w:tc>
        <w:tc>
          <w:tcPr>
            <w:tcW w:w="4590" w:type="dxa"/>
          </w:tcPr>
          <w:p w14:paraId="3E92A5D0" w14:textId="77777777" w:rsidR="007C7A15" w:rsidRPr="00E35456" w:rsidRDefault="007C7A15" w:rsidP="00FA74B1">
            <w:r w:rsidRPr="00E35456">
              <w:t>Nhập số nguyên dương. Phải &gt;= Từ</w:t>
            </w:r>
          </w:p>
        </w:tc>
      </w:tr>
      <w:tr w:rsidR="007C7A15" w:rsidRPr="00E35456" w14:paraId="2AE3E59C" w14:textId="77777777" w:rsidTr="00FA74B1">
        <w:tc>
          <w:tcPr>
            <w:tcW w:w="3292" w:type="dxa"/>
          </w:tcPr>
          <w:p w14:paraId="01B00BE6" w14:textId="77777777" w:rsidR="007C7A15" w:rsidRPr="00E35456" w:rsidRDefault="007C7A15" w:rsidP="00FA74B1">
            <w:r>
              <w:t>Loại LS</w:t>
            </w:r>
          </w:p>
        </w:tc>
        <w:tc>
          <w:tcPr>
            <w:tcW w:w="1856" w:type="dxa"/>
          </w:tcPr>
          <w:p w14:paraId="59C51B91" w14:textId="77777777" w:rsidR="007C7A15" w:rsidRPr="00E35456" w:rsidRDefault="007C7A15" w:rsidP="00FA74B1">
            <w:r>
              <w:t>Có</w:t>
            </w:r>
          </w:p>
        </w:tc>
        <w:tc>
          <w:tcPr>
            <w:tcW w:w="4590" w:type="dxa"/>
          </w:tcPr>
          <w:p w14:paraId="79BF7F8A" w14:textId="77777777" w:rsidR="007C7A15" w:rsidRDefault="007C7A15" w:rsidP="00FA74B1">
            <w:pPr>
              <w:spacing w:line="300" w:lineRule="atLeast"/>
            </w:pPr>
            <w:r>
              <w:t>Chọn từ một trong các giá trị (khai trong allcode)</w:t>
            </w:r>
          </w:p>
          <w:p w14:paraId="428CB743" w14:textId="77777777" w:rsidR="007C7A15" w:rsidRDefault="007C7A15" w:rsidP="00FA74B1">
            <w:pPr>
              <w:pStyle w:val="ListParagraph"/>
              <w:numPr>
                <w:ilvl w:val="0"/>
                <w:numId w:val="12"/>
              </w:numPr>
              <w:spacing w:before="120" w:after="120" w:line="300" w:lineRule="atLeast"/>
              <w:jc w:val="both"/>
            </w:pPr>
            <w:r>
              <w:t>V: Cố định</w:t>
            </w:r>
          </w:p>
          <w:p w14:paraId="255BF850" w14:textId="5451E89B" w:rsidR="00112A9A" w:rsidRDefault="00112A9A" w:rsidP="00FA74B1">
            <w:pPr>
              <w:pStyle w:val="ListParagraph"/>
              <w:numPr>
                <w:ilvl w:val="0"/>
                <w:numId w:val="12"/>
              </w:numPr>
              <w:spacing w:before="120" w:after="120" w:line="300" w:lineRule="atLeast"/>
              <w:jc w:val="both"/>
            </w:pPr>
            <w:r>
              <w:t>F: LS coupon ngày bán +/- Biên độ</w:t>
            </w:r>
          </w:p>
          <w:p w14:paraId="2B5F4EFF" w14:textId="19C7EC6F" w:rsidR="007C7A15" w:rsidRDefault="007C7A15" w:rsidP="00FA74B1">
            <w:pPr>
              <w:pStyle w:val="ListParagraph"/>
              <w:numPr>
                <w:ilvl w:val="0"/>
                <w:numId w:val="12"/>
              </w:numPr>
            </w:pPr>
            <w:r>
              <w:t>C: LS coupon ngày bán</w:t>
            </w:r>
            <w:r w:rsidR="00112A9A">
              <w:t xml:space="preserve"> * Tỷ lệ</w:t>
            </w:r>
          </w:p>
          <w:p w14:paraId="02665552" w14:textId="77777777" w:rsidR="007C7A15" w:rsidRPr="00E35456" w:rsidRDefault="007C7A15" w:rsidP="00FA74B1">
            <w:pPr>
              <w:pStyle w:val="ListParagraph"/>
            </w:pPr>
          </w:p>
        </w:tc>
      </w:tr>
      <w:tr w:rsidR="007C7A15" w:rsidRPr="00E35456" w14:paraId="6B6C7509" w14:textId="77777777" w:rsidTr="00FA74B1">
        <w:tc>
          <w:tcPr>
            <w:tcW w:w="3292" w:type="dxa"/>
          </w:tcPr>
          <w:p w14:paraId="03EC5BB5" w14:textId="39F09F4B" w:rsidR="007C7A15" w:rsidRPr="00E35456" w:rsidRDefault="007C7A15" w:rsidP="00FA74B1">
            <w:r>
              <w:t>Biên độ (%/năm)</w:t>
            </w:r>
            <w:r w:rsidR="00112A9A">
              <w:t>/Tỷ lệ(%)</w:t>
            </w:r>
          </w:p>
        </w:tc>
        <w:tc>
          <w:tcPr>
            <w:tcW w:w="1856" w:type="dxa"/>
          </w:tcPr>
          <w:p w14:paraId="1D86E48E" w14:textId="77777777" w:rsidR="007C7A15" w:rsidRPr="00E35456" w:rsidRDefault="007C7A15" w:rsidP="00FA74B1"/>
        </w:tc>
        <w:tc>
          <w:tcPr>
            <w:tcW w:w="4590" w:type="dxa"/>
          </w:tcPr>
          <w:p w14:paraId="6A5D2236" w14:textId="77777777" w:rsidR="007C7A15" w:rsidRPr="00886119" w:rsidRDefault="007C7A15" w:rsidP="00112A9A">
            <w:pPr>
              <w:spacing w:line="300" w:lineRule="atLeast"/>
            </w:pPr>
            <w:r w:rsidRPr="00886119">
              <w:t xml:space="preserve">Bắt buộc nhập nếu Loại LS </w:t>
            </w:r>
            <w:r w:rsidR="00112A9A" w:rsidRPr="00886119">
              <w:t>F hoặc C.</w:t>
            </w:r>
          </w:p>
          <w:p w14:paraId="313253BF" w14:textId="77777777" w:rsidR="00112A9A" w:rsidRPr="00886119" w:rsidRDefault="00112A9A" w:rsidP="00112A9A">
            <w:pPr>
              <w:spacing w:line="300" w:lineRule="atLeast"/>
            </w:pPr>
            <w:r w:rsidRPr="00886119">
              <w:t>Nếu loại LS là F =&gt; Có thể nhập &lt;= 0</w:t>
            </w:r>
          </w:p>
          <w:p w14:paraId="654D8ECF" w14:textId="52E44567" w:rsidR="00112A9A" w:rsidRPr="00E35456" w:rsidRDefault="00112A9A" w:rsidP="00112A9A">
            <w:pPr>
              <w:spacing w:line="300" w:lineRule="atLeast"/>
            </w:pPr>
            <w:r w:rsidRPr="00886119">
              <w:t>Nếu loại LS là C =&gt; Bắt buộc nhập &gt; 0</w:t>
            </w:r>
          </w:p>
        </w:tc>
      </w:tr>
      <w:tr w:rsidR="007C7A15" w:rsidRPr="00E35456" w14:paraId="141C47AC" w14:textId="77777777" w:rsidTr="00FA74B1">
        <w:tc>
          <w:tcPr>
            <w:tcW w:w="3292" w:type="dxa"/>
          </w:tcPr>
          <w:p w14:paraId="3AD2D24E" w14:textId="72C38C24" w:rsidR="007C7A15" w:rsidRPr="00E35456" w:rsidRDefault="007C7A15" w:rsidP="00FA74B1">
            <w:r w:rsidRPr="00E35456">
              <w:t>Lãi suất (%/năm)</w:t>
            </w:r>
          </w:p>
        </w:tc>
        <w:tc>
          <w:tcPr>
            <w:tcW w:w="1856" w:type="dxa"/>
          </w:tcPr>
          <w:p w14:paraId="44DAD3E0" w14:textId="77777777" w:rsidR="007C7A15" w:rsidRPr="00E35456" w:rsidRDefault="007C7A15" w:rsidP="00FA74B1"/>
        </w:tc>
        <w:tc>
          <w:tcPr>
            <w:tcW w:w="4590" w:type="dxa"/>
          </w:tcPr>
          <w:p w14:paraId="19FF148A" w14:textId="55525811" w:rsidR="007C7A15" w:rsidRDefault="007C7A15" w:rsidP="00FA74B1">
            <w:pPr>
              <w:spacing w:line="300" w:lineRule="atLeast"/>
            </w:pPr>
            <w:r>
              <w:t xml:space="preserve">Không được nhập nếu Loại LS là </w:t>
            </w:r>
            <w:r w:rsidR="00112A9A">
              <w:t>F hoặc C</w:t>
            </w:r>
          </w:p>
          <w:p w14:paraId="69C3B5A4" w14:textId="29DE6BD3" w:rsidR="007C7A15" w:rsidRPr="00E35456" w:rsidRDefault="007C7A15" w:rsidP="00112A9A">
            <w:r>
              <w:t xml:space="preserve">Bắt buộc nhập nhập nếu Loại LS là </w:t>
            </w:r>
            <w:r w:rsidR="00112A9A">
              <w:t>V</w:t>
            </w:r>
            <w:r>
              <w:t>. Nhập &gt;= 0</w:t>
            </w:r>
          </w:p>
        </w:tc>
      </w:tr>
    </w:tbl>
    <w:p w14:paraId="1BF644F6" w14:textId="77777777" w:rsidR="007C7A15" w:rsidRDefault="007C7A15" w:rsidP="007C7A15">
      <w:pPr>
        <w:rPr>
          <w:lang w:bidi="en-US"/>
        </w:rPr>
      </w:pPr>
    </w:p>
    <w:p w14:paraId="51C0630A" w14:textId="77777777" w:rsidR="007C7A15" w:rsidRDefault="007C7A15" w:rsidP="007C7A15">
      <w:pPr>
        <w:rPr>
          <w:lang w:bidi="en-US"/>
        </w:rPr>
      </w:pPr>
    </w:p>
    <w:p w14:paraId="5CA45005" w14:textId="77777777" w:rsidR="007C7A15" w:rsidRDefault="007C7A15" w:rsidP="007C7A15">
      <w:pPr>
        <w:rPr>
          <w:lang w:bidi="en-US"/>
        </w:rPr>
      </w:pPr>
    </w:p>
    <w:p w14:paraId="269EC468" w14:textId="77777777" w:rsidR="007C7A15" w:rsidRDefault="007C7A15" w:rsidP="007C7A15">
      <w:pPr>
        <w:pStyle w:val="Heading5"/>
      </w:pPr>
      <w:bookmarkStart w:id="363" w:name="_Toc75156487"/>
      <w:r>
        <w:t>Tab “Biểu LS mua lại trước hạn”</w:t>
      </w:r>
      <w:bookmarkEnd w:id="363"/>
    </w:p>
    <w:p w14:paraId="33E19589" w14:textId="62102A17" w:rsidR="007C7A15" w:rsidRPr="00E35456" w:rsidRDefault="007C7A15" w:rsidP="007C7A15">
      <w:pPr>
        <w:rPr>
          <w:b/>
          <w:lang w:bidi="en-US"/>
        </w:rPr>
      </w:pPr>
      <w:r w:rsidRPr="00E35456">
        <w:rPr>
          <w:b/>
          <w:lang w:bidi="en-US"/>
        </w:rPr>
        <w:t xml:space="preserve">Tab này chỉ hiển thị </w:t>
      </w:r>
      <w:r w:rsidRPr="00E35456">
        <w:rPr>
          <w:b/>
        </w:rPr>
        <w:t>để khai báo nếu Phương pháp tính giá là Chiết khấu dòng</w:t>
      </w:r>
      <w:r w:rsidR="00112A9A">
        <w:rPr>
          <w:b/>
        </w:rPr>
        <w:t xml:space="preserve"> tiền tới ĐH (LSCK = LS trả KH)</w:t>
      </w:r>
    </w:p>
    <w:p w14:paraId="703274BF" w14:textId="77777777" w:rsidR="007C7A15" w:rsidRPr="00E35456" w:rsidRDefault="007C7A15" w:rsidP="007C7A15">
      <w:pPr>
        <w:rPr>
          <w:lang w:bidi="en-US"/>
        </w:rPr>
      </w:pPr>
    </w:p>
    <w:p w14:paraId="5AB5A445" w14:textId="77777777" w:rsidR="007C7A15" w:rsidRDefault="007C7A15" w:rsidP="007C7A15">
      <w:pPr>
        <w:rPr>
          <w:lang w:bidi="en-US"/>
        </w:rPr>
      </w:pPr>
      <w:r>
        <w:rPr>
          <w:lang w:bidi="en-US"/>
        </w:rPr>
        <w:t>Giao diện dạng Grid</w:t>
      </w:r>
    </w:p>
    <w:p w14:paraId="056BBFAA" w14:textId="77777777" w:rsidR="007C7A15" w:rsidRDefault="007C7A15" w:rsidP="007C7A15">
      <w:pPr>
        <w:rPr>
          <w:lang w:bidi="en-US"/>
        </w:rPr>
      </w:pPr>
    </w:p>
    <w:p w14:paraId="11A49302" w14:textId="77777777" w:rsidR="007C7A15" w:rsidRDefault="007C7A15" w:rsidP="007C7A15">
      <w:pPr>
        <w:rPr>
          <w:lang w:bidi="en-US"/>
        </w:rPr>
      </w:pPr>
      <w:r>
        <w:rPr>
          <w:noProof/>
        </w:rPr>
        <w:drawing>
          <wp:inline distT="0" distB="0" distL="0" distR="0" wp14:anchorId="7227D878" wp14:editId="7DA878BD">
            <wp:extent cx="6134735" cy="436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34735" cy="436880"/>
                    </a:xfrm>
                    <a:prstGeom prst="rect">
                      <a:avLst/>
                    </a:prstGeom>
                  </pic:spPr>
                </pic:pic>
              </a:graphicData>
            </a:graphic>
          </wp:inline>
        </w:drawing>
      </w:r>
    </w:p>
    <w:p w14:paraId="71A87AAE" w14:textId="77777777" w:rsidR="007C7A15" w:rsidRDefault="007C7A15" w:rsidP="007C7A15">
      <w:pPr>
        <w:rPr>
          <w:lang w:bidi="en-US"/>
        </w:rPr>
      </w:pPr>
    </w:p>
    <w:p w14:paraId="677765F0" w14:textId="77777777" w:rsidR="007C7A15" w:rsidRDefault="007C7A15" w:rsidP="007C7A15">
      <w:pPr>
        <w:pStyle w:val="ListParagraph"/>
        <w:numPr>
          <w:ilvl w:val="0"/>
          <w:numId w:val="4"/>
        </w:numPr>
        <w:rPr>
          <w:lang w:bidi="en-US"/>
        </w:rPr>
      </w:pPr>
      <w:r>
        <w:rPr>
          <w:lang w:bidi="en-US"/>
        </w:rPr>
        <w:t>Click thêm mới/sửa hiển thị ra popup gồm các trường thông tin</w:t>
      </w:r>
    </w:p>
    <w:tbl>
      <w:tblPr>
        <w:tblStyle w:val="TableGrid"/>
        <w:tblW w:w="0" w:type="auto"/>
        <w:tblLook w:val="04A0" w:firstRow="1" w:lastRow="0" w:firstColumn="1" w:lastColumn="0" w:noHBand="0" w:noVBand="1"/>
      </w:tblPr>
      <w:tblGrid>
        <w:gridCol w:w="3292"/>
        <w:gridCol w:w="1856"/>
        <w:gridCol w:w="4590"/>
      </w:tblGrid>
      <w:tr w:rsidR="007C7A15" w:rsidRPr="00E35456" w14:paraId="29DA444D" w14:textId="77777777" w:rsidTr="00FA74B1">
        <w:tc>
          <w:tcPr>
            <w:tcW w:w="3292" w:type="dxa"/>
          </w:tcPr>
          <w:p w14:paraId="6A8E846C" w14:textId="77777777" w:rsidR="007C7A15" w:rsidRPr="00E35456" w:rsidRDefault="007C7A15" w:rsidP="00FA74B1">
            <w:pPr>
              <w:jc w:val="center"/>
            </w:pPr>
            <w:r w:rsidRPr="00E35456">
              <w:rPr>
                <w:b/>
              </w:rPr>
              <w:t>Tên trường</w:t>
            </w:r>
          </w:p>
        </w:tc>
        <w:tc>
          <w:tcPr>
            <w:tcW w:w="1856" w:type="dxa"/>
          </w:tcPr>
          <w:p w14:paraId="787B1413" w14:textId="77777777" w:rsidR="007C7A15" w:rsidRPr="00E35456" w:rsidRDefault="007C7A15" w:rsidP="00FA74B1">
            <w:pPr>
              <w:jc w:val="center"/>
            </w:pPr>
            <w:r w:rsidRPr="00E35456">
              <w:rPr>
                <w:b/>
              </w:rPr>
              <w:t>Bắt buộc</w:t>
            </w:r>
          </w:p>
        </w:tc>
        <w:tc>
          <w:tcPr>
            <w:tcW w:w="4590" w:type="dxa"/>
          </w:tcPr>
          <w:p w14:paraId="24BE0BE0" w14:textId="77777777" w:rsidR="007C7A15" w:rsidRPr="00E35456" w:rsidRDefault="007C7A15" w:rsidP="00FA74B1">
            <w:pPr>
              <w:jc w:val="center"/>
            </w:pPr>
            <w:r w:rsidRPr="00E35456">
              <w:rPr>
                <w:b/>
              </w:rPr>
              <w:t>Mô tả</w:t>
            </w:r>
          </w:p>
        </w:tc>
      </w:tr>
      <w:tr w:rsidR="007C7A15" w:rsidRPr="00E35456" w14:paraId="7886C376" w14:textId="77777777" w:rsidTr="00FA74B1">
        <w:tc>
          <w:tcPr>
            <w:tcW w:w="3292" w:type="dxa"/>
          </w:tcPr>
          <w:p w14:paraId="357B1318" w14:textId="77777777" w:rsidR="007C7A15" w:rsidRPr="00E35456" w:rsidRDefault="007C7A15" w:rsidP="00FA74B1">
            <w:r w:rsidRPr="00E35456">
              <w:t>Loại kỳ hạn</w:t>
            </w:r>
          </w:p>
        </w:tc>
        <w:tc>
          <w:tcPr>
            <w:tcW w:w="1856" w:type="dxa"/>
          </w:tcPr>
          <w:p w14:paraId="4D984062" w14:textId="77777777" w:rsidR="007C7A15" w:rsidRPr="00E35456" w:rsidRDefault="007C7A15" w:rsidP="00FA74B1">
            <w:r w:rsidRPr="00E35456">
              <w:t>Có</w:t>
            </w:r>
          </w:p>
        </w:tc>
        <w:tc>
          <w:tcPr>
            <w:tcW w:w="4590" w:type="dxa"/>
          </w:tcPr>
          <w:p w14:paraId="64EAC013" w14:textId="77777777" w:rsidR="007C7A15" w:rsidRPr="00E35456" w:rsidRDefault="007C7A15" w:rsidP="00FA74B1">
            <w:r w:rsidRPr="00E35456">
              <w:t>Khai báo 1 tham số trong allcode, bao gồm các giá trị:</w:t>
            </w:r>
          </w:p>
          <w:p w14:paraId="1CD775E4" w14:textId="77777777" w:rsidR="007C7A15" w:rsidRPr="00E35456" w:rsidRDefault="007C7A15" w:rsidP="00FA74B1">
            <w:pPr>
              <w:pStyle w:val="ListParagraph"/>
              <w:numPr>
                <w:ilvl w:val="0"/>
                <w:numId w:val="3"/>
              </w:numPr>
            </w:pPr>
            <w:r w:rsidRPr="00E35456">
              <w:t>D: Ngày</w:t>
            </w:r>
          </w:p>
          <w:p w14:paraId="10D26F44" w14:textId="77777777" w:rsidR="007C7A15" w:rsidRPr="00E35456" w:rsidRDefault="007C7A15" w:rsidP="00FA74B1">
            <w:pPr>
              <w:pStyle w:val="ListParagraph"/>
              <w:numPr>
                <w:ilvl w:val="0"/>
                <w:numId w:val="3"/>
              </w:numPr>
            </w:pPr>
            <w:r w:rsidRPr="00E35456">
              <w:t>W: Tuần</w:t>
            </w:r>
          </w:p>
          <w:p w14:paraId="74034975" w14:textId="77777777" w:rsidR="007C7A15" w:rsidRPr="00E35456" w:rsidRDefault="007C7A15" w:rsidP="00FA74B1">
            <w:pPr>
              <w:pStyle w:val="ListParagraph"/>
              <w:numPr>
                <w:ilvl w:val="0"/>
                <w:numId w:val="3"/>
              </w:numPr>
            </w:pPr>
            <w:r w:rsidRPr="00E35456">
              <w:t>M: Tháng</w:t>
            </w:r>
          </w:p>
          <w:p w14:paraId="3D2611D4" w14:textId="77777777" w:rsidR="007C7A15" w:rsidRPr="00E35456" w:rsidRDefault="007C7A15" w:rsidP="00FA74B1">
            <w:pPr>
              <w:pStyle w:val="ListParagraph"/>
              <w:numPr>
                <w:ilvl w:val="0"/>
                <w:numId w:val="4"/>
              </w:numPr>
            </w:pPr>
            <w:r w:rsidRPr="00E35456">
              <w:t>Lấy danh sách từ allcode này. Không được để giá trị NULL</w:t>
            </w:r>
          </w:p>
        </w:tc>
      </w:tr>
      <w:tr w:rsidR="007C7A15" w:rsidRPr="00E35456" w14:paraId="7390DDA2" w14:textId="77777777" w:rsidTr="00FA74B1">
        <w:tc>
          <w:tcPr>
            <w:tcW w:w="3292" w:type="dxa"/>
          </w:tcPr>
          <w:p w14:paraId="650570B7" w14:textId="77777777" w:rsidR="007C7A15" w:rsidRPr="00E35456" w:rsidRDefault="007C7A15" w:rsidP="00FA74B1">
            <w:r w:rsidRPr="00E35456">
              <w:t>Từ</w:t>
            </w:r>
          </w:p>
        </w:tc>
        <w:tc>
          <w:tcPr>
            <w:tcW w:w="1856" w:type="dxa"/>
          </w:tcPr>
          <w:p w14:paraId="1CC1F739" w14:textId="77777777" w:rsidR="007C7A15" w:rsidRPr="00E35456" w:rsidRDefault="007C7A15" w:rsidP="00FA74B1">
            <w:r w:rsidRPr="00E35456">
              <w:t>Có</w:t>
            </w:r>
          </w:p>
        </w:tc>
        <w:tc>
          <w:tcPr>
            <w:tcW w:w="4590" w:type="dxa"/>
          </w:tcPr>
          <w:p w14:paraId="5835F7E8" w14:textId="77777777" w:rsidR="007C7A15" w:rsidRDefault="007C7A15" w:rsidP="00FA74B1">
            <w:r>
              <w:t>Nhập số nguyên &gt;= 0.</w:t>
            </w:r>
          </w:p>
          <w:p w14:paraId="297473F2" w14:textId="77777777" w:rsidR="007C7A15" w:rsidRPr="00112A9A" w:rsidRDefault="007C7A15" w:rsidP="00FA74B1">
            <w:pPr>
              <w:rPr>
                <w:b/>
              </w:rPr>
            </w:pPr>
            <w:r w:rsidRPr="00112A9A">
              <w:rPr>
                <w:b/>
              </w:rPr>
              <w:t>Yêu cầu: Từ của kỳ này phải &gt;= Đến của kỳ trước (Nếu loại kỳ hạn này = tháng, kỳ trước = ngày/tuần, hoặc ngược lại =&gt; số ngày của 1 tháng quy = 31 ngày để so sánh)</w:t>
            </w:r>
          </w:p>
        </w:tc>
      </w:tr>
      <w:tr w:rsidR="007C7A15" w:rsidRPr="00E35456" w14:paraId="4EDF351A" w14:textId="77777777" w:rsidTr="00FA74B1">
        <w:tc>
          <w:tcPr>
            <w:tcW w:w="3292" w:type="dxa"/>
          </w:tcPr>
          <w:p w14:paraId="17937E13" w14:textId="77777777" w:rsidR="007C7A15" w:rsidRPr="00E35456" w:rsidRDefault="007C7A15" w:rsidP="00FA74B1">
            <w:r w:rsidRPr="00E35456">
              <w:t>Đến</w:t>
            </w:r>
          </w:p>
        </w:tc>
        <w:tc>
          <w:tcPr>
            <w:tcW w:w="1856" w:type="dxa"/>
          </w:tcPr>
          <w:p w14:paraId="105859E0" w14:textId="77777777" w:rsidR="007C7A15" w:rsidRPr="00E35456" w:rsidRDefault="007C7A15" w:rsidP="00FA74B1">
            <w:r w:rsidRPr="00E35456">
              <w:t>Có</w:t>
            </w:r>
          </w:p>
        </w:tc>
        <w:tc>
          <w:tcPr>
            <w:tcW w:w="4590" w:type="dxa"/>
          </w:tcPr>
          <w:p w14:paraId="287C97FB" w14:textId="77777777" w:rsidR="007C7A15" w:rsidRPr="00E35456" w:rsidRDefault="007C7A15" w:rsidP="00FA74B1">
            <w:r w:rsidRPr="00E35456">
              <w:t>Nhập số nguyên dương. Phải &gt;= Từ</w:t>
            </w:r>
          </w:p>
        </w:tc>
      </w:tr>
      <w:tr w:rsidR="007C7A15" w:rsidRPr="00E35456" w14:paraId="07EF05A9" w14:textId="77777777" w:rsidTr="00FA74B1">
        <w:tc>
          <w:tcPr>
            <w:tcW w:w="3292" w:type="dxa"/>
          </w:tcPr>
          <w:p w14:paraId="6404F3C5" w14:textId="77777777" w:rsidR="007C7A15" w:rsidRPr="00E35456" w:rsidRDefault="007C7A15" w:rsidP="00FA74B1">
            <w:r w:rsidRPr="00E35456">
              <w:t>Loại</w:t>
            </w:r>
          </w:p>
        </w:tc>
        <w:tc>
          <w:tcPr>
            <w:tcW w:w="1856" w:type="dxa"/>
          </w:tcPr>
          <w:p w14:paraId="2D08B7CA" w14:textId="77777777" w:rsidR="007C7A15" w:rsidRPr="00E35456" w:rsidRDefault="007C7A15" w:rsidP="00FA74B1">
            <w:r w:rsidRPr="00E35456">
              <w:t>Có</w:t>
            </w:r>
          </w:p>
        </w:tc>
        <w:tc>
          <w:tcPr>
            <w:tcW w:w="4590" w:type="dxa"/>
          </w:tcPr>
          <w:p w14:paraId="427F9773" w14:textId="77777777" w:rsidR="007C7A15" w:rsidRPr="00E35456" w:rsidRDefault="007C7A15" w:rsidP="00FA74B1">
            <w:r w:rsidRPr="00E35456">
              <w:t>Khai báo 1 tham số trong allcode, bao gồm các giá trị</w:t>
            </w:r>
          </w:p>
          <w:p w14:paraId="7233BC15" w14:textId="77777777" w:rsidR="00112A9A" w:rsidRDefault="00112A9A" w:rsidP="00112A9A">
            <w:pPr>
              <w:pStyle w:val="ListParagraph"/>
              <w:numPr>
                <w:ilvl w:val="0"/>
                <w:numId w:val="3"/>
              </w:numPr>
              <w:spacing w:before="120" w:after="120" w:line="300" w:lineRule="atLeast"/>
              <w:jc w:val="both"/>
            </w:pPr>
            <w:r>
              <w:t>V: Cố định</w:t>
            </w:r>
          </w:p>
          <w:p w14:paraId="45C378F3" w14:textId="77777777" w:rsidR="00112A9A" w:rsidRDefault="00112A9A" w:rsidP="00112A9A">
            <w:pPr>
              <w:pStyle w:val="ListParagraph"/>
              <w:numPr>
                <w:ilvl w:val="0"/>
                <w:numId w:val="3"/>
              </w:numPr>
              <w:spacing w:before="120" w:after="120" w:line="300" w:lineRule="atLeast"/>
              <w:jc w:val="both"/>
            </w:pPr>
            <w:r>
              <w:t>F: LS coupon ngày bán +/- Biên độ</w:t>
            </w:r>
          </w:p>
          <w:p w14:paraId="7703DDE9" w14:textId="77777777" w:rsidR="00112A9A" w:rsidRDefault="00112A9A" w:rsidP="00112A9A">
            <w:pPr>
              <w:pStyle w:val="ListParagraph"/>
              <w:numPr>
                <w:ilvl w:val="0"/>
                <w:numId w:val="3"/>
              </w:numPr>
            </w:pPr>
            <w:r>
              <w:t>C: LS coupon ngày bán * Tỷ lệ</w:t>
            </w:r>
          </w:p>
          <w:p w14:paraId="6A653977" w14:textId="77777777" w:rsidR="007C7A15" w:rsidRDefault="00112A9A" w:rsidP="00112A9A">
            <w:pPr>
              <w:pStyle w:val="ListParagraph"/>
              <w:numPr>
                <w:ilvl w:val="0"/>
                <w:numId w:val="3"/>
              </w:numPr>
            </w:pPr>
            <w:r>
              <w:lastRenderedPageBreak/>
              <w:t>B: LS coupon ngày mua lại +/- Biên độ</w:t>
            </w:r>
          </w:p>
          <w:p w14:paraId="221B2F37" w14:textId="511F3CCB" w:rsidR="00112A9A" w:rsidRPr="00E35456" w:rsidRDefault="00112A9A" w:rsidP="00112A9A">
            <w:pPr>
              <w:pStyle w:val="ListParagraph"/>
              <w:numPr>
                <w:ilvl w:val="0"/>
                <w:numId w:val="3"/>
              </w:numPr>
            </w:pPr>
            <w:r>
              <w:t>R: LS coupon ngày mua lại * Tỷ lệ</w:t>
            </w:r>
          </w:p>
        </w:tc>
      </w:tr>
      <w:tr w:rsidR="007C7A15" w:rsidRPr="00E35456" w14:paraId="6E1999B6" w14:textId="77777777" w:rsidTr="00FA74B1">
        <w:tc>
          <w:tcPr>
            <w:tcW w:w="3292" w:type="dxa"/>
          </w:tcPr>
          <w:p w14:paraId="77B8CC1A" w14:textId="485A73F4" w:rsidR="007C7A15" w:rsidRPr="00E35456" w:rsidRDefault="007C7A15" w:rsidP="00FA74B1">
            <w:r w:rsidRPr="00E35456">
              <w:lastRenderedPageBreak/>
              <w:t>Lãi suất (%/năm)</w:t>
            </w:r>
          </w:p>
        </w:tc>
        <w:tc>
          <w:tcPr>
            <w:tcW w:w="1856" w:type="dxa"/>
          </w:tcPr>
          <w:p w14:paraId="077B0BFE" w14:textId="77777777" w:rsidR="007C7A15" w:rsidRPr="00E35456" w:rsidRDefault="007C7A15" w:rsidP="00FA74B1"/>
        </w:tc>
        <w:tc>
          <w:tcPr>
            <w:tcW w:w="4590" w:type="dxa"/>
          </w:tcPr>
          <w:p w14:paraId="1687BD35" w14:textId="6C27AAF0" w:rsidR="007C7A15" w:rsidRPr="00641E4C" w:rsidRDefault="007C7A15" w:rsidP="00FA74B1">
            <w:pPr>
              <w:spacing w:line="300" w:lineRule="atLeast"/>
            </w:pPr>
            <w:r w:rsidRPr="00641E4C">
              <w:t xml:space="preserve">Bắt buộc nhập nếu Loại LS là </w:t>
            </w:r>
            <w:r w:rsidR="00112A9A">
              <w:t>V</w:t>
            </w:r>
            <w:r w:rsidRPr="00641E4C">
              <w:t>.</w:t>
            </w:r>
            <w:r>
              <w:t xml:space="preserve"> Nhập &gt;= 0</w:t>
            </w:r>
          </w:p>
          <w:p w14:paraId="70725AFD" w14:textId="70816E9E" w:rsidR="007C7A15" w:rsidRPr="00E35456" w:rsidRDefault="007C7A15" w:rsidP="00112A9A">
            <w:r w:rsidRPr="00641E4C">
              <w:t xml:space="preserve">Không được nhập nếu Loại LS là </w:t>
            </w:r>
            <w:r w:rsidR="00112A9A">
              <w:t>các loại khác</w:t>
            </w:r>
          </w:p>
        </w:tc>
      </w:tr>
      <w:tr w:rsidR="007C7A15" w:rsidRPr="00E35456" w14:paraId="0F97522A" w14:textId="77777777" w:rsidTr="00FA74B1">
        <w:tc>
          <w:tcPr>
            <w:tcW w:w="3292" w:type="dxa"/>
          </w:tcPr>
          <w:p w14:paraId="672ADA6B" w14:textId="307D8E79" w:rsidR="007C7A15" w:rsidRPr="00E35456" w:rsidRDefault="007C7A15" w:rsidP="00FA74B1">
            <w:r w:rsidRPr="00E35456">
              <w:t>Biên độ điều chỉnh (%/năm)</w:t>
            </w:r>
            <w:r w:rsidR="00112A9A">
              <w:t>/Tỷ lệ (%)</w:t>
            </w:r>
          </w:p>
        </w:tc>
        <w:tc>
          <w:tcPr>
            <w:tcW w:w="1856" w:type="dxa"/>
          </w:tcPr>
          <w:p w14:paraId="720A2C16" w14:textId="77777777" w:rsidR="007C7A15" w:rsidRPr="00E35456" w:rsidRDefault="007C7A15" w:rsidP="00FA74B1"/>
        </w:tc>
        <w:tc>
          <w:tcPr>
            <w:tcW w:w="4590" w:type="dxa"/>
          </w:tcPr>
          <w:p w14:paraId="429AED7E" w14:textId="77777777" w:rsidR="007C7A15" w:rsidRDefault="007C7A15" w:rsidP="00FA74B1">
            <w:r w:rsidRPr="00641E4C">
              <w:t>Không được nhập nếu Loại LS là Cố định</w:t>
            </w:r>
          </w:p>
          <w:p w14:paraId="7CC75340" w14:textId="77777777" w:rsidR="00112A9A" w:rsidRDefault="00112A9A" w:rsidP="00112A9A">
            <w:pPr>
              <w:spacing w:line="300" w:lineRule="atLeast"/>
            </w:pPr>
            <w:r w:rsidRPr="00641E4C">
              <w:t xml:space="preserve">Bắt buộc nhập nếu Loại LS là </w:t>
            </w:r>
            <w:r>
              <w:t>các loại khác.</w:t>
            </w:r>
          </w:p>
          <w:p w14:paraId="5956678A" w14:textId="3BEC825B" w:rsidR="00112A9A" w:rsidRPr="00886119" w:rsidRDefault="00112A9A" w:rsidP="00112A9A">
            <w:pPr>
              <w:spacing w:line="300" w:lineRule="atLeast"/>
            </w:pPr>
            <w:r w:rsidRPr="00886119">
              <w:t>Nếu loại LS là F hoặc B =&gt; Có thể nhập &lt;= 0</w:t>
            </w:r>
          </w:p>
          <w:p w14:paraId="38A43BCF" w14:textId="7B51C20F" w:rsidR="00112A9A" w:rsidRPr="00E35456" w:rsidRDefault="00112A9A" w:rsidP="00112A9A">
            <w:pPr>
              <w:spacing w:line="300" w:lineRule="atLeast"/>
            </w:pPr>
            <w:r w:rsidRPr="00886119">
              <w:t>Nếu loại LS là C hoặc R =&gt; Bắt buộc nhập &gt; 0</w:t>
            </w:r>
          </w:p>
        </w:tc>
      </w:tr>
      <w:tr w:rsidR="007C7A15" w:rsidRPr="00E35456" w14:paraId="48BDEA5A" w14:textId="77777777" w:rsidTr="00FA74B1">
        <w:tc>
          <w:tcPr>
            <w:tcW w:w="3292" w:type="dxa"/>
          </w:tcPr>
          <w:p w14:paraId="11CCD100" w14:textId="77777777" w:rsidR="007C7A15" w:rsidRPr="00E35456" w:rsidRDefault="007C7A15" w:rsidP="00FA74B1">
            <w:r w:rsidRPr="00E35456">
              <w:t>Phí mua lại (%/năm)</w:t>
            </w:r>
          </w:p>
        </w:tc>
        <w:tc>
          <w:tcPr>
            <w:tcW w:w="1856" w:type="dxa"/>
          </w:tcPr>
          <w:p w14:paraId="797AA797" w14:textId="77777777" w:rsidR="007C7A15" w:rsidRPr="00E35456" w:rsidRDefault="007C7A15" w:rsidP="00FA74B1">
            <w:r w:rsidRPr="00E35456">
              <w:t>Có</w:t>
            </w:r>
          </w:p>
        </w:tc>
        <w:tc>
          <w:tcPr>
            <w:tcW w:w="4590" w:type="dxa"/>
          </w:tcPr>
          <w:p w14:paraId="717C4DB4" w14:textId="77777777" w:rsidR="007C7A15" w:rsidRPr="00E35456" w:rsidRDefault="007C7A15" w:rsidP="00FA74B1">
            <w:pPr>
              <w:spacing w:line="300" w:lineRule="atLeast"/>
            </w:pPr>
            <w:r w:rsidRPr="00E35456">
              <w:t>Nhập &gt;= 0</w:t>
            </w:r>
          </w:p>
        </w:tc>
      </w:tr>
      <w:tr w:rsidR="00112A9A" w:rsidRPr="00E35456" w14:paraId="77707A31" w14:textId="77777777" w:rsidTr="00FA74B1">
        <w:tc>
          <w:tcPr>
            <w:tcW w:w="3292" w:type="dxa"/>
          </w:tcPr>
          <w:p w14:paraId="3CE3F041" w14:textId="310C933A" w:rsidR="00112A9A" w:rsidRPr="00E35456" w:rsidRDefault="00112A9A" w:rsidP="00FA74B1">
            <w:r w:rsidRPr="00E35456">
              <w:t>Cách tính</w:t>
            </w:r>
            <w:r>
              <w:t xml:space="preserve"> phí</w:t>
            </w:r>
          </w:p>
        </w:tc>
        <w:tc>
          <w:tcPr>
            <w:tcW w:w="1856" w:type="dxa"/>
          </w:tcPr>
          <w:p w14:paraId="0F84AF7B" w14:textId="77777777" w:rsidR="00112A9A" w:rsidRPr="00E35456" w:rsidRDefault="00112A9A" w:rsidP="00FA74B1">
            <w:r w:rsidRPr="00E35456">
              <w:t>Có</w:t>
            </w:r>
          </w:p>
        </w:tc>
        <w:tc>
          <w:tcPr>
            <w:tcW w:w="4590" w:type="dxa"/>
          </w:tcPr>
          <w:p w14:paraId="4A67D62B" w14:textId="0C901142" w:rsidR="00112A9A" w:rsidRPr="00112A9A" w:rsidRDefault="00112A9A" w:rsidP="00FA74B1">
            <w:pPr>
              <w:spacing w:line="300" w:lineRule="atLeast"/>
              <w:rPr>
                <w:b/>
              </w:rPr>
            </w:pPr>
            <w:r w:rsidRPr="00112A9A">
              <w:rPr>
                <w:b/>
              </w:rPr>
              <w:t>Chỉ enable và cho chọn nếu nhập Phí mua lại &gt; 0</w:t>
            </w:r>
          </w:p>
          <w:p w14:paraId="704CA832" w14:textId="77777777" w:rsidR="00112A9A" w:rsidRPr="00E35456" w:rsidRDefault="00112A9A" w:rsidP="00FA74B1">
            <w:pPr>
              <w:spacing w:line="300" w:lineRule="atLeast"/>
            </w:pPr>
            <w:r w:rsidRPr="00E35456">
              <w:t>Chọn một trong hai cách</w:t>
            </w:r>
          </w:p>
          <w:p w14:paraId="47DD6DF1" w14:textId="5818DEB8" w:rsidR="00112A9A" w:rsidRPr="00E35456" w:rsidRDefault="00112A9A" w:rsidP="00FA74B1">
            <w:pPr>
              <w:pStyle w:val="ListParagraph"/>
              <w:numPr>
                <w:ilvl w:val="0"/>
                <w:numId w:val="12"/>
              </w:numPr>
              <w:spacing w:before="120" w:after="120" w:line="300" w:lineRule="atLeast"/>
              <w:jc w:val="both"/>
            </w:pPr>
            <w:r>
              <w:t>F – Trừ vào lãi suất</w:t>
            </w:r>
          </w:p>
          <w:p w14:paraId="14CF800F" w14:textId="604FE4D5" w:rsidR="00112A9A" w:rsidRPr="00E35456" w:rsidRDefault="00112A9A" w:rsidP="00FA74B1">
            <w:pPr>
              <w:pStyle w:val="ListParagraph"/>
              <w:numPr>
                <w:ilvl w:val="0"/>
                <w:numId w:val="12"/>
              </w:numPr>
            </w:pPr>
            <w:r>
              <w:t>C – Tính trên giá trị mua lại</w:t>
            </w:r>
            <w:r w:rsidRPr="00E35456">
              <w:t xml:space="preserve"> </w:t>
            </w:r>
          </w:p>
        </w:tc>
      </w:tr>
    </w:tbl>
    <w:p w14:paraId="38D45131" w14:textId="77777777" w:rsidR="007C7A15" w:rsidRDefault="007C7A15" w:rsidP="007C7A15">
      <w:pPr>
        <w:rPr>
          <w:lang w:bidi="en-US"/>
        </w:rPr>
      </w:pPr>
    </w:p>
    <w:p w14:paraId="1F8993E7" w14:textId="77777777" w:rsidR="00FA74B1" w:rsidRDefault="00FA74B1" w:rsidP="007C7A15">
      <w:pPr>
        <w:rPr>
          <w:lang w:bidi="en-US"/>
        </w:rPr>
      </w:pPr>
    </w:p>
    <w:p w14:paraId="35BE89C7" w14:textId="2BFB64FB" w:rsidR="00FA74B1" w:rsidRDefault="00FA74B1" w:rsidP="00FA74B1">
      <w:pPr>
        <w:pStyle w:val="Heading5"/>
      </w:pPr>
      <w:r>
        <w:t>Tab “Tỷ lệ phân chia coupon”</w:t>
      </w:r>
    </w:p>
    <w:p w14:paraId="69B86DD5" w14:textId="4CE8F1B9" w:rsidR="00FA74B1" w:rsidRPr="00E35456" w:rsidRDefault="00FA74B1" w:rsidP="00FA74B1">
      <w:pPr>
        <w:rPr>
          <w:b/>
          <w:lang w:bidi="en-US"/>
        </w:rPr>
      </w:pPr>
      <w:r w:rsidRPr="00E35456">
        <w:rPr>
          <w:b/>
          <w:lang w:bidi="en-US"/>
        </w:rPr>
        <w:t xml:space="preserve">Tab này chỉ hiển thị </w:t>
      </w:r>
      <w:r w:rsidRPr="00E35456">
        <w:rPr>
          <w:b/>
        </w:rPr>
        <w:t xml:space="preserve">để khai báo nếu Phương pháp tính giá là </w:t>
      </w:r>
      <w:r>
        <w:rPr>
          <w:b/>
        </w:rPr>
        <w:t>Phân chia tỷ lệ coupon</w:t>
      </w:r>
    </w:p>
    <w:p w14:paraId="635A7CB6" w14:textId="77777777" w:rsidR="00FA74B1" w:rsidRPr="00E35456" w:rsidRDefault="00FA74B1" w:rsidP="00FA74B1">
      <w:pPr>
        <w:rPr>
          <w:lang w:bidi="en-US"/>
        </w:rPr>
      </w:pPr>
    </w:p>
    <w:p w14:paraId="216F4762" w14:textId="77777777" w:rsidR="00FA74B1" w:rsidRDefault="00FA74B1" w:rsidP="00FA74B1">
      <w:pPr>
        <w:rPr>
          <w:lang w:bidi="en-US"/>
        </w:rPr>
      </w:pPr>
      <w:r>
        <w:rPr>
          <w:lang w:bidi="en-US"/>
        </w:rPr>
        <w:t>Giao diện dạng Grid</w:t>
      </w:r>
    </w:p>
    <w:p w14:paraId="45123858" w14:textId="77777777" w:rsidR="00FA74B1" w:rsidRDefault="00FA74B1" w:rsidP="00FA74B1">
      <w:pPr>
        <w:rPr>
          <w:lang w:bidi="en-US"/>
        </w:rPr>
      </w:pPr>
    </w:p>
    <w:p w14:paraId="45BA2999" w14:textId="77777777" w:rsidR="00FA74B1" w:rsidRDefault="00FA74B1" w:rsidP="00FA74B1">
      <w:pPr>
        <w:rPr>
          <w:lang w:bidi="en-US"/>
        </w:rPr>
      </w:pPr>
    </w:p>
    <w:p w14:paraId="11DAADC6" w14:textId="77777777" w:rsidR="00FA74B1" w:rsidRDefault="00FA74B1" w:rsidP="00FA74B1">
      <w:pPr>
        <w:pStyle w:val="ListParagraph"/>
        <w:numPr>
          <w:ilvl w:val="0"/>
          <w:numId w:val="4"/>
        </w:numPr>
        <w:rPr>
          <w:lang w:bidi="en-US"/>
        </w:rPr>
      </w:pPr>
      <w:r>
        <w:rPr>
          <w:lang w:bidi="en-US"/>
        </w:rPr>
        <w:t>Click thêm mới/sửa hiển thị ra popup gồm các trường thông tin</w:t>
      </w:r>
    </w:p>
    <w:tbl>
      <w:tblPr>
        <w:tblStyle w:val="TableGrid"/>
        <w:tblW w:w="0" w:type="auto"/>
        <w:tblLook w:val="04A0" w:firstRow="1" w:lastRow="0" w:firstColumn="1" w:lastColumn="0" w:noHBand="0" w:noVBand="1"/>
      </w:tblPr>
      <w:tblGrid>
        <w:gridCol w:w="3292"/>
        <w:gridCol w:w="1856"/>
        <w:gridCol w:w="4590"/>
      </w:tblGrid>
      <w:tr w:rsidR="00FA74B1" w:rsidRPr="00E35456" w14:paraId="0A09AB84" w14:textId="77777777" w:rsidTr="00FA74B1">
        <w:tc>
          <w:tcPr>
            <w:tcW w:w="3292" w:type="dxa"/>
          </w:tcPr>
          <w:p w14:paraId="0D493A95" w14:textId="77777777" w:rsidR="00FA74B1" w:rsidRPr="00E35456" w:rsidRDefault="00FA74B1" w:rsidP="00FA74B1">
            <w:pPr>
              <w:jc w:val="center"/>
            </w:pPr>
            <w:r w:rsidRPr="00E35456">
              <w:rPr>
                <w:b/>
              </w:rPr>
              <w:t>Tên trường</w:t>
            </w:r>
          </w:p>
        </w:tc>
        <w:tc>
          <w:tcPr>
            <w:tcW w:w="1856" w:type="dxa"/>
          </w:tcPr>
          <w:p w14:paraId="4D591BB4" w14:textId="77777777" w:rsidR="00FA74B1" w:rsidRPr="00E35456" w:rsidRDefault="00FA74B1" w:rsidP="00FA74B1">
            <w:pPr>
              <w:jc w:val="center"/>
            </w:pPr>
            <w:r w:rsidRPr="00E35456">
              <w:rPr>
                <w:b/>
              </w:rPr>
              <w:t>Bắt buộc</w:t>
            </w:r>
          </w:p>
        </w:tc>
        <w:tc>
          <w:tcPr>
            <w:tcW w:w="4590" w:type="dxa"/>
          </w:tcPr>
          <w:p w14:paraId="6E889D5B" w14:textId="77777777" w:rsidR="00FA74B1" w:rsidRPr="00E35456" w:rsidRDefault="00FA74B1" w:rsidP="00FA74B1">
            <w:pPr>
              <w:jc w:val="center"/>
            </w:pPr>
            <w:r w:rsidRPr="00E35456">
              <w:rPr>
                <w:b/>
              </w:rPr>
              <w:t>Mô tả</w:t>
            </w:r>
          </w:p>
        </w:tc>
      </w:tr>
      <w:tr w:rsidR="00FA74B1" w:rsidRPr="00E35456" w14:paraId="3F325582" w14:textId="77777777" w:rsidTr="00FA74B1">
        <w:tc>
          <w:tcPr>
            <w:tcW w:w="3292" w:type="dxa"/>
          </w:tcPr>
          <w:p w14:paraId="30059962" w14:textId="77777777" w:rsidR="00FA74B1" w:rsidRPr="00E35456" w:rsidRDefault="00FA74B1" w:rsidP="00FA74B1">
            <w:r w:rsidRPr="00E35456">
              <w:t>Loại kỳ hạn</w:t>
            </w:r>
          </w:p>
        </w:tc>
        <w:tc>
          <w:tcPr>
            <w:tcW w:w="1856" w:type="dxa"/>
          </w:tcPr>
          <w:p w14:paraId="61DA0171" w14:textId="77777777" w:rsidR="00FA74B1" w:rsidRPr="00E35456" w:rsidRDefault="00FA74B1" w:rsidP="00FA74B1">
            <w:r w:rsidRPr="00E35456">
              <w:t>Có</w:t>
            </w:r>
          </w:p>
        </w:tc>
        <w:tc>
          <w:tcPr>
            <w:tcW w:w="4590" w:type="dxa"/>
          </w:tcPr>
          <w:p w14:paraId="037638C7" w14:textId="77777777" w:rsidR="00FA74B1" w:rsidRPr="00E35456" w:rsidRDefault="00FA74B1" w:rsidP="00FA74B1">
            <w:r w:rsidRPr="00E35456">
              <w:t>Khai báo 1 tham số trong allcode, bao gồm các giá trị:</w:t>
            </w:r>
          </w:p>
          <w:p w14:paraId="696CCCE8" w14:textId="77777777" w:rsidR="00FA74B1" w:rsidRPr="00E35456" w:rsidRDefault="00FA74B1" w:rsidP="00FA74B1">
            <w:pPr>
              <w:pStyle w:val="ListParagraph"/>
              <w:numPr>
                <w:ilvl w:val="0"/>
                <w:numId w:val="3"/>
              </w:numPr>
            </w:pPr>
            <w:r w:rsidRPr="00E35456">
              <w:t>D: Ngày</w:t>
            </w:r>
          </w:p>
          <w:p w14:paraId="0DFDDD57" w14:textId="77777777" w:rsidR="00FA74B1" w:rsidRPr="00E35456" w:rsidRDefault="00FA74B1" w:rsidP="00FA74B1">
            <w:pPr>
              <w:pStyle w:val="ListParagraph"/>
              <w:numPr>
                <w:ilvl w:val="0"/>
                <w:numId w:val="3"/>
              </w:numPr>
            </w:pPr>
            <w:r w:rsidRPr="00E35456">
              <w:t>W: Tuần</w:t>
            </w:r>
          </w:p>
          <w:p w14:paraId="5F210C26" w14:textId="77777777" w:rsidR="00FA74B1" w:rsidRPr="00E35456" w:rsidRDefault="00FA74B1" w:rsidP="00FA74B1">
            <w:pPr>
              <w:pStyle w:val="ListParagraph"/>
              <w:numPr>
                <w:ilvl w:val="0"/>
                <w:numId w:val="3"/>
              </w:numPr>
            </w:pPr>
            <w:r w:rsidRPr="00E35456">
              <w:t>M: Tháng</w:t>
            </w:r>
          </w:p>
          <w:p w14:paraId="11DBFAD4" w14:textId="77777777" w:rsidR="00FA74B1" w:rsidRPr="00E35456" w:rsidRDefault="00FA74B1" w:rsidP="00FA74B1">
            <w:pPr>
              <w:pStyle w:val="ListParagraph"/>
              <w:numPr>
                <w:ilvl w:val="0"/>
                <w:numId w:val="4"/>
              </w:numPr>
            </w:pPr>
            <w:r w:rsidRPr="00E35456">
              <w:t>Lấy danh sách từ allcode này. Không được để giá trị NULL</w:t>
            </w:r>
          </w:p>
        </w:tc>
      </w:tr>
      <w:tr w:rsidR="00FA74B1" w:rsidRPr="00E35456" w14:paraId="7FFEBEC4" w14:textId="77777777" w:rsidTr="00FA74B1">
        <w:tc>
          <w:tcPr>
            <w:tcW w:w="3292" w:type="dxa"/>
          </w:tcPr>
          <w:p w14:paraId="09072270" w14:textId="77777777" w:rsidR="00FA74B1" w:rsidRPr="00E35456" w:rsidRDefault="00FA74B1" w:rsidP="00FA74B1">
            <w:r w:rsidRPr="00E35456">
              <w:t>Từ</w:t>
            </w:r>
          </w:p>
        </w:tc>
        <w:tc>
          <w:tcPr>
            <w:tcW w:w="1856" w:type="dxa"/>
          </w:tcPr>
          <w:p w14:paraId="71C0DDBA" w14:textId="77777777" w:rsidR="00FA74B1" w:rsidRPr="00E35456" w:rsidRDefault="00FA74B1" w:rsidP="00FA74B1">
            <w:r w:rsidRPr="00E35456">
              <w:t>Có</w:t>
            </w:r>
          </w:p>
        </w:tc>
        <w:tc>
          <w:tcPr>
            <w:tcW w:w="4590" w:type="dxa"/>
          </w:tcPr>
          <w:p w14:paraId="0F072DDF" w14:textId="77777777" w:rsidR="00FA74B1" w:rsidRDefault="00FA74B1" w:rsidP="00FA74B1">
            <w:r>
              <w:t>Nhập số nguyên &gt;= 0.</w:t>
            </w:r>
          </w:p>
          <w:p w14:paraId="21777CE2" w14:textId="77777777" w:rsidR="00FA74B1" w:rsidRPr="00112A9A" w:rsidRDefault="00FA74B1" w:rsidP="00FA74B1">
            <w:pPr>
              <w:rPr>
                <w:b/>
              </w:rPr>
            </w:pPr>
            <w:r w:rsidRPr="00112A9A">
              <w:rPr>
                <w:b/>
              </w:rPr>
              <w:t>Yêu cầu: Từ của kỳ này phải &gt;= Đến của kỳ trước (Nếu loại kỳ hạn này = tháng, kỳ trước = ngày/tuần, hoặc ngược lại =&gt; số ngày của 1 tháng quy = 31 ngày để so sánh)</w:t>
            </w:r>
          </w:p>
        </w:tc>
      </w:tr>
      <w:tr w:rsidR="00FA74B1" w:rsidRPr="00E35456" w14:paraId="53B77AC0" w14:textId="77777777" w:rsidTr="00FA74B1">
        <w:tc>
          <w:tcPr>
            <w:tcW w:w="3292" w:type="dxa"/>
          </w:tcPr>
          <w:p w14:paraId="6AE96F25" w14:textId="77777777" w:rsidR="00FA74B1" w:rsidRPr="00E35456" w:rsidRDefault="00FA74B1" w:rsidP="00FA74B1">
            <w:r w:rsidRPr="00E35456">
              <w:t>Đến</w:t>
            </w:r>
          </w:p>
        </w:tc>
        <w:tc>
          <w:tcPr>
            <w:tcW w:w="1856" w:type="dxa"/>
          </w:tcPr>
          <w:p w14:paraId="1859C7B8" w14:textId="77777777" w:rsidR="00FA74B1" w:rsidRPr="00E35456" w:rsidRDefault="00FA74B1" w:rsidP="00FA74B1">
            <w:r w:rsidRPr="00E35456">
              <w:t>Có</w:t>
            </w:r>
          </w:p>
        </w:tc>
        <w:tc>
          <w:tcPr>
            <w:tcW w:w="4590" w:type="dxa"/>
          </w:tcPr>
          <w:p w14:paraId="474F9943" w14:textId="77777777" w:rsidR="00FA74B1" w:rsidRPr="00E35456" w:rsidRDefault="00FA74B1" w:rsidP="00FA74B1">
            <w:r w:rsidRPr="00E35456">
              <w:t>Nhập số nguyên dương. Phải &gt;= Từ</w:t>
            </w:r>
          </w:p>
        </w:tc>
      </w:tr>
      <w:tr w:rsidR="00FA74B1" w:rsidRPr="00E35456" w14:paraId="26B6CC22" w14:textId="77777777" w:rsidTr="00FA74B1">
        <w:tc>
          <w:tcPr>
            <w:tcW w:w="3292" w:type="dxa"/>
          </w:tcPr>
          <w:p w14:paraId="6770F5D5" w14:textId="093F7493" w:rsidR="00FA74B1" w:rsidRPr="00E35456" w:rsidRDefault="00FA74B1" w:rsidP="00FA74B1">
            <w:r>
              <w:t>Tỷ lệ</w:t>
            </w:r>
            <w:r w:rsidRPr="00E35456">
              <w:t xml:space="preserve"> (%/năm)</w:t>
            </w:r>
          </w:p>
        </w:tc>
        <w:tc>
          <w:tcPr>
            <w:tcW w:w="1856" w:type="dxa"/>
          </w:tcPr>
          <w:p w14:paraId="7393CCA9" w14:textId="6267EF83" w:rsidR="00FA74B1" w:rsidRPr="00E35456" w:rsidRDefault="00FA74B1" w:rsidP="00FA74B1">
            <w:r>
              <w:t>Có</w:t>
            </w:r>
          </w:p>
        </w:tc>
        <w:tc>
          <w:tcPr>
            <w:tcW w:w="4590" w:type="dxa"/>
          </w:tcPr>
          <w:p w14:paraId="35A21971" w14:textId="03F4EB03" w:rsidR="00FA74B1" w:rsidRPr="00E35456" w:rsidRDefault="00FA74B1" w:rsidP="00FA74B1">
            <w:r>
              <w:t>Nhập &gt;= 0 và &lt;= 100</w:t>
            </w:r>
          </w:p>
        </w:tc>
      </w:tr>
    </w:tbl>
    <w:p w14:paraId="7F6B9C73" w14:textId="77777777" w:rsidR="00FA74B1" w:rsidRDefault="00FA74B1" w:rsidP="007C7A15">
      <w:pPr>
        <w:rPr>
          <w:lang w:bidi="en-US"/>
        </w:rPr>
      </w:pPr>
    </w:p>
    <w:p w14:paraId="443B9E1E" w14:textId="77777777" w:rsidR="007C7A15" w:rsidRDefault="007C7A15" w:rsidP="007C7A15">
      <w:pPr>
        <w:pStyle w:val="Heading5"/>
      </w:pPr>
      <w:bookmarkStart w:id="364" w:name="_Toc75156488"/>
      <w:r>
        <w:t>Grid tìm kiếm</w:t>
      </w:r>
      <w:bookmarkEnd w:id="364"/>
    </w:p>
    <w:p w14:paraId="3E2DAC28" w14:textId="77777777" w:rsidR="007C7A15" w:rsidRDefault="007C7A15" w:rsidP="007C7A15">
      <w:pPr>
        <w:rPr>
          <w:lang w:bidi="en-US"/>
        </w:rPr>
      </w:pPr>
      <w:r>
        <w:rPr>
          <w:lang w:bidi="en-US"/>
        </w:rPr>
        <w:t>Gồm các trường</w:t>
      </w:r>
    </w:p>
    <w:p w14:paraId="79324A67" w14:textId="77777777" w:rsidR="007C7A15" w:rsidRDefault="007C7A15" w:rsidP="007C7A15">
      <w:pPr>
        <w:pStyle w:val="ListParagraph"/>
        <w:numPr>
          <w:ilvl w:val="0"/>
          <w:numId w:val="3"/>
        </w:numPr>
        <w:rPr>
          <w:lang w:bidi="en-US"/>
        </w:rPr>
      </w:pPr>
      <w:r>
        <w:rPr>
          <w:lang w:bidi="en-US"/>
        </w:rPr>
        <w:t>Số hiệu</w:t>
      </w:r>
    </w:p>
    <w:p w14:paraId="195D4363" w14:textId="77777777" w:rsidR="007C7A15" w:rsidRDefault="007C7A15" w:rsidP="007C7A15">
      <w:pPr>
        <w:pStyle w:val="ListParagraph"/>
        <w:numPr>
          <w:ilvl w:val="0"/>
          <w:numId w:val="3"/>
        </w:numPr>
        <w:rPr>
          <w:lang w:bidi="en-US"/>
        </w:rPr>
      </w:pPr>
      <w:r>
        <w:rPr>
          <w:lang w:bidi="en-US"/>
        </w:rPr>
        <w:t>Đại lý (Custodycd – Fullname)</w:t>
      </w:r>
    </w:p>
    <w:p w14:paraId="29EEEB15" w14:textId="36C91B9F" w:rsidR="007C7A15" w:rsidRDefault="00FA74B1" w:rsidP="007C7A15">
      <w:pPr>
        <w:pStyle w:val="ListParagraph"/>
        <w:numPr>
          <w:ilvl w:val="0"/>
          <w:numId w:val="3"/>
        </w:numPr>
        <w:rPr>
          <w:lang w:bidi="en-US"/>
        </w:rPr>
      </w:pPr>
      <w:r>
        <w:rPr>
          <w:lang w:bidi="en-US"/>
        </w:rPr>
        <w:t>Mã trái phiếu</w:t>
      </w:r>
    </w:p>
    <w:p w14:paraId="4DBD4E5C" w14:textId="77777777" w:rsidR="007C7A15" w:rsidRDefault="007C7A15" w:rsidP="007C7A15">
      <w:pPr>
        <w:pStyle w:val="ListParagraph"/>
        <w:numPr>
          <w:ilvl w:val="0"/>
          <w:numId w:val="3"/>
        </w:numPr>
        <w:rPr>
          <w:lang w:bidi="en-US"/>
        </w:rPr>
      </w:pPr>
      <w:r>
        <w:rPr>
          <w:lang w:bidi="en-US"/>
        </w:rPr>
        <w:t>Mã sản phẩm</w:t>
      </w:r>
    </w:p>
    <w:p w14:paraId="2C5ED5AD" w14:textId="09A21737" w:rsidR="00AF4E57" w:rsidRDefault="00AF4E57" w:rsidP="007C7A15">
      <w:pPr>
        <w:pStyle w:val="ListParagraph"/>
        <w:numPr>
          <w:ilvl w:val="0"/>
          <w:numId w:val="3"/>
        </w:numPr>
        <w:rPr>
          <w:lang w:bidi="en-US"/>
        </w:rPr>
      </w:pPr>
      <w:r>
        <w:rPr>
          <w:lang w:bidi="en-US"/>
        </w:rPr>
        <w:t>Phương pháp tính giá</w:t>
      </w:r>
    </w:p>
    <w:p w14:paraId="7273EF11" w14:textId="77777777" w:rsidR="007C7A15" w:rsidRDefault="007C7A15" w:rsidP="007C7A15">
      <w:pPr>
        <w:pStyle w:val="ListParagraph"/>
        <w:numPr>
          <w:ilvl w:val="0"/>
          <w:numId w:val="3"/>
        </w:numPr>
        <w:rPr>
          <w:lang w:bidi="en-US"/>
        </w:rPr>
      </w:pPr>
      <w:r>
        <w:rPr>
          <w:lang w:bidi="en-US"/>
        </w:rPr>
        <w:lastRenderedPageBreak/>
        <w:t>Kỳ hạn</w:t>
      </w:r>
    </w:p>
    <w:p w14:paraId="64A76299" w14:textId="77777777" w:rsidR="007C7A15" w:rsidRDefault="007C7A15" w:rsidP="007C7A15">
      <w:pPr>
        <w:pStyle w:val="ListParagraph"/>
        <w:numPr>
          <w:ilvl w:val="0"/>
          <w:numId w:val="3"/>
        </w:numPr>
        <w:rPr>
          <w:lang w:bidi="en-US"/>
        </w:rPr>
      </w:pPr>
      <w:r>
        <w:rPr>
          <w:lang w:bidi="en-US"/>
        </w:rPr>
        <w:t>Đơn vị</w:t>
      </w:r>
    </w:p>
    <w:p w14:paraId="047E7881" w14:textId="77777777" w:rsidR="007C7A15" w:rsidRDefault="007C7A15" w:rsidP="007C7A15">
      <w:pPr>
        <w:pStyle w:val="ListParagraph"/>
        <w:numPr>
          <w:ilvl w:val="0"/>
          <w:numId w:val="3"/>
        </w:numPr>
        <w:rPr>
          <w:lang w:bidi="en-US"/>
        </w:rPr>
      </w:pPr>
      <w:r>
        <w:rPr>
          <w:lang w:bidi="en-US"/>
        </w:rPr>
        <w:t>Ngày hiệu lực</w:t>
      </w:r>
    </w:p>
    <w:p w14:paraId="02E19614" w14:textId="77777777" w:rsidR="007C7A15" w:rsidRDefault="007C7A15" w:rsidP="007C7A15">
      <w:pPr>
        <w:pStyle w:val="ListParagraph"/>
        <w:numPr>
          <w:ilvl w:val="0"/>
          <w:numId w:val="3"/>
        </w:numPr>
        <w:rPr>
          <w:lang w:bidi="en-US"/>
        </w:rPr>
      </w:pPr>
      <w:r>
        <w:rPr>
          <w:lang w:bidi="en-US"/>
        </w:rPr>
        <w:t>Ngày hết hiệu lực</w:t>
      </w:r>
    </w:p>
    <w:p w14:paraId="23472CFF" w14:textId="77777777" w:rsidR="007C7A15" w:rsidRDefault="007C7A15" w:rsidP="007C7A15">
      <w:pPr>
        <w:pStyle w:val="ListParagraph"/>
        <w:numPr>
          <w:ilvl w:val="0"/>
          <w:numId w:val="3"/>
        </w:numPr>
        <w:rPr>
          <w:lang w:bidi="en-US"/>
        </w:rPr>
      </w:pPr>
      <w:r>
        <w:rPr>
          <w:lang w:bidi="en-US"/>
        </w:rPr>
        <w:t>Trạng thái bản ghi</w:t>
      </w:r>
    </w:p>
    <w:p w14:paraId="7C960129" w14:textId="77777777" w:rsidR="007C7A15" w:rsidRPr="008451E6" w:rsidRDefault="007C7A15" w:rsidP="007C7A15">
      <w:pPr>
        <w:pStyle w:val="ListParagraph"/>
        <w:numPr>
          <w:ilvl w:val="0"/>
          <w:numId w:val="3"/>
        </w:numPr>
        <w:rPr>
          <w:lang w:bidi="en-US"/>
        </w:rPr>
      </w:pPr>
      <w:r>
        <w:rPr>
          <w:lang w:bidi="en-US"/>
        </w:rPr>
        <w:t>Diễn giải</w:t>
      </w:r>
    </w:p>
    <w:p w14:paraId="21B78087" w14:textId="77777777" w:rsidR="007C7A15" w:rsidRDefault="007C7A15" w:rsidP="007C7A15">
      <w:pPr>
        <w:pStyle w:val="Heading4"/>
      </w:pPr>
      <w:bookmarkStart w:id="365" w:name="_Toc75156489"/>
      <w:bookmarkStart w:id="366" w:name="_Toc78535464"/>
      <w:r>
        <w:t>Quy tắc xử lý</w:t>
      </w:r>
      <w:bookmarkEnd w:id="365"/>
      <w:bookmarkEnd w:id="366"/>
    </w:p>
    <w:p w14:paraId="17CA6D9F" w14:textId="77777777" w:rsidR="007C7A15" w:rsidRDefault="007C7A15" w:rsidP="007C7A15">
      <w:pPr>
        <w:pStyle w:val="ListParagraph"/>
        <w:numPr>
          <w:ilvl w:val="0"/>
          <w:numId w:val="3"/>
        </w:numPr>
        <w:rPr>
          <w:lang w:bidi="en-US"/>
        </w:rPr>
      </w:pPr>
      <w:r>
        <w:rPr>
          <w:lang w:bidi="en-US"/>
        </w:rPr>
        <w:t>Tab “Thông tin chung” =&gt; dữ liệu lưu trong product</w:t>
      </w:r>
    </w:p>
    <w:p w14:paraId="4BDC378A" w14:textId="77777777" w:rsidR="007C7A15" w:rsidRDefault="007C7A15" w:rsidP="007C7A15">
      <w:pPr>
        <w:pStyle w:val="ListParagraph"/>
        <w:numPr>
          <w:ilvl w:val="0"/>
          <w:numId w:val="3"/>
        </w:numPr>
        <w:rPr>
          <w:lang w:bidi="en-US"/>
        </w:rPr>
      </w:pPr>
      <w:r>
        <w:rPr>
          <w:lang w:bidi="en-US"/>
        </w:rPr>
        <w:t>Tab “</w:t>
      </w:r>
      <w:r w:rsidRPr="00E3794F">
        <w:t>Biểu LS đáo hạn của KH nhận được</w:t>
      </w:r>
      <w:r>
        <w:rPr>
          <w:lang w:bidi="en-US"/>
        </w:rPr>
        <w:t>” =&gt; dữ liệu lưu trong productselldtl (link qua autoid của product)</w:t>
      </w:r>
    </w:p>
    <w:p w14:paraId="5A4B8D9C" w14:textId="2CF3E416" w:rsidR="007C7A15" w:rsidRPr="00886119" w:rsidRDefault="007C7A15" w:rsidP="007C7A15">
      <w:pPr>
        <w:pStyle w:val="ListParagraph"/>
        <w:numPr>
          <w:ilvl w:val="0"/>
          <w:numId w:val="3"/>
        </w:numPr>
        <w:rPr>
          <w:b/>
          <w:lang w:bidi="en-US"/>
        </w:rPr>
      </w:pPr>
      <w:r>
        <w:rPr>
          <w:lang w:bidi="en-US"/>
        </w:rPr>
        <w:t>Tab “Biểu LS mua lại trước hạn” =&gt; dữ liệu lưu trong productbuydtl (link qua autoid của product)</w:t>
      </w:r>
      <w:r w:rsidR="00D83150">
        <w:rPr>
          <w:lang w:bidi="en-US"/>
        </w:rPr>
        <w:t xml:space="preserve"> </w:t>
      </w:r>
      <w:r w:rsidR="00D83150" w:rsidRPr="00886119">
        <w:rPr>
          <w:b/>
          <w:lang w:bidi="en-US"/>
        </w:rPr>
        <w:t>(Chú ý vẫn phải giữ là trường cách tính F - Áp LS từ ngày mua đầu/ C -Áp LS cho kỳ hiện tại. Hiện tại không khai báo thì lưu = Áp LS từ ngày mua đầu)</w:t>
      </w:r>
    </w:p>
    <w:p w14:paraId="2A615EE4" w14:textId="79B77053" w:rsidR="00AF4E57" w:rsidRDefault="00AF4E57" w:rsidP="007C7A15">
      <w:pPr>
        <w:pStyle w:val="ListParagraph"/>
        <w:numPr>
          <w:ilvl w:val="0"/>
          <w:numId w:val="3"/>
        </w:numPr>
        <w:rPr>
          <w:lang w:bidi="en-US"/>
        </w:rPr>
      </w:pPr>
      <w:r>
        <w:rPr>
          <w:lang w:bidi="en-US"/>
        </w:rPr>
        <w:t>Tab “Tỷ lệ phân chia coupon” =&gt; lưu productcoupondtl (link qua autoid của product)</w:t>
      </w:r>
    </w:p>
    <w:p w14:paraId="1F8489C4" w14:textId="77777777" w:rsidR="007C7A15" w:rsidRDefault="007C7A15" w:rsidP="007C7A15">
      <w:pPr>
        <w:pStyle w:val="ListParagraph"/>
        <w:numPr>
          <w:ilvl w:val="0"/>
          <w:numId w:val="3"/>
        </w:numPr>
        <w:rPr>
          <w:lang w:bidi="en-US"/>
        </w:rPr>
      </w:pPr>
      <w:r>
        <w:rPr>
          <w:lang w:bidi="en-US"/>
        </w:rPr>
        <w:t>Không được thêm mới/sửa trùng key Mã sản phẩm + Mã tài sản + Mã đại lý trong cùng 1 khoảng ngày hiệu lực</w:t>
      </w:r>
    </w:p>
    <w:p w14:paraId="3AA5F3DA" w14:textId="77777777" w:rsidR="007C7A15" w:rsidRDefault="007C7A15" w:rsidP="007C7A15">
      <w:pPr>
        <w:pStyle w:val="ListParagraph"/>
        <w:numPr>
          <w:ilvl w:val="0"/>
          <w:numId w:val="3"/>
        </w:numPr>
        <w:rPr>
          <w:lang w:bidi="en-US"/>
        </w:rPr>
      </w:pPr>
      <w:r>
        <w:rPr>
          <w:lang w:bidi="en-US"/>
        </w:rPr>
        <w:t>Quy tắc xóa</w:t>
      </w:r>
    </w:p>
    <w:p w14:paraId="0B88CF43" w14:textId="77777777" w:rsidR="007C7A15" w:rsidRDefault="007C7A15" w:rsidP="007C7A15">
      <w:pPr>
        <w:pStyle w:val="ListParagraph"/>
        <w:numPr>
          <w:ilvl w:val="1"/>
          <w:numId w:val="3"/>
        </w:numPr>
        <w:rPr>
          <w:lang w:bidi="en-US"/>
        </w:rPr>
      </w:pPr>
      <w:r>
        <w:rPr>
          <w:lang w:bidi="en-US"/>
        </w:rPr>
        <w:t>Bản ghi chưa phê duyệt thêm mới =&gt; được phép xóa</w:t>
      </w:r>
    </w:p>
    <w:p w14:paraId="1A83E162" w14:textId="77777777" w:rsidR="007C7A15" w:rsidRPr="007A75B0" w:rsidRDefault="007C7A15" w:rsidP="007C7A15">
      <w:pPr>
        <w:pStyle w:val="ListParagraph"/>
        <w:numPr>
          <w:ilvl w:val="1"/>
          <w:numId w:val="3"/>
        </w:numPr>
        <w:rPr>
          <w:b/>
          <w:lang w:bidi="en-US"/>
        </w:rPr>
      </w:pPr>
      <w:r>
        <w:rPr>
          <w:lang w:bidi="en-US"/>
        </w:rPr>
        <w:t xml:space="preserve">Bản ghi đã duyệt thêm mới =&gt; chỉ được xóa nếu không tồn tại bản ghi trong oxmast có oxmast.status &lt;&gt; ‘R’ &amp; oxmast.productid = product.autoid </w:t>
      </w:r>
      <w:r w:rsidRPr="007A75B0">
        <w:rPr>
          <w:b/>
          <w:lang w:bidi="en-US"/>
        </w:rPr>
        <w:t>(Khi đó nếu oxpost vẫn tồn tại lệnh chào theo mã sản phẩm đang xóa, mà không còn bản ghi khác cùng đại lý + tài sản + mã sản phẩm trong product =&gt; tương đương lệnh chào hết hiệu lực và không lên bảng chào bán)</w:t>
      </w:r>
    </w:p>
    <w:p w14:paraId="506A2E3D" w14:textId="77777777" w:rsidR="007C7A15" w:rsidRDefault="007C7A15" w:rsidP="007C7A15">
      <w:pPr>
        <w:pStyle w:val="ListParagraph"/>
        <w:numPr>
          <w:ilvl w:val="0"/>
          <w:numId w:val="3"/>
        </w:numPr>
        <w:rPr>
          <w:lang w:bidi="en-US"/>
        </w:rPr>
      </w:pPr>
      <w:r>
        <w:rPr>
          <w:lang w:bidi="en-US"/>
        </w:rPr>
        <w:t>Quy tắc sửa</w:t>
      </w:r>
    </w:p>
    <w:p w14:paraId="147CB87F" w14:textId="77777777" w:rsidR="007C7A15" w:rsidRDefault="007C7A15" w:rsidP="007C7A15">
      <w:pPr>
        <w:pStyle w:val="ListParagraph"/>
        <w:numPr>
          <w:ilvl w:val="1"/>
          <w:numId w:val="3"/>
        </w:numPr>
        <w:rPr>
          <w:lang w:bidi="en-US"/>
        </w:rPr>
      </w:pPr>
      <w:r>
        <w:rPr>
          <w:lang w:bidi="en-US"/>
        </w:rPr>
        <w:t>Bản ghi chưa phê duyệt thêm mới được phép sửa tất cả trường thông tin, kể cả mã sản phẩm</w:t>
      </w:r>
    </w:p>
    <w:p w14:paraId="0FBEADEA" w14:textId="77777777" w:rsidR="007C7A15" w:rsidRDefault="007C7A15" w:rsidP="007C7A15">
      <w:pPr>
        <w:pStyle w:val="ListParagraph"/>
        <w:numPr>
          <w:ilvl w:val="1"/>
          <w:numId w:val="3"/>
        </w:numPr>
        <w:rPr>
          <w:lang w:bidi="en-US"/>
        </w:rPr>
      </w:pPr>
      <w:r>
        <w:rPr>
          <w:lang w:bidi="en-US"/>
        </w:rPr>
        <w:t>Bản ghi đã phê duyệt thêm mới</w:t>
      </w:r>
    </w:p>
    <w:p w14:paraId="2122B251" w14:textId="77777777" w:rsidR="007C7A15" w:rsidRDefault="007C7A15" w:rsidP="007C7A15">
      <w:pPr>
        <w:pStyle w:val="ListParagraph"/>
        <w:numPr>
          <w:ilvl w:val="2"/>
          <w:numId w:val="3"/>
        </w:numPr>
        <w:rPr>
          <w:lang w:bidi="en-US"/>
        </w:rPr>
      </w:pPr>
      <w:r>
        <w:rPr>
          <w:lang w:bidi="en-US"/>
        </w:rPr>
        <w:t>Nếu CÓ tồn tại lệnh trong oxmast với oxmast.status &lt;&gt; ‘R’ &amp; oxmast.productid = product.autoid</w:t>
      </w:r>
    </w:p>
    <w:p w14:paraId="4664AF30" w14:textId="0E5343B6" w:rsidR="00AF4E57" w:rsidRDefault="00AF4E57" w:rsidP="00AF4E57">
      <w:pPr>
        <w:pStyle w:val="ListParagraph"/>
        <w:numPr>
          <w:ilvl w:val="3"/>
          <w:numId w:val="3"/>
        </w:numPr>
        <w:rPr>
          <w:lang w:bidi="en-US"/>
        </w:rPr>
      </w:pPr>
      <w:r>
        <w:rPr>
          <w:lang w:bidi="en-US"/>
        </w:rPr>
        <w:t>Được sửa ngày hết hiệu lực</w:t>
      </w:r>
    </w:p>
    <w:p w14:paraId="4B1F8BC4" w14:textId="77777777" w:rsidR="007C7A15" w:rsidRDefault="007C7A15" w:rsidP="00AF4E57">
      <w:pPr>
        <w:pStyle w:val="ListParagraph"/>
        <w:numPr>
          <w:ilvl w:val="4"/>
          <w:numId w:val="3"/>
        </w:numPr>
        <w:rPr>
          <w:lang w:bidi="en-US"/>
        </w:rPr>
      </w:pPr>
      <w:r>
        <w:rPr>
          <w:lang w:bidi="en-US"/>
        </w:rPr>
        <w:t xml:space="preserve">Nếu CÓ tồn tại lệnh trong oxmast với oxmast.status &lt;&gt; ‘R’ &amp; oxmast.productid = product.autoid &amp; oxmast.txdate = ngày hệ thống =&gt; Chỉ được sửa ngày hết hiệu lực. </w:t>
      </w:r>
      <w:r w:rsidRPr="007A75B0">
        <w:rPr>
          <w:b/>
          <w:lang w:bidi="en-US"/>
        </w:rPr>
        <w:t>Ngày hết hiệu lực phải &gt; Ngày hệ thống</w:t>
      </w:r>
      <w:r>
        <w:rPr>
          <w:lang w:bidi="en-US"/>
        </w:rPr>
        <w:t>, &amp; thỏa mãn điều kiện không trùng khoảng ngày</w:t>
      </w:r>
    </w:p>
    <w:p w14:paraId="1441BCD7" w14:textId="77777777" w:rsidR="007C7A15" w:rsidRDefault="007C7A15" w:rsidP="00AF4E57">
      <w:pPr>
        <w:pStyle w:val="ListParagraph"/>
        <w:numPr>
          <w:ilvl w:val="4"/>
          <w:numId w:val="3"/>
        </w:numPr>
        <w:rPr>
          <w:lang w:bidi="en-US"/>
        </w:rPr>
      </w:pPr>
      <w:r>
        <w:rPr>
          <w:lang w:bidi="en-US"/>
        </w:rPr>
        <w:t xml:space="preserve">Nếu KHÔNG tồn tại lệnh trong oxmast với oxmast.status &lt;&gt; ‘R’ &amp; oxmast.productid = product.autoid &amp; oxmast.txdate = ngày hệ thống =&gt; Chỉ được sửa ngày hết hiệu lực. </w:t>
      </w:r>
      <w:r w:rsidRPr="007A75B0">
        <w:rPr>
          <w:b/>
          <w:lang w:bidi="en-US"/>
        </w:rPr>
        <w:t>Ngày hết hiệu lực phải &gt;</w:t>
      </w:r>
      <w:r>
        <w:rPr>
          <w:b/>
          <w:lang w:bidi="en-US"/>
        </w:rPr>
        <w:t>=</w:t>
      </w:r>
      <w:r w:rsidRPr="007A75B0">
        <w:rPr>
          <w:b/>
          <w:lang w:bidi="en-US"/>
        </w:rPr>
        <w:t xml:space="preserve"> Ngày hệ thống</w:t>
      </w:r>
      <w:r>
        <w:rPr>
          <w:lang w:bidi="en-US"/>
        </w:rPr>
        <w:t>, &amp; thỏa mãn điều kiện không trùng khoảng ngày</w:t>
      </w:r>
    </w:p>
    <w:p w14:paraId="2B59449B" w14:textId="423F1AE9" w:rsidR="00AF4E57" w:rsidRPr="00886119" w:rsidRDefault="00AF4E57" w:rsidP="00251E76">
      <w:pPr>
        <w:pStyle w:val="ListParagraph"/>
        <w:numPr>
          <w:ilvl w:val="3"/>
          <w:numId w:val="3"/>
        </w:numPr>
        <w:rPr>
          <w:lang w:bidi="en-US"/>
        </w:rPr>
      </w:pPr>
      <w:r w:rsidRPr="00886119">
        <w:rPr>
          <w:lang w:bidi="en-US"/>
        </w:rPr>
        <w:t xml:space="preserve">Được sửa </w:t>
      </w:r>
      <w:r w:rsidR="00D83150" w:rsidRPr="00886119">
        <w:rPr>
          <w:lang w:bidi="en-US"/>
        </w:rPr>
        <w:t xml:space="preserve">các trường </w:t>
      </w:r>
      <w:r w:rsidRPr="00886119">
        <w:rPr>
          <w:lang w:bidi="en-US"/>
        </w:rPr>
        <w:t>Có được phép bán lại, khối lượng bán lại tối đa của 1 KH, khối lượng bán lại tối thiểu của 1 KH</w:t>
      </w:r>
    </w:p>
    <w:p w14:paraId="38F64764" w14:textId="77777777" w:rsidR="007C7A15" w:rsidRPr="00886119" w:rsidRDefault="007C7A15" w:rsidP="007C7A15">
      <w:pPr>
        <w:pStyle w:val="ListParagraph"/>
        <w:numPr>
          <w:ilvl w:val="2"/>
          <w:numId w:val="3"/>
        </w:numPr>
        <w:rPr>
          <w:lang w:bidi="en-US"/>
        </w:rPr>
      </w:pPr>
      <w:r w:rsidRPr="00886119">
        <w:rPr>
          <w:lang w:bidi="en-US"/>
        </w:rPr>
        <w:t>Nếu KHÔNG tồn tại lệnh trong oxmast với oxmast.status &lt;&gt; ‘R’ &amp; oxmast.productid = product.autoid</w:t>
      </w:r>
    </w:p>
    <w:p w14:paraId="5B1DA583" w14:textId="77777777" w:rsidR="007C7A15" w:rsidRPr="00886119" w:rsidRDefault="007C7A15" w:rsidP="007C7A15">
      <w:pPr>
        <w:pStyle w:val="ListParagraph"/>
        <w:numPr>
          <w:ilvl w:val="3"/>
          <w:numId w:val="3"/>
        </w:numPr>
        <w:rPr>
          <w:lang w:bidi="en-US"/>
        </w:rPr>
      </w:pPr>
      <w:r w:rsidRPr="00886119">
        <w:rPr>
          <w:b/>
          <w:lang w:bidi="en-US"/>
        </w:rPr>
        <w:t xml:space="preserve">Được phép sửa tất cả các trường thông tin trừ mã sản phẩm, </w:t>
      </w:r>
      <w:r w:rsidRPr="00886119">
        <w:rPr>
          <w:lang w:bidi="en-US"/>
        </w:rPr>
        <w:t>đảm bảo thỏa mãn điều kiện không trùng khoảng ngày</w:t>
      </w:r>
    </w:p>
    <w:p w14:paraId="1B6378CB" w14:textId="77777777" w:rsidR="007C7A15" w:rsidRPr="00886119" w:rsidRDefault="007C7A15" w:rsidP="007C7A15">
      <w:pPr>
        <w:rPr>
          <w:lang w:bidi="en-US"/>
        </w:rPr>
      </w:pPr>
    </w:p>
    <w:p w14:paraId="521DD44B" w14:textId="77777777" w:rsidR="007C7A15" w:rsidRPr="00886119" w:rsidRDefault="007C7A15" w:rsidP="007C7A15">
      <w:pPr>
        <w:rPr>
          <w:lang w:bidi="en-US"/>
        </w:rPr>
      </w:pPr>
    </w:p>
    <w:p w14:paraId="5D662533" w14:textId="77777777" w:rsidR="007C7A15" w:rsidRPr="00886119" w:rsidRDefault="007C7A15" w:rsidP="007C7A15">
      <w:pPr>
        <w:rPr>
          <w:lang w:bidi="en-US"/>
        </w:rPr>
      </w:pPr>
      <w:r w:rsidRPr="00886119">
        <w:rPr>
          <w:lang w:bidi="en-US"/>
        </w:rPr>
        <w:t>Nếu có lệnh trong oxpost theo sản phẩm đang chỉnh sửa (Theo shortname) và status = ‘A’ =&gt; đồng bộ lại tab chào bán</w:t>
      </w:r>
    </w:p>
    <w:p w14:paraId="32ADFB35" w14:textId="77777777" w:rsidR="007C7A15" w:rsidRDefault="007C7A15" w:rsidP="007C7A15">
      <w:pPr>
        <w:rPr>
          <w:lang w:bidi="en-US"/>
        </w:rPr>
      </w:pPr>
    </w:p>
    <w:p w14:paraId="0CC9AE4B" w14:textId="77777777" w:rsidR="005D6747" w:rsidRPr="005D6747" w:rsidRDefault="005D6747" w:rsidP="005D6747">
      <w:pPr>
        <w:rPr>
          <w:lang w:bidi="en-US"/>
        </w:rPr>
      </w:pPr>
    </w:p>
    <w:p w14:paraId="77C4CC7D" w14:textId="21ED95AC" w:rsidR="00025986" w:rsidRDefault="00025986" w:rsidP="00025986">
      <w:pPr>
        <w:pStyle w:val="Heading3"/>
      </w:pPr>
      <w:bookmarkStart w:id="367" w:name="_Toc78535465"/>
      <w:r>
        <w:lastRenderedPageBreak/>
        <w:t>Khung lãi suất tái đầu tư</w:t>
      </w:r>
      <w:bookmarkEnd w:id="367"/>
    </w:p>
    <w:p w14:paraId="2434AFA5" w14:textId="77777777" w:rsidR="00640F31" w:rsidRDefault="00640F31" w:rsidP="00640F31">
      <w:pPr>
        <w:pStyle w:val="Heading4"/>
      </w:pPr>
      <w:bookmarkStart w:id="368" w:name="_Toc75156491"/>
      <w:bookmarkStart w:id="369" w:name="_Toc78535466"/>
      <w:r>
        <w:t>Mô tả giao diện</w:t>
      </w:r>
      <w:bookmarkEnd w:id="368"/>
      <w:bookmarkEnd w:id="369"/>
    </w:p>
    <w:p w14:paraId="33620114" w14:textId="6989CA8C" w:rsidR="00640F31" w:rsidRDefault="00640F31" w:rsidP="00640F31">
      <w:pPr>
        <w:pStyle w:val="Heading5"/>
      </w:pPr>
      <w:r>
        <w:t>Grid tìm kiếm</w:t>
      </w:r>
    </w:p>
    <w:p w14:paraId="204DF3AC" w14:textId="1E43F92A" w:rsidR="00640F31" w:rsidRDefault="00640F31" w:rsidP="00640F31">
      <w:pPr>
        <w:pStyle w:val="ListParagraph"/>
        <w:numPr>
          <w:ilvl w:val="0"/>
          <w:numId w:val="3"/>
        </w:numPr>
      </w:pPr>
      <w:r>
        <w:t xml:space="preserve">Hiển thị dữ liệu từ </w:t>
      </w:r>
      <w:r>
        <w:rPr>
          <w:lang w:bidi="en-US"/>
        </w:rPr>
        <w:t xml:space="preserve">reinvest_rate bao gồm </w:t>
      </w:r>
      <w:r>
        <w:t>các thông tin</w:t>
      </w:r>
    </w:p>
    <w:p w14:paraId="16759543" w14:textId="69C1AB67" w:rsidR="00640F31" w:rsidRDefault="00640F31" w:rsidP="00640F31">
      <w:pPr>
        <w:pStyle w:val="ListParagraph"/>
        <w:numPr>
          <w:ilvl w:val="1"/>
          <w:numId w:val="3"/>
        </w:numPr>
      </w:pPr>
      <w:r>
        <w:t>Ngày hiệu lực</w:t>
      </w:r>
    </w:p>
    <w:p w14:paraId="6E0C5264" w14:textId="4674F91B" w:rsidR="00640F31" w:rsidRDefault="00640F31" w:rsidP="00640F31">
      <w:pPr>
        <w:pStyle w:val="ListParagraph"/>
        <w:numPr>
          <w:ilvl w:val="1"/>
          <w:numId w:val="3"/>
        </w:numPr>
      </w:pPr>
      <w:r>
        <w:t>Diễn giải</w:t>
      </w:r>
    </w:p>
    <w:p w14:paraId="45D98FF8" w14:textId="10855CC0" w:rsidR="00640F31" w:rsidRPr="00640F31" w:rsidRDefault="00640F31" w:rsidP="00640F31">
      <w:pPr>
        <w:pStyle w:val="ListParagraph"/>
        <w:numPr>
          <w:ilvl w:val="1"/>
          <w:numId w:val="3"/>
        </w:numPr>
      </w:pPr>
      <w:r>
        <w:t>Trạng thái</w:t>
      </w:r>
    </w:p>
    <w:p w14:paraId="0C01929B" w14:textId="77777777" w:rsidR="00640F31" w:rsidRPr="00640F31" w:rsidRDefault="00640F31" w:rsidP="00640F31">
      <w:pPr>
        <w:rPr>
          <w:lang w:bidi="en-US"/>
        </w:rPr>
      </w:pPr>
    </w:p>
    <w:p w14:paraId="14432403" w14:textId="77777777" w:rsidR="00640F31" w:rsidRDefault="00640F31" w:rsidP="00640F31">
      <w:pPr>
        <w:pStyle w:val="Heading5"/>
      </w:pPr>
      <w:bookmarkStart w:id="370" w:name="_Toc75156492"/>
      <w:r>
        <w:t>Tab “Thông tin chung”</w:t>
      </w:r>
      <w:bookmarkEnd w:id="370"/>
    </w:p>
    <w:tbl>
      <w:tblPr>
        <w:tblStyle w:val="TableGrid"/>
        <w:tblW w:w="0" w:type="auto"/>
        <w:tblLook w:val="04A0" w:firstRow="1" w:lastRow="0" w:firstColumn="1" w:lastColumn="0" w:noHBand="0" w:noVBand="1"/>
      </w:tblPr>
      <w:tblGrid>
        <w:gridCol w:w="3292"/>
        <w:gridCol w:w="1856"/>
        <w:gridCol w:w="4590"/>
      </w:tblGrid>
      <w:tr w:rsidR="00640F31" w:rsidRPr="00E35456" w14:paraId="37824F54" w14:textId="77777777" w:rsidTr="000F6EB1">
        <w:tc>
          <w:tcPr>
            <w:tcW w:w="3292" w:type="dxa"/>
          </w:tcPr>
          <w:p w14:paraId="6EC93D1C" w14:textId="77777777" w:rsidR="00640F31" w:rsidRPr="00E35456" w:rsidRDefault="00640F31" w:rsidP="000F6EB1">
            <w:pPr>
              <w:jc w:val="center"/>
            </w:pPr>
            <w:r w:rsidRPr="00E35456">
              <w:rPr>
                <w:b/>
              </w:rPr>
              <w:t>Tên trường</w:t>
            </w:r>
          </w:p>
        </w:tc>
        <w:tc>
          <w:tcPr>
            <w:tcW w:w="1856" w:type="dxa"/>
          </w:tcPr>
          <w:p w14:paraId="393A59F4" w14:textId="77777777" w:rsidR="00640F31" w:rsidRPr="00E35456" w:rsidRDefault="00640F31" w:rsidP="000F6EB1">
            <w:pPr>
              <w:jc w:val="center"/>
            </w:pPr>
            <w:r w:rsidRPr="00E35456">
              <w:rPr>
                <w:b/>
              </w:rPr>
              <w:t>Bắt buộc</w:t>
            </w:r>
          </w:p>
        </w:tc>
        <w:tc>
          <w:tcPr>
            <w:tcW w:w="4590" w:type="dxa"/>
          </w:tcPr>
          <w:p w14:paraId="0E99A602" w14:textId="77777777" w:rsidR="00640F31" w:rsidRPr="00E35456" w:rsidRDefault="00640F31" w:rsidP="000F6EB1">
            <w:pPr>
              <w:jc w:val="center"/>
            </w:pPr>
            <w:r w:rsidRPr="00E35456">
              <w:rPr>
                <w:b/>
              </w:rPr>
              <w:t>Mô tả</w:t>
            </w:r>
          </w:p>
        </w:tc>
      </w:tr>
      <w:tr w:rsidR="00640F31" w:rsidRPr="00E35456" w14:paraId="0319B1C4" w14:textId="77777777" w:rsidTr="000F6EB1">
        <w:tc>
          <w:tcPr>
            <w:tcW w:w="3292" w:type="dxa"/>
          </w:tcPr>
          <w:p w14:paraId="1D2A10A0" w14:textId="77777777" w:rsidR="00640F31" w:rsidRPr="00E35456" w:rsidRDefault="00640F31" w:rsidP="000F6EB1">
            <w:r w:rsidRPr="00E35456">
              <w:t>Ngày hiệu lực</w:t>
            </w:r>
          </w:p>
        </w:tc>
        <w:tc>
          <w:tcPr>
            <w:tcW w:w="1856" w:type="dxa"/>
          </w:tcPr>
          <w:p w14:paraId="71CC8C0F" w14:textId="77777777" w:rsidR="00640F31" w:rsidRPr="00E35456" w:rsidRDefault="00640F31" w:rsidP="000F6EB1">
            <w:r w:rsidRPr="00E35456">
              <w:t>Có</w:t>
            </w:r>
          </w:p>
        </w:tc>
        <w:tc>
          <w:tcPr>
            <w:tcW w:w="4590" w:type="dxa"/>
          </w:tcPr>
          <w:p w14:paraId="4F2615A8" w14:textId="77777777" w:rsidR="00640F31" w:rsidRPr="00E35456" w:rsidRDefault="00640F31" w:rsidP="000F6EB1"/>
        </w:tc>
      </w:tr>
      <w:tr w:rsidR="00640F31" w:rsidRPr="00E35456" w14:paraId="3C923DC9" w14:textId="77777777" w:rsidTr="000F6EB1">
        <w:tc>
          <w:tcPr>
            <w:tcW w:w="3292" w:type="dxa"/>
          </w:tcPr>
          <w:p w14:paraId="0BC5569E" w14:textId="77777777" w:rsidR="00640F31" w:rsidRPr="00E35456" w:rsidRDefault="00640F31" w:rsidP="000F6EB1">
            <w:r w:rsidRPr="00E35456">
              <w:t>Diễn giải</w:t>
            </w:r>
          </w:p>
        </w:tc>
        <w:tc>
          <w:tcPr>
            <w:tcW w:w="1856" w:type="dxa"/>
          </w:tcPr>
          <w:p w14:paraId="2C989789" w14:textId="77777777" w:rsidR="00640F31" w:rsidRPr="00E35456" w:rsidRDefault="00640F31" w:rsidP="000F6EB1">
            <w:r w:rsidRPr="00E35456">
              <w:t>Không</w:t>
            </w:r>
          </w:p>
        </w:tc>
        <w:tc>
          <w:tcPr>
            <w:tcW w:w="4590" w:type="dxa"/>
          </w:tcPr>
          <w:p w14:paraId="74FA2CB6" w14:textId="77777777" w:rsidR="00640F31" w:rsidRPr="00E35456" w:rsidRDefault="00640F31" w:rsidP="000F6EB1"/>
        </w:tc>
      </w:tr>
    </w:tbl>
    <w:p w14:paraId="51592D66" w14:textId="77777777" w:rsidR="00640F31" w:rsidRPr="00E35456" w:rsidRDefault="00640F31" w:rsidP="00640F31">
      <w:pPr>
        <w:rPr>
          <w:b/>
          <w:lang w:bidi="en-US"/>
        </w:rPr>
      </w:pPr>
    </w:p>
    <w:p w14:paraId="652F72AD" w14:textId="77777777" w:rsidR="00640F31" w:rsidRDefault="00640F31" w:rsidP="00640F31">
      <w:pPr>
        <w:rPr>
          <w:lang w:bidi="en-US"/>
        </w:rPr>
      </w:pPr>
    </w:p>
    <w:p w14:paraId="684F41C5" w14:textId="77777777" w:rsidR="00640F31" w:rsidRPr="00E35456" w:rsidRDefault="00640F31" w:rsidP="00640F31">
      <w:pPr>
        <w:pStyle w:val="Heading5"/>
      </w:pPr>
      <w:bookmarkStart w:id="371" w:name="_Toc75156493"/>
      <w:r w:rsidRPr="00E35456">
        <w:t>Tab “</w:t>
      </w:r>
      <w:r>
        <w:t>Khung Lãi suất</w:t>
      </w:r>
      <w:r w:rsidRPr="00E35456">
        <w:t>”</w:t>
      </w:r>
      <w:bookmarkEnd w:id="371"/>
    </w:p>
    <w:p w14:paraId="439B0420" w14:textId="77777777" w:rsidR="00640F31" w:rsidRPr="00E35456" w:rsidRDefault="00640F31" w:rsidP="00640F31">
      <w:pPr>
        <w:rPr>
          <w:lang w:bidi="en-US"/>
        </w:rPr>
      </w:pPr>
      <w:r w:rsidRPr="00E35456">
        <w:rPr>
          <w:lang w:bidi="en-US"/>
        </w:rPr>
        <w:t>Giao diện dạng Grid</w:t>
      </w:r>
      <w:r>
        <w:rPr>
          <w:lang w:bidi="en-US"/>
        </w:rPr>
        <w:t xml:space="preserve"> cho phép thêm sửa xóa, bao gồm các thông tin</w:t>
      </w:r>
    </w:p>
    <w:p w14:paraId="2CFA0622" w14:textId="77777777" w:rsidR="00640F31" w:rsidRDefault="00640F31" w:rsidP="00640F31">
      <w:pPr>
        <w:rPr>
          <w:lang w:bidi="en-US"/>
        </w:rPr>
      </w:pPr>
    </w:p>
    <w:p w14:paraId="0ECA1D46" w14:textId="77777777" w:rsidR="00640F31" w:rsidRDefault="00640F31" w:rsidP="00640F31">
      <w:pPr>
        <w:pStyle w:val="ListParagraph"/>
        <w:numPr>
          <w:ilvl w:val="0"/>
          <w:numId w:val="3"/>
        </w:numPr>
        <w:rPr>
          <w:lang w:bidi="en-US"/>
        </w:rPr>
      </w:pPr>
      <w:r>
        <w:rPr>
          <w:lang w:bidi="en-US"/>
        </w:rPr>
        <w:t>Loại kỳ hạn</w:t>
      </w:r>
    </w:p>
    <w:p w14:paraId="7AD1AE83" w14:textId="77777777" w:rsidR="00640F31" w:rsidRDefault="00640F31" w:rsidP="00640F31">
      <w:pPr>
        <w:pStyle w:val="ListParagraph"/>
        <w:numPr>
          <w:ilvl w:val="0"/>
          <w:numId w:val="3"/>
        </w:numPr>
        <w:rPr>
          <w:lang w:bidi="en-US"/>
        </w:rPr>
      </w:pPr>
      <w:r>
        <w:rPr>
          <w:lang w:bidi="en-US"/>
        </w:rPr>
        <w:t>Từ</w:t>
      </w:r>
    </w:p>
    <w:p w14:paraId="5920DE9C" w14:textId="77777777" w:rsidR="00640F31" w:rsidRDefault="00640F31" w:rsidP="00640F31">
      <w:pPr>
        <w:pStyle w:val="ListParagraph"/>
        <w:numPr>
          <w:ilvl w:val="0"/>
          <w:numId w:val="3"/>
        </w:numPr>
        <w:rPr>
          <w:lang w:bidi="en-US"/>
        </w:rPr>
      </w:pPr>
      <w:r>
        <w:rPr>
          <w:lang w:bidi="en-US"/>
        </w:rPr>
        <w:t>Đến</w:t>
      </w:r>
    </w:p>
    <w:p w14:paraId="5D08ECCC" w14:textId="77777777" w:rsidR="00640F31" w:rsidRDefault="00640F31" w:rsidP="00640F31">
      <w:pPr>
        <w:pStyle w:val="ListParagraph"/>
        <w:numPr>
          <w:ilvl w:val="0"/>
          <w:numId w:val="3"/>
        </w:numPr>
        <w:rPr>
          <w:lang w:bidi="en-US"/>
        </w:rPr>
      </w:pPr>
      <w:r>
        <w:rPr>
          <w:lang w:bidi="en-US"/>
        </w:rPr>
        <w:t>Lãi suất (%/năm)</w:t>
      </w:r>
    </w:p>
    <w:p w14:paraId="3A713E0E" w14:textId="77777777" w:rsidR="00640F31" w:rsidRDefault="00640F31" w:rsidP="00640F31">
      <w:pPr>
        <w:rPr>
          <w:lang w:bidi="en-US"/>
        </w:rPr>
      </w:pPr>
    </w:p>
    <w:p w14:paraId="256660CD" w14:textId="77777777" w:rsidR="00640F31" w:rsidRDefault="00640F31" w:rsidP="00640F31">
      <w:pPr>
        <w:pStyle w:val="ListParagraph"/>
        <w:numPr>
          <w:ilvl w:val="0"/>
          <w:numId w:val="4"/>
        </w:numPr>
        <w:rPr>
          <w:lang w:bidi="en-US"/>
        </w:rPr>
      </w:pPr>
      <w:r>
        <w:rPr>
          <w:lang w:bidi="en-US"/>
        </w:rPr>
        <w:t>Click thêm mới/sửa hiển thị ra popup gồm các trường thông tin</w:t>
      </w:r>
    </w:p>
    <w:p w14:paraId="639C5769" w14:textId="77777777" w:rsidR="00640F31" w:rsidRDefault="00640F31" w:rsidP="00640F31">
      <w:pPr>
        <w:rPr>
          <w:lang w:bidi="en-US"/>
        </w:rPr>
      </w:pPr>
    </w:p>
    <w:tbl>
      <w:tblPr>
        <w:tblStyle w:val="TableGrid"/>
        <w:tblW w:w="0" w:type="auto"/>
        <w:tblLook w:val="04A0" w:firstRow="1" w:lastRow="0" w:firstColumn="1" w:lastColumn="0" w:noHBand="0" w:noVBand="1"/>
      </w:tblPr>
      <w:tblGrid>
        <w:gridCol w:w="3292"/>
        <w:gridCol w:w="1856"/>
        <w:gridCol w:w="4590"/>
      </w:tblGrid>
      <w:tr w:rsidR="00640F31" w:rsidRPr="00E35456" w14:paraId="0B838C49" w14:textId="77777777" w:rsidTr="000F6EB1">
        <w:tc>
          <w:tcPr>
            <w:tcW w:w="3292" w:type="dxa"/>
          </w:tcPr>
          <w:p w14:paraId="7FD24729" w14:textId="77777777" w:rsidR="00640F31" w:rsidRPr="00E35456" w:rsidRDefault="00640F31" w:rsidP="000F6EB1">
            <w:pPr>
              <w:jc w:val="center"/>
            </w:pPr>
            <w:r w:rsidRPr="00E35456">
              <w:rPr>
                <w:b/>
              </w:rPr>
              <w:t>Tên trường</w:t>
            </w:r>
          </w:p>
        </w:tc>
        <w:tc>
          <w:tcPr>
            <w:tcW w:w="1856" w:type="dxa"/>
          </w:tcPr>
          <w:p w14:paraId="4100DEF0" w14:textId="77777777" w:rsidR="00640F31" w:rsidRPr="00E35456" w:rsidRDefault="00640F31" w:rsidP="000F6EB1">
            <w:pPr>
              <w:jc w:val="center"/>
            </w:pPr>
            <w:r w:rsidRPr="00E35456">
              <w:rPr>
                <w:b/>
              </w:rPr>
              <w:t>Bắt buộc</w:t>
            </w:r>
          </w:p>
        </w:tc>
        <w:tc>
          <w:tcPr>
            <w:tcW w:w="4590" w:type="dxa"/>
          </w:tcPr>
          <w:p w14:paraId="59757E85" w14:textId="77777777" w:rsidR="00640F31" w:rsidRPr="00E35456" w:rsidRDefault="00640F31" w:rsidP="000F6EB1">
            <w:pPr>
              <w:jc w:val="center"/>
            </w:pPr>
            <w:r w:rsidRPr="00E35456">
              <w:rPr>
                <w:b/>
              </w:rPr>
              <w:t>Mô tả</w:t>
            </w:r>
          </w:p>
        </w:tc>
      </w:tr>
      <w:tr w:rsidR="00640F31" w:rsidRPr="00E35456" w14:paraId="0E8E7AA3" w14:textId="77777777" w:rsidTr="000F6EB1">
        <w:tc>
          <w:tcPr>
            <w:tcW w:w="3292" w:type="dxa"/>
          </w:tcPr>
          <w:p w14:paraId="50A9896F" w14:textId="77777777" w:rsidR="00640F31" w:rsidRPr="00E35456" w:rsidRDefault="00640F31" w:rsidP="000F6EB1">
            <w:r w:rsidRPr="00E35456">
              <w:t>Loại kỳ hạn</w:t>
            </w:r>
          </w:p>
        </w:tc>
        <w:tc>
          <w:tcPr>
            <w:tcW w:w="1856" w:type="dxa"/>
          </w:tcPr>
          <w:p w14:paraId="130A5B04" w14:textId="77777777" w:rsidR="00640F31" w:rsidRPr="00E35456" w:rsidRDefault="00640F31" w:rsidP="000F6EB1">
            <w:r w:rsidRPr="00E35456">
              <w:t>Có</w:t>
            </w:r>
          </w:p>
        </w:tc>
        <w:tc>
          <w:tcPr>
            <w:tcW w:w="4590" w:type="dxa"/>
          </w:tcPr>
          <w:p w14:paraId="0F526D51" w14:textId="77777777" w:rsidR="00640F31" w:rsidRPr="00E35456" w:rsidRDefault="00640F31" w:rsidP="000F6EB1">
            <w:r w:rsidRPr="00E35456">
              <w:t>Khai báo 1 tham số trong allcode, bao gồm các giá trị:</w:t>
            </w:r>
          </w:p>
          <w:p w14:paraId="68386D21" w14:textId="77777777" w:rsidR="00640F31" w:rsidRPr="00E35456" w:rsidRDefault="00640F31" w:rsidP="000F6EB1">
            <w:pPr>
              <w:pStyle w:val="ListParagraph"/>
              <w:numPr>
                <w:ilvl w:val="0"/>
                <w:numId w:val="3"/>
              </w:numPr>
            </w:pPr>
            <w:r w:rsidRPr="00E35456">
              <w:t>D: Ngày</w:t>
            </w:r>
          </w:p>
          <w:p w14:paraId="57BF6760" w14:textId="77777777" w:rsidR="00640F31" w:rsidRPr="00E35456" w:rsidRDefault="00640F31" w:rsidP="000F6EB1">
            <w:pPr>
              <w:pStyle w:val="ListParagraph"/>
              <w:numPr>
                <w:ilvl w:val="0"/>
                <w:numId w:val="3"/>
              </w:numPr>
            </w:pPr>
            <w:r w:rsidRPr="00E35456">
              <w:t>W: Tuần</w:t>
            </w:r>
          </w:p>
          <w:p w14:paraId="64EDA64A" w14:textId="77777777" w:rsidR="00640F31" w:rsidRPr="00E35456" w:rsidRDefault="00640F31" w:rsidP="000F6EB1">
            <w:pPr>
              <w:pStyle w:val="ListParagraph"/>
              <w:numPr>
                <w:ilvl w:val="0"/>
                <w:numId w:val="3"/>
              </w:numPr>
            </w:pPr>
            <w:r w:rsidRPr="00E35456">
              <w:t>M: Tháng</w:t>
            </w:r>
          </w:p>
          <w:p w14:paraId="0C114B9D" w14:textId="77777777" w:rsidR="00640F31" w:rsidRPr="00E35456" w:rsidRDefault="00640F31" w:rsidP="000F6EB1">
            <w:pPr>
              <w:pStyle w:val="ListParagraph"/>
              <w:numPr>
                <w:ilvl w:val="0"/>
                <w:numId w:val="4"/>
              </w:numPr>
            </w:pPr>
            <w:r w:rsidRPr="00E35456">
              <w:t>Lấy danh sách từ allcode này. Không được để giá trị NULL</w:t>
            </w:r>
          </w:p>
        </w:tc>
      </w:tr>
      <w:tr w:rsidR="00640F31" w:rsidRPr="00E35456" w14:paraId="108692E2" w14:textId="77777777" w:rsidTr="000F6EB1">
        <w:tc>
          <w:tcPr>
            <w:tcW w:w="3292" w:type="dxa"/>
          </w:tcPr>
          <w:p w14:paraId="0B038653" w14:textId="77777777" w:rsidR="00640F31" w:rsidRPr="00E35456" w:rsidRDefault="00640F31" w:rsidP="000F6EB1">
            <w:r w:rsidRPr="00E35456">
              <w:t>Từ</w:t>
            </w:r>
          </w:p>
        </w:tc>
        <w:tc>
          <w:tcPr>
            <w:tcW w:w="1856" w:type="dxa"/>
          </w:tcPr>
          <w:p w14:paraId="2144E017" w14:textId="77777777" w:rsidR="00640F31" w:rsidRPr="00E35456" w:rsidRDefault="00640F31" w:rsidP="000F6EB1">
            <w:r w:rsidRPr="00E35456">
              <w:t>Có</w:t>
            </w:r>
          </w:p>
        </w:tc>
        <w:tc>
          <w:tcPr>
            <w:tcW w:w="4590" w:type="dxa"/>
          </w:tcPr>
          <w:p w14:paraId="6A55A633" w14:textId="77777777" w:rsidR="00640F31" w:rsidRDefault="00640F31" w:rsidP="000F6EB1">
            <w:r>
              <w:t>Nhập số nguyên &gt;= 0.</w:t>
            </w:r>
          </w:p>
          <w:p w14:paraId="72D5D62E" w14:textId="77777777" w:rsidR="00640F31" w:rsidRPr="00640F31" w:rsidRDefault="00640F31" w:rsidP="000F6EB1">
            <w:pPr>
              <w:rPr>
                <w:b/>
              </w:rPr>
            </w:pPr>
            <w:r w:rsidRPr="00640F31">
              <w:rPr>
                <w:b/>
              </w:rPr>
              <w:t>Yêu cầu: Từ của kỳ này phải &gt;= Đến của kỳ trước (Nếu loại kỳ hạn này = tháng, kỳ trước = ngày/tuần, hoặc ngược lại =&gt; số ngày của 1 tháng quy = 31 ngày để so sánh)</w:t>
            </w:r>
          </w:p>
        </w:tc>
      </w:tr>
      <w:tr w:rsidR="00640F31" w:rsidRPr="00E35456" w14:paraId="04E3BCFA" w14:textId="77777777" w:rsidTr="000F6EB1">
        <w:tc>
          <w:tcPr>
            <w:tcW w:w="3292" w:type="dxa"/>
          </w:tcPr>
          <w:p w14:paraId="15BD986F" w14:textId="77777777" w:rsidR="00640F31" w:rsidRPr="00E35456" w:rsidRDefault="00640F31" w:rsidP="000F6EB1">
            <w:r w:rsidRPr="00E35456">
              <w:t>Đến</w:t>
            </w:r>
          </w:p>
        </w:tc>
        <w:tc>
          <w:tcPr>
            <w:tcW w:w="1856" w:type="dxa"/>
          </w:tcPr>
          <w:p w14:paraId="258D93DF" w14:textId="77777777" w:rsidR="00640F31" w:rsidRPr="00E35456" w:rsidRDefault="00640F31" w:rsidP="000F6EB1">
            <w:r w:rsidRPr="00E35456">
              <w:t>Có</w:t>
            </w:r>
          </w:p>
        </w:tc>
        <w:tc>
          <w:tcPr>
            <w:tcW w:w="4590" w:type="dxa"/>
          </w:tcPr>
          <w:p w14:paraId="436E98AB" w14:textId="77777777" w:rsidR="00640F31" w:rsidRPr="00E35456" w:rsidRDefault="00640F31" w:rsidP="000F6EB1">
            <w:r w:rsidRPr="00E35456">
              <w:t>Nhập số nguyên dương. Phải &gt;= Từ</w:t>
            </w:r>
          </w:p>
        </w:tc>
      </w:tr>
      <w:tr w:rsidR="00640F31" w:rsidRPr="00E35456" w14:paraId="52EE3DC6" w14:textId="77777777" w:rsidTr="000F6EB1">
        <w:tc>
          <w:tcPr>
            <w:tcW w:w="3292" w:type="dxa"/>
          </w:tcPr>
          <w:p w14:paraId="2FD58908" w14:textId="77777777" w:rsidR="00640F31" w:rsidRPr="00E35456" w:rsidRDefault="00640F31" w:rsidP="000F6EB1">
            <w:r w:rsidRPr="00E35456">
              <w:t>Lãi suất (%/năm)</w:t>
            </w:r>
          </w:p>
        </w:tc>
        <w:tc>
          <w:tcPr>
            <w:tcW w:w="1856" w:type="dxa"/>
          </w:tcPr>
          <w:p w14:paraId="2DF6B2F4" w14:textId="77777777" w:rsidR="00640F31" w:rsidRPr="00E35456" w:rsidRDefault="00640F31" w:rsidP="000F6EB1">
            <w:r>
              <w:t>Có</w:t>
            </w:r>
          </w:p>
        </w:tc>
        <w:tc>
          <w:tcPr>
            <w:tcW w:w="4590" w:type="dxa"/>
          </w:tcPr>
          <w:p w14:paraId="6C3BF336" w14:textId="77777777" w:rsidR="00640F31" w:rsidRPr="00E35456" w:rsidRDefault="00640F31" w:rsidP="000F6EB1">
            <w:r>
              <w:t>Nhập &gt;= 0</w:t>
            </w:r>
          </w:p>
        </w:tc>
      </w:tr>
    </w:tbl>
    <w:p w14:paraId="18C4C925" w14:textId="77777777" w:rsidR="00640F31" w:rsidRDefault="00640F31" w:rsidP="00640F31">
      <w:pPr>
        <w:rPr>
          <w:lang w:bidi="en-US"/>
        </w:rPr>
      </w:pPr>
    </w:p>
    <w:p w14:paraId="50655FB7" w14:textId="77777777" w:rsidR="00640F31" w:rsidRDefault="00640F31" w:rsidP="00640F31">
      <w:pPr>
        <w:rPr>
          <w:lang w:bidi="en-US"/>
        </w:rPr>
      </w:pPr>
    </w:p>
    <w:p w14:paraId="4BDBD4D2" w14:textId="77777777" w:rsidR="00640F31" w:rsidRDefault="00640F31" w:rsidP="00640F31">
      <w:pPr>
        <w:pStyle w:val="Heading4"/>
      </w:pPr>
      <w:bookmarkStart w:id="372" w:name="_Toc75156494"/>
      <w:bookmarkStart w:id="373" w:name="_Toc78535467"/>
      <w:r>
        <w:t>Quy tắc xử lý</w:t>
      </w:r>
      <w:bookmarkEnd w:id="372"/>
      <w:bookmarkEnd w:id="373"/>
    </w:p>
    <w:p w14:paraId="4B80626A" w14:textId="77777777" w:rsidR="00640F31" w:rsidRDefault="00640F31" w:rsidP="00640F31">
      <w:pPr>
        <w:pStyle w:val="ListParagraph"/>
        <w:numPr>
          <w:ilvl w:val="0"/>
          <w:numId w:val="3"/>
        </w:numPr>
        <w:rPr>
          <w:lang w:bidi="en-US"/>
        </w:rPr>
      </w:pPr>
      <w:r>
        <w:rPr>
          <w:lang w:bidi="en-US"/>
        </w:rPr>
        <w:t>Tab “Thông tin chung” =&gt; dữ liệu lưu trong reinvest_rate dạng form maintain</w:t>
      </w:r>
    </w:p>
    <w:p w14:paraId="174C6C74" w14:textId="77777777" w:rsidR="00640F31" w:rsidRDefault="00640F31" w:rsidP="00640F31">
      <w:pPr>
        <w:pStyle w:val="ListParagraph"/>
        <w:numPr>
          <w:ilvl w:val="0"/>
          <w:numId w:val="3"/>
        </w:numPr>
        <w:rPr>
          <w:lang w:bidi="en-US"/>
        </w:rPr>
      </w:pPr>
      <w:r>
        <w:rPr>
          <w:lang w:bidi="en-US"/>
        </w:rPr>
        <w:t>Tab “</w:t>
      </w:r>
      <w:r>
        <w:t>Khung lãi suất</w:t>
      </w:r>
      <w:r>
        <w:rPr>
          <w:lang w:bidi="en-US"/>
        </w:rPr>
        <w:t>” =&gt; dữ liệu lưu trong reinvest_rate_dtl (link qua autoid của reinvest_rate)</w:t>
      </w:r>
    </w:p>
    <w:p w14:paraId="69E95FDA" w14:textId="77777777" w:rsidR="00640F31" w:rsidRDefault="00640F31" w:rsidP="00640F31">
      <w:pPr>
        <w:pStyle w:val="ListParagraph"/>
        <w:numPr>
          <w:ilvl w:val="0"/>
          <w:numId w:val="3"/>
        </w:numPr>
        <w:rPr>
          <w:lang w:bidi="en-US"/>
        </w:rPr>
      </w:pPr>
      <w:r>
        <w:rPr>
          <w:lang w:bidi="en-US"/>
        </w:rPr>
        <w:t>Không được thêm mới/sửa trùng ngày hiệu lực</w:t>
      </w:r>
    </w:p>
    <w:p w14:paraId="390F1380" w14:textId="77777777" w:rsidR="00640F31" w:rsidRDefault="00640F31" w:rsidP="00640F31">
      <w:pPr>
        <w:pStyle w:val="ListParagraph"/>
        <w:numPr>
          <w:ilvl w:val="0"/>
          <w:numId w:val="3"/>
        </w:numPr>
        <w:rPr>
          <w:lang w:bidi="en-US"/>
        </w:rPr>
      </w:pPr>
      <w:r>
        <w:rPr>
          <w:lang w:bidi="en-US"/>
        </w:rPr>
        <w:t>Được phép sửa, xóa với tất cả các bản ghi ở tất cả các trạng thái. Cho phép sửa tất cả các trường.</w:t>
      </w:r>
    </w:p>
    <w:p w14:paraId="5F3DE132" w14:textId="61417ECF" w:rsidR="00526AFA" w:rsidRDefault="00782D32" w:rsidP="00782D32">
      <w:pPr>
        <w:pStyle w:val="Heading2"/>
        <w:ind w:left="270"/>
      </w:pPr>
      <w:bookmarkStart w:id="374" w:name="_Toc78535471"/>
      <w:r>
        <w:lastRenderedPageBreak/>
        <w:t>Tổ chức quản lý hoa hồng</w:t>
      </w:r>
      <w:bookmarkEnd w:id="374"/>
    </w:p>
    <w:p w14:paraId="5A3AF270" w14:textId="2A99E887" w:rsidR="00782D32" w:rsidRDefault="00782D32" w:rsidP="00782D32">
      <w:pPr>
        <w:pStyle w:val="Heading3"/>
      </w:pPr>
      <w:bookmarkStart w:id="375" w:name="_Toc78535472"/>
      <w:r>
        <w:t>Chính sách hoa hồng</w:t>
      </w:r>
      <w:bookmarkEnd w:id="375"/>
    </w:p>
    <w:p w14:paraId="5BD9A94A" w14:textId="77777777" w:rsidR="008B3CD7" w:rsidRDefault="008B3CD7" w:rsidP="008B3CD7">
      <w:pPr>
        <w:pStyle w:val="Heading4"/>
      </w:pPr>
      <w:bookmarkStart w:id="376" w:name="_Toc75156527"/>
      <w:bookmarkStart w:id="377" w:name="_Toc78535473"/>
      <w:r>
        <w:t>Mô tả giao diện</w:t>
      </w:r>
      <w:bookmarkEnd w:id="376"/>
      <w:bookmarkEnd w:id="377"/>
    </w:p>
    <w:p w14:paraId="4840683B" w14:textId="754DC118" w:rsidR="008B3CD7" w:rsidRDefault="008B3CD7" w:rsidP="008B3CD7">
      <w:pPr>
        <w:pStyle w:val="Heading5"/>
      </w:pPr>
      <w:bookmarkStart w:id="378" w:name="_Toc75156528"/>
      <w:r>
        <w:t>Popup thêm/sửa/view</w:t>
      </w:r>
      <w:bookmarkEnd w:id="378"/>
    </w:p>
    <w:p w14:paraId="42F5BB51" w14:textId="77777777" w:rsidR="008B3CD7" w:rsidRPr="008B3CD7" w:rsidRDefault="008B3CD7" w:rsidP="008B3CD7"/>
    <w:tbl>
      <w:tblPr>
        <w:tblStyle w:val="TableGrid"/>
        <w:tblW w:w="0" w:type="auto"/>
        <w:tblLook w:val="04A0" w:firstRow="1" w:lastRow="0" w:firstColumn="1" w:lastColumn="0" w:noHBand="0" w:noVBand="1"/>
      </w:tblPr>
      <w:tblGrid>
        <w:gridCol w:w="3292"/>
        <w:gridCol w:w="1856"/>
        <w:gridCol w:w="4590"/>
      </w:tblGrid>
      <w:tr w:rsidR="008B3CD7" w14:paraId="502785E0" w14:textId="77777777" w:rsidTr="00F21938">
        <w:tc>
          <w:tcPr>
            <w:tcW w:w="3292" w:type="dxa"/>
          </w:tcPr>
          <w:p w14:paraId="69EB6BEF" w14:textId="77777777" w:rsidR="008B3CD7" w:rsidRDefault="008B3CD7" w:rsidP="00F21938">
            <w:pPr>
              <w:jc w:val="center"/>
            </w:pPr>
            <w:r w:rsidRPr="0098225A">
              <w:rPr>
                <w:b/>
              </w:rPr>
              <w:t>Tên trường</w:t>
            </w:r>
          </w:p>
        </w:tc>
        <w:tc>
          <w:tcPr>
            <w:tcW w:w="1856" w:type="dxa"/>
          </w:tcPr>
          <w:p w14:paraId="07989B20" w14:textId="77777777" w:rsidR="008B3CD7" w:rsidRDefault="008B3CD7" w:rsidP="00F21938">
            <w:pPr>
              <w:jc w:val="center"/>
            </w:pPr>
            <w:r w:rsidRPr="0098225A">
              <w:rPr>
                <w:b/>
              </w:rPr>
              <w:t>Bắt buộc</w:t>
            </w:r>
          </w:p>
        </w:tc>
        <w:tc>
          <w:tcPr>
            <w:tcW w:w="4590" w:type="dxa"/>
          </w:tcPr>
          <w:p w14:paraId="0483D24D" w14:textId="77777777" w:rsidR="008B3CD7" w:rsidRDefault="008B3CD7" w:rsidP="00F21938">
            <w:pPr>
              <w:jc w:val="center"/>
            </w:pPr>
            <w:r w:rsidRPr="0098225A">
              <w:rPr>
                <w:b/>
              </w:rPr>
              <w:t>Mô tả</w:t>
            </w:r>
          </w:p>
        </w:tc>
      </w:tr>
      <w:tr w:rsidR="008B3CD7" w14:paraId="5CC77DD6" w14:textId="77777777" w:rsidTr="00F21938">
        <w:tc>
          <w:tcPr>
            <w:tcW w:w="3292" w:type="dxa"/>
          </w:tcPr>
          <w:p w14:paraId="1747BB2B" w14:textId="77777777" w:rsidR="008B3CD7" w:rsidRDefault="008B3CD7" w:rsidP="00F21938">
            <w:r>
              <w:t>Mã loại hình</w:t>
            </w:r>
          </w:p>
        </w:tc>
        <w:tc>
          <w:tcPr>
            <w:tcW w:w="1856" w:type="dxa"/>
          </w:tcPr>
          <w:p w14:paraId="35E41D77" w14:textId="77777777" w:rsidR="008B3CD7" w:rsidRDefault="008B3CD7" w:rsidP="00F21938">
            <w:r>
              <w:t>Có</w:t>
            </w:r>
          </w:p>
        </w:tc>
        <w:tc>
          <w:tcPr>
            <w:tcW w:w="4590" w:type="dxa"/>
          </w:tcPr>
          <w:p w14:paraId="0B4B2497" w14:textId="77777777" w:rsidR="008B3CD7" w:rsidRDefault="008B3CD7" w:rsidP="00F21938">
            <w:r>
              <w:t>Nhập ký tự chữ, số, “.”, “_”</w:t>
            </w:r>
          </w:p>
        </w:tc>
      </w:tr>
      <w:tr w:rsidR="008B3CD7" w14:paraId="358C21FF" w14:textId="77777777" w:rsidTr="00F21938">
        <w:tc>
          <w:tcPr>
            <w:tcW w:w="3292" w:type="dxa"/>
          </w:tcPr>
          <w:p w14:paraId="6C33516F" w14:textId="77777777" w:rsidR="008B3CD7" w:rsidRDefault="008B3CD7" w:rsidP="00F21938">
            <w:r>
              <w:t>Tên loại hình</w:t>
            </w:r>
          </w:p>
        </w:tc>
        <w:tc>
          <w:tcPr>
            <w:tcW w:w="1856" w:type="dxa"/>
          </w:tcPr>
          <w:p w14:paraId="07C7EF3C" w14:textId="77777777" w:rsidR="008B3CD7" w:rsidRDefault="008B3CD7" w:rsidP="00F21938">
            <w:r>
              <w:t>Có</w:t>
            </w:r>
          </w:p>
        </w:tc>
        <w:tc>
          <w:tcPr>
            <w:tcW w:w="4590" w:type="dxa"/>
          </w:tcPr>
          <w:p w14:paraId="1C319775" w14:textId="77777777" w:rsidR="008B3CD7" w:rsidRDefault="008B3CD7" w:rsidP="00F21938">
            <w:r>
              <w:t>Người dùng nhập</w:t>
            </w:r>
          </w:p>
        </w:tc>
      </w:tr>
      <w:tr w:rsidR="008B3CD7" w:rsidRPr="008A42A5" w14:paraId="34BC94F8" w14:textId="77777777" w:rsidTr="00F21938">
        <w:tc>
          <w:tcPr>
            <w:tcW w:w="3292" w:type="dxa"/>
          </w:tcPr>
          <w:p w14:paraId="5C00F9D8" w14:textId="77777777" w:rsidR="008B3CD7" w:rsidRPr="008A42A5" w:rsidRDefault="008B3CD7" w:rsidP="00F21938">
            <w:r w:rsidRPr="008A42A5">
              <w:t>Vai trò</w:t>
            </w:r>
          </w:p>
        </w:tc>
        <w:tc>
          <w:tcPr>
            <w:tcW w:w="1856" w:type="dxa"/>
          </w:tcPr>
          <w:p w14:paraId="2C7DB4E1" w14:textId="77777777" w:rsidR="008B3CD7" w:rsidRPr="008A42A5" w:rsidRDefault="008B3CD7" w:rsidP="00F21938">
            <w:r w:rsidRPr="008A42A5">
              <w:t>Có</w:t>
            </w:r>
          </w:p>
        </w:tc>
        <w:tc>
          <w:tcPr>
            <w:tcW w:w="4590" w:type="dxa"/>
          </w:tcPr>
          <w:p w14:paraId="6D90D44F" w14:textId="77777777" w:rsidR="008B3CD7" w:rsidRPr="008A42A5" w:rsidRDefault="008B3CD7" w:rsidP="00F21938">
            <w:r w:rsidRPr="008A42A5">
              <w:t>Chọn từ danh sách allcode (cdname = ‘DREROLE’ &amp; cdtype = ‘RE’)</w:t>
            </w:r>
          </w:p>
          <w:p w14:paraId="682DB9DB" w14:textId="77777777" w:rsidR="008B3CD7" w:rsidRPr="008A42A5" w:rsidRDefault="008B3CD7" w:rsidP="008B3CD7">
            <w:pPr>
              <w:pStyle w:val="ListParagraph"/>
              <w:numPr>
                <w:ilvl w:val="0"/>
                <w:numId w:val="3"/>
              </w:numPr>
            </w:pPr>
            <w:r w:rsidRPr="008A42A5">
              <w:t>RM: RM đặt lệnh</w:t>
            </w:r>
          </w:p>
          <w:p w14:paraId="3D3FFAC6" w14:textId="77777777" w:rsidR="008B3CD7" w:rsidRPr="008A42A5" w:rsidRDefault="008B3CD7" w:rsidP="008B3CD7">
            <w:pPr>
              <w:pStyle w:val="ListParagraph"/>
              <w:numPr>
                <w:ilvl w:val="0"/>
                <w:numId w:val="3"/>
              </w:numPr>
            </w:pPr>
            <w:r w:rsidRPr="008A42A5">
              <w:t>RD: Cộng tác viên</w:t>
            </w:r>
          </w:p>
          <w:p w14:paraId="5A844D34" w14:textId="77777777" w:rsidR="008B3CD7" w:rsidRPr="008A42A5" w:rsidRDefault="008B3CD7" w:rsidP="008B3CD7">
            <w:pPr>
              <w:pStyle w:val="ListParagraph"/>
              <w:numPr>
                <w:ilvl w:val="0"/>
                <w:numId w:val="3"/>
              </w:numPr>
            </w:pPr>
            <w:r w:rsidRPr="008A42A5">
              <w:t>LD: Cán bộ quản lý</w:t>
            </w:r>
          </w:p>
          <w:p w14:paraId="2092A47A" w14:textId="77777777" w:rsidR="008B3CD7" w:rsidRPr="008A42A5" w:rsidRDefault="008B3CD7" w:rsidP="008B3CD7">
            <w:pPr>
              <w:pStyle w:val="ListParagraph"/>
              <w:numPr>
                <w:ilvl w:val="0"/>
                <w:numId w:val="3"/>
              </w:numPr>
            </w:pPr>
            <w:r w:rsidRPr="008A42A5">
              <w:t>BR: POS</w:t>
            </w:r>
          </w:p>
        </w:tc>
      </w:tr>
      <w:tr w:rsidR="008B3CD7" w:rsidRPr="008A42A5" w14:paraId="54FAD4C8" w14:textId="77777777" w:rsidTr="00F21938">
        <w:tc>
          <w:tcPr>
            <w:tcW w:w="3292" w:type="dxa"/>
          </w:tcPr>
          <w:p w14:paraId="41ABADDC" w14:textId="77777777" w:rsidR="008B3CD7" w:rsidRPr="008A42A5" w:rsidRDefault="008B3CD7" w:rsidP="00F21938">
            <w:r w:rsidRPr="008A42A5">
              <w:t>Loại hình mặc định</w:t>
            </w:r>
          </w:p>
        </w:tc>
        <w:tc>
          <w:tcPr>
            <w:tcW w:w="1856" w:type="dxa"/>
          </w:tcPr>
          <w:p w14:paraId="72399A80" w14:textId="77777777" w:rsidR="008B3CD7" w:rsidRPr="008A42A5" w:rsidRDefault="008B3CD7" w:rsidP="00F21938">
            <w:r w:rsidRPr="008A42A5">
              <w:t>Có</w:t>
            </w:r>
          </w:p>
        </w:tc>
        <w:tc>
          <w:tcPr>
            <w:tcW w:w="4590" w:type="dxa"/>
          </w:tcPr>
          <w:p w14:paraId="26E90894" w14:textId="77777777" w:rsidR="008B3CD7" w:rsidRPr="008A42A5" w:rsidRDefault="008B3CD7" w:rsidP="00F21938">
            <w:r w:rsidRPr="008A42A5">
              <w:t>Y/N</w:t>
            </w:r>
          </w:p>
        </w:tc>
      </w:tr>
      <w:tr w:rsidR="00215DA2" w:rsidRPr="00C35A10" w14:paraId="4CAAF423" w14:textId="77777777" w:rsidTr="00215DA2">
        <w:trPr>
          <w:ins w:id="379" w:author="Microsoft account" w:date="2021-09-05T10:33:00Z"/>
        </w:trPr>
        <w:tc>
          <w:tcPr>
            <w:tcW w:w="3292" w:type="dxa"/>
          </w:tcPr>
          <w:p w14:paraId="6E4ED298" w14:textId="77777777" w:rsidR="00215DA2" w:rsidRPr="00C35A10" w:rsidRDefault="00215DA2" w:rsidP="00320634">
            <w:pPr>
              <w:rPr>
                <w:ins w:id="380" w:author="Microsoft account" w:date="2021-09-05T10:33:00Z"/>
              </w:rPr>
            </w:pPr>
            <w:ins w:id="381" w:author="Microsoft account" w:date="2021-09-05T10:33:00Z">
              <w:r w:rsidRPr="00C35A10">
                <w:t>Hoa hồng tối đa nhận hàng kỳ</w:t>
              </w:r>
            </w:ins>
          </w:p>
        </w:tc>
        <w:tc>
          <w:tcPr>
            <w:tcW w:w="1856" w:type="dxa"/>
          </w:tcPr>
          <w:p w14:paraId="60F20129" w14:textId="77777777" w:rsidR="00215DA2" w:rsidRPr="00C35A10" w:rsidRDefault="00215DA2" w:rsidP="00320634">
            <w:pPr>
              <w:rPr>
                <w:ins w:id="382" w:author="Microsoft account" w:date="2021-09-05T10:33:00Z"/>
              </w:rPr>
            </w:pPr>
            <w:ins w:id="383" w:author="Microsoft account" w:date="2021-09-05T10:33:00Z">
              <w:r w:rsidRPr="00C35A10">
                <w:t>Không</w:t>
              </w:r>
            </w:ins>
          </w:p>
        </w:tc>
        <w:tc>
          <w:tcPr>
            <w:tcW w:w="4590" w:type="dxa"/>
          </w:tcPr>
          <w:p w14:paraId="3F236A1F" w14:textId="77777777" w:rsidR="00215DA2" w:rsidRPr="00C35A10" w:rsidRDefault="00215DA2" w:rsidP="00320634">
            <w:pPr>
              <w:rPr>
                <w:ins w:id="384" w:author="Microsoft account" w:date="2021-09-05T10:33:00Z"/>
              </w:rPr>
            </w:pPr>
            <w:ins w:id="385" w:author="Microsoft account" w:date="2021-09-05T10:33:00Z">
              <w:r w:rsidRPr="00C35A10">
                <w:t>Nhập số &gt; 0. Nếu không nhập hiểu là không quy định mức tối đa, lưu = NULL</w:t>
              </w:r>
            </w:ins>
          </w:p>
        </w:tc>
      </w:tr>
      <w:tr w:rsidR="008B3CD7" w:rsidRPr="00D945C0" w14:paraId="7B8C1B23" w14:textId="77777777" w:rsidTr="00F21938">
        <w:tc>
          <w:tcPr>
            <w:tcW w:w="3292" w:type="dxa"/>
          </w:tcPr>
          <w:p w14:paraId="35C1CD48" w14:textId="77777777" w:rsidR="008B3CD7" w:rsidRPr="00D945C0" w:rsidRDefault="008B3CD7" w:rsidP="00F21938">
            <w:r w:rsidRPr="00D945C0">
              <w:t>Ngày hiệu lực</w:t>
            </w:r>
          </w:p>
        </w:tc>
        <w:tc>
          <w:tcPr>
            <w:tcW w:w="1856" w:type="dxa"/>
          </w:tcPr>
          <w:p w14:paraId="66ED07B7" w14:textId="77777777" w:rsidR="008B3CD7" w:rsidRPr="00D945C0" w:rsidRDefault="008B3CD7" w:rsidP="00F21938">
            <w:pPr>
              <w:rPr>
                <w:strike/>
              </w:rPr>
            </w:pPr>
            <w:r w:rsidRPr="001F6003">
              <w:t>Có</w:t>
            </w:r>
          </w:p>
        </w:tc>
        <w:tc>
          <w:tcPr>
            <w:tcW w:w="4590" w:type="dxa"/>
          </w:tcPr>
          <w:p w14:paraId="2E4DD90A" w14:textId="77777777" w:rsidR="008B3CD7" w:rsidRPr="00D945C0" w:rsidRDefault="008B3CD7" w:rsidP="00F21938">
            <w:r w:rsidRPr="00D945C0">
              <w:t>Chỉ hiện thị và bắt buộc nhập nếu là Loại hình mặc định</w:t>
            </w:r>
          </w:p>
        </w:tc>
      </w:tr>
      <w:tr w:rsidR="008B3CD7" w:rsidRPr="00D945C0" w14:paraId="19FFE149" w14:textId="77777777" w:rsidTr="00F21938">
        <w:tc>
          <w:tcPr>
            <w:tcW w:w="3292" w:type="dxa"/>
          </w:tcPr>
          <w:p w14:paraId="48FA0AFF" w14:textId="77777777" w:rsidR="008B3CD7" w:rsidRPr="00D945C0" w:rsidRDefault="008B3CD7" w:rsidP="00F21938">
            <w:r w:rsidRPr="00D945C0">
              <w:t>Ngày hết hiệu lực</w:t>
            </w:r>
          </w:p>
        </w:tc>
        <w:tc>
          <w:tcPr>
            <w:tcW w:w="1856" w:type="dxa"/>
          </w:tcPr>
          <w:p w14:paraId="3B84A716" w14:textId="77777777" w:rsidR="008B3CD7" w:rsidRPr="00D945C0" w:rsidRDefault="008B3CD7" w:rsidP="00F21938">
            <w:pPr>
              <w:rPr>
                <w:strike/>
              </w:rPr>
            </w:pPr>
            <w:r w:rsidRPr="00D945C0">
              <w:rPr>
                <w:strike/>
              </w:rPr>
              <w:t>Có</w:t>
            </w:r>
          </w:p>
        </w:tc>
        <w:tc>
          <w:tcPr>
            <w:tcW w:w="4590" w:type="dxa"/>
          </w:tcPr>
          <w:p w14:paraId="6B0AD7A6" w14:textId="77777777" w:rsidR="008B3CD7" w:rsidRPr="00D945C0" w:rsidRDefault="008B3CD7" w:rsidP="00F21938">
            <w:r w:rsidRPr="00D945C0">
              <w:t>Chỉ hiện thị và bắt buộc nhập nếu là Loại hình mặc định: Phải &gt; ngày hiệu lực</w:t>
            </w:r>
          </w:p>
        </w:tc>
      </w:tr>
      <w:tr w:rsidR="008B3CD7" w14:paraId="2D27CEE3" w14:textId="77777777" w:rsidTr="00F21938">
        <w:tc>
          <w:tcPr>
            <w:tcW w:w="3292" w:type="dxa"/>
          </w:tcPr>
          <w:p w14:paraId="0872693E" w14:textId="77777777" w:rsidR="008B3CD7" w:rsidRDefault="008B3CD7" w:rsidP="00F21938">
            <w:r>
              <w:t>Diễn giải</w:t>
            </w:r>
          </w:p>
        </w:tc>
        <w:tc>
          <w:tcPr>
            <w:tcW w:w="1856" w:type="dxa"/>
          </w:tcPr>
          <w:p w14:paraId="283C1A16" w14:textId="77777777" w:rsidR="008B3CD7" w:rsidRDefault="008B3CD7" w:rsidP="00F21938">
            <w:r>
              <w:t>Không</w:t>
            </w:r>
          </w:p>
        </w:tc>
        <w:tc>
          <w:tcPr>
            <w:tcW w:w="4590" w:type="dxa"/>
          </w:tcPr>
          <w:p w14:paraId="24C17810" w14:textId="77777777" w:rsidR="008B3CD7" w:rsidRDefault="008B3CD7" w:rsidP="00F21938"/>
        </w:tc>
      </w:tr>
    </w:tbl>
    <w:p w14:paraId="6B38A278" w14:textId="77777777" w:rsidR="008B3CD7" w:rsidRDefault="008B3CD7" w:rsidP="008B3CD7">
      <w:pPr>
        <w:rPr>
          <w:lang w:bidi="en-US"/>
        </w:rPr>
      </w:pPr>
    </w:p>
    <w:p w14:paraId="76BDC4C9" w14:textId="77777777" w:rsidR="008B3CD7" w:rsidRDefault="008B3CD7" w:rsidP="008B3CD7">
      <w:pPr>
        <w:pStyle w:val="Heading5"/>
      </w:pPr>
      <w:bookmarkStart w:id="386" w:name="_Toc75156529"/>
      <w:r>
        <w:t>Grid tìm kiếm</w:t>
      </w:r>
      <w:bookmarkEnd w:id="386"/>
    </w:p>
    <w:p w14:paraId="69334223" w14:textId="77777777" w:rsidR="008B3CD7" w:rsidRDefault="008B3CD7" w:rsidP="008B3CD7">
      <w:pPr>
        <w:pStyle w:val="ListParagraph"/>
        <w:numPr>
          <w:ilvl w:val="0"/>
          <w:numId w:val="3"/>
        </w:numPr>
        <w:rPr>
          <w:lang w:bidi="en-US"/>
        </w:rPr>
      </w:pPr>
      <w:r>
        <w:rPr>
          <w:lang w:bidi="en-US"/>
        </w:rPr>
        <w:t>Mã loại hình</w:t>
      </w:r>
    </w:p>
    <w:p w14:paraId="6E7D20F0" w14:textId="77777777" w:rsidR="008B3CD7" w:rsidRDefault="008B3CD7" w:rsidP="008B3CD7">
      <w:pPr>
        <w:pStyle w:val="ListParagraph"/>
        <w:numPr>
          <w:ilvl w:val="0"/>
          <w:numId w:val="3"/>
        </w:numPr>
        <w:rPr>
          <w:lang w:bidi="en-US"/>
        </w:rPr>
      </w:pPr>
      <w:r>
        <w:rPr>
          <w:lang w:bidi="en-US"/>
        </w:rPr>
        <w:t>Tên loại hình</w:t>
      </w:r>
    </w:p>
    <w:p w14:paraId="51658A6D" w14:textId="77777777" w:rsidR="008B3CD7" w:rsidRDefault="008B3CD7" w:rsidP="008B3CD7">
      <w:pPr>
        <w:pStyle w:val="ListParagraph"/>
        <w:numPr>
          <w:ilvl w:val="0"/>
          <w:numId w:val="3"/>
        </w:numPr>
        <w:rPr>
          <w:lang w:bidi="en-US"/>
        </w:rPr>
      </w:pPr>
      <w:r>
        <w:rPr>
          <w:lang w:bidi="en-US"/>
        </w:rPr>
        <w:t>Vai trò</w:t>
      </w:r>
    </w:p>
    <w:p w14:paraId="3F7C5F86" w14:textId="77777777" w:rsidR="008B3CD7" w:rsidRPr="008A42A5" w:rsidRDefault="008B3CD7" w:rsidP="008B3CD7">
      <w:pPr>
        <w:pStyle w:val="ListParagraph"/>
        <w:numPr>
          <w:ilvl w:val="0"/>
          <w:numId w:val="3"/>
        </w:numPr>
        <w:rPr>
          <w:lang w:bidi="en-US"/>
        </w:rPr>
      </w:pPr>
      <w:r w:rsidRPr="008A42A5">
        <w:rPr>
          <w:lang w:bidi="en-US"/>
        </w:rPr>
        <w:t>Loại hình mặc định</w:t>
      </w:r>
    </w:p>
    <w:p w14:paraId="21696F0C" w14:textId="77777777" w:rsidR="008B3CD7" w:rsidRPr="008A42A5" w:rsidRDefault="008B3CD7" w:rsidP="008B3CD7">
      <w:pPr>
        <w:pStyle w:val="ListParagraph"/>
        <w:numPr>
          <w:ilvl w:val="0"/>
          <w:numId w:val="3"/>
        </w:numPr>
        <w:rPr>
          <w:lang w:bidi="en-US"/>
        </w:rPr>
      </w:pPr>
      <w:r w:rsidRPr="008A42A5">
        <w:rPr>
          <w:lang w:bidi="en-US"/>
        </w:rPr>
        <w:t>Ngày hiệu lực</w:t>
      </w:r>
    </w:p>
    <w:p w14:paraId="64D5F141" w14:textId="77777777" w:rsidR="008B3CD7" w:rsidRPr="008A42A5" w:rsidRDefault="008B3CD7" w:rsidP="008B3CD7">
      <w:pPr>
        <w:pStyle w:val="ListParagraph"/>
        <w:numPr>
          <w:ilvl w:val="0"/>
          <w:numId w:val="3"/>
        </w:numPr>
        <w:rPr>
          <w:lang w:bidi="en-US"/>
        </w:rPr>
      </w:pPr>
      <w:r w:rsidRPr="008A42A5">
        <w:rPr>
          <w:lang w:bidi="en-US"/>
        </w:rPr>
        <w:t>Ngày hết hiệu lực</w:t>
      </w:r>
    </w:p>
    <w:p w14:paraId="7E9538E7" w14:textId="77777777" w:rsidR="008B3CD7" w:rsidRPr="008A42A5" w:rsidRDefault="008B3CD7" w:rsidP="008B3CD7">
      <w:pPr>
        <w:pStyle w:val="ListParagraph"/>
        <w:numPr>
          <w:ilvl w:val="0"/>
          <w:numId w:val="3"/>
        </w:numPr>
        <w:rPr>
          <w:lang w:bidi="en-US"/>
        </w:rPr>
      </w:pPr>
      <w:r w:rsidRPr="008A42A5">
        <w:rPr>
          <w:lang w:bidi="en-US"/>
        </w:rPr>
        <w:t>Diễn giải</w:t>
      </w:r>
    </w:p>
    <w:p w14:paraId="3DB50482" w14:textId="77777777" w:rsidR="008B3CD7" w:rsidRPr="008A42A5" w:rsidRDefault="008B3CD7" w:rsidP="008B3CD7">
      <w:pPr>
        <w:pStyle w:val="ListParagraph"/>
        <w:numPr>
          <w:ilvl w:val="0"/>
          <w:numId w:val="3"/>
        </w:numPr>
        <w:rPr>
          <w:lang w:bidi="en-US"/>
        </w:rPr>
      </w:pPr>
      <w:r w:rsidRPr="008A42A5">
        <w:rPr>
          <w:lang w:bidi="en-US"/>
        </w:rPr>
        <w:t>Trạng thái</w:t>
      </w:r>
    </w:p>
    <w:p w14:paraId="647ABC2D" w14:textId="77777777" w:rsidR="008B3CD7" w:rsidRDefault="008B3CD7" w:rsidP="008B3CD7">
      <w:pPr>
        <w:pStyle w:val="Heading4"/>
      </w:pPr>
      <w:bookmarkStart w:id="387" w:name="_Toc75156530"/>
      <w:bookmarkStart w:id="388" w:name="_Toc78535474"/>
      <w:r>
        <w:t>Quy tắc xử lý</w:t>
      </w:r>
      <w:bookmarkEnd w:id="387"/>
      <w:bookmarkEnd w:id="388"/>
    </w:p>
    <w:p w14:paraId="5391F917" w14:textId="77777777" w:rsidR="008B3CD7" w:rsidRDefault="008B3CD7" w:rsidP="008B3CD7">
      <w:pPr>
        <w:pStyle w:val="ListParagraph"/>
        <w:numPr>
          <w:ilvl w:val="0"/>
          <w:numId w:val="3"/>
        </w:numPr>
        <w:rPr>
          <w:lang w:bidi="en-US"/>
        </w:rPr>
      </w:pPr>
      <w:r>
        <w:rPr>
          <w:lang w:bidi="en-US"/>
        </w:rPr>
        <w:t>Thông tin biểu phí lưu vào bảng sale_retype</w:t>
      </w:r>
    </w:p>
    <w:p w14:paraId="220DD308" w14:textId="77777777" w:rsidR="008B3CD7" w:rsidRDefault="008B3CD7" w:rsidP="008B3CD7">
      <w:pPr>
        <w:pStyle w:val="ListParagraph"/>
        <w:numPr>
          <w:ilvl w:val="1"/>
          <w:numId w:val="3"/>
        </w:numPr>
        <w:rPr>
          <w:lang w:bidi="en-US"/>
        </w:rPr>
      </w:pPr>
      <w:r>
        <w:rPr>
          <w:lang w:bidi="en-US"/>
        </w:rPr>
        <w:t>Autoid: tự sinh</w:t>
      </w:r>
    </w:p>
    <w:p w14:paraId="07658E0F" w14:textId="77777777" w:rsidR="008B3CD7" w:rsidRDefault="008B3CD7" w:rsidP="008B3CD7">
      <w:pPr>
        <w:pStyle w:val="ListParagraph"/>
        <w:numPr>
          <w:ilvl w:val="1"/>
          <w:numId w:val="3"/>
        </w:numPr>
        <w:rPr>
          <w:lang w:bidi="en-US"/>
        </w:rPr>
      </w:pPr>
      <w:r>
        <w:rPr>
          <w:lang w:bidi="en-US"/>
        </w:rPr>
        <w:t>Actype: Mã loại hình</w:t>
      </w:r>
    </w:p>
    <w:p w14:paraId="5E07991C" w14:textId="77777777" w:rsidR="008B3CD7" w:rsidRDefault="008B3CD7" w:rsidP="008B3CD7">
      <w:pPr>
        <w:pStyle w:val="ListParagraph"/>
        <w:numPr>
          <w:ilvl w:val="1"/>
          <w:numId w:val="3"/>
        </w:numPr>
        <w:rPr>
          <w:lang w:bidi="en-US"/>
        </w:rPr>
      </w:pPr>
      <w:r>
        <w:rPr>
          <w:lang w:bidi="en-US"/>
        </w:rPr>
        <w:t>Typename: tên loại hình</w:t>
      </w:r>
    </w:p>
    <w:p w14:paraId="6489A1D5" w14:textId="77777777" w:rsidR="008B3CD7" w:rsidRDefault="008B3CD7" w:rsidP="008B3CD7">
      <w:pPr>
        <w:pStyle w:val="ListParagraph"/>
        <w:numPr>
          <w:ilvl w:val="1"/>
          <w:numId w:val="3"/>
        </w:numPr>
        <w:rPr>
          <w:lang w:bidi="en-US"/>
        </w:rPr>
      </w:pPr>
      <w:r>
        <w:rPr>
          <w:lang w:bidi="en-US"/>
        </w:rPr>
        <w:t>Rerole: vai trò</w:t>
      </w:r>
    </w:p>
    <w:p w14:paraId="0F126058" w14:textId="77777777" w:rsidR="008B3CD7" w:rsidRDefault="008B3CD7" w:rsidP="008B3CD7">
      <w:pPr>
        <w:pStyle w:val="ListParagraph"/>
        <w:numPr>
          <w:ilvl w:val="1"/>
          <w:numId w:val="3"/>
        </w:numPr>
        <w:rPr>
          <w:lang w:bidi="en-US"/>
        </w:rPr>
      </w:pPr>
      <w:r>
        <w:rPr>
          <w:lang w:bidi="en-US"/>
        </w:rPr>
        <w:t>Effdate: ngày hiệu lực</w:t>
      </w:r>
    </w:p>
    <w:p w14:paraId="4F06BC07" w14:textId="77777777" w:rsidR="008B3CD7" w:rsidRDefault="008B3CD7" w:rsidP="008B3CD7">
      <w:pPr>
        <w:pStyle w:val="ListParagraph"/>
        <w:numPr>
          <w:ilvl w:val="1"/>
          <w:numId w:val="3"/>
        </w:numPr>
        <w:rPr>
          <w:lang w:bidi="en-US"/>
        </w:rPr>
      </w:pPr>
      <w:r>
        <w:rPr>
          <w:lang w:bidi="en-US"/>
        </w:rPr>
        <w:t>Expdate: ngày hết hiệu lực</w:t>
      </w:r>
    </w:p>
    <w:p w14:paraId="50682AE3" w14:textId="77777777" w:rsidR="008B3CD7" w:rsidRDefault="008B3CD7" w:rsidP="008B3CD7">
      <w:pPr>
        <w:pStyle w:val="ListParagraph"/>
        <w:numPr>
          <w:ilvl w:val="1"/>
          <w:numId w:val="3"/>
        </w:numPr>
        <w:rPr>
          <w:lang w:bidi="en-US"/>
        </w:rPr>
      </w:pPr>
      <w:r>
        <w:rPr>
          <w:lang w:bidi="en-US"/>
        </w:rPr>
        <w:t>Description: diễn giải</w:t>
      </w:r>
    </w:p>
    <w:p w14:paraId="47423835" w14:textId="77777777" w:rsidR="008B3CD7" w:rsidRPr="008A42A5" w:rsidRDefault="008B3CD7" w:rsidP="008B3CD7">
      <w:pPr>
        <w:pStyle w:val="ListParagraph"/>
        <w:numPr>
          <w:ilvl w:val="1"/>
          <w:numId w:val="3"/>
        </w:numPr>
        <w:rPr>
          <w:lang w:bidi="en-US"/>
        </w:rPr>
      </w:pPr>
      <w:r w:rsidRPr="008A42A5">
        <w:rPr>
          <w:lang w:bidi="en-US"/>
        </w:rPr>
        <w:t>Pstatus, status, lastchange: lưu theo quy tắc bảng maintain</w:t>
      </w:r>
    </w:p>
    <w:p w14:paraId="527318C1" w14:textId="77777777" w:rsidR="008B3CD7" w:rsidRPr="00215DA2" w:rsidRDefault="008B3CD7" w:rsidP="008B3CD7">
      <w:pPr>
        <w:pStyle w:val="ListParagraph"/>
        <w:numPr>
          <w:ilvl w:val="1"/>
          <w:numId w:val="3"/>
        </w:numPr>
        <w:rPr>
          <w:ins w:id="389" w:author="Microsoft account" w:date="2021-09-05T10:33:00Z"/>
          <w:strike/>
          <w:lang w:bidi="en-US"/>
        </w:rPr>
      </w:pPr>
      <w:r w:rsidRPr="00D945C0">
        <w:rPr>
          <w:lang w:bidi="en-US"/>
        </w:rPr>
        <w:t>Isdefault: loại hình mặc định</w:t>
      </w:r>
    </w:p>
    <w:p w14:paraId="7390F617" w14:textId="2A7FF1D7" w:rsidR="00215DA2" w:rsidRPr="00D945C0" w:rsidRDefault="00215DA2" w:rsidP="008B3CD7">
      <w:pPr>
        <w:pStyle w:val="ListParagraph"/>
        <w:numPr>
          <w:ilvl w:val="1"/>
          <w:numId w:val="3"/>
        </w:numPr>
        <w:rPr>
          <w:strike/>
          <w:lang w:bidi="en-US"/>
        </w:rPr>
      </w:pPr>
      <w:ins w:id="390" w:author="Microsoft account" w:date="2021-09-05T10:33:00Z">
        <w:r>
          <w:rPr>
            <w:lang w:bidi="en-US"/>
          </w:rPr>
          <w:t>maxvalue: Hoa hồng tối đa nhận hàng kỳ</w:t>
        </w:r>
      </w:ins>
    </w:p>
    <w:p w14:paraId="2489733D" w14:textId="77777777" w:rsidR="008B3CD7" w:rsidRDefault="008B3CD7" w:rsidP="008B3CD7">
      <w:pPr>
        <w:pStyle w:val="ListParagraph"/>
        <w:numPr>
          <w:ilvl w:val="0"/>
          <w:numId w:val="3"/>
        </w:numPr>
        <w:rPr>
          <w:lang w:bidi="en-US"/>
        </w:rPr>
      </w:pPr>
      <w:r>
        <w:rPr>
          <w:lang w:bidi="en-US"/>
        </w:rPr>
        <w:t>Khi thêm/sửa:</w:t>
      </w:r>
    </w:p>
    <w:p w14:paraId="4816BDCE" w14:textId="77777777" w:rsidR="008B3CD7" w:rsidRPr="00D945C0" w:rsidRDefault="008B3CD7" w:rsidP="008B3CD7">
      <w:pPr>
        <w:pStyle w:val="ListParagraph"/>
        <w:numPr>
          <w:ilvl w:val="1"/>
          <w:numId w:val="3"/>
        </w:numPr>
        <w:rPr>
          <w:lang w:bidi="en-US"/>
        </w:rPr>
      </w:pPr>
      <w:r w:rsidRPr="00D945C0">
        <w:rPr>
          <w:lang w:bidi="en-US"/>
        </w:rPr>
        <w:t>Cùng một vai trò =&gt; không được có 2 loại hình mặc định cùng trong một khoảng thời gian hiệu lực (&gt;= effdate, &lt; expdate)</w:t>
      </w:r>
    </w:p>
    <w:p w14:paraId="2B7C6F17" w14:textId="77777777" w:rsidR="008B3CD7" w:rsidRPr="00D945C0" w:rsidRDefault="008B3CD7" w:rsidP="008B3CD7">
      <w:pPr>
        <w:pStyle w:val="ListParagraph"/>
        <w:numPr>
          <w:ilvl w:val="1"/>
          <w:numId w:val="3"/>
        </w:numPr>
        <w:rPr>
          <w:lang w:bidi="en-US"/>
        </w:rPr>
      </w:pPr>
      <w:r w:rsidRPr="00D945C0">
        <w:rPr>
          <w:lang w:bidi="en-US"/>
        </w:rPr>
        <w:t>Không được có 2 bản ghi trùng mã loại hình</w:t>
      </w:r>
    </w:p>
    <w:p w14:paraId="5FBE845E" w14:textId="77777777" w:rsidR="008B3CD7" w:rsidRPr="00D945C0" w:rsidRDefault="008B3CD7" w:rsidP="008B3CD7">
      <w:pPr>
        <w:pStyle w:val="ListParagraph"/>
        <w:numPr>
          <w:ilvl w:val="0"/>
          <w:numId w:val="3"/>
        </w:numPr>
        <w:rPr>
          <w:lang w:bidi="en-US"/>
        </w:rPr>
      </w:pPr>
      <w:r w:rsidRPr="00D945C0">
        <w:rPr>
          <w:lang w:bidi="en-US"/>
        </w:rPr>
        <w:lastRenderedPageBreak/>
        <w:t>Quy tắc sửa: được sửa tất cả trường thông tin, nhưng cần đảm bảo các bản ghi trong feeapply có feeapply.objfeetype = ‘RETYPE’ &amp; feeapply.objfeevalue = sale_retype.autoid phải có khoảng ngày hiệu lực nằm trong khoảng ngày hiệu lực của loại hình môi giới.</w:t>
      </w:r>
    </w:p>
    <w:p w14:paraId="2AE90123" w14:textId="77777777" w:rsidR="008B3CD7" w:rsidRPr="00D945C0" w:rsidRDefault="008B3CD7" w:rsidP="008B3CD7">
      <w:pPr>
        <w:pStyle w:val="ListParagraph"/>
        <w:numPr>
          <w:ilvl w:val="0"/>
          <w:numId w:val="3"/>
        </w:numPr>
        <w:rPr>
          <w:lang w:bidi="en-US"/>
        </w:rPr>
      </w:pPr>
      <w:r w:rsidRPr="00D945C0">
        <w:rPr>
          <w:lang w:bidi="en-US"/>
        </w:rPr>
        <w:t>Quy tắc xóa: Chỉ được xóa các bản ghi không tồn tại bản ghi trong sale_roles (sale_roles.retyp</w:t>
      </w:r>
      <w:r>
        <w:rPr>
          <w:lang w:bidi="en-US"/>
        </w:rPr>
        <w:t>eid = sale_retype.</w:t>
      </w:r>
      <w:r w:rsidRPr="00D945C0">
        <w:rPr>
          <w:lang w:bidi="en-US"/>
        </w:rPr>
        <w:t>autoid)</w:t>
      </w:r>
    </w:p>
    <w:p w14:paraId="47DD6046" w14:textId="2B044A40" w:rsidR="008B3CD7" w:rsidRDefault="008B3CD7" w:rsidP="008B3CD7">
      <w:pPr>
        <w:pStyle w:val="ListParagraph"/>
        <w:numPr>
          <w:ilvl w:val="0"/>
          <w:numId w:val="4"/>
        </w:numPr>
        <w:rPr>
          <w:lang w:bidi="en-US"/>
        </w:rPr>
      </w:pPr>
      <w:r w:rsidRPr="00D945C0">
        <w:rPr>
          <w:lang w:bidi="en-US"/>
        </w:rPr>
        <w:t>Xóa sẽ phải xóa dữ liệu cả trong bảng feeapply (feeapply.objfeevalue = sale_retype.autoid)</w:t>
      </w:r>
    </w:p>
    <w:p w14:paraId="5EA15077" w14:textId="1EF3B7C1" w:rsidR="00773491" w:rsidRDefault="00773491" w:rsidP="00773491">
      <w:pPr>
        <w:pStyle w:val="ListParagraph"/>
        <w:rPr>
          <w:lang w:bidi="en-US"/>
        </w:rPr>
      </w:pPr>
    </w:p>
    <w:p w14:paraId="06DD3A10" w14:textId="2EF079BE" w:rsidR="00773491" w:rsidRDefault="00773491" w:rsidP="00773491">
      <w:pPr>
        <w:pStyle w:val="ListParagraph"/>
        <w:numPr>
          <w:ilvl w:val="0"/>
          <w:numId w:val="3"/>
        </w:numPr>
        <w:rPr>
          <w:lang w:bidi="en-US"/>
        </w:rPr>
      </w:pPr>
      <w:commentRangeStart w:id="391"/>
      <w:r>
        <w:rPr>
          <w:lang w:bidi="en-US"/>
        </w:rPr>
        <w:t xml:space="preserve">Khi duyệt sửa, xóa </w:t>
      </w:r>
      <w:r w:rsidR="00261C61">
        <w:rPr>
          <w:lang w:bidi="en-US"/>
        </w:rPr>
        <w:t xml:space="preserve">các bản ghi đã được phê duyệt </w:t>
      </w:r>
      <w:r>
        <w:rPr>
          <w:lang w:bidi="en-US"/>
        </w:rPr>
        <w:t>=&gt; cần ghi log bản ghi cũ trong bảng sale_retype_log, gồm các trường</w:t>
      </w:r>
      <w:commentRangeEnd w:id="391"/>
      <w:r w:rsidR="001F6003">
        <w:rPr>
          <w:rStyle w:val="CommentReference"/>
        </w:rPr>
        <w:commentReference w:id="391"/>
      </w:r>
    </w:p>
    <w:p w14:paraId="5C3A3214" w14:textId="03E9366A" w:rsidR="00773491" w:rsidRDefault="00773491" w:rsidP="00773491">
      <w:pPr>
        <w:pStyle w:val="ListParagraph"/>
        <w:numPr>
          <w:ilvl w:val="1"/>
          <w:numId w:val="3"/>
        </w:numPr>
        <w:rPr>
          <w:lang w:bidi="en-US"/>
        </w:rPr>
      </w:pPr>
      <w:r>
        <w:rPr>
          <w:lang w:bidi="en-US"/>
        </w:rPr>
        <w:t>Autoid: tự sinh</w:t>
      </w:r>
    </w:p>
    <w:p w14:paraId="24D926CC" w14:textId="65F46396" w:rsidR="00773491" w:rsidRDefault="00773491" w:rsidP="00773491">
      <w:pPr>
        <w:pStyle w:val="ListParagraph"/>
        <w:numPr>
          <w:ilvl w:val="1"/>
          <w:numId w:val="3"/>
        </w:numPr>
        <w:rPr>
          <w:lang w:bidi="en-US"/>
        </w:rPr>
      </w:pPr>
      <w:r>
        <w:rPr>
          <w:lang w:bidi="en-US"/>
        </w:rPr>
        <w:t>Logid: sale_retype.autoid</w:t>
      </w:r>
    </w:p>
    <w:p w14:paraId="3F9FFDA3" w14:textId="11F8F80B" w:rsidR="00773491" w:rsidRDefault="00773491" w:rsidP="00773491">
      <w:pPr>
        <w:pStyle w:val="ListParagraph"/>
        <w:numPr>
          <w:ilvl w:val="1"/>
          <w:numId w:val="3"/>
        </w:numPr>
        <w:rPr>
          <w:lang w:bidi="en-US"/>
        </w:rPr>
      </w:pPr>
      <w:r>
        <w:rPr>
          <w:lang w:bidi="en-US"/>
        </w:rPr>
        <w:t>Actype: Mã loại hình bản ghi cũ</w:t>
      </w:r>
    </w:p>
    <w:p w14:paraId="77D21DEB" w14:textId="7D525DBB" w:rsidR="00773491" w:rsidRDefault="00773491" w:rsidP="00773491">
      <w:pPr>
        <w:pStyle w:val="ListParagraph"/>
        <w:numPr>
          <w:ilvl w:val="1"/>
          <w:numId w:val="3"/>
        </w:numPr>
        <w:rPr>
          <w:lang w:bidi="en-US"/>
        </w:rPr>
      </w:pPr>
      <w:r>
        <w:rPr>
          <w:lang w:bidi="en-US"/>
        </w:rPr>
        <w:t>Typename: tên loại hình bản ghi cũ</w:t>
      </w:r>
    </w:p>
    <w:p w14:paraId="52D2BA0E" w14:textId="348A3CD9" w:rsidR="00773491" w:rsidRDefault="00773491" w:rsidP="00773491">
      <w:pPr>
        <w:pStyle w:val="ListParagraph"/>
        <w:numPr>
          <w:ilvl w:val="1"/>
          <w:numId w:val="3"/>
        </w:numPr>
        <w:rPr>
          <w:lang w:bidi="en-US"/>
        </w:rPr>
      </w:pPr>
      <w:r>
        <w:rPr>
          <w:lang w:bidi="en-US"/>
        </w:rPr>
        <w:t>Rerole: vai trò bản ghi cũ</w:t>
      </w:r>
    </w:p>
    <w:p w14:paraId="79388453" w14:textId="0D2E9724" w:rsidR="00773491" w:rsidRDefault="00773491" w:rsidP="00773491">
      <w:pPr>
        <w:pStyle w:val="ListParagraph"/>
        <w:numPr>
          <w:ilvl w:val="1"/>
          <w:numId w:val="3"/>
        </w:numPr>
        <w:rPr>
          <w:lang w:bidi="en-US"/>
        </w:rPr>
      </w:pPr>
      <w:r>
        <w:rPr>
          <w:lang w:bidi="en-US"/>
        </w:rPr>
        <w:t>Effdate: ngày hiệu lực bản ghi cũ</w:t>
      </w:r>
    </w:p>
    <w:p w14:paraId="08394ACF" w14:textId="2A3E2FD5" w:rsidR="00773491" w:rsidRDefault="00773491" w:rsidP="00773491">
      <w:pPr>
        <w:pStyle w:val="ListParagraph"/>
        <w:numPr>
          <w:ilvl w:val="1"/>
          <w:numId w:val="3"/>
        </w:numPr>
        <w:rPr>
          <w:lang w:bidi="en-US"/>
        </w:rPr>
      </w:pPr>
      <w:r>
        <w:rPr>
          <w:lang w:bidi="en-US"/>
        </w:rPr>
        <w:t>Expdate: ngày hết hiệu lực bản ghi cũ</w:t>
      </w:r>
    </w:p>
    <w:p w14:paraId="18F794FC" w14:textId="62308DDA" w:rsidR="00773491" w:rsidRDefault="00773491" w:rsidP="00773491">
      <w:pPr>
        <w:pStyle w:val="ListParagraph"/>
        <w:numPr>
          <w:ilvl w:val="1"/>
          <w:numId w:val="3"/>
        </w:numPr>
        <w:rPr>
          <w:lang w:bidi="en-US"/>
        </w:rPr>
      </w:pPr>
      <w:r>
        <w:rPr>
          <w:lang w:bidi="en-US"/>
        </w:rPr>
        <w:t>Description: diễn giải bản ghi cũ</w:t>
      </w:r>
    </w:p>
    <w:p w14:paraId="489A4804" w14:textId="3CA69F3F" w:rsidR="00773491" w:rsidRPr="00721E05" w:rsidRDefault="00773491" w:rsidP="00773491">
      <w:pPr>
        <w:pStyle w:val="ListParagraph"/>
        <w:numPr>
          <w:ilvl w:val="1"/>
          <w:numId w:val="3"/>
        </w:numPr>
        <w:rPr>
          <w:lang w:bidi="en-US"/>
        </w:rPr>
      </w:pPr>
      <w:r w:rsidRPr="00721E05">
        <w:rPr>
          <w:lang w:bidi="en-US"/>
        </w:rPr>
        <w:t>Isdefault: loại hình mặc định bản ghi cũ</w:t>
      </w:r>
    </w:p>
    <w:p w14:paraId="5F37FDEA" w14:textId="08BB6E6E" w:rsidR="00773491" w:rsidRPr="00721E05" w:rsidRDefault="00721E05" w:rsidP="00773491">
      <w:pPr>
        <w:pStyle w:val="ListParagraph"/>
        <w:numPr>
          <w:ilvl w:val="1"/>
          <w:numId w:val="3"/>
        </w:numPr>
        <w:rPr>
          <w:lang w:bidi="en-US"/>
        </w:rPr>
      </w:pPr>
      <w:r w:rsidRPr="00721E05">
        <w:rPr>
          <w:lang w:bidi="en-US"/>
        </w:rPr>
        <w:t>lastchange</w:t>
      </w:r>
      <w:r w:rsidR="00773491" w:rsidRPr="00721E05">
        <w:rPr>
          <w:lang w:bidi="en-US"/>
        </w:rPr>
        <w:t>: thời điểm sửa (lưu theo ngày giờ thực tế)</w:t>
      </w:r>
    </w:p>
    <w:p w14:paraId="5262DF3D" w14:textId="54F72FC5" w:rsidR="00721E05" w:rsidRDefault="00721E05" w:rsidP="00773491">
      <w:pPr>
        <w:pStyle w:val="ListParagraph"/>
        <w:numPr>
          <w:ilvl w:val="1"/>
          <w:numId w:val="3"/>
        </w:numPr>
        <w:rPr>
          <w:lang w:bidi="en-US"/>
        </w:rPr>
      </w:pPr>
      <w:r w:rsidRPr="00721E05">
        <w:rPr>
          <w:lang w:bidi="en-US"/>
        </w:rPr>
        <w:t>txnum</w:t>
      </w:r>
      <w:r>
        <w:rPr>
          <w:lang w:bidi="en-US"/>
        </w:rPr>
        <w:t>: txnum của giao dịch sửa/xóa</w:t>
      </w:r>
    </w:p>
    <w:p w14:paraId="29F08703" w14:textId="16093646" w:rsidR="00721E05" w:rsidRDefault="00721E05" w:rsidP="00773491">
      <w:pPr>
        <w:pStyle w:val="ListParagraph"/>
        <w:numPr>
          <w:ilvl w:val="1"/>
          <w:numId w:val="3"/>
        </w:numPr>
        <w:rPr>
          <w:lang w:bidi="en-US"/>
        </w:rPr>
      </w:pPr>
      <w:r>
        <w:rPr>
          <w:lang w:bidi="en-US"/>
        </w:rPr>
        <w:t>txdate: txdate của giao dịch sửa/xóa</w:t>
      </w:r>
    </w:p>
    <w:p w14:paraId="7A73DF16" w14:textId="161E5AEE" w:rsidR="00721E05" w:rsidRDefault="00721E05" w:rsidP="00773491">
      <w:pPr>
        <w:pStyle w:val="ListParagraph"/>
        <w:numPr>
          <w:ilvl w:val="1"/>
          <w:numId w:val="3"/>
        </w:numPr>
        <w:rPr>
          <w:ins w:id="392" w:author="Microsoft account" w:date="2021-09-05T10:33:00Z"/>
          <w:lang w:bidi="en-US"/>
        </w:rPr>
      </w:pPr>
      <w:r>
        <w:rPr>
          <w:lang w:bidi="en-US"/>
        </w:rPr>
        <w:t>action_type: nếu sửa = U, nếu xóa = D</w:t>
      </w:r>
    </w:p>
    <w:p w14:paraId="096D8CE4" w14:textId="4AC2BAC1" w:rsidR="00215DA2" w:rsidRDefault="00215DA2" w:rsidP="00773491">
      <w:pPr>
        <w:pStyle w:val="ListParagraph"/>
        <w:numPr>
          <w:ilvl w:val="1"/>
          <w:numId w:val="3"/>
        </w:numPr>
        <w:rPr>
          <w:lang w:bidi="en-US"/>
        </w:rPr>
      </w:pPr>
      <w:ins w:id="393" w:author="Microsoft account" w:date="2021-09-05T10:33:00Z">
        <w:r>
          <w:rPr>
            <w:lang w:bidi="en-US"/>
          </w:rPr>
          <w:t>maxvalue: hoa hồng tối đa nhận hàng kỳ của bản ghi cũ</w:t>
        </w:r>
      </w:ins>
    </w:p>
    <w:p w14:paraId="25931F60" w14:textId="0BF1D933" w:rsidR="001F6003" w:rsidRDefault="001F6003" w:rsidP="001F6003">
      <w:pPr>
        <w:rPr>
          <w:lang w:bidi="en-US"/>
        </w:rPr>
      </w:pPr>
    </w:p>
    <w:p w14:paraId="6D7A58C2" w14:textId="3A29E167" w:rsidR="00782D32" w:rsidRDefault="00782D32" w:rsidP="00782D32">
      <w:pPr>
        <w:pStyle w:val="Heading3"/>
      </w:pPr>
      <w:bookmarkStart w:id="394" w:name="_Toc78535475"/>
      <w:r>
        <w:t>Biểu phí hoa hồng</w:t>
      </w:r>
      <w:bookmarkEnd w:id="394"/>
    </w:p>
    <w:p w14:paraId="193CDE96" w14:textId="77777777" w:rsidR="008B3CD7" w:rsidRDefault="008B3CD7" w:rsidP="008B3CD7">
      <w:pPr>
        <w:pStyle w:val="Heading4"/>
      </w:pPr>
      <w:bookmarkStart w:id="395" w:name="_Toc75156522"/>
      <w:bookmarkStart w:id="396" w:name="_Toc78535476"/>
      <w:r>
        <w:t>Mô tả giao diện</w:t>
      </w:r>
      <w:bookmarkEnd w:id="395"/>
      <w:bookmarkEnd w:id="396"/>
    </w:p>
    <w:p w14:paraId="4F33EB7F" w14:textId="6891413B" w:rsidR="008B3CD7" w:rsidRDefault="008B3CD7" w:rsidP="008B3CD7">
      <w:pPr>
        <w:pStyle w:val="Heading5"/>
      </w:pPr>
      <w:bookmarkStart w:id="397" w:name="_Toc75156523"/>
      <w:r>
        <w:t>Popup thêm/sửa/view</w:t>
      </w:r>
      <w:bookmarkEnd w:id="397"/>
    </w:p>
    <w:p w14:paraId="27806A99" w14:textId="77777777" w:rsidR="00261C61" w:rsidRPr="00261C61" w:rsidRDefault="00261C61" w:rsidP="00261C61"/>
    <w:tbl>
      <w:tblPr>
        <w:tblStyle w:val="TableGrid"/>
        <w:tblW w:w="0" w:type="auto"/>
        <w:tblLook w:val="04A0" w:firstRow="1" w:lastRow="0" w:firstColumn="1" w:lastColumn="0" w:noHBand="0" w:noVBand="1"/>
      </w:tblPr>
      <w:tblGrid>
        <w:gridCol w:w="3292"/>
        <w:gridCol w:w="1856"/>
        <w:gridCol w:w="4590"/>
      </w:tblGrid>
      <w:tr w:rsidR="008B3CD7" w14:paraId="00354E09" w14:textId="77777777" w:rsidTr="00F21938">
        <w:tc>
          <w:tcPr>
            <w:tcW w:w="3292" w:type="dxa"/>
          </w:tcPr>
          <w:p w14:paraId="15DE3A29" w14:textId="77777777" w:rsidR="008B3CD7" w:rsidRDefault="008B3CD7" w:rsidP="00F21938">
            <w:pPr>
              <w:jc w:val="center"/>
            </w:pPr>
            <w:r w:rsidRPr="0098225A">
              <w:rPr>
                <w:b/>
              </w:rPr>
              <w:t>Tên trường</w:t>
            </w:r>
          </w:p>
        </w:tc>
        <w:tc>
          <w:tcPr>
            <w:tcW w:w="1856" w:type="dxa"/>
          </w:tcPr>
          <w:p w14:paraId="0969F444" w14:textId="77777777" w:rsidR="008B3CD7" w:rsidRDefault="008B3CD7" w:rsidP="00F21938">
            <w:pPr>
              <w:jc w:val="center"/>
            </w:pPr>
            <w:r w:rsidRPr="0098225A">
              <w:rPr>
                <w:b/>
              </w:rPr>
              <w:t>Bắt buộc</w:t>
            </w:r>
          </w:p>
        </w:tc>
        <w:tc>
          <w:tcPr>
            <w:tcW w:w="4590" w:type="dxa"/>
          </w:tcPr>
          <w:p w14:paraId="40CC7F1D" w14:textId="77777777" w:rsidR="008B3CD7" w:rsidRDefault="008B3CD7" w:rsidP="00F21938">
            <w:pPr>
              <w:jc w:val="center"/>
            </w:pPr>
            <w:r w:rsidRPr="0098225A">
              <w:rPr>
                <w:b/>
              </w:rPr>
              <w:t>Mô tả</w:t>
            </w:r>
          </w:p>
        </w:tc>
      </w:tr>
      <w:tr w:rsidR="008B3CD7" w14:paraId="15CD5F22" w14:textId="77777777" w:rsidTr="00F21938">
        <w:tc>
          <w:tcPr>
            <w:tcW w:w="3292" w:type="dxa"/>
          </w:tcPr>
          <w:p w14:paraId="17FF6239" w14:textId="77777777" w:rsidR="008B3CD7" w:rsidRDefault="008B3CD7" w:rsidP="00F21938">
            <w:r>
              <w:t>Mã biểu phí</w:t>
            </w:r>
          </w:p>
        </w:tc>
        <w:tc>
          <w:tcPr>
            <w:tcW w:w="1856" w:type="dxa"/>
          </w:tcPr>
          <w:p w14:paraId="3B67EBF7" w14:textId="77777777" w:rsidR="008B3CD7" w:rsidRDefault="008B3CD7" w:rsidP="00F21938">
            <w:r>
              <w:t>Có</w:t>
            </w:r>
          </w:p>
        </w:tc>
        <w:tc>
          <w:tcPr>
            <w:tcW w:w="4590" w:type="dxa"/>
          </w:tcPr>
          <w:p w14:paraId="1CD440F9" w14:textId="77777777" w:rsidR="008B3CD7" w:rsidRDefault="008B3CD7" w:rsidP="00F21938">
            <w:r>
              <w:t>Nhập ký tự chữ, số, “.”, “_”</w:t>
            </w:r>
          </w:p>
        </w:tc>
      </w:tr>
      <w:tr w:rsidR="008B3CD7" w14:paraId="46AF67C4" w14:textId="77777777" w:rsidTr="00F21938">
        <w:tc>
          <w:tcPr>
            <w:tcW w:w="3292" w:type="dxa"/>
          </w:tcPr>
          <w:p w14:paraId="02C76A8E" w14:textId="77777777" w:rsidR="008B3CD7" w:rsidRDefault="008B3CD7" w:rsidP="00F21938">
            <w:r>
              <w:t>Tên biểu phí</w:t>
            </w:r>
          </w:p>
        </w:tc>
        <w:tc>
          <w:tcPr>
            <w:tcW w:w="1856" w:type="dxa"/>
          </w:tcPr>
          <w:p w14:paraId="374F7CD6" w14:textId="77777777" w:rsidR="008B3CD7" w:rsidRDefault="008B3CD7" w:rsidP="00F21938">
            <w:r>
              <w:t>Có</w:t>
            </w:r>
          </w:p>
        </w:tc>
        <w:tc>
          <w:tcPr>
            <w:tcW w:w="4590" w:type="dxa"/>
          </w:tcPr>
          <w:p w14:paraId="7F7500DF" w14:textId="77777777" w:rsidR="008B3CD7" w:rsidRDefault="008B3CD7" w:rsidP="00F21938"/>
        </w:tc>
      </w:tr>
      <w:tr w:rsidR="008B3CD7" w14:paraId="4C4FEC6B" w14:textId="77777777" w:rsidTr="00F21938">
        <w:tc>
          <w:tcPr>
            <w:tcW w:w="3292" w:type="dxa"/>
          </w:tcPr>
          <w:p w14:paraId="522CB4AD" w14:textId="77777777" w:rsidR="008B3CD7" w:rsidRDefault="008B3CD7" w:rsidP="00F21938">
            <w:r>
              <w:t>Đại lý</w:t>
            </w:r>
          </w:p>
        </w:tc>
        <w:tc>
          <w:tcPr>
            <w:tcW w:w="1856" w:type="dxa"/>
          </w:tcPr>
          <w:p w14:paraId="181C2EF6" w14:textId="77777777" w:rsidR="008B3CD7" w:rsidRDefault="008B3CD7" w:rsidP="00F21938">
            <w:r>
              <w:t>Có</w:t>
            </w:r>
          </w:p>
        </w:tc>
        <w:tc>
          <w:tcPr>
            <w:tcW w:w="4590" w:type="dxa"/>
          </w:tcPr>
          <w:p w14:paraId="0C424C3E" w14:textId="77777777" w:rsidR="008B3CD7" w:rsidRDefault="008B3CD7" w:rsidP="00F21938">
            <w:r>
              <w:t>Bao gồm các giá trị</w:t>
            </w:r>
          </w:p>
          <w:p w14:paraId="667394D4" w14:textId="77777777" w:rsidR="008B3CD7" w:rsidRDefault="008B3CD7" w:rsidP="008B3CD7">
            <w:pPr>
              <w:pStyle w:val="ListParagraph"/>
              <w:numPr>
                <w:ilvl w:val="0"/>
                <w:numId w:val="3"/>
              </w:numPr>
            </w:pPr>
            <w:r>
              <w:t>ALL</w:t>
            </w:r>
          </w:p>
          <w:p w14:paraId="7B216C98" w14:textId="77777777" w:rsidR="008B3CD7" w:rsidRDefault="008B3CD7" w:rsidP="008B3CD7">
            <w:pPr>
              <w:pStyle w:val="ListParagraph"/>
              <w:numPr>
                <w:ilvl w:val="0"/>
                <w:numId w:val="3"/>
              </w:numPr>
            </w:pPr>
            <w:r>
              <w:t>Danh sách các đại lý đã hoạt động (custodycd – fullname)</w:t>
            </w:r>
          </w:p>
        </w:tc>
      </w:tr>
      <w:tr w:rsidR="008B3CD7" w14:paraId="4BC549BE" w14:textId="77777777" w:rsidTr="00F21938">
        <w:tc>
          <w:tcPr>
            <w:tcW w:w="3292" w:type="dxa"/>
          </w:tcPr>
          <w:p w14:paraId="312D9F9C" w14:textId="27D88D9C" w:rsidR="008B3CD7" w:rsidRDefault="008B3CD7" w:rsidP="00773491">
            <w:r>
              <w:t xml:space="preserve">Mã </w:t>
            </w:r>
            <w:r w:rsidR="00773491" w:rsidRPr="00773491">
              <w:t>trái phiếu</w:t>
            </w:r>
          </w:p>
        </w:tc>
        <w:tc>
          <w:tcPr>
            <w:tcW w:w="1856" w:type="dxa"/>
          </w:tcPr>
          <w:p w14:paraId="3E50FC3D" w14:textId="77777777" w:rsidR="008B3CD7" w:rsidRDefault="008B3CD7" w:rsidP="00F21938">
            <w:r>
              <w:t>Có</w:t>
            </w:r>
          </w:p>
        </w:tc>
        <w:tc>
          <w:tcPr>
            <w:tcW w:w="4590" w:type="dxa"/>
          </w:tcPr>
          <w:p w14:paraId="43E97E76" w14:textId="77777777" w:rsidR="008B3CD7" w:rsidRDefault="008B3CD7" w:rsidP="00F21938">
            <w:r>
              <w:t>Chỉ enable nếu Đại lý đã chọn &lt;&gt; ALL. Nếu đại lý = ALL =&gt; disable và hiển thị giá trị ALL</w:t>
            </w:r>
          </w:p>
          <w:p w14:paraId="6FA54796" w14:textId="77777777" w:rsidR="008B3CD7" w:rsidRDefault="008B3CD7" w:rsidP="00F21938">
            <w:r>
              <w:t>Bao gồm các giá trị</w:t>
            </w:r>
          </w:p>
          <w:p w14:paraId="32B833B6" w14:textId="77777777" w:rsidR="008B3CD7" w:rsidRDefault="008B3CD7" w:rsidP="008B3CD7">
            <w:pPr>
              <w:pStyle w:val="ListParagraph"/>
              <w:numPr>
                <w:ilvl w:val="0"/>
                <w:numId w:val="3"/>
              </w:numPr>
            </w:pPr>
            <w:r>
              <w:t>ALL</w:t>
            </w:r>
          </w:p>
          <w:p w14:paraId="5FA4AE73" w14:textId="77777777" w:rsidR="008B3CD7" w:rsidRDefault="008B3CD7" w:rsidP="008B3CD7">
            <w:pPr>
              <w:pStyle w:val="ListParagraph"/>
              <w:numPr>
                <w:ilvl w:val="0"/>
                <w:numId w:val="3"/>
              </w:numPr>
            </w:pPr>
            <w:r>
              <w:t>Danh sách các mã tài sản đã hoạt động của đại lý đã chọn</w:t>
            </w:r>
          </w:p>
        </w:tc>
      </w:tr>
      <w:tr w:rsidR="008B3CD7" w14:paraId="3BED404A" w14:textId="77777777" w:rsidTr="00F21938">
        <w:tc>
          <w:tcPr>
            <w:tcW w:w="3292" w:type="dxa"/>
          </w:tcPr>
          <w:p w14:paraId="6AAAE14D" w14:textId="77777777" w:rsidR="008B3CD7" w:rsidRDefault="008B3CD7" w:rsidP="00F21938">
            <w:r>
              <w:t>Mã sản phẩm</w:t>
            </w:r>
          </w:p>
        </w:tc>
        <w:tc>
          <w:tcPr>
            <w:tcW w:w="1856" w:type="dxa"/>
          </w:tcPr>
          <w:p w14:paraId="38923AAA" w14:textId="77777777" w:rsidR="008B3CD7" w:rsidRDefault="008B3CD7" w:rsidP="00F21938">
            <w:r>
              <w:t>Có</w:t>
            </w:r>
          </w:p>
        </w:tc>
        <w:tc>
          <w:tcPr>
            <w:tcW w:w="4590" w:type="dxa"/>
          </w:tcPr>
          <w:p w14:paraId="5CE1509E" w14:textId="77777777" w:rsidR="008B3CD7" w:rsidRDefault="008B3CD7" w:rsidP="00F21938">
            <w:r>
              <w:t>Chỉ enable nếu Đại lý &amp; Mã tài sản đã chọn &lt;&gt; ALL. Nếu đại lý hoặc mã tài sản = ALL =&gt; disable và hiển thị giá trị ALL</w:t>
            </w:r>
          </w:p>
          <w:p w14:paraId="4ADE9477" w14:textId="77777777" w:rsidR="008B3CD7" w:rsidRDefault="008B3CD7" w:rsidP="00F21938">
            <w:r>
              <w:t>Bao gồm các giá trị</w:t>
            </w:r>
          </w:p>
          <w:p w14:paraId="57F2759E" w14:textId="77777777" w:rsidR="008B3CD7" w:rsidRDefault="008B3CD7" w:rsidP="008B3CD7">
            <w:pPr>
              <w:pStyle w:val="ListParagraph"/>
              <w:numPr>
                <w:ilvl w:val="0"/>
                <w:numId w:val="3"/>
              </w:numPr>
            </w:pPr>
            <w:r>
              <w:t>ALL</w:t>
            </w:r>
          </w:p>
          <w:p w14:paraId="0B9706D1" w14:textId="77777777" w:rsidR="008B3CD7" w:rsidRDefault="008B3CD7" w:rsidP="008B3CD7">
            <w:pPr>
              <w:pStyle w:val="ListParagraph"/>
              <w:numPr>
                <w:ilvl w:val="0"/>
                <w:numId w:val="3"/>
              </w:numPr>
            </w:pPr>
            <w:r>
              <w:t>Danh sách các mã sản phẩm đã hoạt động của đại lý &amp; tài sản đã chọn</w:t>
            </w:r>
          </w:p>
        </w:tc>
      </w:tr>
      <w:tr w:rsidR="008B3CD7" w14:paraId="184A5CA2" w14:textId="77777777" w:rsidTr="00F21938">
        <w:tc>
          <w:tcPr>
            <w:tcW w:w="3292" w:type="dxa"/>
          </w:tcPr>
          <w:p w14:paraId="17C831D9" w14:textId="77777777" w:rsidR="008B3CD7" w:rsidRDefault="008B3CD7" w:rsidP="00F21938">
            <w:r>
              <w:t>Quy tắc tính</w:t>
            </w:r>
          </w:p>
        </w:tc>
        <w:tc>
          <w:tcPr>
            <w:tcW w:w="1856" w:type="dxa"/>
          </w:tcPr>
          <w:p w14:paraId="762D18F0" w14:textId="77777777" w:rsidR="008B3CD7" w:rsidRDefault="008B3CD7" w:rsidP="00F21938">
            <w:r>
              <w:t>Có</w:t>
            </w:r>
          </w:p>
        </w:tc>
        <w:tc>
          <w:tcPr>
            <w:tcW w:w="4590" w:type="dxa"/>
          </w:tcPr>
          <w:p w14:paraId="3B22977D" w14:textId="77777777" w:rsidR="008B3CD7" w:rsidRDefault="008B3CD7" w:rsidP="00F21938">
            <w:r>
              <w:t>Bao gồm 2 giá trị:</w:t>
            </w:r>
          </w:p>
          <w:p w14:paraId="391A6A41" w14:textId="77777777" w:rsidR="008B3CD7" w:rsidRDefault="008B3CD7" w:rsidP="008B3CD7">
            <w:pPr>
              <w:pStyle w:val="ListParagraph"/>
              <w:numPr>
                <w:ilvl w:val="0"/>
                <w:numId w:val="3"/>
              </w:numPr>
            </w:pPr>
            <w:r>
              <w:lastRenderedPageBreak/>
              <w:t>P: Theo mệnh giá</w:t>
            </w:r>
          </w:p>
          <w:p w14:paraId="456B2345" w14:textId="77777777" w:rsidR="008B3CD7" w:rsidRDefault="008B3CD7" w:rsidP="008B3CD7">
            <w:pPr>
              <w:pStyle w:val="ListParagraph"/>
              <w:numPr>
                <w:ilvl w:val="0"/>
                <w:numId w:val="3"/>
              </w:numPr>
            </w:pPr>
            <w:r>
              <w:t>V: Theo giá mua/bán</w:t>
            </w:r>
          </w:p>
          <w:p w14:paraId="3A34D7DF" w14:textId="77777777" w:rsidR="008B3CD7" w:rsidRDefault="008B3CD7" w:rsidP="00F21938">
            <w:r>
              <w:t>(allcode where cdname = ‘</w:t>
            </w:r>
            <w:r w:rsidRPr="002B7858">
              <w:t>FEECALCMETHOD</w:t>
            </w:r>
            <w:r>
              <w:t>’ and cdtype = ‘SA’)</w:t>
            </w:r>
          </w:p>
        </w:tc>
      </w:tr>
      <w:tr w:rsidR="008B3CD7" w14:paraId="5755DE4C" w14:textId="77777777" w:rsidTr="00F21938">
        <w:tc>
          <w:tcPr>
            <w:tcW w:w="3292" w:type="dxa"/>
          </w:tcPr>
          <w:p w14:paraId="77D0656D" w14:textId="77777777" w:rsidR="008B3CD7" w:rsidRDefault="008B3CD7" w:rsidP="00F21938">
            <w:r>
              <w:lastRenderedPageBreak/>
              <w:t>Kiểu phí</w:t>
            </w:r>
          </w:p>
        </w:tc>
        <w:tc>
          <w:tcPr>
            <w:tcW w:w="1856" w:type="dxa"/>
          </w:tcPr>
          <w:p w14:paraId="10CFF7BE" w14:textId="77777777" w:rsidR="008B3CD7" w:rsidRDefault="008B3CD7" w:rsidP="00F21938">
            <w:r>
              <w:t>Có</w:t>
            </w:r>
          </w:p>
        </w:tc>
        <w:tc>
          <w:tcPr>
            <w:tcW w:w="4590" w:type="dxa"/>
          </w:tcPr>
          <w:p w14:paraId="155FF24B" w14:textId="77777777" w:rsidR="008B3CD7" w:rsidRDefault="008B3CD7" w:rsidP="00F21938">
            <w:r>
              <w:t>Bao gồm 2 giá trị</w:t>
            </w:r>
          </w:p>
          <w:p w14:paraId="1CDED88D" w14:textId="77777777" w:rsidR="008B3CD7" w:rsidRDefault="008B3CD7" w:rsidP="008B3CD7">
            <w:pPr>
              <w:pStyle w:val="ListParagraph"/>
              <w:numPr>
                <w:ilvl w:val="0"/>
                <w:numId w:val="3"/>
              </w:numPr>
            </w:pPr>
            <w:r>
              <w:t>Cố định</w:t>
            </w:r>
          </w:p>
          <w:p w14:paraId="2C2660A1" w14:textId="77777777" w:rsidR="008B3CD7" w:rsidRDefault="008B3CD7" w:rsidP="008B3CD7">
            <w:pPr>
              <w:pStyle w:val="ListParagraph"/>
              <w:numPr>
                <w:ilvl w:val="0"/>
                <w:numId w:val="3"/>
              </w:numPr>
            </w:pPr>
            <w:r>
              <w:t>Bậc thang</w:t>
            </w:r>
          </w:p>
        </w:tc>
      </w:tr>
      <w:tr w:rsidR="008B3CD7" w14:paraId="7A709ECF" w14:textId="77777777" w:rsidTr="00F21938">
        <w:tc>
          <w:tcPr>
            <w:tcW w:w="3292" w:type="dxa"/>
          </w:tcPr>
          <w:p w14:paraId="143DF356" w14:textId="77777777" w:rsidR="008B3CD7" w:rsidRDefault="008B3CD7" w:rsidP="00F21938">
            <w:r>
              <w:t>Tỷ lệ phí</w:t>
            </w:r>
          </w:p>
        </w:tc>
        <w:tc>
          <w:tcPr>
            <w:tcW w:w="1856" w:type="dxa"/>
          </w:tcPr>
          <w:p w14:paraId="27ACE909" w14:textId="77777777" w:rsidR="008B3CD7" w:rsidRDefault="008B3CD7" w:rsidP="00F21938"/>
        </w:tc>
        <w:tc>
          <w:tcPr>
            <w:tcW w:w="4590" w:type="dxa"/>
          </w:tcPr>
          <w:p w14:paraId="2F74B9FD" w14:textId="77777777" w:rsidR="008B3CD7" w:rsidRDefault="008B3CD7" w:rsidP="00F21938">
            <w:r>
              <w:t>Khi kiểu phí = bậc thang =&gt; Không hiển thị, lưu = null</w:t>
            </w:r>
          </w:p>
          <w:p w14:paraId="2C0FEFD6" w14:textId="77777777" w:rsidR="008B3CD7" w:rsidRDefault="008B3CD7" w:rsidP="00F21938">
            <w:r>
              <w:t>Khi kiểu phí = cố định =&gt; Hiển thị, bắt buộc nhập, và nhập &gt;= 0</w:t>
            </w:r>
          </w:p>
        </w:tc>
      </w:tr>
      <w:tr w:rsidR="008B3CD7" w14:paraId="6A55F8AB" w14:textId="77777777" w:rsidTr="00F21938">
        <w:tc>
          <w:tcPr>
            <w:tcW w:w="3292" w:type="dxa"/>
          </w:tcPr>
          <w:p w14:paraId="4D8962A2" w14:textId="77777777" w:rsidR="008B3CD7" w:rsidRDefault="008B3CD7" w:rsidP="00F21938">
            <w:r>
              <w:t>Ghi chú</w:t>
            </w:r>
          </w:p>
        </w:tc>
        <w:tc>
          <w:tcPr>
            <w:tcW w:w="1856" w:type="dxa"/>
          </w:tcPr>
          <w:p w14:paraId="2A99CF5F" w14:textId="77777777" w:rsidR="008B3CD7" w:rsidRDefault="008B3CD7" w:rsidP="00F21938">
            <w:r>
              <w:t>Không</w:t>
            </w:r>
          </w:p>
        </w:tc>
        <w:tc>
          <w:tcPr>
            <w:tcW w:w="4590" w:type="dxa"/>
          </w:tcPr>
          <w:p w14:paraId="69B54647" w14:textId="77777777" w:rsidR="008B3CD7" w:rsidRDefault="008B3CD7" w:rsidP="00F21938"/>
        </w:tc>
      </w:tr>
      <w:tr w:rsidR="008B3CD7" w:rsidRPr="009933F5" w14:paraId="2DFB220C" w14:textId="77777777" w:rsidTr="00F21938">
        <w:tc>
          <w:tcPr>
            <w:tcW w:w="9738" w:type="dxa"/>
            <w:gridSpan w:val="3"/>
          </w:tcPr>
          <w:p w14:paraId="7F31A104" w14:textId="77777777" w:rsidR="008B3CD7" w:rsidRPr="009933F5" w:rsidRDefault="008B3CD7" w:rsidP="00F21938">
            <w:pPr>
              <w:rPr>
                <w:b/>
              </w:rPr>
            </w:pPr>
            <w:r w:rsidRPr="009933F5">
              <w:rPr>
                <w:b/>
              </w:rPr>
              <w:t>Vùng hiển thị thông tin trong trường hợp chọn Kiểu phí là Bậc thang =&gt; Hiển thị grid cho phép thêm/sửa/xóa bao gồm các thông tin dưới</w:t>
            </w:r>
          </w:p>
        </w:tc>
      </w:tr>
      <w:tr w:rsidR="008B3CD7" w14:paraId="0C3B9639" w14:textId="77777777" w:rsidTr="00F21938">
        <w:tc>
          <w:tcPr>
            <w:tcW w:w="3292" w:type="dxa"/>
          </w:tcPr>
          <w:p w14:paraId="1655E920" w14:textId="77777777" w:rsidR="008B3CD7" w:rsidRDefault="008B3CD7" w:rsidP="00F21938">
            <w:r>
              <w:t>Từ giá trị</w:t>
            </w:r>
          </w:p>
        </w:tc>
        <w:tc>
          <w:tcPr>
            <w:tcW w:w="1856" w:type="dxa"/>
          </w:tcPr>
          <w:p w14:paraId="78DD1E07" w14:textId="77777777" w:rsidR="008B3CD7" w:rsidRDefault="008B3CD7" w:rsidP="00F21938">
            <w:r>
              <w:t>Có</w:t>
            </w:r>
          </w:p>
        </w:tc>
        <w:tc>
          <w:tcPr>
            <w:tcW w:w="4590" w:type="dxa"/>
          </w:tcPr>
          <w:p w14:paraId="55D5F597" w14:textId="77777777" w:rsidR="008B3CD7" w:rsidRDefault="008B3CD7" w:rsidP="00F21938">
            <w:r>
              <w:t>&gt;= 0, và phải = dòng Đến giá trị trước đấy</w:t>
            </w:r>
          </w:p>
        </w:tc>
      </w:tr>
      <w:tr w:rsidR="008B3CD7" w14:paraId="3552B9A5" w14:textId="77777777" w:rsidTr="00F21938">
        <w:tc>
          <w:tcPr>
            <w:tcW w:w="3292" w:type="dxa"/>
          </w:tcPr>
          <w:p w14:paraId="64FEBF8D" w14:textId="77777777" w:rsidR="008B3CD7" w:rsidRDefault="008B3CD7" w:rsidP="00F21938">
            <w:r>
              <w:t>Đến giá trị</w:t>
            </w:r>
          </w:p>
        </w:tc>
        <w:tc>
          <w:tcPr>
            <w:tcW w:w="1856" w:type="dxa"/>
          </w:tcPr>
          <w:p w14:paraId="1C0782EE" w14:textId="77777777" w:rsidR="008B3CD7" w:rsidRDefault="008B3CD7" w:rsidP="00F21938">
            <w:r>
              <w:t>Có</w:t>
            </w:r>
          </w:p>
        </w:tc>
        <w:tc>
          <w:tcPr>
            <w:tcW w:w="4590" w:type="dxa"/>
          </w:tcPr>
          <w:p w14:paraId="67369DDB" w14:textId="77777777" w:rsidR="008B3CD7" w:rsidRDefault="008B3CD7" w:rsidP="00F21938">
            <w:r>
              <w:t>&gt;= Từ giá trị</w:t>
            </w:r>
          </w:p>
        </w:tc>
      </w:tr>
      <w:tr w:rsidR="008B3CD7" w14:paraId="0F2983CE" w14:textId="77777777" w:rsidTr="00F21938">
        <w:tc>
          <w:tcPr>
            <w:tcW w:w="3292" w:type="dxa"/>
          </w:tcPr>
          <w:p w14:paraId="41A8B5AD" w14:textId="77777777" w:rsidR="008B3CD7" w:rsidRDefault="008B3CD7" w:rsidP="00F21938">
            <w:r>
              <w:t>Mức phí</w:t>
            </w:r>
          </w:p>
        </w:tc>
        <w:tc>
          <w:tcPr>
            <w:tcW w:w="1856" w:type="dxa"/>
          </w:tcPr>
          <w:p w14:paraId="004E734F" w14:textId="77777777" w:rsidR="008B3CD7" w:rsidRDefault="008B3CD7" w:rsidP="00F21938">
            <w:r>
              <w:t>Có</w:t>
            </w:r>
          </w:p>
        </w:tc>
        <w:tc>
          <w:tcPr>
            <w:tcW w:w="4590" w:type="dxa"/>
          </w:tcPr>
          <w:p w14:paraId="5CAA5FC9" w14:textId="77777777" w:rsidR="008B3CD7" w:rsidRDefault="008B3CD7" w:rsidP="00F21938">
            <w:r>
              <w:t>&gt;= 0</w:t>
            </w:r>
          </w:p>
        </w:tc>
      </w:tr>
    </w:tbl>
    <w:p w14:paraId="46B23945" w14:textId="77777777" w:rsidR="008B3CD7" w:rsidRDefault="008B3CD7" w:rsidP="008B3CD7">
      <w:pPr>
        <w:rPr>
          <w:lang w:bidi="en-US"/>
        </w:rPr>
      </w:pPr>
    </w:p>
    <w:p w14:paraId="3E4BF830" w14:textId="77777777" w:rsidR="008B3CD7" w:rsidRDefault="008B3CD7" w:rsidP="008B3CD7">
      <w:pPr>
        <w:pStyle w:val="Heading5"/>
      </w:pPr>
      <w:bookmarkStart w:id="398" w:name="_Toc75156524"/>
      <w:r>
        <w:t>Grid tìm kiếm</w:t>
      </w:r>
      <w:bookmarkEnd w:id="398"/>
    </w:p>
    <w:p w14:paraId="037D2767" w14:textId="77777777" w:rsidR="008B3CD7" w:rsidRDefault="008B3CD7" w:rsidP="008B3CD7">
      <w:pPr>
        <w:pStyle w:val="ListParagraph"/>
        <w:numPr>
          <w:ilvl w:val="0"/>
          <w:numId w:val="3"/>
        </w:numPr>
        <w:rPr>
          <w:lang w:bidi="en-US"/>
        </w:rPr>
      </w:pPr>
      <w:r>
        <w:rPr>
          <w:lang w:bidi="en-US"/>
        </w:rPr>
        <w:t>Mã biểu phí</w:t>
      </w:r>
    </w:p>
    <w:p w14:paraId="735D4559" w14:textId="77777777" w:rsidR="008B3CD7" w:rsidRDefault="008B3CD7" w:rsidP="008B3CD7">
      <w:pPr>
        <w:pStyle w:val="ListParagraph"/>
        <w:numPr>
          <w:ilvl w:val="0"/>
          <w:numId w:val="3"/>
        </w:numPr>
        <w:rPr>
          <w:lang w:bidi="en-US"/>
        </w:rPr>
      </w:pPr>
      <w:r>
        <w:rPr>
          <w:lang w:bidi="en-US"/>
        </w:rPr>
        <w:t>Tên biểu phí</w:t>
      </w:r>
    </w:p>
    <w:p w14:paraId="5C3A6A9B" w14:textId="77777777" w:rsidR="008B3CD7" w:rsidRDefault="008B3CD7" w:rsidP="008B3CD7">
      <w:pPr>
        <w:pStyle w:val="ListParagraph"/>
        <w:numPr>
          <w:ilvl w:val="0"/>
          <w:numId w:val="3"/>
        </w:numPr>
        <w:rPr>
          <w:lang w:bidi="en-US"/>
        </w:rPr>
      </w:pPr>
      <w:r>
        <w:rPr>
          <w:lang w:bidi="en-US"/>
        </w:rPr>
        <w:t>Đại lý</w:t>
      </w:r>
    </w:p>
    <w:p w14:paraId="48189F24" w14:textId="77777777" w:rsidR="008B3CD7" w:rsidRDefault="008B3CD7" w:rsidP="008B3CD7">
      <w:pPr>
        <w:pStyle w:val="ListParagraph"/>
        <w:numPr>
          <w:ilvl w:val="0"/>
          <w:numId w:val="3"/>
        </w:numPr>
        <w:rPr>
          <w:lang w:bidi="en-US"/>
        </w:rPr>
      </w:pPr>
      <w:r>
        <w:rPr>
          <w:lang w:bidi="en-US"/>
        </w:rPr>
        <w:t>Mã tài sản</w:t>
      </w:r>
    </w:p>
    <w:p w14:paraId="739DF1F4" w14:textId="77777777" w:rsidR="008B3CD7" w:rsidRDefault="008B3CD7" w:rsidP="008B3CD7">
      <w:pPr>
        <w:pStyle w:val="ListParagraph"/>
        <w:numPr>
          <w:ilvl w:val="0"/>
          <w:numId w:val="3"/>
        </w:numPr>
        <w:rPr>
          <w:lang w:bidi="en-US"/>
        </w:rPr>
      </w:pPr>
      <w:r>
        <w:rPr>
          <w:lang w:bidi="en-US"/>
        </w:rPr>
        <w:t>Mã sản phẩm</w:t>
      </w:r>
    </w:p>
    <w:p w14:paraId="0D582198" w14:textId="77777777" w:rsidR="008B3CD7" w:rsidRDefault="008B3CD7" w:rsidP="008B3CD7">
      <w:pPr>
        <w:pStyle w:val="ListParagraph"/>
        <w:numPr>
          <w:ilvl w:val="0"/>
          <w:numId w:val="3"/>
        </w:numPr>
        <w:rPr>
          <w:lang w:bidi="en-US"/>
        </w:rPr>
      </w:pPr>
      <w:r>
        <w:rPr>
          <w:lang w:bidi="en-US"/>
        </w:rPr>
        <w:t>Quy tắc tính</w:t>
      </w:r>
    </w:p>
    <w:p w14:paraId="090D72C1" w14:textId="77777777" w:rsidR="008B3CD7" w:rsidRDefault="008B3CD7" w:rsidP="008B3CD7">
      <w:pPr>
        <w:pStyle w:val="ListParagraph"/>
        <w:numPr>
          <w:ilvl w:val="0"/>
          <w:numId w:val="3"/>
        </w:numPr>
        <w:rPr>
          <w:lang w:bidi="en-US"/>
        </w:rPr>
      </w:pPr>
      <w:r>
        <w:rPr>
          <w:lang w:bidi="en-US"/>
        </w:rPr>
        <w:t>Ghi chú</w:t>
      </w:r>
    </w:p>
    <w:p w14:paraId="63F801DF" w14:textId="77777777" w:rsidR="008B3CD7" w:rsidRPr="000B0930" w:rsidRDefault="008B3CD7" w:rsidP="008B3CD7">
      <w:pPr>
        <w:pStyle w:val="ListParagraph"/>
        <w:numPr>
          <w:ilvl w:val="0"/>
          <w:numId w:val="3"/>
        </w:numPr>
        <w:rPr>
          <w:lang w:bidi="en-US"/>
        </w:rPr>
      </w:pPr>
      <w:r>
        <w:rPr>
          <w:lang w:bidi="en-US"/>
        </w:rPr>
        <w:t>Trạng thái</w:t>
      </w:r>
    </w:p>
    <w:p w14:paraId="3C6CA4D9" w14:textId="77777777" w:rsidR="008B3CD7" w:rsidRDefault="008B3CD7" w:rsidP="008B3CD7">
      <w:pPr>
        <w:pStyle w:val="Heading4"/>
      </w:pPr>
      <w:bookmarkStart w:id="399" w:name="_Toc75156525"/>
      <w:bookmarkStart w:id="400" w:name="_Toc78535477"/>
      <w:r>
        <w:t>Quy tắc xử lý</w:t>
      </w:r>
      <w:bookmarkEnd w:id="399"/>
      <w:bookmarkEnd w:id="400"/>
    </w:p>
    <w:p w14:paraId="2EFCF4B2" w14:textId="77777777" w:rsidR="008B3CD7" w:rsidRDefault="008B3CD7" w:rsidP="008B3CD7">
      <w:pPr>
        <w:pStyle w:val="ListParagraph"/>
        <w:numPr>
          <w:ilvl w:val="0"/>
          <w:numId w:val="3"/>
        </w:numPr>
        <w:rPr>
          <w:lang w:bidi="en-US"/>
        </w:rPr>
      </w:pPr>
      <w:r>
        <w:rPr>
          <w:lang w:bidi="en-US"/>
        </w:rPr>
        <w:t>Thông tin biểu phí lưu vào bảng commission</w:t>
      </w:r>
    </w:p>
    <w:p w14:paraId="39441EAA" w14:textId="77777777" w:rsidR="008B3CD7" w:rsidRDefault="008B3CD7" w:rsidP="008B3CD7">
      <w:pPr>
        <w:pStyle w:val="ListParagraph"/>
        <w:numPr>
          <w:ilvl w:val="1"/>
          <w:numId w:val="3"/>
        </w:numPr>
        <w:rPr>
          <w:lang w:bidi="en-US"/>
        </w:rPr>
      </w:pPr>
      <w:r>
        <w:rPr>
          <w:lang w:bidi="en-US"/>
        </w:rPr>
        <w:t>Id: tự sinh theo sequence</w:t>
      </w:r>
    </w:p>
    <w:p w14:paraId="05593CF9" w14:textId="77777777" w:rsidR="008B3CD7" w:rsidRDefault="008B3CD7" w:rsidP="008B3CD7">
      <w:pPr>
        <w:pStyle w:val="ListParagraph"/>
        <w:numPr>
          <w:ilvl w:val="1"/>
          <w:numId w:val="3"/>
        </w:numPr>
        <w:rPr>
          <w:lang w:bidi="en-US"/>
        </w:rPr>
      </w:pPr>
      <w:r>
        <w:rPr>
          <w:lang w:bidi="en-US"/>
        </w:rPr>
        <w:t>Feecode: Mã biểu phí</w:t>
      </w:r>
    </w:p>
    <w:p w14:paraId="4B84CE6F" w14:textId="77777777" w:rsidR="008B3CD7" w:rsidRDefault="008B3CD7" w:rsidP="008B3CD7">
      <w:pPr>
        <w:pStyle w:val="ListParagraph"/>
        <w:numPr>
          <w:ilvl w:val="1"/>
          <w:numId w:val="3"/>
        </w:numPr>
        <w:rPr>
          <w:lang w:bidi="en-US"/>
        </w:rPr>
      </w:pPr>
      <w:r>
        <w:rPr>
          <w:lang w:bidi="en-US"/>
        </w:rPr>
        <w:t>Feename: Tên biểu phí</w:t>
      </w:r>
    </w:p>
    <w:p w14:paraId="40F05815" w14:textId="77777777" w:rsidR="008B3CD7" w:rsidRDefault="008B3CD7" w:rsidP="008B3CD7">
      <w:pPr>
        <w:pStyle w:val="ListParagraph"/>
        <w:numPr>
          <w:ilvl w:val="1"/>
          <w:numId w:val="3"/>
        </w:numPr>
        <w:rPr>
          <w:lang w:bidi="en-US"/>
        </w:rPr>
      </w:pPr>
      <w:r>
        <w:rPr>
          <w:lang w:bidi="en-US"/>
        </w:rPr>
        <w:t>Calcmethod: Quy tắc tính</w:t>
      </w:r>
    </w:p>
    <w:p w14:paraId="5F6FFCB6" w14:textId="77777777" w:rsidR="008B3CD7" w:rsidRDefault="008B3CD7" w:rsidP="008B3CD7">
      <w:pPr>
        <w:pStyle w:val="ListParagraph"/>
        <w:numPr>
          <w:ilvl w:val="1"/>
          <w:numId w:val="3"/>
        </w:numPr>
        <w:rPr>
          <w:lang w:bidi="en-US"/>
        </w:rPr>
      </w:pPr>
      <w:r>
        <w:rPr>
          <w:lang w:bidi="en-US"/>
        </w:rPr>
        <w:t>Ruletype: Kiểu phí</w:t>
      </w:r>
    </w:p>
    <w:p w14:paraId="663EBF36" w14:textId="77777777" w:rsidR="008B3CD7" w:rsidRDefault="008B3CD7" w:rsidP="008B3CD7">
      <w:pPr>
        <w:pStyle w:val="ListParagraph"/>
        <w:numPr>
          <w:ilvl w:val="1"/>
          <w:numId w:val="3"/>
        </w:numPr>
        <w:rPr>
          <w:lang w:bidi="en-US"/>
        </w:rPr>
      </w:pPr>
      <w:r>
        <w:rPr>
          <w:lang w:bidi="en-US"/>
        </w:rPr>
        <w:t>Feerate: Tỷ lệ phí</w:t>
      </w:r>
    </w:p>
    <w:p w14:paraId="103A6671" w14:textId="77777777" w:rsidR="008B3CD7" w:rsidRDefault="008B3CD7" w:rsidP="008B3CD7">
      <w:pPr>
        <w:pStyle w:val="ListParagraph"/>
        <w:numPr>
          <w:ilvl w:val="1"/>
          <w:numId w:val="3"/>
        </w:numPr>
        <w:rPr>
          <w:lang w:bidi="en-US"/>
        </w:rPr>
      </w:pPr>
      <w:r>
        <w:rPr>
          <w:lang w:bidi="en-US"/>
        </w:rPr>
        <w:t>Feetierdate: chuỗi lưu dữ liệu phí bậc thang (tương tự màn hình quản lý biểu phí)</w:t>
      </w:r>
    </w:p>
    <w:p w14:paraId="2B78BF24" w14:textId="77777777" w:rsidR="008B3CD7" w:rsidRDefault="008B3CD7" w:rsidP="008B3CD7">
      <w:pPr>
        <w:pStyle w:val="ListParagraph"/>
        <w:numPr>
          <w:ilvl w:val="1"/>
          <w:numId w:val="3"/>
        </w:numPr>
        <w:rPr>
          <w:lang w:bidi="en-US"/>
        </w:rPr>
      </w:pPr>
      <w:r>
        <w:rPr>
          <w:lang w:bidi="en-US"/>
        </w:rPr>
        <w:t>Note: ghi chú</w:t>
      </w:r>
    </w:p>
    <w:p w14:paraId="5249837F" w14:textId="77777777" w:rsidR="008B3CD7" w:rsidRDefault="008B3CD7" w:rsidP="008B3CD7">
      <w:pPr>
        <w:pStyle w:val="ListParagraph"/>
        <w:numPr>
          <w:ilvl w:val="1"/>
          <w:numId w:val="3"/>
        </w:numPr>
        <w:rPr>
          <w:lang w:bidi="en-US"/>
        </w:rPr>
      </w:pPr>
      <w:r>
        <w:rPr>
          <w:lang w:bidi="en-US"/>
        </w:rPr>
        <w:t>Symbol: Mã tài sản</w:t>
      </w:r>
    </w:p>
    <w:p w14:paraId="69467A8C" w14:textId="77777777" w:rsidR="008B3CD7" w:rsidRDefault="008B3CD7" w:rsidP="008B3CD7">
      <w:pPr>
        <w:pStyle w:val="ListParagraph"/>
        <w:numPr>
          <w:ilvl w:val="1"/>
          <w:numId w:val="3"/>
        </w:numPr>
        <w:rPr>
          <w:lang w:bidi="en-US"/>
        </w:rPr>
      </w:pPr>
      <w:r>
        <w:rPr>
          <w:lang w:bidi="en-US"/>
        </w:rPr>
        <w:t>Product: mã sản phẩm</w:t>
      </w:r>
    </w:p>
    <w:p w14:paraId="4FD83DC7" w14:textId="77777777" w:rsidR="008B3CD7" w:rsidRDefault="008B3CD7" w:rsidP="008B3CD7">
      <w:pPr>
        <w:pStyle w:val="ListParagraph"/>
        <w:numPr>
          <w:ilvl w:val="1"/>
          <w:numId w:val="3"/>
        </w:numPr>
        <w:rPr>
          <w:lang w:bidi="en-US"/>
        </w:rPr>
      </w:pPr>
      <w:r>
        <w:rPr>
          <w:lang w:bidi="en-US"/>
        </w:rPr>
        <w:t>Sbsedefacct: acctno của đại lý</w:t>
      </w:r>
    </w:p>
    <w:p w14:paraId="35C6CADE" w14:textId="77777777" w:rsidR="008B3CD7" w:rsidRDefault="008B3CD7" w:rsidP="008B3CD7">
      <w:pPr>
        <w:pStyle w:val="ListParagraph"/>
        <w:numPr>
          <w:ilvl w:val="1"/>
          <w:numId w:val="3"/>
        </w:numPr>
        <w:rPr>
          <w:lang w:bidi="en-US"/>
        </w:rPr>
      </w:pPr>
      <w:r>
        <w:rPr>
          <w:lang w:bidi="en-US"/>
        </w:rPr>
        <w:t>Pstatus, status, lastchange: lưu theo quy tắc bảng maintain</w:t>
      </w:r>
    </w:p>
    <w:p w14:paraId="26617CBE" w14:textId="77777777" w:rsidR="008B3CD7" w:rsidRDefault="008B3CD7" w:rsidP="008B3CD7">
      <w:pPr>
        <w:pStyle w:val="ListParagraph"/>
        <w:numPr>
          <w:ilvl w:val="0"/>
          <w:numId w:val="3"/>
        </w:numPr>
        <w:rPr>
          <w:lang w:bidi="en-US"/>
        </w:rPr>
      </w:pPr>
      <w:r>
        <w:rPr>
          <w:lang w:bidi="en-US"/>
        </w:rPr>
        <w:t>Thông tin mức bậc thang lưu vào bảng commission_dtl</w:t>
      </w:r>
    </w:p>
    <w:p w14:paraId="04FB538D" w14:textId="77777777" w:rsidR="008B3CD7" w:rsidRDefault="008B3CD7" w:rsidP="008B3CD7">
      <w:pPr>
        <w:pStyle w:val="ListParagraph"/>
        <w:numPr>
          <w:ilvl w:val="1"/>
          <w:numId w:val="3"/>
        </w:numPr>
        <w:rPr>
          <w:lang w:bidi="en-US"/>
        </w:rPr>
      </w:pPr>
      <w:r>
        <w:rPr>
          <w:lang w:bidi="en-US"/>
        </w:rPr>
        <w:t>Id: tự sinh theo sequence</w:t>
      </w:r>
    </w:p>
    <w:p w14:paraId="38C1097C" w14:textId="77777777" w:rsidR="008B3CD7" w:rsidRDefault="008B3CD7" w:rsidP="008B3CD7">
      <w:pPr>
        <w:pStyle w:val="ListParagraph"/>
        <w:numPr>
          <w:ilvl w:val="1"/>
          <w:numId w:val="3"/>
        </w:numPr>
        <w:rPr>
          <w:lang w:bidi="en-US"/>
        </w:rPr>
      </w:pPr>
      <w:r>
        <w:rPr>
          <w:lang w:bidi="en-US"/>
        </w:rPr>
        <w:t>commissionid: id của bảng commission</w:t>
      </w:r>
    </w:p>
    <w:p w14:paraId="6095BBE7" w14:textId="77777777" w:rsidR="008B3CD7" w:rsidRDefault="008B3CD7" w:rsidP="008B3CD7">
      <w:pPr>
        <w:pStyle w:val="ListParagraph"/>
        <w:numPr>
          <w:ilvl w:val="1"/>
          <w:numId w:val="3"/>
        </w:numPr>
        <w:rPr>
          <w:lang w:bidi="en-US"/>
        </w:rPr>
      </w:pPr>
      <w:r>
        <w:rPr>
          <w:lang w:bidi="en-US"/>
        </w:rPr>
        <w:t>Framt: Từ giá trị</w:t>
      </w:r>
    </w:p>
    <w:p w14:paraId="6B566F4C" w14:textId="77777777" w:rsidR="008B3CD7" w:rsidRDefault="008B3CD7" w:rsidP="008B3CD7">
      <w:pPr>
        <w:pStyle w:val="ListParagraph"/>
        <w:numPr>
          <w:ilvl w:val="1"/>
          <w:numId w:val="3"/>
        </w:numPr>
        <w:rPr>
          <w:lang w:bidi="en-US"/>
        </w:rPr>
      </w:pPr>
      <w:r>
        <w:rPr>
          <w:lang w:bidi="en-US"/>
        </w:rPr>
        <w:t>Toamt: Đến giá trị</w:t>
      </w:r>
    </w:p>
    <w:p w14:paraId="6DF8A367" w14:textId="77777777" w:rsidR="008B3CD7" w:rsidRDefault="008B3CD7" w:rsidP="008B3CD7">
      <w:pPr>
        <w:pStyle w:val="ListParagraph"/>
        <w:numPr>
          <w:ilvl w:val="1"/>
          <w:numId w:val="3"/>
        </w:numPr>
        <w:rPr>
          <w:lang w:bidi="en-US"/>
        </w:rPr>
      </w:pPr>
      <w:r>
        <w:rPr>
          <w:lang w:bidi="en-US"/>
        </w:rPr>
        <w:t>Feerate: mức phí</w:t>
      </w:r>
    </w:p>
    <w:p w14:paraId="76A19CBA" w14:textId="77777777" w:rsidR="008B3CD7" w:rsidRDefault="008B3CD7" w:rsidP="008B3CD7">
      <w:pPr>
        <w:pStyle w:val="ListParagraph"/>
        <w:numPr>
          <w:ilvl w:val="0"/>
          <w:numId w:val="3"/>
        </w:numPr>
        <w:rPr>
          <w:lang w:bidi="en-US"/>
        </w:rPr>
      </w:pPr>
      <w:r>
        <w:rPr>
          <w:lang w:bidi="en-US"/>
        </w:rPr>
        <w:t>Khi thêm mới, mã biểu phí không được trùng</w:t>
      </w:r>
    </w:p>
    <w:p w14:paraId="31068495" w14:textId="404E33BB" w:rsidR="008B3CD7" w:rsidRDefault="008B3CD7" w:rsidP="008B3CD7">
      <w:pPr>
        <w:pStyle w:val="ListParagraph"/>
        <w:numPr>
          <w:ilvl w:val="0"/>
          <w:numId w:val="3"/>
        </w:numPr>
        <w:rPr>
          <w:lang w:bidi="en-US"/>
        </w:rPr>
      </w:pPr>
      <w:r>
        <w:rPr>
          <w:lang w:bidi="en-US"/>
        </w:rPr>
        <w:t xml:space="preserve">Được phép sửa tất cả các trường thông tin với bản ghi chưa phê duyệt và bản ghi đã duyệt. </w:t>
      </w:r>
    </w:p>
    <w:p w14:paraId="62190917" w14:textId="136A42E3" w:rsidR="008B3CD7" w:rsidRDefault="008B3CD7" w:rsidP="008B3CD7">
      <w:pPr>
        <w:pStyle w:val="ListParagraph"/>
        <w:numPr>
          <w:ilvl w:val="0"/>
          <w:numId w:val="3"/>
        </w:numPr>
        <w:rPr>
          <w:lang w:bidi="en-US"/>
        </w:rPr>
      </w:pPr>
      <w:r>
        <w:rPr>
          <w:lang w:bidi="en-US"/>
        </w:rPr>
        <w:t>Chỉ được xóa các bản ghi chưa duyệt, hoặc đã duyệt nhưng không tồn tại trong feeapply</w:t>
      </w:r>
    </w:p>
    <w:p w14:paraId="6E94BDDA" w14:textId="59DDE4EE" w:rsidR="00261C61" w:rsidRDefault="00261C61" w:rsidP="008B3CD7">
      <w:pPr>
        <w:pStyle w:val="ListParagraph"/>
        <w:numPr>
          <w:ilvl w:val="0"/>
          <w:numId w:val="3"/>
        </w:numPr>
        <w:rPr>
          <w:lang w:bidi="en-US"/>
        </w:rPr>
      </w:pPr>
      <w:commentRangeStart w:id="401"/>
      <w:r>
        <w:rPr>
          <w:lang w:bidi="en-US"/>
        </w:rPr>
        <w:t xml:space="preserve">Khi </w:t>
      </w:r>
      <w:r w:rsidR="001C251D">
        <w:rPr>
          <w:lang w:bidi="en-US"/>
        </w:rPr>
        <w:t xml:space="preserve">duyệt </w:t>
      </w:r>
      <w:r>
        <w:rPr>
          <w:lang w:bidi="en-US"/>
        </w:rPr>
        <w:t>sửa</w:t>
      </w:r>
      <w:r w:rsidR="001C251D">
        <w:rPr>
          <w:lang w:bidi="en-US"/>
        </w:rPr>
        <w:t>, xóa</w:t>
      </w:r>
      <w:r>
        <w:rPr>
          <w:lang w:bidi="en-US"/>
        </w:rPr>
        <w:t xml:space="preserve"> với bản ghi đã duyệt =&gt; cần ghi log lại trong bảng commission_log và commission_dlt_log</w:t>
      </w:r>
      <w:commentRangeEnd w:id="401"/>
      <w:r w:rsidR="001F6003">
        <w:rPr>
          <w:rStyle w:val="CommentReference"/>
        </w:rPr>
        <w:commentReference w:id="401"/>
      </w:r>
    </w:p>
    <w:p w14:paraId="30A45F7F" w14:textId="000840BC" w:rsidR="001C251D" w:rsidRDefault="001C251D" w:rsidP="001C251D">
      <w:pPr>
        <w:pStyle w:val="ListParagraph"/>
        <w:numPr>
          <w:ilvl w:val="1"/>
          <w:numId w:val="3"/>
        </w:numPr>
        <w:rPr>
          <w:lang w:bidi="en-US"/>
        </w:rPr>
      </w:pPr>
      <w:r>
        <w:rPr>
          <w:lang w:bidi="en-US"/>
        </w:rPr>
        <w:lastRenderedPageBreak/>
        <w:t>Commission_log</w:t>
      </w:r>
    </w:p>
    <w:p w14:paraId="32EFE9BD" w14:textId="613C47B1" w:rsidR="001C251D" w:rsidRDefault="001C251D" w:rsidP="001C251D">
      <w:pPr>
        <w:pStyle w:val="ListParagraph"/>
        <w:numPr>
          <w:ilvl w:val="2"/>
          <w:numId w:val="3"/>
        </w:numPr>
        <w:rPr>
          <w:lang w:bidi="en-US"/>
        </w:rPr>
      </w:pPr>
      <w:r>
        <w:rPr>
          <w:lang w:bidi="en-US"/>
        </w:rPr>
        <w:t>Id: tự sinh theo sequence</w:t>
      </w:r>
    </w:p>
    <w:p w14:paraId="60972ECF" w14:textId="04EE17A5" w:rsidR="001C251D" w:rsidRDefault="001C251D" w:rsidP="001C251D">
      <w:pPr>
        <w:pStyle w:val="ListParagraph"/>
        <w:numPr>
          <w:ilvl w:val="2"/>
          <w:numId w:val="3"/>
        </w:numPr>
        <w:rPr>
          <w:lang w:bidi="en-US"/>
        </w:rPr>
      </w:pPr>
      <w:r>
        <w:rPr>
          <w:lang w:bidi="en-US"/>
        </w:rPr>
        <w:t>Logid: commission.id của bản ghi cũ</w:t>
      </w:r>
    </w:p>
    <w:p w14:paraId="38E6CF07" w14:textId="4DDF576B" w:rsidR="001C251D" w:rsidRDefault="001C251D" w:rsidP="001C251D">
      <w:pPr>
        <w:pStyle w:val="ListParagraph"/>
        <w:numPr>
          <w:ilvl w:val="2"/>
          <w:numId w:val="3"/>
        </w:numPr>
        <w:rPr>
          <w:lang w:bidi="en-US"/>
        </w:rPr>
      </w:pPr>
      <w:r>
        <w:rPr>
          <w:lang w:bidi="en-US"/>
        </w:rPr>
        <w:t>Feecode: Mã biểu phí của bản ghi cũ</w:t>
      </w:r>
    </w:p>
    <w:p w14:paraId="09A11171" w14:textId="121C139B" w:rsidR="001C251D" w:rsidRDefault="001C251D" w:rsidP="001C251D">
      <w:pPr>
        <w:pStyle w:val="ListParagraph"/>
        <w:numPr>
          <w:ilvl w:val="2"/>
          <w:numId w:val="3"/>
        </w:numPr>
        <w:rPr>
          <w:lang w:bidi="en-US"/>
        </w:rPr>
      </w:pPr>
      <w:r>
        <w:rPr>
          <w:lang w:bidi="en-US"/>
        </w:rPr>
        <w:t>Feename: Tên biểu phí của bản ghi cũ</w:t>
      </w:r>
    </w:p>
    <w:p w14:paraId="0326E3FC" w14:textId="06AD71AF" w:rsidR="001C251D" w:rsidRDefault="001C251D" w:rsidP="001C251D">
      <w:pPr>
        <w:pStyle w:val="ListParagraph"/>
        <w:numPr>
          <w:ilvl w:val="2"/>
          <w:numId w:val="3"/>
        </w:numPr>
        <w:rPr>
          <w:lang w:bidi="en-US"/>
        </w:rPr>
      </w:pPr>
      <w:r>
        <w:rPr>
          <w:lang w:bidi="en-US"/>
        </w:rPr>
        <w:t>Calcmethod: Quy tắc tính của bản ghi cũ</w:t>
      </w:r>
    </w:p>
    <w:p w14:paraId="0604FC6A" w14:textId="15314403" w:rsidR="001C251D" w:rsidRDefault="001C251D" w:rsidP="001C251D">
      <w:pPr>
        <w:pStyle w:val="ListParagraph"/>
        <w:numPr>
          <w:ilvl w:val="2"/>
          <w:numId w:val="3"/>
        </w:numPr>
        <w:rPr>
          <w:lang w:bidi="en-US"/>
        </w:rPr>
      </w:pPr>
      <w:r>
        <w:rPr>
          <w:lang w:bidi="en-US"/>
        </w:rPr>
        <w:t>Ruletype: Kiểu phí của bản ghi cũ</w:t>
      </w:r>
    </w:p>
    <w:p w14:paraId="08541507" w14:textId="0857E96E" w:rsidR="001C251D" w:rsidRDefault="001C251D" w:rsidP="001C251D">
      <w:pPr>
        <w:pStyle w:val="ListParagraph"/>
        <w:numPr>
          <w:ilvl w:val="2"/>
          <w:numId w:val="3"/>
        </w:numPr>
        <w:rPr>
          <w:lang w:bidi="en-US"/>
        </w:rPr>
      </w:pPr>
      <w:r>
        <w:rPr>
          <w:lang w:bidi="en-US"/>
        </w:rPr>
        <w:t>Feerate: Tỷ lệ phí của bản ghi cũ</w:t>
      </w:r>
    </w:p>
    <w:p w14:paraId="1CB75F97" w14:textId="41EA634C" w:rsidR="001C251D" w:rsidRDefault="001C251D" w:rsidP="001C251D">
      <w:pPr>
        <w:pStyle w:val="ListParagraph"/>
        <w:numPr>
          <w:ilvl w:val="2"/>
          <w:numId w:val="3"/>
        </w:numPr>
        <w:rPr>
          <w:lang w:bidi="en-US"/>
        </w:rPr>
      </w:pPr>
      <w:r>
        <w:rPr>
          <w:lang w:bidi="en-US"/>
        </w:rPr>
        <w:t>Feetierdate: chuỗi lưu dữ liệu phí bậc thang (tương tự màn hình quản lý biểu phí) của bản ghi cũ</w:t>
      </w:r>
    </w:p>
    <w:p w14:paraId="41DAD4F6" w14:textId="54CE8E7F" w:rsidR="001C251D" w:rsidRDefault="001C251D" w:rsidP="001C251D">
      <w:pPr>
        <w:pStyle w:val="ListParagraph"/>
        <w:numPr>
          <w:ilvl w:val="2"/>
          <w:numId w:val="3"/>
        </w:numPr>
        <w:rPr>
          <w:lang w:bidi="en-US"/>
        </w:rPr>
      </w:pPr>
      <w:r>
        <w:rPr>
          <w:lang w:bidi="en-US"/>
        </w:rPr>
        <w:t>Note: ghi chú của bản ghi cũ</w:t>
      </w:r>
    </w:p>
    <w:p w14:paraId="0328C1A7" w14:textId="6C8EA3AF" w:rsidR="001C251D" w:rsidRDefault="001C251D" w:rsidP="001C251D">
      <w:pPr>
        <w:pStyle w:val="ListParagraph"/>
        <w:numPr>
          <w:ilvl w:val="2"/>
          <w:numId w:val="3"/>
        </w:numPr>
        <w:rPr>
          <w:lang w:bidi="en-US"/>
        </w:rPr>
      </w:pPr>
      <w:r>
        <w:rPr>
          <w:lang w:bidi="en-US"/>
        </w:rPr>
        <w:t>Symbol: Mã tài sản của bản ghi cũ</w:t>
      </w:r>
    </w:p>
    <w:p w14:paraId="4D99E6CE" w14:textId="7C7831AB" w:rsidR="001C251D" w:rsidRDefault="001C251D" w:rsidP="001C251D">
      <w:pPr>
        <w:pStyle w:val="ListParagraph"/>
        <w:numPr>
          <w:ilvl w:val="2"/>
          <w:numId w:val="3"/>
        </w:numPr>
        <w:rPr>
          <w:lang w:bidi="en-US"/>
        </w:rPr>
      </w:pPr>
      <w:r>
        <w:rPr>
          <w:lang w:bidi="en-US"/>
        </w:rPr>
        <w:t>Product: mã sản phẩm của bản ghi cũ</w:t>
      </w:r>
    </w:p>
    <w:p w14:paraId="24383D17" w14:textId="64FF30F9" w:rsidR="001C251D" w:rsidRDefault="001C251D" w:rsidP="001C251D">
      <w:pPr>
        <w:pStyle w:val="ListParagraph"/>
        <w:numPr>
          <w:ilvl w:val="2"/>
          <w:numId w:val="3"/>
        </w:numPr>
        <w:rPr>
          <w:lang w:bidi="en-US"/>
        </w:rPr>
      </w:pPr>
      <w:r>
        <w:rPr>
          <w:lang w:bidi="en-US"/>
        </w:rPr>
        <w:t>Sbsedefacct: acctno của đại lý của bản ghi cũ</w:t>
      </w:r>
    </w:p>
    <w:p w14:paraId="1AAEE3B6" w14:textId="77777777" w:rsidR="001C251D" w:rsidRPr="00721E05" w:rsidRDefault="001C251D" w:rsidP="001C251D">
      <w:pPr>
        <w:pStyle w:val="ListParagraph"/>
        <w:numPr>
          <w:ilvl w:val="2"/>
          <w:numId w:val="3"/>
        </w:numPr>
        <w:rPr>
          <w:lang w:bidi="en-US"/>
        </w:rPr>
      </w:pPr>
      <w:r w:rsidRPr="00721E05">
        <w:rPr>
          <w:lang w:bidi="en-US"/>
        </w:rPr>
        <w:t>lastchange: thời điểm sửa (lưu theo ngày giờ thực tế)</w:t>
      </w:r>
    </w:p>
    <w:p w14:paraId="4262904A" w14:textId="77777777" w:rsidR="001C251D" w:rsidRDefault="001C251D" w:rsidP="001C251D">
      <w:pPr>
        <w:pStyle w:val="ListParagraph"/>
        <w:numPr>
          <w:ilvl w:val="2"/>
          <w:numId w:val="3"/>
        </w:numPr>
        <w:rPr>
          <w:lang w:bidi="en-US"/>
        </w:rPr>
      </w:pPr>
      <w:r w:rsidRPr="00721E05">
        <w:rPr>
          <w:lang w:bidi="en-US"/>
        </w:rPr>
        <w:t>txnum</w:t>
      </w:r>
      <w:r>
        <w:rPr>
          <w:lang w:bidi="en-US"/>
        </w:rPr>
        <w:t>: txnum của giao dịch sửa/xóa</w:t>
      </w:r>
    </w:p>
    <w:p w14:paraId="5A46322F" w14:textId="77777777" w:rsidR="001C251D" w:rsidRDefault="001C251D" w:rsidP="001C251D">
      <w:pPr>
        <w:pStyle w:val="ListParagraph"/>
        <w:numPr>
          <w:ilvl w:val="2"/>
          <w:numId w:val="3"/>
        </w:numPr>
        <w:rPr>
          <w:lang w:bidi="en-US"/>
        </w:rPr>
      </w:pPr>
      <w:r>
        <w:rPr>
          <w:lang w:bidi="en-US"/>
        </w:rPr>
        <w:t>txdate: txdate của giao dịch sửa/xóa</w:t>
      </w:r>
    </w:p>
    <w:p w14:paraId="520023F8" w14:textId="77777777" w:rsidR="001C251D" w:rsidRPr="00721E05" w:rsidRDefault="001C251D" w:rsidP="001C251D">
      <w:pPr>
        <w:pStyle w:val="ListParagraph"/>
        <w:numPr>
          <w:ilvl w:val="2"/>
          <w:numId w:val="3"/>
        </w:numPr>
        <w:rPr>
          <w:lang w:bidi="en-US"/>
        </w:rPr>
      </w:pPr>
      <w:r>
        <w:rPr>
          <w:lang w:bidi="en-US"/>
        </w:rPr>
        <w:t>action_type: nếu sửa = U, nếu xóa = D</w:t>
      </w:r>
    </w:p>
    <w:p w14:paraId="57A8191A" w14:textId="19D0F3FA" w:rsidR="001C251D" w:rsidRDefault="001C251D" w:rsidP="001C251D">
      <w:pPr>
        <w:pStyle w:val="ListParagraph"/>
        <w:numPr>
          <w:ilvl w:val="1"/>
          <w:numId w:val="3"/>
        </w:numPr>
        <w:rPr>
          <w:lang w:bidi="en-US"/>
        </w:rPr>
      </w:pPr>
      <w:r>
        <w:rPr>
          <w:lang w:bidi="en-US"/>
        </w:rPr>
        <w:t>commission_dtl_log</w:t>
      </w:r>
    </w:p>
    <w:p w14:paraId="74817677" w14:textId="3C88B512" w:rsidR="001C251D" w:rsidRDefault="001C251D" w:rsidP="001C251D">
      <w:pPr>
        <w:pStyle w:val="ListParagraph"/>
        <w:numPr>
          <w:ilvl w:val="2"/>
          <w:numId w:val="3"/>
        </w:numPr>
        <w:rPr>
          <w:lang w:bidi="en-US"/>
        </w:rPr>
      </w:pPr>
      <w:r>
        <w:rPr>
          <w:lang w:bidi="en-US"/>
        </w:rPr>
        <w:t>Id: tự sinh theo sequence</w:t>
      </w:r>
    </w:p>
    <w:p w14:paraId="25AAA833" w14:textId="0CF8BF2D" w:rsidR="001C251D" w:rsidRDefault="001C251D" w:rsidP="001C251D">
      <w:pPr>
        <w:pStyle w:val="ListParagraph"/>
        <w:numPr>
          <w:ilvl w:val="2"/>
          <w:numId w:val="3"/>
        </w:numPr>
        <w:rPr>
          <w:lang w:bidi="en-US"/>
        </w:rPr>
      </w:pPr>
      <w:r>
        <w:rPr>
          <w:lang w:bidi="en-US"/>
        </w:rPr>
        <w:t xml:space="preserve">commissionid: id của bảng </w:t>
      </w:r>
      <w:r w:rsidRPr="001C251D">
        <w:rPr>
          <w:b/>
          <w:lang w:bidi="en-US"/>
        </w:rPr>
        <w:t>commission_log</w:t>
      </w:r>
    </w:p>
    <w:p w14:paraId="1F036566" w14:textId="667F6568" w:rsidR="001C251D" w:rsidRDefault="001C251D" w:rsidP="001C251D">
      <w:pPr>
        <w:pStyle w:val="ListParagraph"/>
        <w:numPr>
          <w:ilvl w:val="2"/>
          <w:numId w:val="3"/>
        </w:numPr>
        <w:rPr>
          <w:lang w:bidi="en-US"/>
        </w:rPr>
      </w:pPr>
      <w:r>
        <w:rPr>
          <w:lang w:bidi="en-US"/>
        </w:rPr>
        <w:t>Framt: Từ giá trị của bản ghi cũ</w:t>
      </w:r>
    </w:p>
    <w:p w14:paraId="6055CEB9" w14:textId="591FEEB2" w:rsidR="001C251D" w:rsidRDefault="001C251D" w:rsidP="001C251D">
      <w:pPr>
        <w:pStyle w:val="ListParagraph"/>
        <w:numPr>
          <w:ilvl w:val="2"/>
          <w:numId w:val="3"/>
        </w:numPr>
        <w:rPr>
          <w:lang w:bidi="en-US"/>
        </w:rPr>
      </w:pPr>
      <w:r>
        <w:rPr>
          <w:lang w:bidi="en-US"/>
        </w:rPr>
        <w:t>Toamt: Đến giá trị của bản ghi cũ</w:t>
      </w:r>
    </w:p>
    <w:p w14:paraId="56E872C9" w14:textId="6CB0AB5F" w:rsidR="001C251D" w:rsidRDefault="001C251D" w:rsidP="001C251D">
      <w:pPr>
        <w:pStyle w:val="ListParagraph"/>
        <w:numPr>
          <w:ilvl w:val="2"/>
          <w:numId w:val="3"/>
        </w:numPr>
        <w:rPr>
          <w:lang w:bidi="en-US"/>
        </w:rPr>
      </w:pPr>
      <w:r>
        <w:rPr>
          <w:lang w:bidi="en-US"/>
        </w:rPr>
        <w:t>Feerate: mức phí của bản ghi cũ</w:t>
      </w:r>
    </w:p>
    <w:p w14:paraId="456EC204" w14:textId="68F11B9A" w:rsidR="00F21938" w:rsidRDefault="00F21938" w:rsidP="00F21938">
      <w:pPr>
        <w:pStyle w:val="Heading3"/>
      </w:pPr>
      <w:bookmarkStart w:id="402" w:name="_Toc78535478"/>
      <w:r>
        <w:t>Chương trình thưởng</w:t>
      </w:r>
      <w:bookmarkEnd w:id="402"/>
    </w:p>
    <w:p w14:paraId="4515E666" w14:textId="77777777" w:rsidR="00F21938" w:rsidRDefault="00F21938" w:rsidP="00F21938">
      <w:pPr>
        <w:pStyle w:val="Heading4"/>
      </w:pPr>
      <w:bookmarkStart w:id="403" w:name="_Toc78535479"/>
      <w:r>
        <w:t>Mô tả giao diện</w:t>
      </w:r>
      <w:bookmarkEnd w:id="403"/>
    </w:p>
    <w:p w14:paraId="7434B3D0" w14:textId="77777777" w:rsidR="00F21938" w:rsidRDefault="00F21938" w:rsidP="00F21938">
      <w:pPr>
        <w:pStyle w:val="Heading5"/>
      </w:pPr>
      <w:r>
        <w:t>Popup thêm/sửa/view</w:t>
      </w:r>
    </w:p>
    <w:p w14:paraId="24E32DD2" w14:textId="77777777" w:rsidR="00F21938" w:rsidRPr="00261C61" w:rsidRDefault="00F21938" w:rsidP="00F21938"/>
    <w:tbl>
      <w:tblPr>
        <w:tblStyle w:val="TableGrid"/>
        <w:tblW w:w="0" w:type="auto"/>
        <w:tblLook w:val="04A0" w:firstRow="1" w:lastRow="0" w:firstColumn="1" w:lastColumn="0" w:noHBand="0" w:noVBand="1"/>
      </w:tblPr>
      <w:tblGrid>
        <w:gridCol w:w="3292"/>
        <w:gridCol w:w="1856"/>
        <w:gridCol w:w="4590"/>
      </w:tblGrid>
      <w:tr w:rsidR="00F21938" w14:paraId="0F926691" w14:textId="77777777" w:rsidTr="00F21938">
        <w:tc>
          <w:tcPr>
            <w:tcW w:w="3292" w:type="dxa"/>
          </w:tcPr>
          <w:p w14:paraId="3A61A37C" w14:textId="77777777" w:rsidR="00F21938" w:rsidRDefault="00F21938" w:rsidP="00F21938">
            <w:pPr>
              <w:jc w:val="center"/>
            </w:pPr>
            <w:r w:rsidRPr="0098225A">
              <w:rPr>
                <w:b/>
              </w:rPr>
              <w:t>Tên trường</w:t>
            </w:r>
          </w:p>
        </w:tc>
        <w:tc>
          <w:tcPr>
            <w:tcW w:w="1856" w:type="dxa"/>
          </w:tcPr>
          <w:p w14:paraId="4EC9AFDA" w14:textId="77777777" w:rsidR="00F21938" w:rsidRDefault="00F21938" w:rsidP="00F21938">
            <w:pPr>
              <w:jc w:val="center"/>
            </w:pPr>
            <w:r w:rsidRPr="0098225A">
              <w:rPr>
                <w:b/>
              </w:rPr>
              <w:t>Bắt buộc</w:t>
            </w:r>
          </w:p>
        </w:tc>
        <w:tc>
          <w:tcPr>
            <w:tcW w:w="4590" w:type="dxa"/>
          </w:tcPr>
          <w:p w14:paraId="2A6C15F0" w14:textId="77777777" w:rsidR="00F21938" w:rsidRDefault="00F21938" w:rsidP="00F21938">
            <w:pPr>
              <w:jc w:val="center"/>
            </w:pPr>
            <w:r w:rsidRPr="0098225A">
              <w:rPr>
                <w:b/>
              </w:rPr>
              <w:t>Mô tả</w:t>
            </w:r>
          </w:p>
        </w:tc>
      </w:tr>
      <w:tr w:rsidR="00F21938" w14:paraId="39038008" w14:textId="77777777" w:rsidTr="00F21938">
        <w:tc>
          <w:tcPr>
            <w:tcW w:w="3292" w:type="dxa"/>
          </w:tcPr>
          <w:p w14:paraId="7E757C00" w14:textId="670283E9" w:rsidR="00F21938" w:rsidRDefault="00F21938" w:rsidP="00F21938">
            <w:r>
              <w:t>Mã chương trình</w:t>
            </w:r>
          </w:p>
        </w:tc>
        <w:tc>
          <w:tcPr>
            <w:tcW w:w="1856" w:type="dxa"/>
          </w:tcPr>
          <w:p w14:paraId="7C22F618" w14:textId="77777777" w:rsidR="00F21938" w:rsidRDefault="00F21938" w:rsidP="00F21938">
            <w:r>
              <w:t>Có</w:t>
            </w:r>
          </w:p>
        </w:tc>
        <w:tc>
          <w:tcPr>
            <w:tcW w:w="4590" w:type="dxa"/>
          </w:tcPr>
          <w:p w14:paraId="6447FEB6" w14:textId="77777777" w:rsidR="00F21938" w:rsidRDefault="00F21938" w:rsidP="00F21938">
            <w:r>
              <w:t>Nhập ký tự chữ, số, “.”, “_”</w:t>
            </w:r>
          </w:p>
        </w:tc>
      </w:tr>
      <w:tr w:rsidR="00F21938" w14:paraId="3DE4E321" w14:textId="77777777" w:rsidTr="00F21938">
        <w:tc>
          <w:tcPr>
            <w:tcW w:w="3292" w:type="dxa"/>
          </w:tcPr>
          <w:p w14:paraId="56538CAB" w14:textId="41252707" w:rsidR="00F21938" w:rsidRDefault="00F21938" w:rsidP="00F21938">
            <w:r>
              <w:t>Tên chương trình</w:t>
            </w:r>
          </w:p>
        </w:tc>
        <w:tc>
          <w:tcPr>
            <w:tcW w:w="1856" w:type="dxa"/>
          </w:tcPr>
          <w:p w14:paraId="5E486D30" w14:textId="77777777" w:rsidR="00F21938" w:rsidRDefault="00F21938" w:rsidP="00F21938">
            <w:r>
              <w:t>Có</w:t>
            </w:r>
          </w:p>
        </w:tc>
        <w:tc>
          <w:tcPr>
            <w:tcW w:w="4590" w:type="dxa"/>
          </w:tcPr>
          <w:p w14:paraId="1B91A7F3" w14:textId="77777777" w:rsidR="00F21938" w:rsidRDefault="00F21938" w:rsidP="00F21938"/>
        </w:tc>
      </w:tr>
      <w:tr w:rsidR="0052530B" w14:paraId="082FAC07" w14:textId="77777777" w:rsidTr="00F21938">
        <w:tc>
          <w:tcPr>
            <w:tcW w:w="3292" w:type="dxa"/>
          </w:tcPr>
          <w:p w14:paraId="380B6049" w14:textId="4D22D36C" w:rsidR="0052530B" w:rsidRDefault="0052530B" w:rsidP="00F21938">
            <w:r>
              <w:t>Ngày hiệu lực</w:t>
            </w:r>
          </w:p>
        </w:tc>
        <w:tc>
          <w:tcPr>
            <w:tcW w:w="1856" w:type="dxa"/>
          </w:tcPr>
          <w:p w14:paraId="27799D66" w14:textId="6E2E46A5" w:rsidR="0052530B" w:rsidRDefault="0052530B" w:rsidP="00F21938">
            <w:r>
              <w:t>Có</w:t>
            </w:r>
          </w:p>
        </w:tc>
        <w:tc>
          <w:tcPr>
            <w:tcW w:w="4590" w:type="dxa"/>
          </w:tcPr>
          <w:p w14:paraId="7F981377" w14:textId="345843D6" w:rsidR="0052530B" w:rsidRDefault="0052530B" w:rsidP="00F21938"/>
        </w:tc>
      </w:tr>
      <w:tr w:rsidR="0052530B" w14:paraId="33D8C7EB" w14:textId="77777777" w:rsidTr="00F21938">
        <w:tc>
          <w:tcPr>
            <w:tcW w:w="3292" w:type="dxa"/>
          </w:tcPr>
          <w:p w14:paraId="614F724C" w14:textId="255E3570" w:rsidR="0052530B" w:rsidRDefault="0052530B" w:rsidP="00F21938">
            <w:r>
              <w:t>Ngày hết hiệu lực</w:t>
            </w:r>
          </w:p>
        </w:tc>
        <w:tc>
          <w:tcPr>
            <w:tcW w:w="1856" w:type="dxa"/>
          </w:tcPr>
          <w:p w14:paraId="3FE0AB0C" w14:textId="34E3D051" w:rsidR="0052530B" w:rsidRDefault="0052530B" w:rsidP="00F21938">
            <w:r>
              <w:t>Có</w:t>
            </w:r>
          </w:p>
        </w:tc>
        <w:tc>
          <w:tcPr>
            <w:tcW w:w="4590" w:type="dxa"/>
          </w:tcPr>
          <w:p w14:paraId="290EB23E" w14:textId="2E078673" w:rsidR="0052530B" w:rsidRDefault="0052530B" w:rsidP="00F21938">
            <w:r>
              <w:t>&gt;= Ngày hiệu lực</w:t>
            </w:r>
          </w:p>
        </w:tc>
      </w:tr>
      <w:tr w:rsidR="00F21938" w14:paraId="733DB551" w14:textId="77777777" w:rsidTr="00F21938">
        <w:tc>
          <w:tcPr>
            <w:tcW w:w="3292" w:type="dxa"/>
          </w:tcPr>
          <w:p w14:paraId="08148BF7" w14:textId="0CCDFB57" w:rsidR="00F21938" w:rsidRDefault="00F21938" w:rsidP="00F21938">
            <w:r>
              <w:t>Loại</w:t>
            </w:r>
          </w:p>
        </w:tc>
        <w:tc>
          <w:tcPr>
            <w:tcW w:w="1856" w:type="dxa"/>
          </w:tcPr>
          <w:p w14:paraId="174A3D2D" w14:textId="5D5EDB0F" w:rsidR="00F21938" w:rsidRDefault="00F21938" w:rsidP="00F21938">
            <w:r>
              <w:t>Có</w:t>
            </w:r>
          </w:p>
        </w:tc>
        <w:tc>
          <w:tcPr>
            <w:tcW w:w="4590" w:type="dxa"/>
          </w:tcPr>
          <w:p w14:paraId="20F53BBB" w14:textId="77777777" w:rsidR="00F21938" w:rsidRDefault="00F21938" w:rsidP="00F21938">
            <w:r>
              <w:t>Chọn một trong các giá trị</w:t>
            </w:r>
          </w:p>
          <w:p w14:paraId="21E2FD32" w14:textId="31EA29E0" w:rsidR="00F21938" w:rsidRDefault="00795132" w:rsidP="00F21938">
            <w:pPr>
              <w:pStyle w:val="ListParagraph"/>
              <w:numPr>
                <w:ilvl w:val="0"/>
                <w:numId w:val="3"/>
              </w:numPr>
            </w:pPr>
            <w:r>
              <w:t xml:space="preserve">C - </w:t>
            </w:r>
            <w:r w:rsidR="00F21938">
              <w:t>Chương trình chung</w:t>
            </w:r>
          </w:p>
          <w:p w14:paraId="63A67E32" w14:textId="59631FE8" w:rsidR="00F21938" w:rsidRDefault="00795132" w:rsidP="00F21938">
            <w:pPr>
              <w:pStyle w:val="ListParagraph"/>
              <w:numPr>
                <w:ilvl w:val="0"/>
                <w:numId w:val="3"/>
              </w:numPr>
            </w:pPr>
            <w:r>
              <w:t xml:space="preserve">A - </w:t>
            </w:r>
            <w:r w:rsidR="00F21938">
              <w:t>Thưởng theo đại lý</w:t>
            </w:r>
          </w:p>
          <w:p w14:paraId="5BF0C8AB" w14:textId="4D247595" w:rsidR="00F21938" w:rsidRDefault="00795132" w:rsidP="00F21938">
            <w:pPr>
              <w:pStyle w:val="ListParagraph"/>
              <w:numPr>
                <w:ilvl w:val="0"/>
                <w:numId w:val="3"/>
              </w:numPr>
            </w:pPr>
            <w:r>
              <w:t xml:space="preserve">B - </w:t>
            </w:r>
            <w:r w:rsidR="00F21938">
              <w:t>Thưởng theo mã trái phiếu</w:t>
            </w:r>
          </w:p>
          <w:p w14:paraId="1619B4E7" w14:textId="7E694A09" w:rsidR="00F21938" w:rsidRDefault="00795132" w:rsidP="00F21938">
            <w:pPr>
              <w:pStyle w:val="ListParagraph"/>
              <w:numPr>
                <w:ilvl w:val="0"/>
                <w:numId w:val="3"/>
              </w:numPr>
            </w:pPr>
            <w:r>
              <w:t xml:space="preserve">P - </w:t>
            </w:r>
            <w:r w:rsidR="00F21938">
              <w:t>Thưởng theo mã sản phẩm</w:t>
            </w:r>
          </w:p>
        </w:tc>
      </w:tr>
      <w:tr w:rsidR="00F21938" w14:paraId="6F14A976" w14:textId="77777777" w:rsidTr="00F21938">
        <w:tc>
          <w:tcPr>
            <w:tcW w:w="3292" w:type="dxa"/>
          </w:tcPr>
          <w:p w14:paraId="10EA3844" w14:textId="72D90AAB" w:rsidR="00F21938" w:rsidRDefault="00F21938" w:rsidP="00F21938">
            <w:r>
              <w:t>Điều kiện thưởng</w:t>
            </w:r>
          </w:p>
        </w:tc>
        <w:tc>
          <w:tcPr>
            <w:tcW w:w="1856" w:type="dxa"/>
          </w:tcPr>
          <w:p w14:paraId="047D42ED" w14:textId="77777777" w:rsidR="00F21938" w:rsidRDefault="00F21938" w:rsidP="00F21938">
            <w:r>
              <w:t>Có</w:t>
            </w:r>
          </w:p>
        </w:tc>
        <w:tc>
          <w:tcPr>
            <w:tcW w:w="4590" w:type="dxa"/>
          </w:tcPr>
          <w:p w14:paraId="24C3F8C3" w14:textId="77777777" w:rsidR="00F21938" w:rsidRDefault="0052530B" w:rsidP="0052530B">
            <w:r>
              <w:t>Hiển thị grid cho phép add thêm mới các giá trị</w:t>
            </w:r>
          </w:p>
          <w:p w14:paraId="451D730B" w14:textId="77777777" w:rsidR="0052530B" w:rsidRDefault="0052530B" w:rsidP="0052530B">
            <w:pPr>
              <w:pStyle w:val="ListParagraph"/>
              <w:numPr>
                <w:ilvl w:val="0"/>
                <w:numId w:val="3"/>
              </w:numPr>
            </w:pPr>
            <w:r>
              <w:t>Nếu loại là chương trình chung =&gt; Không hiển thị trường này</w:t>
            </w:r>
          </w:p>
          <w:p w14:paraId="2657644A" w14:textId="36EABB25" w:rsidR="0052530B" w:rsidRDefault="0052530B" w:rsidP="0052530B">
            <w:pPr>
              <w:pStyle w:val="ListParagraph"/>
              <w:numPr>
                <w:ilvl w:val="0"/>
                <w:numId w:val="3"/>
              </w:numPr>
            </w:pPr>
            <w:r>
              <w:t xml:space="preserve">Nếu loại là thưởng theo đại lý =&gt; </w:t>
            </w:r>
            <w:r w:rsidR="008B6194">
              <w:t xml:space="preserve">bắt buộc </w:t>
            </w:r>
            <w:r>
              <w:t>add danh sách đại lý đang hoạt động</w:t>
            </w:r>
          </w:p>
          <w:p w14:paraId="30C98D74" w14:textId="7B251AE6" w:rsidR="0052530B" w:rsidRDefault="0052530B" w:rsidP="0052530B">
            <w:pPr>
              <w:pStyle w:val="ListParagraph"/>
              <w:numPr>
                <w:ilvl w:val="0"/>
                <w:numId w:val="3"/>
              </w:numPr>
            </w:pPr>
            <w:r>
              <w:t xml:space="preserve">Nếu loại thưởng theo mã trái phiếu =&gt; </w:t>
            </w:r>
            <w:r w:rsidR="008B6194">
              <w:t xml:space="preserve">bắt buộc </w:t>
            </w:r>
            <w:r>
              <w:t>add danh sách trái phiếu đang hoạt động</w:t>
            </w:r>
          </w:p>
          <w:p w14:paraId="3223ACE7" w14:textId="3260336D" w:rsidR="0052530B" w:rsidRDefault="0052530B" w:rsidP="0052530B">
            <w:pPr>
              <w:pStyle w:val="ListParagraph"/>
              <w:numPr>
                <w:ilvl w:val="0"/>
                <w:numId w:val="3"/>
              </w:numPr>
            </w:pPr>
            <w:r>
              <w:t xml:space="preserve">Nếu loại thưởng theo mã sản phẩm =&gt; </w:t>
            </w:r>
            <w:r w:rsidR="008B6194">
              <w:t xml:space="preserve">bắt buộc </w:t>
            </w:r>
            <w:r>
              <w:t xml:space="preserve">add danh sách sản phẩm </w:t>
            </w:r>
            <w:r>
              <w:lastRenderedPageBreak/>
              <w:t>đang hoạt động</w:t>
            </w:r>
          </w:p>
          <w:p w14:paraId="2E618AC0" w14:textId="4CCBA50E" w:rsidR="0052530B" w:rsidRDefault="0052530B" w:rsidP="0052530B">
            <w:r>
              <w:t>(Cách hiển thị và xử lý xem giao diện Mã ưu đãi ở hệ thống demo/hệ thống EVS)</w:t>
            </w:r>
          </w:p>
        </w:tc>
      </w:tr>
      <w:tr w:rsidR="00F21938" w14:paraId="2F938DB0" w14:textId="77777777" w:rsidTr="00F21938">
        <w:tc>
          <w:tcPr>
            <w:tcW w:w="3292" w:type="dxa"/>
          </w:tcPr>
          <w:p w14:paraId="03360586" w14:textId="3D7A3A3F" w:rsidR="00F21938" w:rsidRDefault="0052530B" w:rsidP="00F21938">
            <w:r>
              <w:lastRenderedPageBreak/>
              <w:t>Kiểu tính thưởng</w:t>
            </w:r>
          </w:p>
        </w:tc>
        <w:tc>
          <w:tcPr>
            <w:tcW w:w="1856" w:type="dxa"/>
          </w:tcPr>
          <w:p w14:paraId="4A7EA0A6" w14:textId="77777777" w:rsidR="00F21938" w:rsidRDefault="00F21938" w:rsidP="00F21938">
            <w:r>
              <w:t>Có</w:t>
            </w:r>
          </w:p>
        </w:tc>
        <w:tc>
          <w:tcPr>
            <w:tcW w:w="4590" w:type="dxa"/>
          </w:tcPr>
          <w:p w14:paraId="76E5D845" w14:textId="77777777" w:rsidR="00F21938" w:rsidRDefault="00F21938" w:rsidP="00F21938">
            <w:r>
              <w:t>Bao gồm 2 giá trị</w:t>
            </w:r>
          </w:p>
          <w:p w14:paraId="6AA6C959" w14:textId="77777777" w:rsidR="00F21938" w:rsidRDefault="00F21938" w:rsidP="00F21938">
            <w:pPr>
              <w:pStyle w:val="ListParagraph"/>
              <w:numPr>
                <w:ilvl w:val="0"/>
                <w:numId w:val="3"/>
              </w:numPr>
            </w:pPr>
            <w:r>
              <w:t>Cố định</w:t>
            </w:r>
          </w:p>
          <w:p w14:paraId="1B8745F5" w14:textId="77777777" w:rsidR="00F21938" w:rsidRDefault="00F21938" w:rsidP="00F21938">
            <w:pPr>
              <w:pStyle w:val="ListParagraph"/>
              <w:numPr>
                <w:ilvl w:val="0"/>
                <w:numId w:val="3"/>
              </w:numPr>
            </w:pPr>
            <w:r>
              <w:t>Bậc thang</w:t>
            </w:r>
          </w:p>
        </w:tc>
      </w:tr>
      <w:tr w:rsidR="0029634B" w14:paraId="32748EDA" w14:textId="77777777" w:rsidTr="00F21938">
        <w:tc>
          <w:tcPr>
            <w:tcW w:w="3292" w:type="dxa"/>
          </w:tcPr>
          <w:p w14:paraId="45389C19" w14:textId="3C990BC0" w:rsidR="0029634B" w:rsidRDefault="0029634B" w:rsidP="00F21938">
            <w:r>
              <w:t>Định mức thưởng</w:t>
            </w:r>
          </w:p>
        </w:tc>
        <w:tc>
          <w:tcPr>
            <w:tcW w:w="1856" w:type="dxa"/>
          </w:tcPr>
          <w:p w14:paraId="27C95389" w14:textId="56649453" w:rsidR="0029634B" w:rsidRDefault="0029634B" w:rsidP="00F21938">
            <w:r>
              <w:t>Có</w:t>
            </w:r>
          </w:p>
        </w:tc>
        <w:tc>
          <w:tcPr>
            <w:tcW w:w="4590" w:type="dxa"/>
          </w:tcPr>
          <w:p w14:paraId="1FE1DC9E" w14:textId="77777777" w:rsidR="0029634B" w:rsidRDefault="0029634B" w:rsidP="0029634B">
            <w:r>
              <w:t>Khi kiểu phí = bậc thang =&gt; Không hiển thị, lưu = null</w:t>
            </w:r>
          </w:p>
          <w:p w14:paraId="71966A2F" w14:textId="36D95FD5" w:rsidR="0029634B" w:rsidRDefault="0029634B" w:rsidP="0029634B">
            <w:r>
              <w:t>Khi kiểu phí = cố định =&gt; Hiển thị, bắt buộc nhập, và nhập &gt;= 0</w:t>
            </w:r>
          </w:p>
        </w:tc>
      </w:tr>
      <w:tr w:rsidR="00F21938" w14:paraId="193F1C25" w14:textId="77777777" w:rsidTr="00F21938">
        <w:tc>
          <w:tcPr>
            <w:tcW w:w="3292" w:type="dxa"/>
          </w:tcPr>
          <w:p w14:paraId="4AAF6FEE" w14:textId="78185B59" w:rsidR="00F21938" w:rsidRDefault="0052530B" w:rsidP="00F21938">
            <w:r>
              <w:t>Mức thưởng</w:t>
            </w:r>
          </w:p>
        </w:tc>
        <w:tc>
          <w:tcPr>
            <w:tcW w:w="1856" w:type="dxa"/>
          </w:tcPr>
          <w:p w14:paraId="4765D2E1" w14:textId="77777777" w:rsidR="00F21938" w:rsidRDefault="00F21938" w:rsidP="00F21938"/>
        </w:tc>
        <w:tc>
          <w:tcPr>
            <w:tcW w:w="4590" w:type="dxa"/>
          </w:tcPr>
          <w:p w14:paraId="2857DE47" w14:textId="77777777" w:rsidR="00F21938" w:rsidRDefault="00F21938" w:rsidP="00F21938">
            <w:r>
              <w:t>Khi kiểu phí = bậc thang =&gt; Không hiển thị, lưu = null</w:t>
            </w:r>
          </w:p>
          <w:p w14:paraId="4DF709C8" w14:textId="77777777" w:rsidR="00F21938" w:rsidRDefault="00F21938" w:rsidP="00F21938">
            <w:r>
              <w:t>Khi kiểu phí = cố định =&gt; Hiển thị, bắt buộc nhập, và nhập &gt;= 0</w:t>
            </w:r>
          </w:p>
        </w:tc>
      </w:tr>
      <w:tr w:rsidR="00F21938" w14:paraId="519EBF69" w14:textId="77777777" w:rsidTr="00F21938">
        <w:tc>
          <w:tcPr>
            <w:tcW w:w="3292" w:type="dxa"/>
          </w:tcPr>
          <w:p w14:paraId="25276CCB" w14:textId="77777777" w:rsidR="00F21938" w:rsidRDefault="00F21938" w:rsidP="00F21938">
            <w:r>
              <w:t>Ghi chú</w:t>
            </w:r>
          </w:p>
        </w:tc>
        <w:tc>
          <w:tcPr>
            <w:tcW w:w="1856" w:type="dxa"/>
          </w:tcPr>
          <w:p w14:paraId="748567CF" w14:textId="77777777" w:rsidR="00F21938" w:rsidRDefault="00F21938" w:rsidP="00F21938">
            <w:r>
              <w:t>Không</w:t>
            </w:r>
          </w:p>
        </w:tc>
        <w:tc>
          <w:tcPr>
            <w:tcW w:w="4590" w:type="dxa"/>
          </w:tcPr>
          <w:p w14:paraId="3CEC55A7" w14:textId="77777777" w:rsidR="00F21938" w:rsidRDefault="00F21938" w:rsidP="00F21938"/>
        </w:tc>
      </w:tr>
      <w:tr w:rsidR="00F21938" w:rsidRPr="009933F5" w14:paraId="7AA1E101" w14:textId="77777777" w:rsidTr="00F21938">
        <w:tc>
          <w:tcPr>
            <w:tcW w:w="9738" w:type="dxa"/>
            <w:gridSpan w:val="3"/>
          </w:tcPr>
          <w:p w14:paraId="5221ED85" w14:textId="77777777" w:rsidR="00F21938" w:rsidRPr="009933F5" w:rsidRDefault="00F21938" w:rsidP="00F21938">
            <w:pPr>
              <w:rPr>
                <w:b/>
              </w:rPr>
            </w:pPr>
            <w:r w:rsidRPr="009933F5">
              <w:rPr>
                <w:b/>
              </w:rPr>
              <w:t>Vùng hiển thị thông tin trong trường hợp chọn Kiểu phí là Bậc thang =&gt; Hiển thị grid cho phép thêm/sửa/xóa bao gồm các thông tin dưới</w:t>
            </w:r>
          </w:p>
        </w:tc>
      </w:tr>
      <w:tr w:rsidR="00F21938" w14:paraId="4BD2899E" w14:textId="77777777" w:rsidTr="00F21938">
        <w:tc>
          <w:tcPr>
            <w:tcW w:w="3292" w:type="dxa"/>
          </w:tcPr>
          <w:p w14:paraId="2F41CD77" w14:textId="77777777" w:rsidR="00F21938" w:rsidRDefault="00F21938" w:rsidP="00F21938">
            <w:r>
              <w:t>Từ giá trị</w:t>
            </w:r>
          </w:p>
        </w:tc>
        <w:tc>
          <w:tcPr>
            <w:tcW w:w="1856" w:type="dxa"/>
          </w:tcPr>
          <w:p w14:paraId="0A740981" w14:textId="77777777" w:rsidR="00F21938" w:rsidRDefault="00F21938" w:rsidP="00F21938">
            <w:r>
              <w:t>Có</w:t>
            </w:r>
          </w:p>
        </w:tc>
        <w:tc>
          <w:tcPr>
            <w:tcW w:w="4590" w:type="dxa"/>
          </w:tcPr>
          <w:p w14:paraId="209D40FA" w14:textId="77777777" w:rsidR="00F21938" w:rsidRDefault="00F21938" w:rsidP="00F21938">
            <w:r>
              <w:t>&gt;= 0, và phải = dòng Đến giá trị trước đấy</w:t>
            </w:r>
          </w:p>
        </w:tc>
      </w:tr>
      <w:tr w:rsidR="00F21938" w14:paraId="120152FD" w14:textId="77777777" w:rsidTr="00F21938">
        <w:tc>
          <w:tcPr>
            <w:tcW w:w="3292" w:type="dxa"/>
          </w:tcPr>
          <w:p w14:paraId="66F64139" w14:textId="77777777" w:rsidR="00F21938" w:rsidRDefault="00F21938" w:rsidP="00F21938">
            <w:r>
              <w:t>Đến giá trị</w:t>
            </w:r>
          </w:p>
        </w:tc>
        <w:tc>
          <w:tcPr>
            <w:tcW w:w="1856" w:type="dxa"/>
          </w:tcPr>
          <w:p w14:paraId="103104D9" w14:textId="77777777" w:rsidR="00F21938" w:rsidRDefault="00F21938" w:rsidP="00F21938">
            <w:r>
              <w:t>Có</w:t>
            </w:r>
          </w:p>
        </w:tc>
        <w:tc>
          <w:tcPr>
            <w:tcW w:w="4590" w:type="dxa"/>
          </w:tcPr>
          <w:p w14:paraId="4393A3D7" w14:textId="77777777" w:rsidR="00F21938" w:rsidRDefault="00F21938" w:rsidP="00F21938">
            <w:r>
              <w:t>&gt;= Từ giá trị</w:t>
            </w:r>
          </w:p>
        </w:tc>
      </w:tr>
      <w:tr w:rsidR="00F21938" w14:paraId="172AF5B7" w14:textId="77777777" w:rsidTr="00F21938">
        <w:tc>
          <w:tcPr>
            <w:tcW w:w="3292" w:type="dxa"/>
          </w:tcPr>
          <w:p w14:paraId="57D96C41" w14:textId="2925F1B6" w:rsidR="00F21938" w:rsidRDefault="0052530B" w:rsidP="00F21938">
            <w:r>
              <w:t>Mức thưởng</w:t>
            </w:r>
          </w:p>
        </w:tc>
        <w:tc>
          <w:tcPr>
            <w:tcW w:w="1856" w:type="dxa"/>
          </w:tcPr>
          <w:p w14:paraId="4B1AEA3B" w14:textId="77777777" w:rsidR="00F21938" w:rsidRDefault="00F21938" w:rsidP="00F21938">
            <w:r>
              <w:t>Có</w:t>
            </w:r>
          </w:p>
        </w:tc>
        <w:tc>
          <w:tcPr>
            <w:tcW w:w="4590" w:type="dxa"/>
          </w:tcPr>
          <w:p w14:paraId="6298B37F" w14:textId="77777777" w:rsidR="00F21938" w:rsidRDefault="00F21938" w:rsidP="00F21938">
            <w:r>
              <w:t>&gt;= 0</w:t>
            </w:r>
          </w:p>
        </w:tc>
      </w:tr>
    </w:tbl>
    <w:p w14:paraId="66213A81" w14:textId="77777777" w:rsidR="00F21938" w:rsidRDefault="00F21938" w:rsidP="00F21938">
      <w:pPr>
        <w:rPr>
          <w:lang w:bidi="en-US"/>
        </w:rPr>
      </w:pPr>
    </w:p>
    <w:p w14:paraId="23CE5C94" w14:textId="77777777" w:rsidR="00F21938" w:rsidRDefault="00F21938" w:rsidP="00F21938">
      <w:pPr>
        <w:pStyle w:val="Heading5"/>
      </w:pPr>
      <w:r>
        <w:t>Grid tìm kiếm</w:t>
      </w:r>
    </w:p>
    <w:p w14:paraId="3EC25AF4" w14:textId="2F291013" w:rsidR="00F21938" w:rsidRDefault="00F21938" w:rsidP="00F21938">
      <w:pPr>
        <w:pStyle w:val="ListParagraph"/>
        <w:numPr>
          <w:ilvl w:val="0"/>
          <w:numId w:val="3"/>
        </w:numPr>
        <w:rPr>
          <w:lang w:bidi="en-US"/>
        </w:rPr>
      </w:pPr>
      <w:r>
        <w:rPr>
          <w:lang w:bidi="en-US"/>
        </w:rPr>
        <w:t xml:space="preserve">Mã </w:t>
      </w:r>
      <w:r w:rsidR="0052530B">
        <w:rPr>
          <w:lang w:bidi="en-US"/>
        </w:rPr>
        <w:t>chương trình</w:t>
      </w:r>
    </w:p>
    <w:p w14:paraId="41281D87" w14:textId="2EC1C52A" w:rsidR="00F21938" w:rsidRDefault="00F21938" w:rsidP="00F21938">
      <w:pPr>
        <w:pStyle w:val="ListParagraph"/>
        <w:numPr>
          <w:ilvl w:val="0"/>
          <w:numId w:val="3"/>
        </w:numPr>
        <w:rPr>
          <w:lang w:bidi="en-US"/>
        </w:rPr>
      </w:pPr>
      <w:r>
        <w:rPr>
          <w:lang w:bidi="en-US"/>
        </w:rPr>
        <w:t xml:space="preserve">Tên </w:t>
      </w:r>
      <w:r w:rsidR="0052530B">
        <w:rPr>
          <w:lang w:bidi="en-US"/>
        </w:rPr>
        <w:t>chương trình</w:t>
      </w:r>
    </w:p>
    <w:p w14:paraId="3B01AA8C" w14:textId="5F736622" w:rsidR="00F21938" w:rsidRDefault="0052530B" w:rsidP="00F21938">
      <w:pPr>
        <w:pStyle w:val="ListParagraph"/>
        <w:numPr>
          <w:ilvl w:val="0"/>
          <w:numId w:val="3"/>
        </w:numPr>
        <w:rPr>
          <w:lang w:bidi="en-US"/>
        </w:rPr>
      </w:pPr>
      <w:r>
        <w:rPr>
          <w:lang w:bidi="en-US"/>
        </w:rPr>
        <w:t>Loại</w:t>
      </w:r>
    </w:p>
    <w:p w14:paraId="2734D349" w14:textId="5218FEF3" w:rsidR="00F21938" w:rsidRDefault="0052530B" w:rsidP="00F21938">
      <w:pPr>
        <w:pStyle w:val="ListParagraph"/>
        <w:numPr>
          <w:ilvl w:val="0"/>
          <w:numId w:val="3"/>
        </w:numPr>
        <w:rPr>
          <w:lang w:bidi="en-US"/>
        </w:rPr>
      </w:pPr>
      <w:r>
        <w:rPr>
          <w:lang w:bidi="en-US"/>
        </w:rPr>
        <w:t>Điều kiện thưởng</w:t>
      </w:r>
    </w:p>
    <w:p w14:paraId="309A4F91" w14:textId="77777777" w:rsidR="00F21938" w:rsidRDefault="00F21938" w:rsidP="00F21938">
      <w:pPr>
        <w:pStyle w:val="ListParagraph"/>
        <w:numPr>
          <w:ilvl w:val="0"/>
          <w:numId w:val="3"/>
        </w:numPr>
        <w:rPr>
          <w:lang w:bidi="en-US"/>
        </w:rPr>
      </w:pPr>
      <w:r>
        <w:rPr>
          <w:lang w:bidi="en-US"/>
        </w:rPr>
        <w:t>Ghi chú</w:t>
      </w:r>
    </w:p>
    <w:p w14:paraId="2AEB426C" w14:textId="77777777" w:rsidR="00F21938" w:rsidRPr="000B0930" w:rsidRDefault="00F21938" w:rsidP="00F21938">
      <w:pPr>
        <w:pStyle w:val="ListParagraph"/>
        <w:numPr>
          <w:ilvl w:val="0"/>
          <w:numId w:val="3"/>
        </w:numPr>
        <w:rPr>
          <w:lang w:bidi="en-US"/>
        </w:rPr>
      </w:pPr>
      <w:r>
        <w:rPr>
          <w:lang w:bidi="en-US"/>
        </w:rPr>
        <w:t>Trạng thái</w:t>
      </w:r>
    </w:p>
    <w:p w14:paraId="1E5FED6C" w14:textId="77777777" w:rsidR="00F21938" w:rsidRDefault="00F21938" w:rsidP="00F21938">
      <w:pPr>
        <w:pStyle w:val="Heading4"/>
      </w:pPr>
      <w:bookmarkStart w:id="404" w:name="_Toc78535480"/>
      <w:r>
        <w:t>Quy tắc xử lý</w:t>
      </w:r>
      <w:bookmarkEnd w:id="404"/>
    </w:p>
    <w:p w14:paraId="612406F3" w14:textId="3FC08ABD" w:rsidR="00F21938" w:rsidRDefault="00F21938" w:rsidP="00F21938">
      <w:pPr>
        <w:pStyle w:val="ListParagraph"/>
        <w:numPr>
          <w:ilvl w:val="0"/>
          <w:numId w:val="3"/>
        </w:numPr>
        <w:rPr>
          <w:lang w:bidi="en-US"/>
        </w:rPr>
      </w:pPr>
      <w:r>
        <w:rPr>
          <w:lang w:bidi="en-US"/>
        </w:rPr>
        <w:t xml:space="preserve">Thông tin </w:t>
      </w:r>
      <w:r w:rsidR="0052530B">
        <w:rPr>
          <w:lang w:bidi="en-US"/>
        </w:rPr>
        <w:t>lưu vào bảng comprogram</w:t>
      </w:r>
    </w:p>
    <w:p w14:paraId="3E2B7364" w14:textId="77777777" w:rsidR="00F21938" w:rsidRDefault="00F21938" w:rsidP="00F21938">
      <w:pPr>
        <w:pStyle w:val="ListParagraph"/>
        <w:numPr>
          <w:ilvl w:val="1"/>
          <w:numId w:val="3"/>
        </w:numPr>
        <w:rPr>
          <w:lang w:bidi="en-US"/>
        </w:rPr>
      </w:pPr>
      <w:r>
        <w:rPr>
          <w:lang w:bidi="en-US"/>
        </w:rPr>
        <w:t>Id: tự sinh theo sequence</w:t>
      </w:r>
    </w:p>
    <w:p w14:paraId="23F69860" w14:textId="308431CE" w:rsidR="00F21938" w:rsidRDefault="0052530B" w:rsidP="00F21938">
      <w:pPr>
        <w:pStyle w:val="ListParagraph"/>
        <w:numPr>
          <w:ilvl w:val="1"/>
          <w:numId w:val="3"/>
        </w:numPr>
        <w:rPr>
          <w:lang w:bidi="en-US"/>
        </w:rPr>
      </w:pPr>
      <w:r>
        <w:rPr>
          <w:lang w:bidi="en-US"/>
        </w:rPr>
        <w:t>procode</w:t>
      </w:r>
      <w:r w:rsidR="00F21938">
        <w:rPr>
          <w:lang w:bidi="en-US"/>
        </w:rPr>
        <w:t xml:space="preserve">: Mã </w:t>
      </w:r>
      <w:r>
        <w:rPr>
          <w:lang w:bidi="en-US"/>
        </w:rPr>
        <w:t>chương trình</w:t>
      </w:r>
    </w:p>
    <w:p w14:paraId="46405492" w14:textId="40D63FAA" w:rsidR="00F21938" w:rsidRDefault="0052530B" w:rsidP="00F21938">
      <w:pPr>
        <w:pStyle w:val="ListParagraph"/>
        <w:numPr>
          <w:ilvl w:val="1"/>
          <w:numId w:val="3"/>
        </w:numPr>
        <w:rPr>
          <w:lang w:bidi="en-US"/>
        </w:rPr>
      </w:pPr>
      <w:r>
        <w:rPr>
          <w:lang w:bidi="en-US"/>
        </w:rPr>
        <w:t>proname</w:t>
      </w:r>
      <w:r w:rsidR="00F21938">
        <w:rPr>
          <w:lang w:bidi="en-US"/>
        </w:rPr>
        <w:t xml:space="preserve">: Tên </w:t>
      </w:r>
      <w:r>
        <w:rPr>
          <w:lang w:bidi="en-US"/>
        </w:rPr>
        <w:t>chương trình</w:t>
      </w:r>
    </w:p>
    <w:p w14:paraId="76553206" w14:textId="195F9E3C" w:rsidR="0052530B" w:rsidRDefault="0052530B" w:rsidP="00F21938">
      <w:pPr>
        <w:pStyle w:val="ListParagraph"/>
        <w:numPr>
          <w:ilvl w:val="1"/>
          <w:numId w:val="3"/>
        </w:numPr>
        <w:rPr>
          <w:lang w:bidi="en-US"/>
        </w:rPr>
      </w:pPr>
      <w:r>
        <w:rPr>
          <w:lang w:bidi="en-US"/>
        </w:rPr>
        <w:t>effdate: Ngày hiệu lực</w:t>
      </w:r>
    </w:p>
    <w:p w14:paraId="04462211" w14:textId="1A81ADF9" w:rsidR="0052530B" w:rsidRDefault="0052530B" w:rsidP="00F21938">
      <w:pPr>
        <w:pStyle w:val="ListParagraph"/>
        <w:numPr>
          <w:ilvl w:val="1"/>
          <w:numId w:val="3"/>
        </w:numPr>
        <w:rPr>
          <w:lang w:bidi="en-US"/>
        </w:rPr>
      </w:pPr>
      <w:r>
        <w:rPr>
          <w:lang w:bidi="en-US"/>
        </w:rPr>
        <w:t>expdate: Ngày hết hiệu lực</w:t>
      </w:r>
    </w:p>
    <w:p w14:paraId="2CF939A2" w14:textId="26B13841" w:rsidR="00F21938" w:rsidRDefault="0052530B" w:rsidP="00F21938">
      <w:pPr>
        <w:pStyle w:val="ListParagraph"/>
        <w:numPr>
          <w:ilvl w:val="1"/>
          <w:numId w:val="3"/>
        </w:numPr>
        <w:rPr>
          <w:lang w:bidi="en-US"/>
        </w:rPr>
      </w:pPr>
      <w:r>
        <w:rPr>
          <w:lang w:bidi="en-US"/>
        </w:rPr>
        <w:t>protype: Loại</w:t>
      </w:r>
    </w:p>
    <w:p w14:paraId="77C7E8DB" w14:textId="0CC7F8BB" w:rsidR="0052530B" w:rsidRDefault="0052530B" w:rsidP="00F21938">
      <w:pPr>
        <w:pStyle w:val="ListParagraph"/>
        <w:numPr>
          <w:ilvl w:val="1"/>
          <w:numId w:val="3"/>
        </w:numPr>
        <w:rPr>
          <w:lang w:bidi="en-US"/>
        </w:rPr>
      </w:pPr>
      <w:r>
        <w:rPr>
          <w:lang w:bidi="en-US"/>
        </w:rPr>
        <w:t>procondition: Lưu chuỗi giá trị điều kiện</w:t>
      </w:r>
    </w:p>
    <w:p w14:paraId="7024D876" w14:textId="171216D2" w:rsidR="00F21938" w:rsidRDefault="00F21938" w:rsidP="00F21938">
      <w:pPr>
        <w:pStyle w:val="ListParagraph"/>
        <w:numPr>
          <w:ilvl w:val="1"/>
          <w:numId w:val="3"/>
        </w:numPr>
        <w:rPr>
          <w:lang w:bidi="en-US"/>
        </w:rPr>
      </w:pPr>
      <w:r>
        <w:rPr>
          <w:lang w:bidi="en-US"/>
        </w:rPr>
        <w:t xml:space="preserve">Ruletype: Kiểu </w:t>
      </w:r>
      <w:r w:rsidR="0052530B">
        <w:rPr>
          <w:lang w:bidi="en-US"/>
        </w:rPr>
        <w:t>tính thưởng</w:t>
      </w:r>
    </w:p>
    <w:p w14:paraId="4C3D87FC" w14:textId="1B8E0589" w:rsidR="00101198" w:rsidRDefault="00101198" w:rsidP="00F21938">
      <w:pPr>
        <w:pStyle w:val="ListParagraph"/>
        <w:numPr>
          <w:ilvl w:val="1"/>
          <w:numId w:val="3"/>
        </w:numPr>
        <w:rPr>
          <w:lang w:bidi="en-US"/>
        </w:rPr>
      </w:pPr>
      <w:r>
        <w:rPr>
          <w:lang w:bidi="en-US"/>
        </w:rPr>
        <w:t>Threshold: Định mức thưởng</w:t>
      </w:r>
    </w:p>
    <w:p w14:paraId="50911430" w14:textId="195387F3" w:rsidR="00F21938" w:rsidRDefault="00F21938" w:rsidP="00F21938">
      <w:pPr>
        <w:pStyle w:val="ListParagraph"/>
        <w:numPr>
          <w:ilvl w:val="1"/>
          <w:numId w:val="3"/>
        </w:numPr>
        <w:rPr>
          <w:lang w:bidi="en-US"/>
        </w:rPr>
      </w:pPr>
      <w:r>
        <w:rPr>
          <w:lang w:bidi="en-US"/>
        </w:rPr>
        <w:t xml:space="preserve">Feerate: </w:t>
      </w:r>
      <w:r w:rsidR="0052530B">
        <w:rPr>
          <w:lang w:bidi="en-US"/>
        </w:rPr>
        <w:t>Mức thưởng</w:t>
      </w:r>
    </w:p>
    <w:p w14:paraId="68C04FE0" w14:textId="70E0CDFB" w:rsidR="00F21938" w:rsidRDefault="00835D16" w:rsidP="00F21938">
      <w:pPr>
        <w:pStyle w:val="ListParagraph"/>
        <w:numPr>
          <w:ilvl w:val="1"/>
          <w:numId w:val="3"/>
        </w:numPr>
        <w:rPr>
          <w:lang w:bidi="en-US"/>
        </w:rPr>
      </w:pPr>
      <w:r>
        <w:rPr>
          <w:lang w:bidi="en-US"/>
        </w:rPr>
        <w:t>Feetierdata</w:t>
      </w:r>
      <w:r w:rsidR="00F21938">
        <w:rPr>
          <w:lang w:bidi="en-US"/>
        </w:rPr>
        <w:t>: chuỗi lưu dữ liệu bậc thang (tương tự màn hình quản lý biểu phí)</w:t>
      </w:r>
    </w:p>
    <w:p w14:paraId="34C5276E" w14:textId="77777777" w:rsidR="00F21938" w:rsidRDefault="00F21938" w:rsidP="00F21938">
      <w:pPr>
        <w:pStyle w:val="ListParagraph"/>
        <w:numPr>
          <w:ilvl w:val="1"/>
          <w:numId w:val="3"/>
        </w:numPr>
        <w:rPr>
          <w:lang w:bidi="en-US"/>
        </w:rPr>
      </w:pPr>
      <w:r>
        <w:rPr>
          <w:lang w:bidi="en-US"/>
        </w:rPr>
        <w:t>Note: ghi chú</w:t>
      </w:r>
    </w:p>
    <w:p w14:paraId="3E1194FD" w14:textId="77777777" w:rsidR="00F21938" w:rsidRDefault="00F21938" w:rsidP="00F21938">
      <w:pPr>
        <w:pStyle w:val="ListParagraph"/>
        <w:numPr>
          <w:ilvl w:val="1"/>
          <w:numId w:val="3"/>
        </w:numPr>
        <w:rPr>
          <w:lang w:bidi="en-US"/>
        </w:rPr>
      </w:pPr>
      <w:r>
        <w:rPr>
          <w:lang w:bidi="en-US"/>
        </w:rPr>
        <w:t>Pstatus, status, lastchange: lưu theo quy tắc bảng maintain</w:t>
      </w:r>
    </w:p>
    <w:p w14:paraId="438D7791" w14:textId="7381CDC5" w:rsidR="00F21938" w:rsidRDefault="00F21938" w:rsidP="00F21938">
      <w:pPr>
        <w:pStyle w:val="ListParagraph"/>
        <w:numPr>
          <w:ilvl w:val="0"/>
          <w:numId w:val="3"/>
        </w:numPr>
        <w:rPr>
          <w:lang w:bidi="en-US"/>
        </w:rPr>
      </w:pPr>
      <w:r>
        <w:rPr>
          <w:lang w:bidi="en-US"/>
        </w:rPr>
        <w:t xml:space="preserve">Thông tin mức bậc thang lưu vào bảng </w:t>
      </w:r>
      <w:r w:rsidR="0052530B">
        <w:rPr>
          <w:lang w:bidi="en-US"/>
        </w:rPr>
        <w:t>comprogram</w:t>
      </w:r>
      <w:r>
        <w:rPr>
          <w:lang w:bidi="en-US"/>
        </w:rPr>
        <w:t>_dtl</w:t>
      </w:r>
    </w:p>
    <w:p w14:paraId="2530BE5C" w14:textId="77777777" w:rsidR="00F21938" w:rsidRDefault="00F21938" w:rsidP="00F21938">
      <w:pPr>
        <w:pStyle w:val="ListParagraph"/>
        <w:numPr>
          <w:ilvl w:val="1"/>
          <w:numId w:val="3"/>
        </w:numPr>
        <w:rPr>
          <w:lang w:bidi="en-US"/>
        </w:rPr>
      </w:pPr>
      <w:r>
        <w:rPr>
          <w:lang w:bidi="en-US"/>
        </w:rPr>
        <w:t>Id: tự sinh theo sequence</w:t>
      </w:r>
    </w:p>
    <w:p w14:paraId="5A038A3D" w14:textId="06AFD1CD" w:rsidR="00F21938" w:rsidRDefault="0052530B" w:rsidP="00F21938">
      <w:pPr>
        <w:pStyle w:val="ListParagraph"/>
        <w:numPr>
          <w:ilvl w:val="1"/>
          <w:numId w:val="3"/>
        </w:numPr>
        <w:rPr>
          <w:lang w:bidi="en-US"/>
        </w:rPr>
      </w:pPr>
      <w:r>
        <w:rPr>
          <w:lang w:bidi="en-US"/>
        </w:rPr>
        <w:t>proid</w:t>
      </w:r>
      <w:r w:rsidR="00F21938">
        <w:rPr>
          <w:lang w:bidi="en-US"/>
        </w:rPr>
        <w:t xml:space="preserve">: id của bảng </w:t>
      </w:r>
      <w:r>
        <w:rPr>
          <w:lang w:bidi="en-US"/>
        </w:rPr>
        <w:t>comprogram</w:t>
      </w:r>
    </w:p>
    <w:p w14:paraId="54DB368D" w14:textId="77777777" w:rsidR="00F21938" w:rsidRDefault="00F21938" w:rsidP="00F21938">
      <w:pPr>
        <w:pStyle w:val="ListParagraph"/>
        <w:numPr>
          <w:ilvl w:val="1"/>
          <w:numId w:val="3"/>
        </w:numPr>
        <w:rPr>
          <w:lang w:bidi="en-US"/>
        </w:rPr>
      </w:pPr>
      <w:r>
        <w:rPr>
          <w:lang w:bidi="en-US"/>
        </w:rPr>
        <w:t>Framt: Từ giá trị</w:t>
      </w:r>
    </w:p>
    <w:p w14:paraId="78C8AABE" w14:textId="77777777" w:rsidR="00F21938" w:rsidRDefault="00F21938" w:rsidP="00F21938">
      <w:pPr>
        <w:pStyle w:val="ListParagraph"/>
        <w:numPr>
          <w:ilvl w:val="1"/>
          <w:numId w:val="3"/>
        </w:numPr>
        <w:rPr>
          <w:lang w:bidi="en-US"/>
        </w:rPr>
      </w:pPr>
      <w:r>
        <w:rPr>
          <w:lang w:bidi="en-US"/>
        </w:rPr>
        <w:t>Toamt: Đến giá trị</w:t>
      </w:r>
    </w:p>
    <w:p w14:paraId="454B2DF7" w14:textId="59830384" w:rsidR="00F21938" w:rsidRDefault="00F21938" w:rsidP="00F21938">
      <w:pPr>
        <w:pStyle w:val="ListParagraph"/>
        <w:numPr>
          <w:ilvl w:val="1"/>
          <w:numId w:val="3"/>
        </w:numPr>
        <w:rPr>
          <w:lang w:bidi="en-US"/>
        </w:rPr>
      </w:pPr>
      <w:r>
        <w:rPr>
          <w:lang w:bidi="en-US"/>
        </w:rPr>
        <w:t xml:space="preserve">Feerate: mức </w:t>
      </w:r>
      <w:r w:rsidR="0052530B">
        <w:rPr>
          <w:lang w:bidi="en-US"/>
        </w:rPr>
        <w:t>thưởng</w:t>
      </w:r>
    </w:p>
    <w:p w14:paraId="122AB68C" w14:textId="7CD3CC0C" w:rsidR="001F6003" w:rsidRDefault="001F6003" w:rsidP="001F6003">
      <w:pPr>
        <w:pStyle w:val="ListParagraph"/>
        <w:numPr>
          <w:ilvl w:val="0"/>
          <w:numId w:val="3"/>
        </w:numPr>
        <w:rPr>
          <w:lang w:bidi="en-US"/>
        </w:rPr>
      </w:pPr>
      <w:r>
        <w:rPr>
          <w:lang w:bidi="en-US"/>
        </w:rPr>
        <w:t>Thông tin điều kiện lưu vào comprogram_cond</w:t>
      </w:r>
    </w:p>
    <w:p w14:paraId="214FDFCB" w14:textId="00124763" w:rsidR="001F6003" w:rsidRDefault="001F6003" w:rsidP="001F6003">
      <w:pPr>
        <w:pStyle w:val="ListParagraph"/>
        <w:numPr>
          <w:ilvl w:val="1"/>
          <w:numId w:val="3"/>
        </w:numPr>
        <w:rPr>
          <w:lang w:bidi="en-US"/>
        </w:rPr>
      </w:pPr>
      <w:r>
        <w:rPr>
          <w:lang w:bidi="en-US"/>
        </w:rPr>
        <w:t>Id: tự sinh</w:t>
      </w:r>
    </w:p>
    <w:p w14:paraId="58495C15" w14:textId="1D926E88" w:rsidR="001F6003" w:rsidRDefault="001F6003" w:rsidP="001F6003">
      <w:pPr>
        <w:pStyle w:val="ListParagraph"/>
        <w:numPr>
          <w:ilvl w:val="1"/>
          <w:numId w:val="3"/>
        </w:numPr>
        <w:rPr>
          <w:lang w:bidi="en-US"/>
        </w:rPr>
      </w:pPr>
      <w:r>
        <w:rPr>
          <w:lang w:bidi="en-US"/>
        </w:rPr>
        <w:lastRenderedPageBreak/>
        <w:t>Proid: id của bảng comprogram</w:t>
      </w:r>
    </w:p>
    <w:p w14:paraId="15A72795" w14:textId="5E76268E" w:rsidR="001F6003" w:rsidRDefault="001F6003" w:rsidP="001F6003">
      <w:pPr>
        <w:pStyle w:val="ListParagraph"/>
        <w:numPr>
          <w:ilvl w:val="1"/>
          <w:numId w:val="3"/>
        </w:numPr>
        <w:rPr>
          <w:lang w:bidi="en-US"/>
        </w:rPr>
      </w:pPr>
      <w:r>
        <w:rPr>
          <w:lang w:bidi="en-US"/>
        </w:rPr>
        <w:t>Condvalue: giá trị tương ứng của từng dòng</w:t>
      </w:r>
    </w:p>
    <w:p w14:paraId="77A6D2A5" w14:textId="77777777" w:rsidR="0052530B" w:rsidRDefault="0052530B" w:rsidP="0052530B">
      <w:pPr>
        <w:pStyle w:val="ListParagraph"/>
        <w:rPr>
          <w:lang w:bidi="en-US"/>
        </w:rPr>
      </w:pPr>
    </w:p>
    <w:p w14:paraId="702F28C8" w14:textId="1576469F" w:rsidR="00F21938" w:rsidRDefault="00F21938" w:rsidP="00F21938">
      <w:pPr>
        <w:pStyle w:val="ListParagraph"/>
        <w:numPr>
          <w:ilvl w:val="0"/>
          <w:numId w:val="3"/>
        </w:numPr>
        <w:rPr>
          <w:lang w:bidi="en-US"/>
        </w:rPr>
      </w:pPr>
      <w:r>
        <w:rPr>
          <w:lang w:bidi="en-US"/>
        </w:rPr>
        <w:t xml:space="preserve">Khi thêm mới, mã </w:t>
      </w:r>
      <w:r w:rsidR="0052530B">
        <w:rPr>
          <w:lang w:bidi="en-US"/>
        </w:rPr>
        <w:t>chương trình</w:t>
      </w:r>
      <w:r>
        <w:rPr>
          <w:lang w:bidi="en-US"/>
        </w:rPr>
        <w:t xml:space="preserve"> không được trùng</w:t>
      </w:r>
    </w:p>
    <w:p w14:paraId="75800CFD" w14:textId="010C0336" w:rsidR="009F596C" w:rsidRDefault="009F596C" w:rsidP="00F21938">
      <w:pPr>
        <w:pStyle w:val="ListParagraph"/>
        <w:numPr>
          <w:ilvl w:val="0"/>
          <w:numId w:val="3"/>
        </w:numPr>
        <w:rPr>
          <w:lang w:bidi="en-US"/>
        </w:rPr>
      </w:pPr>
      <w:r>
        <w:rPr>
          <w:lang w:bidi="en-US"/>
        </w:rPr>
        <w:t>Không được phép có 2 chương trình Loại “Chương trình chung” trong cùng 1 khoảng ngày hiệu lực</w:t>
      </w:r>
    </w:p>
    <w:p w14:paraId="5E7B2B43" w14:textId="77777777" w:rsidR="001F6003" w:rsidRDefault="00F21938" w:rsidP="00F21938">
      <w:pPr>
        <w:pStyle w:val="ListParagraph"/>
        <w:numPr>
          <w:ilvl w:val="0"/>
          <w:numId w:val="3"/>
        </w:numPr>
        <w:rPr>
          <w:lang w:bidi="en-US"/>
        </w:rPr>
      </w:pPr>
      <w:r>
        <w:rPr>
          <w:lang w:bidi="en-US"/>
        </w:rPr>
        <w:t>Được phép sửa tất cả các trường thông</w:t>
      </w:r>
      <w:r w:rsidR="001F6003">
        <w:rPr>
          <w:lang w:bidi="en-US"/>
        </w:rPr>
        <w:t xml:space="preserve"> tin với bản ghi chưa phê duyệt</w:t>
      </w:r>
      <w:r>
        <w:rPr>
          <w:lang w:bidi="en-US"/>
        </w:rPr>
        <w:t>.</w:t>
      </w:r>
    </w:p>
    <w:p w14:paraId="5C3C6881" w14:textId="1CD263D4" w:rsidR="00F21938" w:rsidRDefault="009C48CD" w:rsidP="00F21938">
      <w:pPr>
        <w:pStyle w:val="ListParagraph"/>
        <w:numPr>
          <w:ilvl w:val="0"/>
          <w:numId w:val="3"/>
        </w:numPr>
        <w:rPr>
          <w:lang w:bidi="en-US"/>
        </w:rPr>
      </w:pPr>
      <w:r>
        <w:rPr>
          <w:lang w:bidi="en-US"/>
        </w:rPr>
        <w:t>Quy tắc sửa bản ghi đã duyệt</w:t>
      </w:r>
    </w:p>
    <w:p w14:paraId="7A785DB8" w14:textId="6F3BC0C4" w:rsidR="009C48CD" w:rsidRDefault="009C48CD" w:rsidP="009C48CD">
      <w:pPr>
        <w:pStyle w:val="ListParagraph"/>
        <w:numPr>
          <w:ilvl w:val="1"/>
          <w:numId w:val="3"/>
        </w:numPr>
        <w:rPr>
          <w:lang w:bidi="en-US"/>
        </w:rPr>
      </w:pPr>
      <w:r>
        <w:rPr>
          <w:lang w:bidi="en-US"/>
        </w:rPr>
        <w:t>Không được sửa trường mã chương trình</w:t>
      </w:r>
    </w:p>
    <w:p w14:paraId="625F01E2" w14:textId="29D8D0DC" w:rsidR="009C48CD" w:rsidRDefault="009C48CD" w:rsidP="009C48CD">
      <w:pPr>
        <w:pStyle w:val="ListParagraph"/>
        <w:numPr>
          <w:ilvl w:val="1"/>
          <w:numId w:val="3"/>
        </w:numPr>
        <w:rPr>
          <w:lang w:bidi="en-US"/>
        </w:rPr>
      </w:pPr>
      <w:r>
        <w:rPr>
          <w:lang w:bidi="en-US"/>
        </w:rPr>
        <w:t>Select min(txdate), max(txdate) from oxmast where oxmast.status &lt;&gt; ‘R’ and oxmast.comprogram = id của chương trình đang chỉnh sửa =&gt; Ngày hiệu lực của chương trình &lt;= min date &lt;= max date &lt; ngày hết hiệu lực của chương trình</w:t>
      </w:r>
    </w:p>
    <w:p w14:paraId="7DD15193" w14:textId="7E1A6CCB" w:rsidR="009C48CD" w:rsidRDefault="009C48CD" w:rsidP="009C48CD">
      <w:pPr>
        <w:pStyle w:val="ListParagraph"/>
        <w:numPr>
          <w:ilvl w:val="1"/>
          <w:numId w:val="3"/>
        </w:numPr>
        <w:rPr>
          <w:lang w:bidi="en-US"/>
        </w:rPr>
      </w:pPr>
      <w:r>
        <w:rPr>
          <w:lang w:bidi="en-US"/>
        </w:rPr>
        <w:t>Các trường khác được sửa</w:t>
      </w:r>
    </w:p>
    <w:p w14:paraId="5FC168D3" w14:textId="2DA703E4" w:rsidR="00FA3B59" w:rsidRDefault="00FA3B59" w:rsidP="00FA3B59">
      <w:pPr>
        <w:pStyle w:val="ListParagraph"/>
        <w:numPr>
          <w:ilvl w:val="0"/>
          <w:numId w:val="3"/>
        </w:numPr>
        <w:rPr>
          <w:lang w:bidi="en-US"/>
        </w:rPr>
      </w:pPr>
      <w:r>
        <w:rPr>
          <w:lang w:bidi="en-US"/>
        </w:rPr>
        <w:t>Quy tắc xóa: Không được xóa nếu đã tồn tại trong oxmast (oxmast.comprogram = id and oxmast.status &lt;&gt; ‘R’)</w:t>
      </w:r>
    </w:p>
    <w:p w14:paraId="5D3D76E2" w14:textId="3DA6A347" w:rsidR="00F21938" w:rsidRDefault="00F21938" w:rsidP="00F21938">
      <w:pPr>
        <w:pStyle w:val="ListParagraph"/>
        <w:numPr>
          <w:ilvl w:val="0"/>
          <w:numId w:val="3"/>
        </w:numPr>
        <w:rPr>
          <w:lang w:bidi="en-US"/>
        </w:rPr>
      </w:pPr>
      <w:commentRangeStart w:id="405"/>
      <w:r>
        <w:rPr>
          <w:lang w:bidi="en-US"/>
        </w:rPr>
        <w:t>Khi duyệt sửa, xóa với bản ghi đã duyệt =&gt; cần ghi l</w:t>
      </w:r>
      <w:r w:rsidR="001F6003">
        <w:rPr>
          <w:lang w:bidi="en-US"/>
        </w:rPr>
        <w:t>og lại trong bảng comprogram_log,</w:t>
      </w:r>
      <w:r>
        <w:rPr>
          <w:lang w:bidi="en-US"/>
        </w:rPr>
        <w:t xml:space="preserve"> com</w:t>
      </w:r>
      <w:r w:rsidR="001F6003">
        <w:rPr>
          <w:lang w:bidi="en-US"/>
        </w:rPr>
        <w:t>program</w:t>
      </w:r>
      <w:r>
        <w:rPr>
          <w:lang w:bidi="en-US"/>
        </w:rPr>
        <w:t>_dlt_log</w:t>
      </w:r>
      <w:r w:rsidR="001F6003">
        <w:rPr>
          <w:lang w:bidi="en-US"/>
        </w:rPr>
        <w:t xml:space="preserve"> và comprogram_cond</w:t>
      </w:r>
      <w:commentRangeEnd w:id="405"/>
      <w:r w:rsidR="00C17FB5">
        <w:rPr>
          <w:rStyle w:val="CommentReference"/>
        </w:rPr>
        <w:commentReference w:id="405"/>
      </w:r>
    </w:p>
    <w:p w14:paraId="1A06A1C8" w14:textId="6AF158C6" w:rsidR="00F21938" w:rsidRDefault="001F6003" w:rsidP="00F21938">
      <w:pPr>
        <w:pStyle w:val="ListParagraph"/>
        <w:numPr>
          <w:ilvl w:val="1"/>
          <w:numId w:val="3"/>
        </w:numPr>
        <w:rPr>
          <w:lang w:bidi="en-US"/>
        </w:rPr>
      </w:pPr>
      <w:r>
        <w:rPr>
          <w:lang w:bidi="en-US"/>
        </w:rPr>
        <w:t>comprogram</w:t>
      </w:r>
      <w:r w:rsidR="00F21938">
        <w:rPr>
          <w:lang w:bidi="en-US"/>
        </w:rPr>
        <w:t>_log</w:t>
      </w:r>
    </w:p>
    <w:p w14:paraId="0B793BCB" w14:textId="77777777" w:rsidR="00F21938" w:rsidRDefault="00F21938" w:rsidP="00F21938">
      <w:pPr>
        <w:pStyle w:val="ListParagraph"/>
        <w:numPr>
          <w:ilvl w:val="2"/>
          <w:numId w:val="3"/>
        </w:numPr>
        <w:rPr>
          <w:lang w:bidi="en-US"/>
        </w:rPr>
      </w:pPr>
      <w:r>
        <w:rPr>
          <w:lang w:bidi="en-US"/>
        </w:rPr>
        <w:t>Id: tự sinh theo sequence</w:t>
      </w:r>
    </w:p>
    <w:p w14:paraId="44F78ED2" w14:textId="3BBA5C3B" w:rsidR="00F21938" w:rsidRDefault="00F21938" w:rsidP="00F21938">
      <w:pPr>
        <w:pStyle w:val="ListParagraph"/>
        <w:numPr>
          <w:ilvl w:val="2"/>
          <w:numId w:val="3"/>
        </w:numPr>
        <w:rPr>
          <w:lang w:bidi="en-US"/>
        </w:rPr>
      </w:pPr>
      <w:r>
        <w:rPr>
          <w:lang w:bidi="en-US"/>
        </w:rPr>
        <w:t xml:space="preserve">Logid: </w:t>
      </w:r>
      <w:r w:rsidR="001F6003">
        <w:rPr>
          <w:lang w:bidi="en-US"/>
        </w:rPr>
        <w:t>comprogram</w:t>
      </w:r>
      <w:r>
        <w:rPr>
          <w:lang w:bidi="en-US"/>
        </w:rPr>
        <w:t>.id của bản ghi cũ</w:t>
      </w:r>
    </w:p>
    <w:p w14:paraId="5D68255A" w14:textId="543D27A2" w:rsidR="001F6003" w:rsidRDefault="001F6003" w:rsidP="001F6003">
      <w:pPr>
        <w:pStyle w:val="ListParagraph"/>
        <w:numPr>
          <w:ilvl w:val="2"/>
          <w:numId w:val="3"/>
        </w:numPr>
        <w:rPr>
          <w:lang w:bidi="en-US"/>
        </w:rPr>
      </w:pPr>
      <w:r>
        <w:rPr>
          <w:lang w:bidi="en-US"/>
        </w:rPr>
        <w:t>procode: Mã chương trình của bản ghi cũ</w:t>
      </w:r>
    </w:p>
    <w:p w14:paraId="7F6DE3C7" w14:textId="47ECEBB4" w:rsidR="001F6003" w:rsidRDefault="001F6003" w:rsidP="001F6003">
      <w:pPr>
        <w:pStyle w:val="ListParagraph"/>
        <w:numPr>
          <w:ilvl w:val="2"/>
          <w:numId w:val="3"/>
        </w:numPr>
        <w:rPr>
          <w:lang w:bidi="en-US"/>
        </w:rPr>
      </w:pPr>
      <w:r>
        <w:rPr>
          <w:lang w:bidi="en-US"/>
        </w:rPr>
        <w:t>proname: Tên chương trình của bản ghi cũ</w:t>
      </w:r>
    </w:p>
    <w:p w14:paraId="35C853B0" w14:textId="54E07C38" w:rsidR="001F6003" w:rsidRDefault="001F6003" w:rsidP="001F6003">
      <w:pPr>
        <w:pStyle w:val="ListParagraph"/>
        <w:numPr>
          <w:ilvl w:val="2"/>
          <w:numId w:val="3"/>
        </w:numPr>
        <w:rPr>
          <w:lang w:bidi="en-US"/>
        </w:rPr>
      </w:pPr>
      <w:r>
        <w:rPr>
          <w:lang w:bidi="en-US"/>
        </w:rPr>
        <w:t>effdate: Ngày hiệu lực của bản ghi cũ</w:t>
      </w:r>
    </w:p>
    <w:p w14:paraId="613F4D4B" w14:textId="62F79D08" w:rsidR="001F6003" w:rsidRDefault="001F6003" w:rsidP="001F6003">
      <w:pPr>
        <w:pStyle w:val="ListParagraph"/>
        <w:numPr>
          <w:ilvl w:val="2"/>
          <w:numId w:val="3"/>
        </w:numPr>
        <w:rPr>
          <w:lang w:bidi="en-US"/>
        </w:rPr>
      </w:pPr>
      <w:r>
        <w:rPr>
          <w:lang w:bidi="en-US"/>
        </w:rPr>
        <w:t>expdate: Ngày hết hiệu lực của bản ghi cũ</w:t>
      </w:r>
    </w:p>
    <w:p w14:paraId="54852597" w14:textId="352D3C99" w:rsidR="001F6003" w:rsidRDefault="001F6003" w:rsidP="001F6003">
      <w:pPr>
        <w:pStyle w:val="ListParagraph"/>
        <w:numPr>
          <w:ilvl w:val="2"/>
          <w:numId w:val="3"/>
        </w:numPr>
        <w:rPr>
          <w:lang w:bidi="en-US"/>
        </w:rPr>
      </w:pPr>
      <w:r>
        <w:rPr>
          <w:lang w:bidi="en-US"/>
        </w:rPr>
        <w:t>protype: Loại của bản ghi cũ</w:t>
      </w:r>
    </w:p>
    <w:p w14:paraId="12FFE88D" w14:textId="6D24939B" w:rsidR="001F6003" w:rsidRDefault="001F6003" w:rsidP="001F6003">
      <w:pPr>
        <w:pStyle w:val="ListParagraph"/>
        <w:numPr>
          <w:ilvl w:val="2"/>
          <w:numId w:val="3"/>
        </w:numPr>
        <w:rPr>
          <w:lang w:bidi="en-US"/>
        </w:rPr>
      </w:pPr>
      <w:r>
        <w:rPr>
          <w:lang w:bidi="en-US"/>
        </w:rPr>
        <w:t>procondition: Lưu chuỗi giá trị điều kiện của bản ghi cũ</w:t>
      </w:r>
    </w:p>
    <w:p w14:paraId="7E8922C4" w14:textId="132BCE7A" w:rsidR="001F6003" w:rsidRDefault="001F6003" w:rsidP="001F6003">
      <w:pPr>
        <w:pStyle w:val="ListParagraph"/>
        <w:numPr>
          <w:ilvl w:val="2"/>
          <w:numId w:val="3"/>
        </w:numPr>
        <w:rPr>
          <w:lang w:bidi="en-US"/>
        </w:rPr>
      </w:pPr>
      <w:r>
        <w:rPr>
          <w:lang w:bidi="en-US"/>
        </w:rPr>
        <w:t>Ruletype: Kiểu tính thưởng của bản ghi cũ</w:t>
      </w:r>
    </w:p>
    <w:p w14:paraId="70CF616C" w14:textId="3503236E" w:rsidR="00271E10" w:rsidRDefault="00271E10" w:rsidP="001F6003">
      <w:pPr>
        <w:pStyle w:val="ListParagraph"/>
        <w:numPr>
          <w:ilvl w:val="2"/>
          <w:numId w:val="3"/>
        </w:numPr>
        <w:rPr>
          <w:lang w:bidi="en-US"/>
        </w:rPr>
      </w:pPr>
      <w:r>
        <w:rPr>
          <w:lang w:bidi="en-US"/>
        </w:rPr>
        <w:t>Threshold: Định mức thưởng của bản ghi cũ</w:t>
      </w:r>
    </w:p>
    <w:p w14:paraId="6E07A639" w14:textId="28C49CC0" w:rsidR="001F6003" w:rsidRDefault="001F6003" w:rsidP="001F6003">
      <w:pPr>
        <w:pStyle w:val="ListParagraph"/>
        <w:numPr>
          <w:ilvl w:val="2"/>
          <w:numId w:val="3"/>
        </w:numPr>
        <w:rPr>
          <w:lang w:bidi="en-US"/>
        </w:rPr>
      </w:pPr>
      <w:r>
        <w:rPr>
          <w:lang w:bidi="en-US"/>
        </w:rPr>
        <w:t>Feerate: Mức thưởng của bản ghi cũ</w:t>
      </w:r>
    </w:p>
    <w:p w14:paraId="3680BDA3" w14:textId="3B0C39D7" w:rsidR="001F6003" w:rsidRDefault="001F6003" w:rsidP="001F6003">
      <w:pPr>
        <w:pStyle w:val="ListParagraph"/>
        <w:numPr>
          <w:ilvl w:val="2"/>
          <w:numId w:val="3"/>
        </w:numPr>
        <w:rPr>
          <w:lang w:bidi="en-US"/>
        </w:rPr>
      </w:pPr>
      <w:r>
        <w:rPr>
          <w:lang w:bidi="en-US"/>
        </w:rPr>
        <w:t>Feetierdate: chuỗi lưu dữ liệu bậc thang của bản ghi cũ</w:t>
      </w:r>
    </w:p>
    <w:p w14:paraId="03F7E378" w14:textId="11B92B1D" w:rsidR="001F6003" w:rsidRDefault="001F6003" w:rsidP="001F6003">
      <w:pPr>
        <w:pStyle w:val="ListParagraph"/>
        <w:numPr>
          <w:ilvl w:val="2"/>
          <w:numId w:val="3"/>
        </w:numPr>
        <w:rPr>
          <w:lang w:bidi="en-US"/>
        </w:rPr>
      </w:pPr>
      <w:r>
        <w:rPr>
          <w:lang w:bidi="en-US"/>
        </w:rPr>
        <w:t>Note: ghi chú của bản ghi cũ</w:t>
      </w:r>
    </w:p>
    <w:p w14:paraId="5D8E86D4" w14:textId="77777777" w:rsidR="00F21938" w:rsidRPr="00721E05" w:rsidRDefault="00F21938" w:rsidP="00F21938">
      <w:pPr>
        <w:pStyle w:val="ListParagraph"/>
        <w:numPr>
          <w:ilvl w:val="2"/>
          <w:numId w:val="3"/>
        </w:numPr>
        <w:rPr>
          <w:lang w:bidi="en-US"/>
        </w:rPr>
      </w:pPr>
      <w:r w:rsidRPr="00721E05">
        <w:rPr>
          <w:lang w:bidi="en-US"/>
        </w:rPr>
        <w:t>lastchange: thời điểm sửa (lưu theo ngày giờ thực tế)</w:t>
      </w:r>
    </w:p>
    <w:p w14:paraId="3FD765A8" w14:textId="77777777" w:rsidR="00F21938" w:rsidRDefault="00F21938" w:rsidP="00F21938">
      <w:pPr>
        <w:pStyle w:val="ListParagraph"/>
        <w:numPr>
          <w:ilvl w:val="2"/>
          <w:numId w:val="3"/>
        </w:numPr>
        <w:rPr>
          <w:lang w:bidi="en-US"/>
        </w:rPr>
      </w:pPr>
      <w:r w:rsidRPr="00721E05">
        <w:rPr>
          <w:lang w:bidi="en-US"/>
        </w:rPr>
        <w:t>txnum</w:t>
      </w:r>
      <w:r>
        <w:rPr>
          <w:lang w:bidi="en-US"/>
        </w:rPr>
        <w:t>: txnum của giao dịch sửa/xóa</w:t>
      </w:r>
    </w:p>
    <w:p w14:paraId="4563B46C" w14:textId="77777777" w:rsidR="00F21938" w:rsidRDefault="00F21938" w:rsidP="00F21938">
      <w:pPr>
        <w:pStyle w:val="ListParagraph"/>
        <w:numPr>
          <w:ilvl w:val="2"/>
          <w:numId w:val="3"/>
        </w:numPr>
        <w:rPr>
          <w:lang w:bidi="en-US"/>
        </w:rPr>
      </w:pPr>
      <w:r>
        <w:rPr>
          <w:lang w:bidi="en-US"/>
        </w:rPr>
        <w:t>txdate: txdate của giao dịch sửa/xóa</w:t>
      </w:r>
    </w:p>
    <w:p w14:paraId="1D0D7DA3" w14:textId="77777777" w:rsidR="00F21938" w:rsidRPr="00721E05" w:rsidRDefault="00F21938" w:rsidP="00F21938">
      <w:pPr>
        <w:pStyle w:val="ListParagraph"/>
        <w:numPr>
          <w:ilvl w:val="2"/>
          <w:numId w:val="3"/>
        </w:numPr>
        <w:rPr>
          <w:lang w:bidi="en-US"/>
        </w:rPr>
      </w:pPr>
      <w:r>
        <w:rPr>
          <w:lang w:bidi="en-US"/>
        </w:rPr>
        <w:t>action_type: nếu sửa = U, nếu xóa = D</w:t>
      </w:r>
    </w:p>
    <w:p w14:paraId="299986FF" w14:textId="756C8158" w:rsidR="00F21938" w:rsidRDefault="001F6003" w:rsidP="00F21938">
      <w:pPr>
        <w:pStyle w:val="ListParagraph"/>
        <w:numPr>
          <w:ilvl w:val="1"/>
          <w:numId w:val="3"/>
        </w:numPr>
        <w:rPr>
          <w:lang w:bidi="en-US"/>
        </w:rPr>
      </w:pPr>
      <w:r>
        <w:rPr>
          <w:lang w:bidi="en-US"/>
        </w:rPr>
        <w:t>comprogram</w:t>
      </w:r>
      <w:r w:rsidR="00F21938">
        <w:rPr>
          <w:lang w:bidi="en-US"/>
        </w:rPr>
        <w:t>_dtl_log</w:t>
      </w:r>
    </w:p>
    <w:p w14:paraId="01DCA1A2" w14:textId="77777777" w:rsidR="00F21938" w:rsidRDefault="00F21938" w:rsidP="00F21938">
      <w:pPr>
        <w:pStyle w:val="ListParagraph"/>
        <w:numPr>
          <w:ilvl w:val="2"/>
          <w:numId w:val="3"/>
        </w:numPr>
        <w:rPr>
          <w:lang w:bidi="en-US"/>
        </w:rPr>
      </w:pPr>
      <w:r>
        <w:rPr>
          <w:lang w:bidi="en-US"/>
        </w:rPr>
        <w:t>Id: tự sinh theo sequence</w:t>
      </w:r>
    </w:p>
    <w:p w14:paraId="083171C9" w14:textId="34A2888E" w:rsidR="00F21938" w:rsidRDefault="00844DA7" w:rsidP="00F21938">
      <w:pPr>
        <w:pStyle w:val="ListParagraph"/>
        <w:numPr>
          <w:ilvl w:val="2"/>
          <w:numId w:val="3"/>
        </w:numPr>
        <w:rPr>
          <w:lang w:bidi="en-US"/>
        </w:rPr>
      </w:pPr>
      <w:r>
        <w:rPr>
          <w:lang w:bidi="en-US"/>
        </w:rPr>
        <w:t>pro</w:t>
      </w:r>
      <w:r w:rsidR="00F21938">
        <w:rPr>
          <w:lang w:bidi="en-US"/>
        </w:rPr>
        <w:t xml:space="preserve">id: id của bảng </w:t>
      </w:r>
      <w:r w:rsidRPr="00844DA7">
        <w:rPr>
          <w:b/>
          <w:lang w:bidi="en-US"/>
        </w:rPr>
        <w:t>comprogram</w:t>
      </w:r>
      <w:r w:rsidR="00F21938" w:rsidRPr="001C251D">
        <w:rPr>
          <w:b/>
          <w:lang w:bidi="en-US"/>
        </w:rPr>
        <w:t>_log</w:t>
      </w:r>
    </w:p>
    <w:p w14:paraId="6BE6ECC2" w14:textId="77777777" w:rsidR="00F21938" w:rsidRDefault="00F21938" w:rsidP="00F21938">
      <w:pPr>
        <w:pStyle w:val="ListParagraph"/>
        <w:numPr>
          <w:ilvl w:val="2"/>
          <w:numId w:val="3"/>
        </w:numPr>
        <w:rPr>
          <w:lang w:bidi="en-US"/>
        </w:rPr>
      </w:pPr>
      <w:r>
        <w:rPr>
          <w:lang w:bidi="en-US"/>
        </w:rPr>
        <w:t>Framt: Từ giá trị của bản ghi cũ</w:t>
      </w:r>
    </w:p>
    <w:p w14:paraId="1515BCEA" w14:textId="77777777" w:rsidR="00F21938" w:rsidRDefault="00F21938" w:rsidP="00F21938">
      <w:pPr>
        <w:pStyle w:val="ListParagraph"/>
        <w:numPr>
          <w:ilvl w:val="2"/>
          <w:numId w:val="3"/>
        </w:numPr>
        <w:rPr>
          <w:lang w:bidi="en-US"/>
        </w:rPr>
      </w:pPr>
      <w:r>
        <w:rPr>
          <w:lang w:bidi="en-US"/>
        </w:rPr>
        <w:t>Toamt: Đến giá trị của bản ghi cũ</w:t>
      </w:r>
    </w:p>
    <w:p w14:paraId="7DFD1DAB" w14:textId="590D5F88" w:rsidR="00F21938" w:rsidRDefault="00F21938" w:rsidP="00F21938">
      <w:pPr>
        <w:pStyle w:val="ListParagraph"/>
        <w:numPr>
          <w:ilvl w:val="2"/>
          <w:numId w:val="3"/>
        </w:numPr>
        <w:rPr>
          <w:lang w:bidi="en-US"/>
        </w:rPr>
      </w:pPr>
      <w:r>
        <w:rPr>
          <w:lang w:bidi="en-US"/>
        </w:rPr>
        <w:t xml:space="preserve">Feerate: mức </w:t>
      </w:r>
      <w:r w:rsidR="00844DA7">
        <w:rPr>
          <w:lang w:bidi="en-US"/>
        </w:rPr>
        <w:t>thưởng</w:t>
      </w:r>
      <w:r>
        <w:rPr>
          <w:lang w:bidi="en-US"/>
        </w:rPr>
        <w:t xml:space="preserve"> của bản ghi cũ</w:t>
      </w:r>
    </w:p>
    <w:p w14:paraId="2CA3252A" w14:textId="6CCF68B2" w:rsidR="00844DA7" w:rsidRDefault="00844DA7" w:rsidP="00844DA7">
      <w:pPr>
        <w:pStyle w:val="ListParagraph"/>
        <w:numPr>
          <w:ilvl w:val="1"/>
          <w:numId w:val="3"/>
        </w:numPr>
        <w:rPr>
          <w:lang w:bidi="en-US"/>
        </w:rPr>
      </w:pPr>
      <w:r>
        <w:rPr>
          <w:lang w:bidi="en-US"/>
        </w:rPr>
        <w:t>comprogram_cond_log</w:t>
      </w:r>
    </w:p>
    <w:p w14:paraId="09D59979" w14:textId="77777777" w:rsidR="00844DA7" w:rsidRDefault="00844DA7" w:rsidP="00844DA7">
      <w:pPr>
        <w:pStyle w:val="ListParagraph"/>
        <w:numPr>
          <w:ilvl w:val="2"/>
          <w:numId w:val="3"/>
        </w:numPr>
        <w:rPr>
          <w:lang w:bidi="en-US"/>
        </w:rPr>
      </w:pPr>
      <w:r>
        <w:rPr>
          <w:lang w:bidi="en-US"/>
        </w:rPr>
        <w:t>Id: tự sinh theo sequence</w:t>
      </w:r>
    </w:p>
    <w:p w14:paraId="626D68EF" w14:textId="77777777" w:rsidR="00844DA7" w:rsidRDefault="00844DA7" w:rsidP="00844DA7">
      <w:pPr>
        <w:pStyle w:val="ListParagraph"/>
        <w:numPr>
          <w:ilvl w:val="2"/>
          <w:numId w:val="3"/>
        </w:numPr>
        <w:rPr>
          <w:lang w:bidi="en-US"/>
        </w:rPr>
      </w:pPr>
      <w:r>
        <w:rPr>
          <w:lang w:bidi="en-US"/>
        </w:rPr>
        <w:t xml:space="preserve">proid: id của bảng </w:t>
      </w:r>
      <w:r w:rsidRPr="00844DA7">
        <w:rPr>
          <w:b/>
          <w:lang w:bidi="en-US"/>
        </w:rPr>
        <w:t>comprogram</w:t>
      </w:r>
      <w:r w:rsidRPr="001C251D">
        <w:rPr>
          <w:b/>
          <w:lang w:bidi="en-US"/>
        </w:rPr>
        <w:t>_log</w:t>
      </w:r>
    </w:p>
    <w:p w14:paraId="24F06A62" w14:textId="1FAD7C7E" w:rsidR="00844DA7" w:rsidRDefault="00844DA7" w:rsidP="00844DA7">
      <w:pPr>
        <w:pStyle w:val="ListParagraph"/>
        <w:numPr>
          <w:ilvl w:val="2"/>
          <w:numId w:val="3"/>
        </w:numPr>
        <w:rPr>
          <w:lang w:bidi="en-US"/>
        </w:rPr>
      </w:pPr>
      <w:r>
        <w:rPr>
          <w:lang w:bidi="en-US"/>
        </w:rPr>
        <w:t>Condvalue: giá trị tương ứng của từng dòng</w:t>
      </w:r>
      <w:r w:rsidR="00D40466">
        <w:rPr>
          <w:lang w:bidi="en-US"/>
        </w:rPr>
        <w:t xml:space="preserve"> (Đại lý lưu theo custodycd, sản phẩm lưu theo shortname, trái phiếu lưu theo mã trái phiếu)</w:t>
      </w:r>
    </w:p>
    <w:p w14:paraId="111C6DB7" w14:textId="76103FA1" w:rsidR="00782D32" w:rsidRPr="00782D32" w:rsidRDefault="00782D32" w:rsidP="00782D32">
      <w:pPr>
        <w:pStyle w:val="Heading3"/>
      </w:pPr>
      <w:bookmarkStart w:id="406" w:name="_Toc78535481"/>
      <w:r>
        <w:lastRenderedPageBreak/>
        <w:t>Gán biểu phí hoa hồng</w:t>
      </w:r>
      <w:bookmarkEnd w:id="406"/>
    </w:p>
    <w:p w14:paraId="66AAC136" w14:textId="77777777" w:rsidR="006F0BBA" w:rsidRPr="00C35A10" w:rsidRDefault="006F0BBA" w:rsidP="006F0BBA">
      <w:pPr>
        <w:pStyle w:val="Heading4"/>
      </w:pPr>
      <w:bookmarkStart w:id="407" w:name="_Toc75156532"/>
      <w:bookmarkStart w:id="408" w:name="_Toc78535482"/>
      <w:r w:rsidRPr="00C35A10">
        <w:t>Mô tả giao diện</w:t>
      </w:r>
      <w:bookmarkEnd w:id="407"/>
      <w:bookmarkEnd w:id="408"/>
    </w:p>
    <w:p w14:paraId="3FC32695" w14:textId="77777777" w:rsidR="006F0BBA" w:rsidRPr="00C35A10" w:rsidRDefault="006F0BBA" w:rsidP="006F0BBA">
      <w:pPr>
        <w:pStyle w:val="Heading5"/>
      </w:pPr>
      <w:bookmarkStart w:id="409" w:name="_Toc75156533"/>
      <w:r w:rsidRPr="00C35A10">
        <w:t>Grid tìm kiếm</w:t>
      </w:r>
      <w:bookmarkEnd w:id="409"/>
    </w:p>
    <w:p w14:paraId="3CAC0689" w14:textId="77777777" w:rsidR="006F0BBA" w:rsidRPr="00C35A10" w:rsidRDefault="006F0BBA" w:rsidP="006F0BBA">
      <w:pPr>
        <w:rPr>
          <w:lang w:bidi="en-US"/>
        </w:rPr>
      </w:pPr>
      <w:r w:rsidRPr="00C35A10">
        <w:rPr>
          <w:lang w:bidi="en-US"/>
        </w:rPr>
        <w:t>Lấy dữ liệu từ feeapply join sale_retype (feeapply.objfeetype = ‘RETYPE’ and feeapply.objfeevalue = sale_retype.autoid) join commission (feeapply.feeid = commission.id)</w:t>
      </w:r>
    </w:p>
    <w:p w14:paraId="2E837888" w14:textId="77777777" w:rsidR="006F0BBA" w:rsidRPr="00C35A10" w:rsidRDefault="006F0BBA" w:rsidP="006F0BBA">
      <w:pPr>
        <w:pStyle w:val="ListParagraph"/>
        <w:numPr>
          <w:ilvl w:val="0"/>
          <w:numId w:val="3"/>
        </w:numPr>
        <w:rPr>
          <w:lang w:bidi="en-US"/>
        </w:rPr>
      </w:pPr>
      <w:r w:rsidRPr="00C35A10">
        <w:rPr>
          <w:lang w:bidi="en-US"/>
        </w:rPr>
        <w:t>Mã loại hình (sale_retype.actype)</w:t>
      </w:r>
    </w:p>
    <w:p w14:paraId="04B3CD2E" w14:textId="77777777" w:rsidR="006F0BBA" w:rsidRPr="00C35A10" w:rsidRDefault="006F0BBA" w:rsidP="006F0BBA">
      <w:pPr>
        <w:pStyle w:val="ListParagraph"/>
        <w:numPr>
          <w:ilvl w:val="0"/>
          <w:numId w:val="3"/>
        </w:numPr>
        <w:rPr>
          <w:lang w:bidi="en-US"/>
        </w:rPr>
      </w:pPr>
      <w:r w:rsidRPr="00C35A10">
        <w:rPr>
          <w:lang w:bidi="en-US"/>
        </w:rPr>
        <w:t>Tên loại hình (sale_retype.typename)</w:t>
      </w:r>
    </w:p>
    <w:p w14:paraId="00D3140A" w14:textId="77777777" w:rsidR="006F0BBA" w:rsidRPr="00C35A10" w:rsidRDefault="006F0BBA" w:rsidP="006F0BBA">
      <w:pPr>
        <w:pStyle w:val="ListParagraph"/>
        <w:numPr>
          <w:ilvl w:val="0"/>
          <w:numId w:val="3"/>
        </w:numPr>
        <w:rPr>
          <w:lang w:bidi="en-US"/>
        </w:rPr>
      </w:pPr>
      <w:r w:rsidRPr="00C35A10">
        <w:rPr>
          <w:lang w:bidi="en-US"/>
        </w:rPr>
        <w:t>Vai trò (sale_retype.rerole join allcode where cdname = ‘DREROLE’ &amp; cdtype = ‘RE’ and cdval = sale_retype.rerole =&gt; hiển thị cdcontent)</w:t>
      </w:r>
    </w:p>
    <w:p w14:paraId="3CB46B32" w14:textId="77777777" w:rsidR="006F0BBA" w:rsidRPr="00C35A10" w:rsidRDefault="006F0BBA" w:rsidP="006F0BBA">
      <w:pPr>
        <w:pStyle w:val="ListParagraph"/>
        <w:numPr>
          <w:ilvl w:val="0"/>
          <w:numId w:val="3"/>
        </w:numPr>
        <w:rPr>
          <w:lang w:bidi="en-US"/>
        </w:rPr>
      </w:pPr>
      <w:r w:rsidRPr="00C35A10">
        <w:rPr>
          <w:lang w:bidi="en-US"/>
        </w:rPr>
        <w:t>Loại hình mặc định: sale_retype.isdefault</w:t>
      </w:r>
    </w:p>
    <w:p w14:paraId="70813368" w14:textId="77777777" w:rsidR="006F0BBA" w:rsidRPr="00C35A10" w:rsidRDefault="006F0BBA" w:rsidP="006F0BBA">
      <w:pPr>
        <w:pStyle w:val="ListParagraph"/>
        <w:numPr>
          <w:ilvl w:val="0"/>
          <w:numId w:val="3"/>
        </w:numPr>
        <w:rPr>
          <w:lang w:bidi="en-US"/>
        </w:rPr>
      </w:pPr>
      <w:r w:rsidRPr="00C35A10">
        <w:rPr>
          <w:lang w:bidi="en-US"/>
        </w:rPr>
        <w:t>Ngày hiệu lực mặc định (sale_retype.effdate)</w:t>
      </w:r>
    </w:p>
    <w:p w14:paraId="279E04B5" w14:textId="77777777" w:rsidR="006F0BBA" w:rsidRPr="00C35A10" w:rsidRDefault="006F0BBA" w:rsidP="006F0BBA">
      <w:pPr>
        <w:pStyle w:val="ListParagraph"/>
        <w:numPr>
          <w:ilvl w:val="0"/>
          <w:numId w:val="3"/>
        </w:numPr>
        <w:rPr>
          <w:lang w:bidi="en-US"/>
        </w:rPr>
      </w:pPr>
      <w:r w:rsidRPr="00C35A10">
        <w:rPr>
          <w:lang w:bidi="en-US"/>
        </w:rPr>
        <w:t>Ngày hết hiệu lực mặc định (sale_retype.expdate)</w:t>
      </w:r>
    </w:p>
    <w:p w14:paraId="74276B31" w14:textId="77777777" w:rsidR="006F0BBA" w:rsidRDefault="006F0BBA" w:rsidP="006F0BBA">
      <w:pPr>
        <w:pStyle w:val="ListParagraph"/>
        <w:numPr>
          <w:ilvl w:val="0"/>
          <w:numId w:val="3"/>
        </w:numPr>
        <w:rPr>
          <w:lang w:bidi="en-US"/>
        </w:rPr>
      </w:pPr>
      <w:r w:rsidRPr="00C35A10">
        <w:rPr>
          <w:lang w:bidi="en-US"/>
        </w:rPr>
        <w:t>% tỷ trọng được hưởng (feeapply.ratedensity</w:t>
      </w:r>
      <w:r>
        <w:rPr>
          <w:lang w:bidi="en-US"/>
        </w:rPr>
        <w:t>)</w:t>
      </w:r>
    </w:p>
    <w:p w14:paraId="27483608" w14:textId="0186F194" w:rsidR="006F0BBA" w:rsidDel="00860C08" w:rsidRDefault="006F0BBA" w:rsidP="006F0BBA">
      <w:pPr>
        <w:pStyle w:val="ListParagraph"/>
        <w:numPr>
          <w:ilvl w:val="0"/>
          <w:numId w:val="3"/>
        </w:numPr>
        <w:rPr>
          <w:del w:id="410" w:author="Microsoft account" w:date="2021-09-05T10:38:00Z"/>
          <w:lang w:bidi="en-US"/>
        </w:rPr>
      </w:pPr>
      <w:del w:id="411" w:author="Microsoft account" w:date="2021-09-05T10:38:00Z">
        <w:r w:rsidRPr="00C35A10" w:rsidDel="00860C08">
          <w:rPr>
            <w:lang w:bidi="en-US"/>
          </w:rPr>
          <w:delText>Hoa hồng tối đa nhận hàng kỳ (feeappy.maxvalue)</w:delText>
        </w:r>
      </w:del>
    </w:p>
    <w:p w14:paraId="184D94DE" w14:textId="77777777" w:rsidR="006F0BBA" w:rsidRPr="00C35A10" w:rsidRDefault="006F0BBA" w:rsidP="006F0BBA">
      <w:pPr>
        <w:pStyle w:val="ListParagraph"/>
        <w:numPr>
          <w:ilvl w:val="0"/>
          <w:numId w:val="3"/>
        </w:numPr>
        <w:rPr>
          <w:lang w:bidi="en-US"/>
        </w:rPr>
      </w:pPr>
      <w:r>
        <w:rPr>
          <w:lang w:bidi="en-US"/>
        </w:rPr>
        <w:t>Định mức (feeapply.</w:t>
      </w:r>
      <w:r w:rsidRPr="00092D0B">
        <w:rPr>
          <w:lang w:bidi="en-US"/>
        </w:rPr>
        <w:t>threshold</w:t>
      </w:r>
      <w:r>
        <w:rPr>
          <w:lang w:bidi="en-US"/>
        </w:rPr>
        <w:t>)</w:t>
      </w:r>
    </w:p>
    <w:p w14:paraId="7354D8D2" w14:textId="77777777" w:rsidR="006F0BBA" w:rsidRPr="00C35A10" w:rsidRDefault="006F0BBA" w:rsidP="006F0BBA">
      <w:pPr>
        <w:pStyle w:val="ListParagraph"/>
        <w:numPr>
          <w:ilvl w:val="0"/>
          <w:numId w:val="3"/>
        </w:numPr>
        <w:rPr>
          <w:lang w:bidi="en-US"/>
        </w:rPr>
      </w:pPr>
      <w:r w:rsidRPr="00C35A10">
        <w:rPr>
          <w:lang w:bidi="en-US"/>
        </w:rPr>
        <w:t>Mã biểu phí (commission.feecode)</w:t>
      </w:r>
    </w:p>
    <w:p w14:paraId="190ED7C5" w14:textId="77777777" w:rsidR="006F0BBA" w:rsidRPr="00C35A10" w:rsidRDefault="006F0BBA" w:rsidP="006F0BBA">
      <w:pPr>
        <w:pStyle w:val="ListParagraph"/>
        <w:numPr>
          <w:ilvl w:val="0"/>
          <w:numId w:val="3"/>
        </w:numPr>
        <w:rPr>
          <w:lang w:bidi="en-US"/>
        </w:rPr>
      </w:pPr>
      <w:r w:rsidRPr="00C35A10">
        <w:rPr>
          <w:lang w:bidi="en-US"/>
        </w:rPr>
        <w:t>Tên biểu phí (commission.feename)</w:t>
      </w:r>
    </w:p>
    <w:p w14:paraId="69784E32" w14:textId="77777777" w:rsidR="006F0BBA" w:rsidRPr="00C35A10" w:rsidRDefault="006F0BBA" w:rsidP="006F0BBA">
      <w:pPr>
        <w:pStyle w:val="ListParagraph"/>
        <w:numPr>
          <w:ilvl w:val="0"/>
          <w:numId w:val="3"/>
        </w:numPr>
        <w:rPr>
          <w:lang w:bidi="en-US"/>
        </w:rPr>
      </w:pPr>
      <w:r w:rsidRPr="00C35A10">
        <w:rPr>
          <w:lang w:bidi="en-US"/>
        </w:rPr>
        <w:t>Đại lý (commission.sbsedefacct =&gt; hiển thị theo cfmast.custodycd)</w:t>
      </w:r>
    </w:p>
    <w:p w14:paraId="475CC5C1" w14:textId="33B2A902" w:rsidR="006F0BBA" w:rsidRPr="00C35A10" w:rsidRDefault="006F0BBA" w:rsidP="006F0BBA">
      <w:pPr>
        <w:pStyle w:val="ListParagraph"/>
        <w:numPr>
          <w:ilvl w:val="0"/>
          <w:numId w:val="3"/>
        </w:numPr>
        <w:rPr>
          <w:lang w:bidi="en-US"/>
        </w:rPr>
      </w:pPr>
      <w:r>
        <w:rPr>
          <w:lang w:bidi="en-US"/>
        </w:rPr>
        <w:t>Mã trái phiếu</w:t>
      </w:r>
      <w:r w:rsidRPr="00C35A10">
        <w:rPr>
          <w:lang w:bidi="en-US"/>
        </w:rPr>
        <w:t xml:space="preserve"> (commission.symbol)</w:t>
      </w:r>
    </w:p>
    <w:p w14:paraId="4D1B650A" w14:textId="77777777" w:rsidR="006F0BBA" w:rsidRPr="00C35A10" w:rsidRDefault="006F0BBA" w:rsidP="006F0BBA">
      <w:pPr>
        <w:pStyle w:val="ListParagraph"/>
        <w:numPr>
          <w:ilvl w:val="0"/>
          <w:numId w:val="3"/>
        </w:numPr>
        <w:rPr>
          <w:lang w:bidi="en-US"/>
        </w:rPr>
      </w:pPr>
      <w:r w:rsidRPr="00C35A10">
        <w:rPr>
          <w:lang w:bidi="en-US"/>
        </w:rPr>
        <w:t>Sản phẩm (commission.product)</w:t>
      </w:r>
    </w:p>
    <w:p w14:paraId="2F000800" w14:textId="77777777" w:rsidR="006F0BBA" w:rsidRPr="00C35A10" w:rsidRDefault="006F0BBA" w:rsidP="006F0BBA">
      <w:pPr>
        <w:pStyle w:val="ListParagraph"/>
        <w:numPr>
          <w:ilvl w:val="0"/>
          <w:numId w:val="3"/>
        </w:numPr>
        <w:rPr>
          <w:lang w:bidi="en-US"/>
        </w:rPr>
      </w:pPr>
      <w:r w:rsidRPr="00C35A10">
        <w:rPr>
          <w:lang w:bidi="en-US"/>
        </w:rPr>
        <w:t>Ngày hiệu lực (feeapply.frdate)</w:t>
      </w:r>
    </w:p>
    <w:p w14:paraId="2F3FB9E6" w14:textId="77777777" w:rsidR="006F0BBA" w:rsidRPr="00C35A10" w:rsidRDefault="006F0BBA" w:rsidP="006F0BBA">
      <w:pPr>
        <w:pStyle w:val="ListParagraph"/>
        <w:numPr>
          <w:ilvl w:val="0"/>
          <w:numId w:val="3"/>
        </w:numPr>
        <w:rPr>
          <w:lang w:bidi="en-US"/>
        </w:rPr>
      </w:pPr>
      <w:r w:rsidRPr="00C35A10">
        <w:rPr>
          <w:lang w:bidi="en-US"/>
        </w:rPr>
        <w:t>Ngày hết hiệu lực (feeapply.todate)</w:t>
      </w:r>
    </w:p>
    <w:p w14:paraId="3ACB747D" w14:textId="77777777" w:rsidR="006F0BBA" w:rsidRPr="00C35A10" w:rsidRDefault="006F0BBA" w:rsidP="006F0BBA">
      <w:pPr>
        <w:pStyle w:val="ListParagraph"/>
        <w:numPr>
          <w:ilvl w:val="0"/>
          <w:numId w:val="3"/>
        </w:numPr>
        <w:rPr>
          <w:lang w:bidi="en-US"/>
        </w:rPr>
      </w:pPr>
      <w:r w:rsidRPr="00C35A10">
        <w:rPr>
          <w:lang w:bidi="en-US"/>
        </w:rPr>
        <w:t>Trạng thái</w:t>
      </w:r>
    </w:p>
    <w:p w14:paraId="2A40A146" w14:textId="77777777" w:rsidR="006F0BBA" w:rsidRPr="00C35A10" w:rsidRDefault="006F0BBA" w:rsidP="006F0BBA">
      <w:pPr>
        <w:pStyle w:val="Heading5"/>
      </w:pPr>
      <w:bookmarkStart w:id="412" w:name="_Toc75156534"/>
      <w:r w:rsidRPr="00C35A10">
        <w:t>Popup thêm/sửa/view</w:t>
      </w:r>
      <w:bookmarkEnd w:id="412"/>
    </w:p>
    <w:tbl>
      <w:tblPr>
        <w:tblStyle w:val="TableGrid"/>
        <w:tblW w:w="0" w:type="auto"/>
        <w:tblLook w:val="04A0" w:firstRow="1" w:lastRow="0" w:firstColumn="1" w:lastColumn="0" w:noHBand="0" w:noVBand="1"/>
      </w:tblPr>
      <w:tblGrid>
        <w:gridCol w:w="3292"/>
        <w:gridCol w:w="1856"/>
        <w:gridCol w:w="4590"/>
      </w:tblGrid>
      <w:tr w:rsidR="006F0BBA" w:rsidRPr="00C35A10" w14:paraId="28A715DF" w14:textId="77777777" w:rsidTr="000F6EB1">
        <w:tc>
          <w:tcPr>
            <w:tcW w:w="3292" w:type="dxa"/>
          </w:tcPr>
          <w:p w14:paraId="0C77C74F" w14:textId="77777777" w:rsidR="006F0BBA" w:rsidRPr="00C35A10" w:rsidRDefault="006F0BBA" w:rsidP="000F6EB1">
            <w:pPr>
              <w:jc w:val="center"/>
            </w:pPr>
            <w:r w:rsidRPr="00C35A10">
              <w:rPr>
                <w:b/>
              </w:rPr>
              <w:t>Tên trường</w:t>
            </w:r>
          </w:p>
        </w:tc>
        <w:tc>
          <w:tcPr>
            <w:tcW w:w="1856" w:type="dxa"/>
          </w:tcPr>
          <w:p w14:paraId="6A25E31C" w14:textId="77777777" w:rsidR="006F0BBA" w:rsidRPr="00C35A10" w:rsidRDefault="006F0BBA" w:rsidP="000F6EB1">
            <w:pPr>
              <w:jc w:val="center"/>
            </w:pPr>
            <w:r w:rsidRPr="00C35A10">
              <w:rPr>
                <w:b/>
              </w:rPr>
              <w:t>Bắt buộc</w:t>
            </w:r>
          </w:p>
        </w:tc>
        <w:tc>
          <w:tcPr>
            <w:tcW w:w="4590" w:type="dxa"/>
          </w:tcPr>
          <w:p w14:paraId="4A8698F7" w14:textId="77777777" w:rsidR="006F0BBA" w:rsidRPr="00C35A10" w:rsidRDefault="006F0BBA" w:rsidP="000F6EB1">
            <w:pPr>
              <w:jc w:val="center"/>
            </w:pPr>
            <w:r w:rsidRPr="00C35A10">
              <w:rPr>
                <w:b/>
              </w:rPr>
              <w:t>Mô tả</w:t>
            </w:r>
          </w:p>
        </w:tc>
      </w:tr>
      <w:tr w:rsidR="006F0BBA" w:rsidRPr="00C35A10" w14:paraId="502E065E" w14:textId="77777777" w:rsidTr="000F6EB1">
        <w:tc>
          <w:tcPr>
            <w:tcW w:w="3292" w:type="dxa"/>
          </w:tcPr>
          <w:p w14:paraId="2CFED332" w14:textId="77777777" w:rsidR="006F0BBA" w:rsidRPr="00C35A10" w:rsidRDefault="006F0BBA" w:rsidP="000F6EB1">
            <w:r w:rsidRPr="00C35A10">
              <w:t>Loại hình môi giới</w:t>
            </w:r>
          </w:p>
        </w:tc>
        <w:tc>
          <w:tcPr>
            <w:tcW w:w="1856" w:type="dxa"/>
          </w:tcPr>
          <w:p w14:paraId="46F8EE12" w14:textId="77777777" w:rsidR="006F0BBA" w:rsidRPr="00C35A10" w:rsidRDefault="006F0BBA" w:rsidP="000F6EB1">
            <w:r w:rsidRPr="00C35A10">
              <w:t>Có</w:t>
            </w:r>
          </w:p>
        </w:tc>
        <w:tc>
          <w:tcPr>
            <w:tcW w:w="4590" w:type="dxa"/>
          </w:tcPr>
          <w:p w14:paraId="56D1F843" w14:textId="77777777" w:rsidR="006F0BBA" w:rsidRPr="00C35A10" w:rsidRDefault="006F0BBA" w:rsidP="000F6EB1">
            <w:r w:rsidRPr="00C35A10">
              <w:t xml:space="preserve">Combobox. Chọn từ danh sách lấy từ sale_retype đã duyệt, hiển thị </w:t>
            </w:r>
            <w:r w:rsidRPr="00C35A10">
              <w:rPr>
                <w:strike/>
              </w:rPr>
              <w:t>autoid –</w:t>
            </w:r>
            <w:r w:rsidRPr="00C35A10">
              <w:t xml:space="preserve"> actype - typename</w:t>
            </w:r>
          </w:p>
        </w:tc>
      </w:tr>
      <w:tr w:rsidR="006F0BBA" w:rsidRPr="00C35A10" w14:paraId="08881C71" w14:textId="77777777" w:rsidTr="000F6EB1">
        <w:tc>
          <w:tcPr>
            <w:tcW w:w="3292" w:type="dxa"/>
          </w:tcPr>
          <w:p w14:paraId="10B730CC" w14:textId="77777777" w:rsidR="006F0BBA" w:rsidRPr="00C35A10" w:rsidRDefault="006F0BBA" w:rsidP="000F6EB1">
            <w:r w:rsidRPr="00C35A10">
              <w:t>Tên loại hình</w:t>
            </w:r>
          </w:p>
        </w:tc>
        <w:tc>
          <w:tcPr>
            <w:tcW w:w="1856" w:type="dxa"/>
          </w:tcPr>
          <w:p w14:paraId="5ED7C41F" w14:textId="77777777" w:rsidR="006F0BBA" w:rsidRPr="00C35A10" w:rsidRDefault="006F0BBA" w:rsidP="000F6EB1">
            <w:r w:rsidRPr="00C35A10">
              <w:t>Có</w:t>
            </w:r>
          </w:p>
        </w:tc>
        <w:tc>
          <w:tcPr>
            <w:tcW w:w="4590" w:type="dxa"/>
          </w:tcPr>
          <w:p w14:paraId="168BB414" w14:textId="77777777" w:rsidR="006F0BBA" w:rsidRPr="00C35A10" w:rsidRDefault="006F0BBA" w:rsidP="000F6EB1">
            <w:r w:rsidRPr="00C35A10">
              <w:t>Disable. Hiển thị theo loại hình môi giới đã chọn ở trên</w:t>
            </w:r>
          </w:p>
        </w:tc>
      </w:tr>
      <w:tr w:rsidR="006F0BBA" w:rsidRPr="00C35A10" w14:paraId="571541DC" w14:textId="77777777" w:rsidTr="000F6EB1">
        <w:tc>
          <w:tcPr>
            <w:tcW w:w="3292" w:type="dxa"/>
          </w:tcPr>
          <w:p w14:paraId="68B7BEDD" w14:textId="77777777" w:rsidR="006F0BBA" w:rsidRPr="00C35A10" w:rsidRDefault="006F0BBA" w:rsidP="000F6EB1">
            <w:r w:rsidRPr="00C35A10">
              <w:t>Vai trò</w:t>
            </w:r>
          </w:p>
        </w:tc>
        <w:tc>
          <w:tcPr>
            <w:tcW w:w="1856" w:type="dxa"/>
          </w:tcPr>
          <w:p w14:paraId="6C221DBE" w14:textId="77777777" w:rsidR="006F0BBA" w:rsidRPr="00C35A10" w:rsidRDefault="006F0BBA" w:rsidP="000F6EB1">
            <w:r w:rsidRPr="00C35A10">
              <w:t>Có</w:t>
            </w:r>
          </w:p>
        </w:tc>
        <w:tc>
          <w:tcPr>
            <w:tcW w:w="4590" w:type="dxa"/>
          </w:tcPr>
          <w:p w14:paraId="73DBECB8" w14:textId="77777777" w:rsidR="006F0BBA" w:rsidRPr="00C35A10" w:rsidRDefault="006F0BBA" w:rsidP="000F6EB1">
            <w:r w:rsidRPr="00C35A10">
              <w:t>Disable. Hiển thị theo loại hình môi giới đã chọn ở trên</w:t>
            </w:r>
          </w:p>
        </w:tc>
      </w:tr>
      <w:tr w:rsidR="006F0BBA" w:rsidRPr="00C35A10" w14:paraId="47BFEAC1" w14:textId="77777777" w:rsidTr="000F6EB1">
        <w:tc>
          <w:tcPr>
            <w:tcW w:w="3292" w:type="dxa"/>
          </w:tcPr>
          <w:p w14:paraId="658C67DE" w14:textId="77777777" w:rsidR="006F0BBA" w:rsidRPr="00C35A10" w:rsidRDefault="006F0BBA" w:rsidP="000F6EB1">
            <w:r w:rsidRPr="00C35A10">
              <w:t>Loại hình mặc định</w:t>
            </w:r>
          </w:p>
        </w:tc>
        <w:tc>
          <w:tcPr>
            <w:tcW w:w="1856" w:type="dxa"/>
          </w:tcPr>
          <w:p w14:paraId="56798C69" w14:textId="77777777" w:rsidR="006F0BBA" w:rsidRPr="00C35A10" w:rsidRDefault="006F0BBA" w:rsidP="000F6EB1">
            <w:r w:rsidRPr="00C35A10">
              <w:t>Có</w:t>
            </w:r>
          </w:p>
        </w:tc>
        <w:tc>
          <w:tcPr>
            <w:tcW w:w="4590" w:type="dxa"/>
          </w:tcPr>
          <w:p w14:paraId="100C6D0B" w14:textId="77777777" w:rsidR="006F0BBA" w:rsidRPr="00C35A10" w:rsidRDefault="006F0BBA" w:rsidP="000F6EB1">
            <w:r w:rsidRPr="00C35A10">
              <w:t>Disable. Hiển thị theo loại hình môi giới đã chọn ở trên</w:t>
            </w:r>
          </w:p>
        </w:tc>
      </w:tr>
      <w:tr w:rsidR="006F0BBA" w:rsidRPr="00C35A10" w14:paraId="27814B7A" w14:textId="77777777" w:rsidTr="000F6EB1">
        <w:tc>
          <w:tcPr>
            <w:tcW w:w="3292" w:type="dxa"/>
          </w:tcPr>
          <w:p w14:paraId="289DCAF4" w14:textId="77777777" w:rsidR="006F0BBA" w:rsidRPr="00C35A10" w:rsidRDefault="006F0BBA" w:rsidP="000F6EB1">
            <w:r w:rsidRPr="00C35A10">
              <w:t>Ngày hiệu lực mặc định</w:t>
            </w:r>
          </w:p>
        </w:tc>
        <w:tc>
          <w:tcPr>
            <w:tcW w:w="1856" w:type="dxa"/>
          </w:tcPr>
          <w:p w14:paraId="487FA824" w14:textId="77777777" w:rsidR="006F0BBA" w:rsidRPr="00C35A10" w:rsidRDefault="006F0BBA" w:rsidP="000F6EB1">
            <w:r w:rsidRPr="00C35A10">
              <w:t>Có</w:t>
            </w:r>
          </w:p>
        </w:tc>
        <w:tc>
          <w:tcPr>
            <w:tcW w:w="4590" w:type="dxa"/>
          </w:tcPr>
          <w:p w14:paraId="64623B14" w14:textId="77777777" w:rsidR="006F0BBA" w:rsidRPr="00C35A10" w:rsidRDefault="006F0BBA" w:rsidP="000F6EB1">
            <w:r w:rsidRPr="00C35A10">
              <w:t>Disable. Hiển thị theo loại hình môi giới đã chọn ở trên</w:t>
            </w:r>
          </w:p>
        </w:tc>
      </w:tr>
      <w:tr w:rsidR="006F0BBA" w:rsidRPr="00C35A10" w14:paraId="2808E55A" w14:textId="77777777" w:rsidTr="000F6EB1">
        <w:tc>
          <w:tcPr>
            <w:tcW w:w="3292" w:type="dxa"/>
          </w:tcPr>
          <w:p w14:paraId="26395FAA" w14:textId="77777777" w:rsidR="006F0BBA" w:rsidRPr="00C35A10" w:rsidRDefault="006F0BBA" w:rsidP="000F6EB1">
            <w:r w:rsidRPr="00C35A10">
              <w:t>Ngày hết hiệu lực mặc định</w:t>
            </w:r>
          </w:p>
        </w:tc>
        <w:tc>
          <w:tcPr>
            <w:tcW w:w="1856" w:type="dxa"/>
          </w:tcPr>
          <w:p w14:paraId="0217B628" w14:textId="77777777" w:rsidR="006F0BBA" w:rsidRPr="00C35A10" w:rsidRDefault="006F0BBA" w:rsidP="000F6EB1">
            <w:r w:rsidRPr="00C35A10">
              <w:t>Có</w:t>
            </w:r>
          </w:p>
        </w:tc>
        <w:tc>
          <w:tcPr>
            <w:tcW w:w="4590" w:type="dxa"/>
          </w:tcPr>
          <w:p w14:paraId="62B3D540" w14:textId="77777777" w:rsidR="006F0BBA" w:rsidRPr="00C35A10" w:rsidRDefault="006F0BBA" w:rsidP="000F6EB1">
            <w:r w:rsidRPr="00C35A10">
              <w:t>Disable. Hiển thị theo loại hình môi giới đã chọn ở trên</w:t>
            </w:r>
          </w:p>
        </w:tc>
      </w:tr>
      <w:tr w:rsidR="006F0BBA" w:rsidRPr="00C35A10" w14:paraId="1A43336E" w14:textId="77777777" w:rsidTr="000F6EB1">
        <w:tc>
          <w:tcPr>
            <w:tcW w:w="3292" w:type="dxa"/>
          </w:tcPr>
          <w:p w14:paraId="785363CA" w14:textId="77777777" w:rsidR="006F0BBA" w:rsidRPr="00C35A10" w:rsidRDefault="006F0BBA" w:rsidP="000F6EB1">
            <w:r w:rsidRPr="00C35A10">
              <w:t>% tỷ trọng được hưởng</w:t>
            </w:r>
          </w:p>
        </w:tc>
        <w:tc>
          <w:tcPr>
            <w:tcW w:w="1856" w:type="dxa"/>
          </w:tcPr>
          <w:p w14:paraId="32284222" w14:textId="77777777" w:rsidR="006F0BBA" w:rsidRPr="00C35A10" w:rsidRDefault="006F0BBA" w:rsidP="000F6EB1">
            <w:r w:rsidRPr="00C35A10">
              <w:t>Có</w:t>
            </w:r>
          </w:p>
        </w:tc>
        <w:tc>
          <w:tcPr>
            <w:tcW w:w="4590" w:type="dxa"/>
          </w:tcPr>
          <w:p w14:paraId="4D7DCEAB" w14:textId="77777777" w:rsidR="006F0BBA" w:rsidRPr="00C35A10" w:rsidRDefault="006F0BBA" w:rsidP="000F6EB1">
            <w:r w:rsidRPr="00C35A10">
              <w:t>Mặc định 100.</w:t>
            </w:r>
          </w:p>
          <w:p w14:paraId="6E6E586D" w14:textId="77777777" w:rsidR="006F0BBA" w:rsidRPr="00C35A10" w:rsidRDefault="006F0BBA" w:rsidP="000F6EB1">
            <w:r w:rsidRPr="00C35A10">
              <w:t>Người dùng nhập &gt; 0, &lt;= 100</w:t>
            </w:r>
          </w:p>
        </w:tc>
      </w:tr>
      <w:tr w:rsidR="006F0BBA" w:rsidRPr="00C35A10" w:rsidDel="00215DA2" w14:paraId="63D87C60" w14:textId="7FC71ABF" w:rsidTr="000F6EB1">
        <w:trPr>
          <w:del w:id="413" w:author="Microsoft account" w:date="2021-09-05T10:33:00Z"/>
        </w:trPr>
        <w:tc>
          <w:tcPr>
            <w:tcW w:w="3292" w:type="dxa"/>
          </w:tcPr>
          <w:p w14:paraId="1F18B0BF" w14:textId="16B90D35" w:rsidR="006F0BBA" w:rsidRPr="00C35A10" w:rsidDel="00215DA2" w:rsidRDefault="006F0BBA" w:rsidP="000F6EB1">
            <w:pPr>
              <w:rPr>
                <w:del w:id="414" w:author="Microsoft account" w:date="2021-09-05T10:33:00Z"/>
              </w:rPr>
            </w:pPr>
            <w:del w:id="415" w:author="Microsoft account" w:date="2021-09-05T10:33:00Z">
              <w:r w:rsidRPr="00C35A10" w:rsidDel="00215DA2">
                <w:delText>Hoa hồng tối đa nhận hàng kỳ</w:delText>
              </w:r>
            </w:del>
          </w:p>
        </w:tc>
        <w:tc>
          <w:tcPr>
            <w:tcW w:w="1856" w:type="dxa"/>
          </w:tcPr>
          <w:p w14:paraId="11414231" w14:textId="2AF02017" w:rsidR="006F0BBA" w:rsidRPr="00C35A10" w:rsidDel="00215DA2" w:rsidRDefault="006F0BBA" w:rsidP="000F6EB1">
            <w:pPr>
              <w:rPr>
                <w:del w:id="416" w:author="Microsoft account" w:date="2021-09-05T10:33:00Z"/>
              </w:rPr>
            </w:pPr>
            <w:del w:id="417" w:author="Microsoft account" w:date="2021-09-05T10:33:00Z">
              <w:r w:rsidRPr="00C35A10" w:rsidDel="00215DA2">
                <w:delText>Không</w:delText>
              </w:r>
            </w:del>
          </w:p>
        </w:tc>
        <w:tc>
          <w:tcPr>
            <w:tcW w:w="4590" w:type="dxa"/>
          </w:tcPr>
          <w:p w14:paraId="0F950B20" w14:textId="66B66ED7" w:rsidR="006F0BBA" w:rsidRPr="00C35A10" w:rsidDel="00215DA2" w:rsidRDefault="006F0BBA" w:rsidP="000F6EB1">
            <w:pPr>
              <w:rPr>
                <w:del w:id="418" w:author="Microsoft account" w:date="2021-09-05T10:33:00Z"/>
              </w:rPr>
            </w:pPr>
            <w:del w:id="419" w:author="Microsoft account" w:date="2021-09-05T10:33:00Z">
              <w:r w:rsidRPr="00C35A10" w:rsidDel="00215DA2">
                <w:delText>Nhập số &gt; 0. Nếu không nhập hiểu là không quy định mức tối đa, lưu = NULL</w:delText>
              </w:r>
            </w:del>
          </w:p>
        </w:tc>
      </w:tr>
      <w:tr w:rsidR="006F0BBA" w:rsidRPr="00C35A10" w14:paraId="669C7570" w14:textId="77777777" w:rsidTr="000F6EB1">
        <w:tc>
          <w:tcPr>
            <w:tcW w:w="3292" w:type="dxa"/>
          </w:tcPr>
          <w:p w14:paraId="03286018" w14:textId="77777777" w:rsidR="006F0BBA" w:rsidRPr="00C35A10" w:rsidRDefault="006F0BBA" w:rsidP="000F6EB1">
            <w:r>
              <w:t>Định mức</w:t>
            </w:r>
          </w:p>
        </w:tc>
        <w:tc>
          <w:tcPr>
            <w:tcW w:w="1856" w:type="dxa"/>
          </w:tcPr>
          <w:p w14:paraId="3EFB3DCE" w14:textId="77777777" w:rsidR="006F0BBA" w:rsidRPr="00C35A10" w:rsidRDefault="006F0BBA" w:rsidP="000F6EB1">
            <w:r>
              <w:t>Có</w:t>
            </w:r>
          </w:p>
        </w:tc>
        <w:tc>
          <w:tcPr>
            <w:tcW w:w="4590" w:type="dxa"/>
          </w:tcPr>
          <w:p w14:paraId="477ECD72" w14:textId="77777777" w:rsidR="006F0BBA" w:rsidRPr="00C35A10" w:rsidRDefault="006F0BBA" w:rsidP="000F6EB1">
            <w:r>
              <w:t>Mặc định = 0. Nhập &gt;= 0</w:t>
            </w:r>
          </w:p>
        </w:tc>
      </w:tr>
      <w:tr w:rsidR="006F0BBA" w:rsidRPr="00C35A10" w14:paraId="232BA3B6" w14:textId="77777777" w:rsidTr="000F6EB1">
        <w:tc>
          <w:tcPr>
            <w:tcW w:w="3292" w:type="dxa"/>
          </w:tcPr>
          <w:p w14:paraId="1B524087" w14:textId="77777777" w:rsidR="006F0BBA" w:rsidRPr="00C35A10" w:rsidRDefault="006F0BBA" w:rsidP="000F6EB1">
            <w:r w:rsidRPr="00C35A10">
              <w:t>Biểu phí</w:t>
            </w:r>
          </w:p>
        </w:tc>
        <w:tc>
          <w:tcPr>
            <w:tcW w:w="1856" w:type="dxa"/>
          </w:tcPr>
          <w:p w14:paraId="3D8231AB" w14:textId="77777777" w:rsidR="006F0BBA" w:rsidRPr="00C35A10" w:rsidRDefault="006F0BBA" w:rsidP="000F6EB1">
            <w:r w:rsidRPr="00C35A10">
              <w:t>Có</w:t>
            </w:r>
          </w:p>
        </w:tc>
        <w:tc>
          <w:tcPr>
            <w:tcW w:w="4590" w:type="dxa"/>
          </w:tcPr>
          <w:p w14:paraId="46B8308E" w14:textId="77777777" w:rsidR="006F0BBA" w:rsidRPr="00C35A10" w:rsidRDefault="006F0BBA" w:rsidP="000F6EB1">
            <w:r w:rsidRPr="00C35A10">
              <w:t>Combobox. Chọn từ danh sách lấy từ commission, hiển thị feecode – feename</w:t>
            </w:r>
          </w:p>
        </w:tc>
      </w:tr>
      <w:tr w:rsidR="006F0BBA" w:rsidRPr="00C35A10" w14:paraId="4BD629B8" w14:textId="77777777" w:rsidTr="000F6EB1">
        <w:tc>
          <w:tcPr>
            <w:tcW w:w="3292" w:type="dxa"/>
          </w:tcPr>
          <w:p w14:paraId="5C3434B6" w14:textId="77777777" w:rsidR="006F0BBA" w:rsidRPr="00C35A10" w:rsidRDefault="006F0BBA" w:rsidP="000F6EB1">
            <w:r w:rsidRPr="00C35A10">
              <w:t>Đại lý</w:t>
            </w:r>
          </w:p>
        </w:tc>
        <w:tc>
          <w:tcPr>
            <w:tcW w:w="1856" w:type="dxa"/>
          </w:tcPr>
          <w:p w14:paraId="59D721C7" w14:textId="77777777" w:rsidR="006F0BBA" w:rsidRPr="00C35A10" w:rsidRDefault="006F0BBA" w:rsidP="000F6EB1">
            <w:r w:rsidRPr="00C35A10">
              <w:t>Có</w:t>
            </w:r>
          </w:p>
        </w:tc>
        <w:tc>
          <w:tcPr>
            <w:tcW w:w="4590" w:type="dxa"/>
          </w:tcPr>
          <w:p w14:paraId="2D37AC35" w14:textId="77777777" w:rsidR="006F0BBA" w:rsidRPr="00C35A10" w:rsidRDefault="006F0BBA" w:rsidP="000F6EB1">
            <w:r w:rsidRPr="00C35A10">
              <w:t>Disable. Hiển thị theo biểu phí đã chọn ở trên (sale_retype.typename)</w:t>
            </w:r>
          </w:p>
        </w:tc>
      </w:tr>
      <w:tr w:rsidR="006F0BBA" w:rsidRPr="00C35A10" w14:paraId="49981884" w14:textId="77777777" w:rsidTr="000F6EB1">
        <w:tc>
          <w:tcPr>
            <w:tcW w:w="3292" w:type="dxa"/>
          </w:tcPr>
          <w:p w14:paraId="720B6815" w14:textId="78BA2A17" w:rsidR="006F0BBA" w:rsidRPr="00C35A10" w:rsidRDefault="006F0BBA" w:rsidP="000F6EB1">
            <w:r>
              <w:t>Trái phiếu</w:t>
            </w:r>
          </w:p>
        </w:tc>
        <w:tc>
          <w:tcPr>
            <w:tcW w:w="1856" w:type="dxa"/>
          </w:tcPr>
          <w:p w14:paraId="3AA4F194" w14:textId="77777777" w:rsidR="006F0BBA" w:rsidRPr="00C35A10" w:rsidRDefault="006F0BBA" w:rsidP="000F6EB1">
            <w:r w:rsidRPr="00C35A10">
              <w:t>Có</w:t>
            </w:r>
          </w:p>
        </w:tc>
        <w:tc>
          <w:tcPr>
            <w:tcW w:w="4590" w:type="dxa"/>
          </w:tcPr>
          <w:p w14:paraId="64D48FA8" w14:textId="77777777" w:rsidR="006F0BBA" w:rsidRPr="00C35A10" w:rsidRDefault="006F0BBA" w:rsidP="000F6EB1">
            <w:r w:rsidRPr="00C35A10">
              <w:t>Disable. Hiển thị theo biểu phí đã chọn ở trên (sale_retype.typename)</w:t>
            </w:r>
          </w:p>
        </w:tc>
      </w:tr>
      <w:tr w:rsidR="006F0BBA" w:rsidRPr="00C35A10" w14:paraId="054DDC6C" w14:textId="77777777" w:rsidTr="000F6EB1">
        <w:tc>
          <w:tcPr>
            <w:tcW w:w="3292" w:type="dxa"/>
          </w:tcPr>
          <w:p w14:paraId="6AF15CC9" w14:textId="77777777" w:rsidR="006F0BBA" w:rsidRPr="00C35A10" w:rsidRDefault="006F0BBA" w:rsidP="000F6EB1">
            <w:r w:rsidRPr="00C35A10">
              <w:t>Sản phẩm</w:t>
            </w:r>
          </w:p>
        </w:tc>
        <w:tc>
          <w:tcPr>
            <w:tcW w:w="1856" w:type="dxa"/>
          </w:tcPr>
          <w:p w14:paraId="48818D3F" w14:textId="77777777" w:rsidR="006F0BBA" w:rsidRPr="00C35A10" w:rsidRDefault="006F0BBA" w:rsidP="000F6EB1">
            <w:r w:rsidRPr="00C35A10">
              <w:t>Có</w:t>
            </w:r>
          </w:p>
        </w:tc>
        <w:tc>
          <w:tcPr>
            <w:tcW w:w="4590" w:type="dxa"/>
          </w:tcPr>
          <w:p w14:paraId="2D14780A" w14:textId="77777777" w:rsidR="006F0BBA" w:rsidRPr="00C35A10" w:rsidRDefault="006F0BBA" w:rsidP="000F6EB1">
            <w:r w:rsidRPr="00C35A10">
              <w:t>Disable. Hiển thị theo biểu phí đã chọn ở trên (sale_retype.typename)</w:t>
            </w:r>
          </w:p>
        </w:tc>
      </w:tr>
      <w:tr w:rsidR="006F0BBA" w:rsidRPr="00C35A10" w14:paraId="4E31BACB" w14:textId="77777777" w:rsidTr="000F6EB1">
        <w:tc>
          <w:tcPr>
            <w:tcW w:w="3292" w:type="dxa"/>
          </w:tcPr>
          <w:p w14:paraId="170DC4F9" w14:textId="77777777" w:rsidR="006F0BBA" w:rsidRPr="00C35A10" w:rsidRDefault="006F0BBA" w:rsidP="000F6EB1">
            <w:r w:rsidRPr="00C35A10">
              <w:lastRenderedPageBreak/>
              <w:t>Ngày hiệu lực</w:t>
            </w:r>
          </w:p>
        </w:tc>
        <w:tc>
          <w:tcPr>
            <w:tcW w:w="1856" w:type="dxa"/>
          </w:tcPr>
          <w:p w14:paraId="064A3E9B" w14:textId="77777777" w:rsidR="006F0BBA" w:rsidRPr="00C35A10" w:rsidRDefault="006F0BBA" w:rsidP="000F6EB1">
            <w:r w:rsidRPr="00C35A10">
              <w:t>Có</w:t>
            </w:r>
          </w:p>
        </w:tc>
        <w:tc>
          <w:tcPr>
            <w:tcW w:w="4590" w:type="dxa"/>
          </w:tcPr>
          <w:p w14:paraId="695071FC" w14:textId="77777777" w:rsidR="006F0BBA" w:rsidRPr="00C35A10" w:rsidRDefault="006F0BBA" w:rsidP="000F6EB1">
            <w:r w:rsidRPr="00C35A10">
              <w:t>Người dùng nhập</w:t>
            </w:r>
          </w:p>
        </w:tc>
      </w:tr>
      <w:tr w:rsidR="006F0BBA" w:rsidRPr="00C35A10" w14:paraId="63E67C55" w14:textId="77777777" w:rsidTr="000F6EB1">
        <w:tc>
          <w:tcPr>
            <w:tcW w:w="3292" w:type="dxa"/>
          </w:tcPr>
          <w:p w14:paraId="64D7ED50" w14:textId="77777777" w:rsidR="006F0BBA" w:rsidRPr="00C35A10" w:rsidRDefault="006F0BBA" w:rsidP="000F6EB1">
            <w:r w:rsidRPr="00C35A10">
              <w:t>Ngày hết hiệu lực</w:t>
            </w:r>
          </w:p>
        </w:tc>
        <w:tc>
          <w:tcPr>
            <w:tcW w:w="1856" w:type="dxa"/>
          </w:tcPr>
          <w:p w14:paraId="4AB801A9" w14:textId="77777777" w:rsidR="006F0BBA" w:rsidRPr="00C35A10" w:rsidRDefault="006F0BBA" w:rsidP="000F6EB1">
            <w:r w:rsidRPr="00C35A10">
              <w:t>Có</w:t>
            </w:r>
          </w:p>
        </w:tc>
        <w:tc>
          <w:tcPr>
            <w:tcW w:w="4590" w:type="dxa"/>
          </w:tcPr>
          <w:p w14:paraId="102483F1" w14:textId="77777777" w:rsidR="006F0BBA" w:rsidRPr="00C35A10" w:rsidRDefault="006F0BBA" w:rsidP="000F6EB1">
            <w:r w:rsidRPr="00C35A10">
              <w:t>Người dùng nhập, &gt; Ngày hiệu lực</w:t>
            </w:r>
          </w:p>
        </w:tc>
      </w:tr>
    </w:tbl>
    <w:p w14:paraId="1C3CA32C" w14:textId="77777777" w:rsidR="006F0BBA" w:rsidRPr="00C35A10" w:rsidRDefault="006F0BBA" w:rsidP="006F0BBA">
      <w:pPr>
        <w:rPr>
          <w:lang w:bidi="en-US"/>
        </w:rPr>
      </w:pPr>
    </w:p>
    <w:p w14:paraId="5D4C7DBD" w14:textId="77777777" w:rsidR="006F0BBA" w:rsidRPr="00C35A10" w:rsidRDefault="006F0BBA" w:rsidP="006F0BBA">
      <w:pPr>
        <w:pStyle w:val="Heading4"/>
      </w:pPr>
      <w:bookmarkStart w:id="420" w:name="_Toc75156535"/>
      <w:bookmarkStart w:id="421" w:name="_Toc78535483"/>
      <w:r w:rsidRPr="00C35A10">
        <w:t>Quy tắc xử lý</w:t>
      </w:r>
      <w:bookmarkEnd w:id="420"/>
      <w:bookmarkEnd w:id="421"/>
    </w:p>
    <w:p w14:paraId="5A80A2AF" w14:textId="77777777" w:rsidR="006F0BBA" w:rsidRPr="00C35A10" w:rsidRDefault="006F0BBA" w:rsidP="006F0BBA">
      <w:pPr>
        <w:pStyle w:val="ListParagraph"/>
        <w:numPr>
          <w:ilvl w:val="0"/>
          <w:numId w:val="3"/>
        </w:numPr>
        <w:rPr>
          <w:lang w:bidi="en-US"/>
        </w:rPr>
      </w:pPr>
      <w:r w:rsidRPr="00C35A10">
        <w:rPr>
          <w:lang w:bidi="en-US"/>
        </w:rPr>
        <w:t>Lưu vào feeapply</w:t>
      </w:r>
    </w:p>
    <w:p w14:paraId="13EE0A6A" w14:textId="77777777" w:rsidR="006F0BBA" w:rsidRPr="00C35A10" w:rsidRDefault="006F0BBA" w:rsidP="006F0BBA">
      <w:pPr>
        <w:pStyle w:val="ListParagraph"/>
        <w:numPr>
          <w:ilvl w:val="1"/>
          <w:numId w:val="3"/>
        </w:numPr>
        <w:rPr>
          <w:lang w:bidi="en-US"/>
        </w:rPr>
      </w:pPr>
      <w:r w:rsidRPr="00C35A10">
        <w:rPr>
          <w:lang w:bidi="en-US"/>
        </w:rPr>
        <w:t>Id: tự sinh</w:t>
      </w:r>
    </w:p>
    <w:p w14:paraId="2E123B22" w14:textId="77777777" w:rsidR="006F0BBA" w:rsidRPr="00C35A10" w:rsidRDefault="006F0BBA" w:rsidP="006F0BBA">
      <w:pPr>
        <w:pStyle w:val="ListParagraph"/>
        <w:numPr>
          <w:ilvl w:val="1"/>
          <w:numId w:val="3"/>
        </w:numPr>
        <w:rPr>
          <w:lang w:bidi="en-US"/>
        </w:rPr>
      </w:pPr>
      <w:r w:rsidRPr="00C35A10">
        <w:rPr>
          <w:lang w:bidi="en-US"/>
        </w:rPr>
        <w:t>Feeid: commission.id của biểu phí đã chọn</w:t>
      </w:r>
    </w:p>
    <w:p w14:paraId="0C734ACA" w14:textId="77777777" w:rsidR="006F0BBA" w:rsidRPr="00C35A10" w:rsidRDefault="006F0BBA" w:rsidP="006F0BBA">
      <w:pPr>
        <w:pStyle w:val="ListParagraph"/>
        <w:numPr>
          <w:ilvl w:val="1"/>
          <w:numId w:val="3"/>
        </w:numPr>
        <w:rPr>
          <w:lang w:bidi="en-US"/>
        </w:rPr>
      </w:pPr>
      <w:r w:rsidRPr="00C35A10">
        <w:rPr>
          <w:lang w:bidi="en-US"/>
        </w:rPr>
        <w:t>Objfeetype: ‘RETYPE’</w:t>
      </w:r>
    </w:p>
    <w:p w14:paraId="3E08ED24" w14:textId="77777777" w:rsidR="006F0BBA" w:rsidRPr="00C35A10" w:rsidRDefault="006F0BBA" w:rsidP="006F0BBA">
      <w:pPr>
        <w:pStyle w:val="ListParagraph"/>
        <w:numPr>
          <w:ilvl w:val="1"/>
          <w:numId w:val="3"/>
        </w:numPr>
        <w:rPr>
          <w:lang w:bidi="en-US"/>
        </w:rPr>
      </w:pPr>
      <w:r w:rsidRPr="00C35A10">
        <w:rPr>
          <w:lang w:bidi="en-US"/>
        </w:rPr>
        <w:t>Objfeevalue: sale_retype.autoid của loại hình đã chọn</w:t>
      </w:r>
    </w:p>
    <w:p w14:paraId="777E5C09" w14:textId="77777777" w:rsidR="006F0BBA" w:rsidRPr="00C35A10" w:rsidRDefault="006F0BBA" w:rsidP="006F0BBA">
      <w:pPr>
        <w:pStyle w:val="ListParagraph"/>
        <w:numPr>
          <w:ilvl w:val="1"/>
          <w:numId w:val="3"/>
        </w:numPr>
        <w:rPr>
          <w:lang w:bidi="en-US"/>
        </w:rPr>
      </w:pPr>
      <w:r w:rsidRPr="00C35A10">
        <w:rPr>
          <w:lang w:bidi="en-US"/>
        </w:rPr>
        <w:t>Frdate: ngày hiệu lực đã nhập</w:t>
      </w:r>
    </w:p>
    <w:p w14:paraId="459DBCEE" w14:textId="77777777" w:rsidR="006F0BBA" w:rsidRPr="00C35A10" w:rsidRDefault="006F0BBA" w:rsidP="006F0BBA">
      <w:pPr>
        <w:pStyle w:val="ListParagraph"/>
        <w:numPr>
          <w:ilvl w:val="1"/>
          <w:numId w:val="3"/>
        </w:numPr>
        <w:rPr>
          <w:lang w:bidi="en-US"/>
        </w:rPr>
      </w:pPr>
      <w:r w:rsidRPr="00C35A10">
        <w:rPr>
          <w:lang w:bidi="en-US"/>
        </w:rPr>
        <w:t>Todate: ngày hết hiệu lực đã nhập</w:t>
      </w:r>
    </w:p>
    <w:p w14:paraId="4F65D372" w14:textId="77777777" w:rsidR="006F0BBA" w:rsidRPr="00C35A10" w:rsidRDefault="006F0BBA" w:rsidP="006F0BBA">
      <w:pPr>
        <w:pStyle w:val="ListParagraph"/>
        <w:numPr>
          <w:ilvl w:val="1"/>
          <w:numId w:val="3"/>
        </w:numPr>
        <w:rPr>
          <w:lang w:bidi="en-US"/>
        </w:rPr>
      </w:pPr>
      <w:r w:rsidRPr="00C35A10">
        <w:rPr>
          <w:lang w:bidi="en-US"/>
        </w:rPr>
        <w:t>Ratedensity: % tỷ trọng được hưởng</w:t>
      </w:r>
    </w:p>
    <w:p w14:paraId="106DA637" w14:textId="608F4683" w:rsidR="006F0BBA" w:rsidDel="00215DA2" w:rsidRDefault="006F0BBA" w:rsidP="006F0BBA">
      <w:pPr>
        <w:pStyle w:val="ListParagraph"/>
        <w:numPr>
          <w:ilvl w:val="1"/>
          <w:numId w:val="3"/>
        </w:numPr>
        <w:rPr>
          <w:del w:id="422" w:author="Microsoft account" w:date="2021-09-05T10:33:00Z"/>
          <w:lang w:bidi="en-US"/>
        </w:rPr>
      </w:pPr>
      <w:del w:id="423" w:author="Microsoft account" w:date="2021-09-05T10:33:00Z">
        <w:r w:rsidRPr="00C35A10" w:rsidDel="00215DA2">
          <w:rPr>
            <w:lang w:bidi="en-US"/>
          </w:rPr>
          <w:delText>Maxvalue: hoa hồng tối đa nhận hàng kỳ</w:delText>
        </w:r>
      </w:del>
    </w:p>
    <w:p w14:paraId="598E51BD" w14:textId="77777777" w:rsidR="006F0BBA" w:rsidRPr="00812139" w:rsidRDefault="006F0BBA" w:rsidP="006F0BBA">
      <w:pPr>
        <w:pStyle w:val="ListParagraph"/>
        <w:numPr>
          <w:ilvl w:val="1"/>
          <w:numId w:val="3"/>
        </w:numPr>
        <w:rPr>
          <w:lang w:bidi="en-US"/>
        </w:rPr>
      </w:pPr>
      <w:r w:rsidRPr="00812139">
        <w:rPr>
          <w:lang w:bidi="en-US"/>
        </w:rPr>
        <w:t>Threshold: định mức</w:t>
      </w:r>
    </w:p>
    <w:p w14:paraId="43E29D9F" w14:textId="77777777" w:rsidR="006F0BBA" w:rsidRPr="00C35A10" w:rsidRDefault="006F0BBA" w:rsidP="006F0BBA">
      <w:pPr>
        <w:pStyle w:val="ListParagraph"/>
        <w:numPr>
          <w:ilvl w:val="1"/>
          <w:numId w:val="3"/>
        </w:numPr>
        <w:rPr>
          <w:lang w:bidi="en-US"/>
        </w:rPr>
      </w:pPr>
      <w:r w:rsidRPr="00C35A10">
        <w:rPr>
          <w:lang w:bidi="en-US"/>
        </w:rPr>
        <w:t>Status, pstatus, lastchange</w:t>
      </w:r>
    </w:p>
    <w:p w14:paraId="67C5AE0F" w14:textId="77777777" w:rsidR="006F0BBA" w:rsidRPr="00C35A10" w:rsidRDefault="006F0BBA" w:rsidP="006F0BBA">
      <w:pPr>
        <w:pStyle w:val="ListParagraph"/>
        <w:numPr>
          <w:ilvl w:val="0"/>
          <w:numId w:val="3"/>
        </w:numPr>
        <w:rPr>
          <w:lang w:bidi="en-US"/>
        </w:rPr>
      </w:pPr>
      <w:r w:rsidRPr="00C35A10">
        <w:rPr>
          <w:lang w:bidi="en-US"/>
        </w:rPr>
        <w:t>Thêm mới/sửa:</w:t>
      </w:r>
    </w:p>
    <w:p w14:paraId="25B3525D" w14:textId="3A7DD984" w:rsidR="006F0BBA" w:rsidRPr="00C35A10" w:rsidRDefault="006F0BBA" w:rsidP="006F0BBA">
      <w:pPr>
        <w:pStyle w:val="ListParagraph"/>
        <w:numPr>
          <w:ilvl w:val="1"/>
          <w:numId w:val="3"/>
        </w:numPr>
        <w:rPr>
          <w:lang w:bidi="en-US"/>
        </w:rPr>
      </w:pPr>
      <w:r w:rsidRPr="00C35A10">
        <w:rPr>
          <w:lang w:bidi="en-US"/>
        </w:rPr>
        <w:t xml:space="preserve">Đảm bảo cùng 1 khoảng ngày hiệu lực, </w:t>
      </w:r>
      <w:r w:rsidR="00B51199">
        <w:rPr>
          <w:lang w:bidi="en-US"/>
        </w:rPr>
        <w:t>1 loại hình không được tồn tại</w:t>
      </w:r>
      <w:r w:rsidRPr="00C35A10">
        <w:rPr>
          <w:lang w:bidi="en-US"/>
        </w:rPr>
        <w:t xml:space="preserve"> 2 biểu phí có cùng chiều sbsedefacct, symbol, product</w:t>
      </w:r>
    </w:p>
    <w:p w14:paraId="6B6B7640" w14:textId="77777777" w:rsidR="006F0BBA" w:rsidRPr="00C35A10" w:rsidRDefault="006F0BBA" w:rsidP="006F0BBA">
      <w:pPr>
        <w:pStyle w:val="ListParagraph"/>
        <w:numPr>
          <w:ilvl w:val="1"/>
          <w:numId w:val="3"/>
        </w:numPr>
        <w:rPr>
          <w:lang w:bidi="en-US"/>
        </w:rPr>
      </w:pPr>
      <w:r w:rsidRPr="00C35A10">
        <w:rPr>
          <w:lang w:bidi="en-US"/>
        </w:rPr>
        <w:t>Đảm bảo feeapply.frdate đến feeapply.todate phải nằm trong khoảng ngày hiệu lực của loại hình môi giới đã chọn nếu là loại hình mặc định (sale_retype.effdate đến sale_retype.expdate)</w:t>
      </w:r>
    </w:p>
    <w:p w14:paraId="14A4657F" w14:textId="77777777" w:rsidR="006F0BBA" w:rsidRPr="00C35A10" w:rsidRDefault="006F0BBA" w:rsidP="006F0BBA">
      <w:pPr>
        <w:pStyle w:val="ListParagraph"/>
        <w:numPr>
          <w:ilvl w:val="0"/>
          <w:numId w:val="3"/>
        </w:numPr>
        <w:rPr>
          <w:lang w:bidi="en-US"/>
        </w:rPr>
      </w:pPr>
      <w:r w:rsidRPr="00C35A10">
        <w:rPr>
          <w:lang w:bidi="en-US"/>
        </w:rPr>
        <w:t>Quy tắc sửa: Không được sửa loại hình</w:t>
      </w:r>
    </w:p>
    <w:p w14:paraId="01D67083" w14:textId="77777777" w:rsidR="006F0BBA" w:rsidRDefault="006F0BBA" w:rsidP="006F0BBA">
      <w:pPr>
        <w:pStyle w:val="ListParagraph"/>
        <w:numPr>
          <w:ilvl w:val="0"/>
          <w:numId w:val="3"/>
        </w:numPr>
        <w:rPr>
          <w:lang w:bidi="en-US"/>
        </w:rPr>
      </w:pPr>
      <w:r w:rsidRPr="00C35A10">
        <w:rPr>
          <w:lang w:bidi="en-US"/>
        </w:rPr>
        <w:t>Xóa: Cho phép xóa</w:t>
      </w:r>
    </w:p>
    <w:p w14:paraId="43EE3116" w14:textId="5E7959EA" w:rsidR="006F0BBA" w:rsidRDefault="006F0BBA" w:rsidP="006F0BBA">
      <w:pPr>
        <w:pStyle w:val="ListParagraph"/>
        <w:numPr>
          <w:ilvl w:val="0"/>
          <w:numId w:val="3"/>
        </w:numPr>
        <w:rPr>
          <w:lang w:bidi="en-US"/>
        </w:rPr>
      </w:pPr>
      <w:commentRangeStart w:id="424"/>
      <w:r>
        <w:rPr>
          <w:lang w:bidi="en-US"/>
        </w:rPr>
        <w:t>Khi duyệt sửa, xóa với bản ghi đã duyệt =&gt; cần ghi log lại trong bảng feeapply_log</w:t>
      </w:r>
      <w:commentRangeEnd w:id="424"/>
      <w:r>
        <w:rPr>
          <w:rStyle w:val="CommentReference"/>
        </w:rPr>
        <w:commentReference w:id="424"/>
      </w:r>
    </w:p>
    <w:p w14:paraId="23DDFF92" w14:textId="0833712C" w:rsidR="006F0BBA" w:rsidRDefault="006F0BBA" w:rsidP="006F0BBA">
      <w:pPr>
        <w:pStyle w:val="ListParagraph"/>
        <w:numPr>
          <w:ilvl w:val="1"/>
          <w:numId w:val="3"/>
        </w:numPr>
        <w:rPr>
          <w:lang w:bidi="en-US"/>
        </w:rPr>
      </w:pPr>
      <w:r>
        <w:rPr>
          <w:lang w:bidi="en-US"/>
        </w:rPr>
        <w:t>feeapply_log</w:t>
      </w:r>
    </w:p>
    <w:p w14:paraId="16A25111" w14:textId="77777777" w:rsidR="006F0BBA" w:rsidRDefault="006F0BBA" w:rsidP="006F0BBA">
      <w:pPr>
        <w:pStyle w:val="ListParagraph"/>
        <w:numPr>
          <w:ilvl w:val="2"/>
          <w:numId w:val="3"/>
        </w:numPr>
        <w:rPr>
          <w:lang w:bidi="en-US"/>
        </w:rPr>
      </w:pPr>
      <w:r>
        <w:rPr>
          <w:lang w:bidi="en-US"/>
        </w:rPr>
        <w:t>Id: tự sinh theo sequence</w:t>
      </w:r>
    </w:p>
    <w:p w14:paraId="6C0CC886" w14:textId="75B9CFC7" w:rsidR="006F0BBA" w:rsidRDefault="006F0BBA" w:rsidP="006F0BBA">
      <w:pPr>
        <w:pStyle w:val="ListParagraph"/>
        <w:numPr>
          <w:ilvl w:val="2"/>
          <w:numId w:val="3"/>
        </w:numPr>
        <w:rPr>
          <w:lang w:bidi="en-US"/>
        </w:rPr>
      </w:pPr>
      <w:r>
        <w:rPr>
          <w:lang w:bidi="en-US"/>
        </w:rPr>
        <w:t>Logid: feeapply.id của bản ghi cũ</w:t>
      </w:r>
    </w:p>
    <w:p w14:paraId="0FECD68B" w14:textId="6CB92F11" w:rsidR="006F0BBA" w:rsidRPr="00C35A10" w:rsidRDefault="006F0BBA" w:rsidP="006F0BBA">
      <w:pPr>
        <w:pStyle w:val="ListParagraph"/>
        <w:numPr>
          <w:ilvl w:val="2"/>
          <w:numId w:val="3"/>
        </w:numPr>
        <w:rPr>
          <w:lang w:bidi="en-US"/>
        </w:rPr>
      </w:pPr>
      <w:r w:rsidRPr="00C35A10">
        <w:rPr>
          <w:lang w:bidi="en-US"/>
        </w:rPr>
        <w:t xml:space="preserve">Feeid: </w:t>
      </w:r>
      <w:r>
        <w:rPr>
          <w:lang w:bidi="en-US"/>
        </w:rPr>
        <w:t>feeid của bản ghi cũ</w:t>
      </w:r>
    </w:p>
    <w:p w14:paraId="0BEF405B" w14:textId="30A99023" w:rsidR="006F0BBA" w:rsidRPr="00C35A10" w:rsidRDefault="006F0BBA" w:rsidP="006F0BBA">
      <w:pPr>
        <w:pStyle w:val="ListParagraph"/>
        <w:numPr>
          <w:ilvl w:val="2"/>
          <w:numId w:val="3"/>
        </w:numPr>
        <w:rPr>
          <w:lang w:bidi="en-US"/>
        </w:rPr>
      </w:pPr>
      <w:r w:rsidRPr="00C35A10">
        <w:rPr>
          <w:lang w:bidi="en-US"/>
        </w:rPr>
        <w:t xml:space="preserve">Objfeetype: </w:t>
      </w:r>
      <w:r>
        <w:rPr>
          <w:lang w:bidi="en-US"/>
        </w:rPr>
        <w:t>objfeetype của bản ghi cũ</w:t>
      </w:r>
    </w:p>
    <w:p w14:paraId="74849CD3" w14:textId="03900996" w:rsidR="006F0BBA" w:rsidRPr="00C35A10" w:rsidRDefault="006F0BBA" w:rsidP="006F0BBA">
      <w:pPr>
        <w:pStyle w:val="ListParagraph"/>
        <w:numPr>
          <w:ilvl w:val="2"/>
          <w:numId w:val="3"/>
        </w:numPr>
        <w:rPr>
          <w:lang w:bidi="en-US"/>
        </w:rPr>
      </w:pPr>
      <w:r w:rsidRPr="00C35A10">
        <w:rPr>
          <w:lang w:bidi="en-US"/>
        </w:rPr>
        <w:t xml:space="preserve">Objfeevalue: </w:t>
      </w:r>
      <w:r>
        <w:rPr>
          <w:lang w:bidi="en-US"/>
        </w:rPr>
        <w:t>objfeevalue của bản ghi cũ</w:t>
      </w:r>
    </w:p>
    <w:p w14:paraId="1E814C95" w14:textId="7F185526" w:rsidR="006F0BBA" w:rsidRPr="00C35A10" w:rsidRDefault="006F0BBA" w:rsidP="006F0BBA">
      <w:pPr>
        <w:pStyle w:val="ListParagraph"/>
        <w:numPr>
          <w:ilvl w:val="2"/>
          <w:numId w:val="3"/>
        </w:numPr>
        <w:rPr>
          <w:lang w:bidi="en-US"/>
        </w:rPr>
      </w:pPr>
      <w:r w:rsidRPr="00C35A10">
        <w:rPr>
          <w:lang w:bidi="en-US"/>
        </w:rPr>
        <w:t xml:space="preserve">Frdate: </w:t>
      </w:r>
      <w:r>
        <w:rPr>
          <w:lang w:bidi="en-US"/>
        </w:rPr>
        <w:t>frdate của bản ghi cũ</w:t>
      </w:r>
    </w:p>
    <w:p w14:paraId="6163A267" w14:textId="1C4F0A9C" w:rsidR="006F0BBA" w:rsidRPr="00C35A10" w:rsidRDefault="006F0BBA" w:rsidP="006F0BBA">
      <w:pPr>
        <w:pStyle w:val="ListParagraph"/>
        <w:numPr>
          <w:ilvl w:val="2"/>
          <w:numId w:val="3"/>
        </w:numPr>
        <w:rPr>
          <w:lang w:bidi="en-US"/>
        </w:rPr>
      </w:pPr>
      <w:r w:rsidRPr="00C35A10">
        <w:rPr>
          <w:lang w:bidi="en-US"/>
        </w:rPr>
        <w:t xml:space="preserve">Todate: </w:t>
      </w:r>
      <w:r>
        <w:rPr>
          <w:lang w:bidi="en-US"/>
        </w:rPr>
        <w:t>todate của bản ghi cũ</w:t>
      </w:r>
    </w:p>
    <w:p w14:paraId="465A450D" w14:textId="65193F30" w:rsidR="006F0BBA" w:rsidRPr="00C35A10" w:rsidRDefault="006F0BBA" w:rsidP="006F0BBA">
      <w:pPr>
        <w:pStyle w:val="ListParagraph"/>
        <w:numPr>
          <w:ilvl w:val="2"/>
          <w:numId w:val="3"/>
        </w:numPr>
        <w:rPr>
          <w:lang w:bidi="en-US"/>
        </w:rPr>
      </w:pPr>
      <w:r w:rsidRPr="00C35A10">
        <w:rPr>
          <w:lang w:bidi="en-US"/>
        </w:rPr>
        <w:t xml:space="preserve">Ratedensity: </w:t>
      </w:r>
      <w:r>
        <w:rPr>
          <w:lang w:bidi="en-US"/>
        </w:rPr>
        <w:t>ratedensity của bản ghi cũ</w:t>
      </w:r>
    </w:p>
    <w:p w14:paraId="1017D253" w14:textId="36E4B1E7" w:rsidR="006F0BBA" w:rsidRDefault="006F0BBA" w:rsidP="006F0BBA">
      <w:pPr>
        <w:pStyle w:val="ListParagraph"/>
        <w:numPr>
          <w:ilvl w:val="2"/>
          <w:numId w:val="3"/>
        </w:numPr>
        <w:rPr>
          <w:lang w:bidi="en-US"/>
        </w:rPr>
      </w:pPr>
      <w:r w:rsidRPr="00C35A10">
        <w:rPr>
          <w:lang w:bidi="en-US"/>
        </w:rPr>
        <w:t xml:space="preserve">Maxvalue: </w:t>
      </w:r>
      <w:r>
        <w:rPr>
          <w:lang w:bidi="en-US"/>
        </w:rPr>
        <w:t>maxvalue của bản ghi cũ</w:t>
      </w:r>
    </w:p>
    <w:p w14:paraId="33837CC0" w14:textId="6F3BEF00" w:rsidR="006F0BBA" w:rsidRDefault="006F0BBA" w:rsidP="006F0BBA">
      <w:pPr>
        <w:pStyle w:val="ListParagraph"/>
        <w:numPr>
          <w:ilvl w:val="2"/>
          <w:numId w:val="3"/>
        </w:numPr>
        <w:rPr>
          <w:lang w:bidi="en-US"/>
        </w:rPr>
      </w:pPr>
      <w:r w:rsidRPr="00812139">
        <w:rPr>
          <w:lang w:bidi="en-US"/>
        </w:rPr>
        <w:t xml:space="preserve">Threshold: </w:t>
      </w:r>
      <w:r>
        <w:rPr>
          <w:lang w:bidi="en-US"/>
        </w:rPr>
        <w:t>threshold của bản ghi cũ</w:t>
      </w:r>
    </w:p>
    <w:p w14:paraId="33A5FFFC" w14:textId="77777777" w:rsidR="006F0BBA" w:rsidRPr="00721E05" w:rsidRDefault="006F0BBA" w:rsidP="006F0BBA">
      <w:pPr>
        <w:pStyle w:val="ListParagraph"/>
        <w:numPr>
          <w:ilvl w:val="2"/>
          <w:numId w:val="3"/>
        </w:numPr>
        <w:rPr>
          <w:lang w:bidi="en-US"/>
        </w:rPr>
      </w:pPr>
      <w:r w:rsidRPr="00721E05">
        <w:rPr>
          <w:lang w:bidi="en-US"/>
        </w:rPr>
        <w:t>lastchange: thời điểm sửa (lưu theo ngày giờ thực tế)</w:t>
      </w:r>
    </w:p>
    <w:p w14:paraId="025A2A5C" w14:textId="77777777" w:rsidR="006F0BBA" w:rsidRDefault="006F0BBA" w:rsidP="006F0BBA">
      <w:pPr>
        <w:pStyle w:val="ListParagraph"/>
        <w:numPr>
          <w:ilvl w:val="2"/>
          <w:numId w:val="3"/>
        </w:numPr>
        <w:rPr>
          <w:lang w:bidi="en-US"/>
        </w:rPr>
      </w:pPr>
      <w:r w:rsidRPr="00721E05">
        <w:rPr>
          <w:lang w:bidi="en-US"/>
        </w:rPr>
        <w:t>txnum</w:t>
      </w:r>
      <w:r>
        <w:rPr>
          <w:lang w:bidi="en-US"/>
        </w:rPr>
        <w:t>: txnum của giao dịch sửa/xóa</w:t>
      </w:r>
    </w:p>
    <w:p w14:paraId="5817CDA8" w14:textId="77777777" w:rsidR="006F0BBA" w:rsidRDefault="006F0BBA" w:rsidP="006F0BBA">
      <w:pPr>
        <w:pStyle w:val="ListParagraph"/>
        <w:numPr>
          <w:ilvl w:val="2"/>
          <w:numId w:val="3"/>
        </w:numPr>
        <w:rPr>
          <w:lang w:bidi="en-US"/>
        </w:rPr>
      </w:pPr>
      <w:r>
        <w:rPr>
          <w:lang w:bidi="en-US"/>
        </w:rPr>
        <w:t>txdate: txdate của giao dịch sửa/xóa</w:t>
      </w:r>
    </w:p>
    <w:p w14:paraId="243995C1" w14:textId="77777777" w:rsidR="006F0BBA" w:rsidRPr="00721E05" w:rsidRDefault="006F0BBA" w:rsidP="006F0BBA">
      <w:pPr>
        <w:pStyle w:val="ListParagraph"/>
        <w:numPr>
          <w:ilvl w:val="2"/>
          <w:numId w:val="3"/>
        </w:numPr>
        <w:rPr>
          <w:lang w:bidi="en-US"/>
        </w:rPr>
      </w:pPr>
      <w:r>
        <w:rPr>
          <w:lang w:bidi="en-US"/>
        </w:rPr>
        <w:t>action_type: nếu sửa = U, nếu xóa = D</w:t>
      </w:r>
    </w:p>
    <w:p w14:paraId="490FBB39" w14:textId="2A829219" w:rsidR="00782D32" w:rsidRDefault="00782D32" w:rsidP="00782D32">
      <w:pPr>
        <w:pStyle w:val="Heading3"/>
      </w:pPr>
      <w:bookmarkStart w:id="425" w:name="_Toc78535484"/>
      <w:r>
        <w:t>Quản lý POS</w:t>
      </w:r>
      <w:bookmarkEnd w:id="425"/>
    </w:p>
    <w:p w14:paraId="155B518D" w14:textId="77777777" w:rsidR="00B538F3" w:rsidRDefault="00B538F3" w:rsidP="00B538F3">
      <w:pPr>
        <w:pStyle w:val="Heading4"/>
      </w:pPr>
      <w:bookmarkStart w:id="426" w:name="_Toc75156552"/>
      <w:bookmarkStart w:id="427" w:name="_Toc78535485"/>
      <w:r w:rsidRPr="00A35EE9">
        <w:t>Mô tả giao diện</w:t>
      </w:r>
      <w:bookmarkEnd w:id="426"/>
      <w:bookmarkEnd w:id="427"/>
    </w:p>
    <w:p w14:paraId="49F0D7DE" w14:textId="77777777" w:rsidR="00B538F3" w:rsidRPr="00A35EE9" w:rsidRDefault="00B538F3" w:rsidP="00B538F3">
      <w:pPr>
        <w:pStyle w:val="Heading5"/>
      </w:pPr>
      <w:bookmarkStart w:id="428" w:name="_Toc75156554"/>
      <w:r w:rsidRPr="00A35EE9">
        <w:t>Grid tìm kiếm</w:t>
      </w:r>
      <w:bookmarkEnd w:id="428"/>
    </w:p>
    <w:p w14:paraId="37962D46" w14:textId="7141A3C0" w:rsidR="00B538F3" w:rsidRPr="00A35EE9" w:rsidRDefault="00B538F3" w:rsidP="00B538F3">
      <w:pPr>
        <w:rPr>
          <w:lang w:bidi="en-US"/>
        </w:rPr>
      </w:pPr>
      <w:r w:rsidRPr="00A35EE9">
        <w:rPr>
          <w:lang w:bidi="en-US"/>
        </w:rPr>
        <w:t>Lấy từ sale_roles, chỉ hiển thị các bản ghi có rerole = ‘BR</w:t>
      </w:r>
      <w:r>
        <w:rPr>
          <w:lang w:bidi="en-US"/>
        </w:rPr>
        <w:t>’</w:t>
      </w:r>
      <w:ins w:id="429" w:author="Microsoft account" w:date="2021-09-05T10:54:00Z">
        <w:r w:rsidR="00BD02B9">
          <w:rPr>
            <w:lang w:bidi="en-US"/>
          </w:rPr>
          <w:t xml:space="preserve"> </w:t>
        </w:r>
      </w:ins>
    </w:p>
    <w:p w14:paraId="1753B72A" w14:textId="77777777" w:rsidR="00B538F3" w:rsidRPr="00A35EE9" w:rsidRDefault="00B538F3" w:rsidP="00B538F3">
      <w:pPr>
        <w:pStyle w:val="ListParagraph"/>
        <w:numPr>
          <w:ilvl w:val="0"/>
          <w:numId w:val="3"/>
        </w:numPr>
        <w:rPr>
          <w:lang w:bidi="en-US"/>
        </w:rPr>
      </w:pPr>
      <w:r w:rsidRPr="00A35EE9">
        <w:rPr>
          <w:lang w:bidi="en-US"/>
        </w:rPr>
        <w:t>Mã POS</w:t>
      </w:r>
    </w:p>
    <w:p w14:paraId="01A68CD8" w14:textId="77777777" w:rsidR="00B538F3" w:rsidRPr="00A35EE9" w:rsidRDefault="00B538F3" w:rsidP="00B538F3">
      <w:pPr>
        <w:pStyle w:val="ListParagraph"/>
        <w:numPr>
          <w:ilvl w:val="0"/>
          <w:numId w:val="3"/>
        </w:numPr>
        <w:rPr>
          <w:lang w:bidi="en-US"/>
        </w:rPr>
      </w:pPr>
      <w:r w:rsidRPr="00A35EE9">
        <w:rPr>
          <w:lang w:bidi="en-US"/>
        </w:rPr>
        <w:t>Tên POS</w:t>
      </w:r>
    </w:p>
    <w:p w14:paraId="6D75F1FD" w14:textId="77777777" w:rsidR="00B538F3" w:rsidRPr="00A35EE9" w:rsidRDefault="00B538F3" w:rsidP="00B538F3">
      <w:pPr>
        <w:pStyle w:val="ListParagraph"/>
        <w:numPr>
          <w:ilvl w:val="0"/>
          <w:numId w:val="3"/>
        </w:numPr>
        <w:rPr>
          <w:lang w:bidi="en-US"/>
        </w:rPr>
      </w:pPr>
      <w:r w:rsidRPr="00A35EE9">
        <w:rPr>
          <w:lang w:bidi="en-US"/>
        </w:rPr>
        <w:t>Loại hình POS (sale_retype.actype)</w:t>
      </w:r>
    </w:p>
    <w:p w14:paraId="60D1679A" w14:textId="77777777" w:rsidR="00B538F3" w:rsidRPr="00A35EE9" w:rsidRDefault="00B538F3" w:rsidP="00B538F3">
      <w:pPr>
        <w:pStyle w:val="ListParagraph"/>
        <w:numPr>
          <w:ilvl w:val="0"/>
          <w:numId w:val="3"/>
        </w:numPr>
        <w:rPr>
          <w:lang w:bidi="en-US"/>
        </w:rPr>
      </w:pPr>
      <w:r w:rsidRPr="00A35EE9">
        <w:rPr>
          <w:lang w:bidi="en-US"/>
        </w:rPr>
        <w:t>Tên loại hình (sale_retype.typename)</w:t>
      </w:r>
    </w:p>
    <w:p w14:paraId="5C806B84" w14:textId="77777777" w:rsidR="00B538F3" w:rsidRPr="00A35EE9" w:rsidRDefault="00B538F3" w:rsidP="00B538F3">
      <w:pPr>
        <w:pStyle w:val="ListParagraph"/>
        <w:numPr>
          <w:ilvl w:val="0"/>
          <w:numId w:val="3"/>
        </w:numPr>
        <w:rPr>
          <w:lang w:bidi="en-US"/>
        </w:rPr>
      </w:pPr>
      <w:r w:rsidRPr="00A35EE9">
        <w:rPr>
          <w:lang w:bidi="en-US"/>
        </w:rPr>
        <w:t>Ngày hiệu lực</w:t>
      </w:r>
    </w:p>
    <w:p w14:paraId="45A9885C" w14:textId="77777777" w:rsidR="00B538F3" w:rsidRPr="00A35EE9" w:rsidRDefault="00B538F3" w:rsidP="00B538F3">
      <w:pPr>
        <w:pStyle w:val="ListParagraph"/>
        <w:numPr>
          <w:ilvl w:val="0"/>
          <w:numId w:val="3"/>
        </w:numPr>
        <w:rPr>
          <w:lang w:bidi="en-US"/>
        </w:rPr>
      </w:pPr>
      <w:r w:rsidRPr="00A35EE9">
        <w:rPr>
          <w:lang w:bidi="en-US"/>
        </w:rPr>
        <w:t>Ngày hết hiệu lực</w:t>
      </w:r>
    </w:p>
    <w:p w14:paraId="13E1105C" w14:textId="77777777" w:rsidR="00B538F3" w:rsidRPr="00A35EE9" w:rsidRDefault="00B538F3" w:rsidP="00B538F3">
      <w:pPr>
        <w:pStyle w:val="ListParagraph"/>
        <w:numPr>
          <w:ilvl w:val="0"/>
          <w:numId w:val="3"/>
        </w:numPr>
        <w:rPr>
          <w:lang w:bidi="en-US"/>
        </w:rPr>
      </w:pPr>
      <w:r w:rsidRPr="00A35EE9">
        <w:rPr>
          <w:lang w:bidi="en-US"/>
        </w:rPr>
        <w:lastRenderedPageBreak/>
        <w:t>Trạng thái</w:t>
      </w:r>
    </w:p>
    <w:p w14:paraId="50CC554A" w14:textId="77777777" w:rsidR="00B538F3" w:rsidRPr="00B538F3" w:rsidRDefault="00B538F3" w:rsidP="00B538F3">
      <w:pPr>
        <w:rPr>
          <w:lang w:bidi="en-US"/>
        </w:rPr>
      </w:pPr>
    </w:p>
    <w:p w14:paraId="6B54522E" w14:textId="77777777" w:rsidR="00B538F3" w:rsidRDefault="00B538F3" w:rsidP="00B538F3">
      <w:pPr>
        <w:pStyle w:val="Heading5"/>
      </w:pPr>
      <w:bookmarkStart w:id="430" w:name="_Toc75156553"/>
      <w:r w:rsidRPr="00A35EE9">
        <w:t>Popup thêm/sửa/view</w:t>
      </w:r>
      <w:bookmarkEnd w:id="430"/>
    </w:p>
    <w:p w14:paraId="5612F704" w14:textId="77777777" w:rsidR="00B538F3" w:rsidRPr="00B538F3" w:rsidRDefault="00B538F3" w:rsidP="00B538F3"/>
    <w:tbl>
      <w:tblPr>
        <w:tblStyle w:val="TableGrid"/>
        <w:tblW w:w="0" w:type="auto"/>
        <w:tblLook w:val="04A0" w:firstRow="1" w:lastRow="0" w:firstColumn="1" w:lastColumn="0" w:noHBand="0" w:noVBand="1"/>
      </w:tblPr>
      <w:tblGrid>
        <w:gridCol w:w="3292"/>
        <w:gridCol w:w="1856"/>
        <w:gridCol w:w="4590"/>
      </w:tblGrid>
      <w:tr w:rsidR="00B538F3" w:rsidRPr="00A35EE9" w14:paraId="0D32DFCC" w14:textId="77777777" w:rsidTr="000F6EB1">
        <w:tc>
          <w:tcPr>
            <w:tcW w:w="3292" w:type="dxa"/>
          </w:tcPr>
          <w:p w14:paraId="1CE1A540" w14:textId="77777777" w:rsidR="00B538F3" w:rsidRPr="00A35EE9" w:rsidRDefault="00B538F3" w:rsidP="000F6EB1">
            <w:pPr>
              <w:jc w:val="center"/>
            </w:pPr>
            <w:r w:rsidRPr="00A35EE9">
              <w:rPr>
                <w:b/>
              </w:rPr>
              <w:t>Tên trường</w:t>
            </w:r>
          </w:p>
        </w:tc>
        <w:tc>
          <w:tcPr>
            <w:tcW w:w="1856" w:type="dxa"/>
          </w:tcPr>
          <w:p w14:paraId="178D4984" w14:textId="77777777" w:rsidR="00B538F3" w:rsidRPr="00A35EE9" w:rsidRDefault="00B538F3" w:rsidP="000F6EB1">
            <w:pPr>
              <w:jc w:val="center"/>
            </w:pPr>
            <w:r w:rsidRPr="00A35EE9">
              <w:rPr>
                <w:b/>
              </w:rPr>
              <w:t>Bắt buộc</w:t>
            </w:r>
          </w:p>
        </w:tc>
        <w:tc>
          <w:tcPr>
            <w:tcW w:w="4590" w:type="dxa"/>
          </w:tcPr>
          <w:p w14:paraId="224A0873" w14:textId="77777777" w:rsidR="00B538F3" w:rsidRPr="00A35EE9" w:rsidRDefault="00B538F3" w:rsidP="000F6EB1">
            <w:pPr>
              <w:jc w:val="center"/>
            </w:pPr>
            <w:r w:rsidRPr="00A35EE9">
              <w:rPr>
                <w:b/>
              </w:rPr>
              <w:t>Mô tả</w:t>
            </w:r>
          </w:p>
        </w:tc>
      </w:tr>
      <w:tr w:rsidR="00B538F3" w:rsidRPr="00A35EE9" w14:paraId="667F2D67" w14:textId="77777777" w:rsidTr="000F6EB1">
        <w:tc>
          <w:tcPr>
            <w:tcW w:w="3292" w:type="dxa"/>
          </w:tcPr>
          <w:p w14:paraId="73C05B8A" w14:textId="77777777" w:rsidR="00B538F3" w:rsidRPr="00A35EE9" w:rsidRDefault="00B538F3" w:rsidP="000F6EB1">
            <w:r w:rsidRPr="00A35EE9">
              <w:t>Mã POS</w:t>
            </w:r>
          </w:p>
        </w:tc>
        <w:tc>
          <w:tcPr>
            <w:tcW w:w="1856" w:type="dxa"/>
          </w:tcPr>
          <w:p w14:paraId="3584B372" w14:textId="77777777" w:rsidR="00B538F3" w:rsidRPr="00A35EE9" w:rsidRDefault="00B538F3" w:rsidP="000F6EB1">
            <w:r w:rsidRPr="00A35EE9">
              <w:t>Có</w:t>
            </w:r>
          </w:p>
        </w:tc>
        <w:tc>
          <w:tcPr>
            <w:tcW w:w="4590" w:type="dxa"/>
          </w:tcPr>
          <w:p w14:paraId="3EE4EF0F" w14:textId="77777777" w:rsidR="00B538F3" w:rsidRPr="00A35EE9" w:rsidRDefault="00B538F3" w:rsidP="000F6EB1">
            <w:r w:rsidRPr="00A35EE9">
              <w:t xml:space="preserve">Combobox. </w:t>
            </w:r>
          </w:p>
          <w:p w14:paraId="6FB3F9B3" w14:textId="77777777" w:rsidR="00B538F3" w:rsidRPr="00A35EE9" w:rsidRDefault="00B538F3" w:rsidP="000F6EB1">
            <w:r w:rsidRPr="00A35EE9">
              <w:t>Lấy danh sách đang hoạt động, brtype = ‘B’ từ brgrp (Hiển thị brid - brname)</w:t>
            </w:r>
          </w:p>
        </w:tc>
      </w:tr>
      <w:tr w:rsidR="00B538F3" w:rsidRPr="00A35EE9" w14:paraId="6F8D25F7" w14:textId="77777777" w:rsidTr="000F6EB1">
        <w:tc>
          <w:tcPr>
            <w:tcW w:w="3292" w:type="dxa"/>
          </w:tcPr>
          <w:p w14:paraId="37FDBF7B" w14:textId="77777777" w:rsidR="00B538F3" w:rsidRPr="00A35EE9" w:rsidRDefault="00B538F3" w:rsidP="000F6EB1">
            <w:r w:rsidRPr="00A35EE9">
              <w:t>Loại hình POS</w:t>
            </w:r>
          </w:p>
        </w:tc>
        <w:tc>
          <w:tcPr>
            <w:tcW w:w="1856" w:type="dxa"/>
          </w:tcPr>
          <w:p w14:paraId="1CA79D37" w14:textId="77777777" w:rsidR="00B538F3" w:rsidRPr="00A35EE9" w:rsidRDefault="00B538F3" w:rsidP="000F6EB1">
            <w:r w:rsidRPr="00A35EE9">
              <w:t>Có</w:t>
            </w:r>
          </w:p>
        </w:tc>
        <w:tc>
          <w:tcPr>
            <w:tcW w:w="4590" w:type="dxa"/>
          </w:tcPr>
          <w:p w14:paraId="6546FE0D" w14:textId="77777777" w:rsidR="00B538F3" w:rsidRPr="00A35EE9" w:rsidRDefault="00B538F3" w:rsidP="000F6EB1">
            <w:r w:rsidRPr="00A35EE9">
              <w:t>Combobox. Distinct dữ liệu từ sale_retype where rerole = ‘BR &amp; isdefault = ‘N’ =&gt; hiển thị actype</w:t>
            </w:r>
          </w:p>
        </w:tc>
      </w:tr>
      <w:tr w:rsidR="00B538F3" w:rsidRPr="00A35EE9" w14:paraId="31F8B4B9" w14:textId="77777777" w:rsidTr="000F6EB1">
        <w:tc>
          <w:tcPr>
            <w:tcW w:w="3292" w:type="dxa"/>
          </w:tcPr>
          <w:p w14:paraId="14F66E7E" w14:textId="77777777" w:rsidR="00B538F3" w:rsidRPr="00A35EE9" w:rsidRDefault="00B538F3" w:rsidP="000F6EB1">
            <w:pPr>
              <w:rPr>
                <w:strike/>
              </w:rPr>
            </w:pPr>
            <w:r w:rsidRPr="00A35EE9">
              <w:t>Tên loại hình</w:t>
            </w:r>
          </w:p>
        </w:tc>
        <w:tc>
          <w:tcPr>
            <w:tcW w:w="1856" w:type="dxa"/>
          </w:tcPr>
          <w:p w14:paraId="4CF991B1" w14:textId="77777777" w:rsidR="00B538F3" w:rsidRPr="00A35EE9" w:rsidRDefault="00B538F3" w:rsidP="000F6EB1">
            <w:pPr>
              <w:rPr>
                <w:strike/>
              </w:rPr>
            </w:pPr>
            <w:r w:rsidRPr="00A35EE9">
              <w:t>Có</w:t>
            </w:r>
          </w:p>
        </w:tc>
        <w:tc>
          <w:tcPr>
            <w:tcW w:w="4590" w:type="dxa"/>
          </w:tcPr>
          <w:p w14:paraId="1D571CCD" w14:textId="77777777" w:rsidR="00B538F3" w:rsidRPr="00A35EE9" w:rsidRDefault="00B538F3" w:rsidP="000F6EB1">
            <w:pPr>
              <w:rPr>
                <w:strike/>
              </w:rPr>
            </w:pPr>
            <w:r w:rsidRPr="00A35EE9">
              <w:t>Disable. Hiển thị theo loại hình môi giới đã chọn ở trên</w:t>
            </w:r>
          </w:p>
        </w:tc>
      </w:tr>
      <w:tr w:rsidR="00B538F3" w:rsidRPr="00A35EE9" w14:paraId="228E2EC8" w14:textId="77777777" w:rsidTr="000F6EB1">
        <w:tc>
          <w:tcPr>
            <w:tcW w:w="3292" w:type="dxa"/>
          </w:tcPr>
          <w:p w14:paraId="2D39E54A" w14:textId="77777777" w:rsidR="00B538F3" w:rsidRPr="00A35EE9" w:rsidRDefault="00B538F3" w:rsidP="000F6EB1">
            <w:r w:rsidRPr="00A35EE9">
              <w:t>Ngày hiệu lực</w:t>
            </w:r>
          </w:p>
        </w:tc>
        <w:tc>
          <w:tcPr>
            <w:tcW w:w="1856" w:type="dxa"/>
          </w:tcPr>
          <w:p w14:paraId="211E17AF" w14:textId="77777777" w:rsidR="00B538F3" w:rsidRPr="00A35EE9" w:rsidRDefault="00B538F3" w:rsidP="000F6EB1">
            <w:r w:rsidRPr="00A35EE9">
              <w:t>Có</w:t>
            </w:r>
          </w:p>
        </w:tc>
        <w:tc>
          <w:tcPr>
            <w:tcW w:w="4590" w:type="dxa"/>
          </w:tcPr>
          <w:p w14:paraId="1A7F5936" w14:textId="77777777" w:rsidR="00B538F3" w:rsidRPr="00A35EE9" w:rsidRDefault="00B538F3" w:rsidP="000F6EB1">
            <w:r w:rsidRPr="00A35EE9">
              <w:t>Nhập</w:t>
            </w:r>
          </w:p>
        </w:tc>
      </w:tr>
      <w:tr w:rsidR="00B538F3" w:rsidRPr="00A35EE9" w14:paraId="676B0E9D" w14:textId="77777777" w:rsidTr="000F6EB1">
        <w:tc>
          <w:tcPr>
            <w:tcW w:w="3292" w:type="dxa"/>
          </w:tcPr>
          <w:p w14:paraId="43A5710B" w14:textId="77777777" w:rsidR="00B538F3" w:rsidRPr="00A35EE9" w:rsidRDefault="00B538F3" w:rsidP="000F6EB1">
            <w:r w:rsidRPr="00A35EE9">
              <w:t>Ngày hết hiệu lực</w:t>
            </w:r>
          </w:p>
        </w:tc>
        <w:tc>
          <w:tcPr>
            <w:tcW w:w="1856" w:type="dxa"/>
          </w:tcPr>
          <w:p w14:paraId="3CEE8A4A" w14:textId="77777777" w:rsidR="00B538F3" w:rsidRPr="00A35EE9" w:rsidRDefault="00B538F3" w:rsidP="000F6EB1">
            <w:r w:rsidRPr="00A35EE9">
              <w:t>Có</w:t>
            </w:r>
          </w:p>
        </w:tc>
        <w:tc>
          <w:tcPr>
            <w:tcW w:w="4590" w:type="dxa"/>
          </w:tcPr>
          <w:p w14:paraId="263C03D0" w14:textId="77777777" w:rsidR="00B538F3" w:rsidRPr="00A35EE9" w:rsidRDefault="00B538F3" w:rsidP="000F6EB1">
            <w:r w:rsidRPr="00A35EE9">
              <w:t>Nhập, &gt; ngày hiệu lực</w:t>
            </w:r>
          </w:p>
        </w:tc>
      </w:tr>
    </w:tbl>
    <w:p w14:paraId="111C84E4" w14:textId="77777777" w:rsidR="00B538F3" w:rsidRPr="00A35EE9" w:rsidRDefault="00B538F3" w:rsidP="00B538F3">
      <w:pPr>
        <w:rPr>
          <w:lang w:bidi="en-US"/>
        </w:rPr>
      </w:pPr>
    </w:p>
    <w:p w14:paraId="3DA8B0EF" w14:textId="77777777" w:rsidR="00B538F3" w:rsidRPr="00A35EE9" w:rsidRDefault="00B538F3" w:rsidP="00B538F3">
      <w:pPr>
        <w:pStyle w:val="Heading4"/>
      </w:pPr>
      <w:bookmarkStart w:id="431" w:name="_Toc75156555"/>
      <w:bookmarkStart w:id="432" w:name="_Toc78535486"/>
      <w:r w:rsidRPr="00A35EE9">
        <w:t>Quy tắc xử lý</w:t>
      </w:r>
      <w:bookmarkEnd w:id="431"/>
      <w:bookmarkEnd w:id="432"/>
    </w:p>
    <w:p w14:paraId="0B98A7EE" w14:textId="77777777" w:rsidR="00B538F3" w:rsidRPr="00A35EE9" w:rsidRDefault="00B538F3" w:rsidP="00B538F3">
      <w:pPr>
        <w:pStyle w:val="ListParagraph"/>
        <w:numPr>
          <w:ilvl w:val="0"/>
          <w:numId w:val="3"/>
        </w:numPr>
        <w:rPr>
          <w:lang w:bidi="en-US"/>
        </w:rPr>
      </w:pPr>
      <w:r w:rsidRPr="00A35EE9">
        <w:rPr>
          <w:lang w:bidi="en-US"/>
        </w:rPr>
        <w:t>Thông tin biểu phí lưu vào bảng sale_roles</w:t>
      </w:r>
    </w:p>
    <w:p w14:paraId="7A6F0689" w14:textId="77777777" w:rsidR="00B538F3" w:rsidRPr="00A35EE9" w:rsidRDefault="00B538F3" w:rsidP="00B538F3">
      <w:pPr>
        <w:pStyle w:val="ListParagraph"/>
        <w:numPr>
          <w:ilvl w:val="1"/>
          <w:numId w:val="3"/>
        </w:numPr>
        <w:rPr>
          <w:lang w:bidi="en-US"/>
        </w:rPr>
      </w:pPr>
      <w:r w:rsidRPr="00A35EE9">
        <w:rPr>
          <w:lang w:bidi="en-US"/>
        </w:rPr>
        <w:t>Autoid: tự sinh</w:t>
      </w:r>
    </w:p>
    <w:p w14:paraId="105AB500" w14:textId="77777777" w:rsidR="00B538F3" w:rsidRPr="00A35EE9" w:rsidRDefault="00B538F3" w:rsidP="00B538F3">
      <w:pPr>
        <w:pStyle w:val="ListParagraph"/>
        <w:numPr>
          <w:ilvl w:val="1"/>
          <w:numId w:val="3"/>
        </w:numPr>
        <w:rPr>
          <w:lang w:bidi="en-US"/>
        </w:rPr>
      </w:pPr>
      <w:r w:rsidRPr="00A35EE9">
        <w:rPr>
          <w:lang w:bidi="en-US"/>
        </w:rPr>
        <w:t>Retypeid: sale_retype.autoid của loại hình đã chọn</w:t>
      </w:r>
    </w:p>
    <w:p w14:paraId="02DE84F7" w14:textId="77777777" w:rsidR="00B538F3" w:rsidRPr="00A35EE9" w:rsidRDefault="00B538F3" w:rsidP="00B538F3">
      <w:pPr>
        <w:pStyle w:val="ListParagraph"/>
        <w:numPr>
          <w:ilvl w:val="1"/>
          <w:numId w:val="3"/>
        </w:numPr>
        <w:rPr>
          <w:lang w:bidi="en-US"/>
        </w:rPr>
      </w:pPr>
      <w:r w:rsidRPr="00A35EE9">
        <w:rPr>
          <w:lang w:bidi="en-US"/>
        </w:rPr>
        <w:t>Saleid: brgrp.brid của POS đã chọn</w:t>
      </w:r>
    </w:p>
    <w:p w14:paraId="2D9FA18B" w14:textId="77777777" w:rsidR="00B538F3" w:rsidRPr="00A35EE9" w:rsidRDefault="00B538F3" w:rsidP="00B538F3">
      <w:pPr>
        <w:pStyle w:val="ListParagraph"/>
        <w:numPr>
          <w:ilvl w:val="1"/>
          <w:numId w:val="3"/>
        </w:numPr>
        <w:rPr>
          <w:lang w:bidi="en-US"/>
        </w:rPr>
      </w:pPr>
      <w:r w:rsidRPr="00A35EE9">
        <w:rPr>
          <w:lang w:bidi="en-US"/>
        </w:rPr>
        <w:t>Effdate: ngày hiệu lực</w:t>
      </w:r>
    </w:p>
    <w:p w14:paraId="6005129C" w14:textId="77777777" w:rsidR="00B538F3" w:rsidRPr="00A35EE9" w:rsidRDefault="00B538F3" w:rsidP="00B538F3">
      <w:pPr>
        <w:pStyle w:val="ListParagraph"/>
        <w:numPr>
          <w:ilvl w:val="1"/>
          <w:numId w:val="3"/>
        </w:numPr>
        <w:rPr>
          <w:lang w:bidi="en-US"/>
        </w:rPr>
      </w:pPr>
      <w:r w:rsidRPr="00A35EE9">
        <w:rPr>
          <w:lang w:bidi="en-US"/>
        </w:rPr>
        <w:t>Expdate: ngày hết hiệu lực</w:t>
      </w:r>
    </w:p>
    <w:p w14:paraId="3DA7D598" w14:textId="77777777" w:rsidR="00B538F3" w:rsidRPr="00A35EE9" w:rsidRDefault="00B538F3" w:rsidP="00B538F3">
      <w:pPr>
        <w:pStyle w:val="ListParagraph"/>
        <w:numPr>
          <w:ilvl w:val="1"/>
          <w:numId w:val="3"/>
        </w:numPr>
        <w:rPr>
          <w:lang w:bidi="en-US"/>
        </w:rPr>
      </w:pPr>
      <w:r w:rsidRPr="00A35EE9">
        <w:rPr>
          <w:lang w:bidi="en-US"/>
        </w:rPr>
        <w:t>Rerole: sale_retype.rerole của loại hình đã chọn</w:t>
      </w:r>
    </w:p>
    <w:p w14:paraId="6ABA09C6" w14:textId="77777777" w:rsidR="00B538F3" w:rsidRPr="00A35EE9" w:rsidRDefault="00B538F3" w:rsidP="00B538F3">
      <w:pPr>
        <w:pStyle w:val="ListParagraph"/>
        <w:numPr>
          <w:ilvl w:val="1"/>
          <w:numId w:val="3"/>
        </w:numPr>
        <w:rPr>
          <w:lang w:bidi="en-US"/>
        </w:rPr>
      </w:pPr>
      <w:r w:rsidRPr="00A35EE9">
        <w:rPr>
          <w:lang w:bidi="en-US"/>
        </w:rPr>
        <w:t>Pstatus, status, lastchange: lưu theo quy tắc bảng maintain</w:t>
      </w:r>
    </w:p>
    <w:p w14:paraId="27EAD864" w14:textId="2A09EED8" w:rsidR="00B538F3" w:rsidRPr="00A35EE9" w:rsidRDefault="00B538F3" w:rsidP="000F6EB1">
      <w:pPr>
        <w:pStyle w:val="ListParagraph"/>
        <w:numPr>
          <w:ilvl w:val="0"/>
          <w:numId w:val="3"/>
        </w:numPr>
        <w:rPr>
          <w:lang w:bidi="en-US"/>
        </w:rPr>
      </w:pPr>
      <w:r w:rsidRPr="00A35EE9">
        <w:rPr>
          <w:lang w:bidi="en-US"/>
        </w:rPr>
        <w:t>Thêm mới/sửa: cùng 1 saleid + rerole không được tồn tại &gt;</w:t>
      </w:r>
      <w:r>
        <w:rPr>
          <w:lang w:bidi="en-US"/>
        </w:rPr>
        <w:t xml:space="preserve">= </w:t>
      </w:r>
      <w:r w:rsidRPr="00A35EE9">
        <w:rPr>
          <w:lang w:bidi="en-US"/>
        </w:rPr>
        <w:t>2 bản ghi trùng khoảng ngày hiệu lực</w:t>
      </w:r>
    </w:p>
    <w:p w14:paraId="777C42C6" w14:textId="77777777" w:rsidR="00B538F3" w:rsidRDefault="00B538F3" w:rsidP="00B538F3">
      <w:pPr>
        <w:pStyle w:val="ListParagraph"/>
        <w:numPr>
          <w:ilvl w:val="0"/>
          <w:numId w:val="3"/>
        </w:numPr>
        <w:rPr>
          <w:lang w:bidi="en-US"/>
        </w:rPr>
      </w:pPr>
      <w:r w:rsidRPr="00A35EE9">
        <w:rPr>
          <w:lang w:bidi="en-US"/>
        </w:rPr>
        <w:t>Xóa: Cho phép xóa cả các bản ghi đã duyệt</w:t>
      </w:r>
    </w:p>
    <w:p w14:paraId="589C4172" w14:textId="77777777" w:rsidR="00B538F3" w:rsidRDefault="00B538F3" w:rsidP="00B538F3">
      <w:pPr>
        <w:pStyle w:val="ListParagraph"/>
        <w:numPr>
          <w:ilvl w:val="0"/>
          <w:numId w:val="3"/>
        </w:numPr>
        <w:rPr>
          <w:lang w:bidi="en-US"/>
        </w:rPr>
      </w:pPr>
      <w:commentRangeStart w:id="433"/>
      <w:r>
        <w:rPr>
          <w:lang w:bidi="en-US"/>
        </w:rPr>
        <w:t>Khi duyệt sửa, xóa các bản ghi đã được phê duyệt =&gt; cần ghi log bản ghi cũ trong bảng sale_roles_log, gồm các trường</w:t>
      </w:r>
      <w:commentRangeEnd w:id="433"/>
      <w:r>
        <w:rPr>
          <w:rStyle w:val="CommentReference"/>
        </w:rPr>
        <w:commentReference w:id="433"/>
      </w:r>
    </w:p>
    <w:p w14:paraId="7D878714" w14:textId="77777777" w:rsidR="00B538F3" w:rsidRDefault="00B538F3" w:rsidP="00B538F3">
      <w:pPr>
        <w:pStyle w:val="ListParagraph"/>
        <w:numPr>
          <w:ilvl w:val="1"/>
          <w:numId w:val="3"/>
        </w:numPr>
        <w:rPr>
          <w:lang w:bidi="en-US"/>
        </w:rPr>
      </w:pPr>
      <w:r>
        <w:rPr>
          <w:lang w:bidi="en-US"/>
        </w:rPr>
        <w:t>Autoid: tự sinh</w:t>
      </w:r>
    </w:p>
    <w:p w14:paraId="53561435" w14:textId="77777777" w:rsidR="00B538F3" w:rsidRDefault="00B538F3" w:rsidP="00B538F3">
      <w:pPr>
        <w:pStyle w:val="ListParagraph"/>
        <w:numPr>
          <w:ilvl w:val="1"/>
          <w:numId w:val="3"/>
        </w:numPr>
        <w:rPr>
          <w:lang w:bidi="en-US"/>
        </w:rPr>
      </w:pPr>
      <w:r>
        <w:rPr>
          <w:lang w:bidi="en-US"/>
        </w:rPr>
        <w:t>Logid: sale_role.autoid</w:t>
      </w:r>
    </w:p>
    <w:p w14:paraId="716A02BF" w14:textId="77777777" w:rsidR="00B538F3" w:rsidRPr="002B437F" w:rsidRDefault="00B538F3" w:rsidP="00B538F3">
      <w:pPr>
        <w:pStyle w:val="ListParagraph"/>
        <w:numPr>
          <w:ilvl w:val="1"/>
          <w:numId w:val="3"/>
        </w:numPr>
        <w:rPr>
          <w:lang w:bidi="en-US"/>
        </w:rPr>
      </w:pPr>
      <w:r w:rsidRPr="002B437F">
        <w:rPr>
          <w:lang w:bidi="en-US"/>
        </w:rPr>
        <w:t xml:space="preserve">Retypeid: </w:t>
      </w:r>
      <w:r>
        <w:rPr>
          <w:lang w:bidi="en-US"/>
        </w:rPr>
        <w:t>retypeid của bản ghi cũ</w:t>
      </w:r>
    </w:p>
    <w:p w14:paraId="0AF85433" w14:textId="77777777" w:rsidR="00B538F3" w:rsidRDefault="00B538F3" w:rsidP="00B538F3">
      <w:pPr>
        <w:pStyle w:val="ListParagraph"/>
        <w:numPr>
          <w:ilvl w:val="1"/>
          <w:numId w:val="3"/>
        </w:numPr>
        <w:rPr>
          <w:lang w:bidi="en-US"/>
        </w:rPr>
      </w:pPr>
      <w:r w:rsidRPr="002B437F">
        <w:rPr>
          <w:lang w:bidi="en-US"/>
        </w:rPr>
        <w:t xml:space="preserve">Saleid: </w:t>
      </w:r>
      <w:r>
        <w:rPr>
          <w:lang w:bidi="en-US"/>
        </w:rPr>
        <w:t>saleid của bản ghi cũ</w:t>
      </w:r>
    </w:p>
    <w:p w14:paraId="13D5772E" w14:textId="77777777" w:rsidR="00B538F3" w:rsidRPr="002B437F" w:rsidRDefault="00B538F3" w:rsidP="00B538F3">
      <w:pPr>
        <w:pStyle w:val="ListParagraph"/>
        <w:numPr>
          <w:ilvl w:val="1"/>
          <w:numId w:val="3"/>
        </w:numPr>
        <w:rPr>
          <w:lang w:bidi="en-US"/>
        </w:rPr>
      </w:pPr>
      <w:r w:rsidRPr="002B437F">
        <w:rPr>
          <w:lang w:bidi="en-US"/>
        </w:rPr>
        <w:t>Effdate: ngày hiệu lực</w:t>
      </w:r>
      <w:r>
        <w:rPr>
          <w:lang w:bidi="en-US"/>
        </w:rPr>
        <w:t xml:space="preserve"> của bản ghi cũ</w:t>
      </w:r>
    </w:p>
    <w:p w14:paraId="7F49CEFD" w14:textId="77777777" w:rsidR="00B538F3" w:rsidRPr="002B437F" w:rsidRDefault="00B538F3" w:rsidP="00B538F3">
      <w:pPr>
        <w:pStyle w:val="ListParagraph"/>
        <w:numPr>
          <w:ilvl w:val="1"/>
          <w:numId w:val="3"/>
        </w:numPr>
        <w:rPr>
          <w:lang w:bidi="en-US"/>
        </w:rPr>
      </w:pPr>
      <w:r w:rsidRPr="002B437F">
        <w:rPr>
          <w:lang w:bidi="en-US"/>
        </w:rPr>
        <w:t>Expdate: ngày hết hiệu lực</w:t>
      </w:r>
      <w:r>
        <w:rPr>
          <w:lang w:bidi="en-US"/>
        </w:rPr>
        <w:t xml:space="preserve"> của bản ghi cũ</w:t>
      </w:r>
    </w:p>
    <w:p w14:paraId="4D96B15A" w14:textId="77777777" w:rsidR="00B538F3" w:rsidRPr="002B437F" w:rsidRDefault="00B538F3" w:rsidP="00B538F3">
      <w:pPr>
        <w:pStyle w:val="ListParagraph"/>
        <w:numPr>
          <w:ilvl w:val="1"/>
          <w:numId w:val="3"/>
        </w:numPr>
        <w:rPr>
          <w:lang w:bidi="en-US"/>
        </w:rPr>
      </w:pPr>
      <w:r w:rsidRPr="002B437F">
        <w:rPr>
          <w:lang w:bidi="en-US"/>
        </w:rPr>
        <w:t xml:space="preserve">Rerole: </w:t>
      </w:r>
      <w:r>
        <w:rPr>
          <w:lang w:bidi="en-US"/>
        </w:rPr>
        <w:t>rerole của bản ghi cũ</w:t>
      </w:r>
    </w:p>
    <w:p w14:paraId="291EA3D6" w14:textId="77777777" w:rsidR="00B538F3" w:rsidRPr="00721E05" w:rsidRDefault="00B538F3" w:rsidP="00B538F3">
      <w:pPr>
        <w:pStyle w:val="ListParagraph"/>
        <w:numPr>
          <w:ilvl w:val="1"/>
          <w:numId w:val="3"/>
        </w:numPr>
        <w:rPr>
          <w:lang w:bidi="en-US"/>
        </w:rPr>
      </w:pPr>
      <w:r w:rsidRPr="00721E05">
        <w:rPr>
          <w:lang w:bidi="en-US"/>
        </w:rPr>
        <w:t>lastchange: thời điểm sửa (lưu theo ngày giờ thực tế)</w:t>
      </w:r>
    </w:p>
    <w:p w14:paraId="17800FED" w14:textId="77777777" w:rsidR="00B538F3" w:rsidRDefault="00B538F3" w:rsidP="00B538F3">
      <w:pPr>
        <w:pStyle w:val="ListParagraph"/>
        <w:numPr>
          <w:ilvl w:val="1"/>
          <w:numId w:val="3"/>
        </w:numPr>
        <w:rPr>
          <w:lang w:bidi="en-US"/>
        </w:rPr>
      </w:pPr>
      <w:r w:rsidRPr="00721E05">
        <w:rPr>
          <w:lang w:bidi="en-US"/>
        </w:rPr>
        <w:t>txnum</w:t>
      </w:r>
      <w:r>
        <w:rPr>
          <w:lang w:bidi="en-US"/>
        </w:rPr>
        <w:t>: txnum của giao dịch sửa/xóa</w:t>
      </w:r>
    </w:p>
    <w:p w14:paraId="26EFC001" w14:textId="77777777" w:rsidR="00B538F3" w:rsidRDefault="00B538F3" w:rsidP="00B538F3">
      <w:pPr>
        <w:pStyle w:val="ListParagraph"/>
        <w:numPr>
          <w:ilvl w:val="1"/>
          <w:numId w:val="3"/>
        </w:numPr>
        <w:rPr>
          <w:lang w:bidi="en-US"/>
        </w:rPr>
      </w:pPr>
      <w:r>
        <w:rPr>
          <w:lang w:bidi="en-US"/>
        </w:rPr>
        <w:t>txdate: txdate của giao dịch sửa/xóa</w:t>
      </w:r>
    </w:p>
    <w:p w14:paraId="56A5B616" w14:textId="77777777" w:rsidR="00B538F3" w:rsidRDefault="00B538F3" w:rsidP="00B538F3">
      <w:pPr>
        <w:pStyle w:val="ListParagraph"/>
        <w:numPr>
          <w:ilvl w:val="1"/>
          <w:numId w:val="3"/>
        </w:numPr>
        <w:rPr>
          <w:lang w:bidi="en-US"/>
        </w:rPr>
      </w:pPr>
      <w:r>
        <w:rPr>
          <w:lang w:bidi="en-US"/>
        </w:rPr>
        <w:t>action_type: nếu sửa = U, nếu xóa = D</w:t>
      </w:r>
    </w:p>
    <w:p w14:paraId="6E2B8147" w14:textId="1265C012" w:rsidR="00782D32" w:rsidRDefault="00782D32" w:rsidP="00782D32">
      <w:pPr>
        <w:pStyle w:val="Heading3"/>
      </w:pPr>
      <w:bookmarkStart w:id="434" w:name="_Toc78535487"/>
      <w:r>
        <w:t>Quản lý CBQL</w:t>
      </w:r>
      <w:bookmarkEnd w:id="434"/>
    </w:p>
    <w:p w14:paraId="6926CECF" w14:textId="77777777" w:rsidR="000360B5" w:rsidRDefault="000360B5" w:rsidP="005C34D3">
      <w:pPr>
        <w:pStyle w:val="Heading4"/>
      </w:pPr>
      <w:bookmarkStart w:id="435" w:name="_Toc75156542"/>
      <w:bookmarkStart w:id="436" w:name="_Toc78535488"/>
      <w:r w:rsidRPr="002B437F">
        <w:t>Mô tả giao diện</w:t>
      </w:r>
      <w:bookmarkEnd w:id="435"/>
      <w:bookmarkEnd w:id="436"/>
    </w:p>
    <w:p w14:paraId="3E848B54" w14:textId="77777777" w:rsidR="005C34D3" w:rsidRPr="002B437F" w:rsidRDefault="005C34D3" w:rsidP="005C34D3">
      <w:pPr>
        <w:pStyle w:val="Heading5"/>
      </w:pPr>
      <w:bookmarkStart w:id="437" w:name="_Toc75156544"/>
      <w:r w:rsidRPr="002B437F">
        <w:t>Grid tìm kiếm</w:t>
      </w:r>
      <w:bookmarkEnd w:id="437"/>
    </w:p>
    <w:p w14:paraId="7DE1F652" w14:textId="317B6546" w:rsidR="005C34D3" w:rsidRPr="002B437F" w:rsidRDefault="005C34D3" w:rsidP="005C34D3">
      <w:pPr>
        <w:rPr>
          <w:lang w:bidi="en-US"/>
        </w:rPr>
      </w:pPr>
      <w:r w:rsidRPr="002B437F">
        <w:rPr>
          <w:lang w:bidi="en-US"/>
        </w:rPr>
        <w:t>Lấy từ sale_roles, chỉ hiển thị các bản ghi có rerole = ‘</w:t>
      </w:r>
      <w:r>
        <w:rPr>
          <w:lang w:bidi="en-US"/>
        </w:rPr>
        <w:t>LD’</w:t>
      </w:r>
      <w:ins w:id="438" w:author="Microsoft account" w:date="2021-09-05T10:55:00Z">
        <w:r w:rsidR="00BD02B9">
          <w:rPr>
            <w:lang w:bidi="en-US"/>
          </w:rPr>
          <w:t xml:space="preserve"> &amp; nếu saleid is not null =&gt; tlprofiles phải có </w:t>
        </w:r>
      </w:ins>
      <w:ins w:id="439" w:author="Microsoft account" w:date="2021-09-05T11:00:00Z">
        <w:r w:rsidR="00BD02B9">
          <w:rPr>
            <w:lang w:bidi="en-US"/>
          </w:rPr>
          <w:t>active &lt;&gt; ‘N’</w:t>
        </w:r>
      </w:ins>
      <w:ins w:id="440" w:author="Microsoft account" w:date="2021-09-05T10:55:00Z">
        <w:r w:rsidR="00BD02B9">
          <w:rPr>
            <w:lang w:bidi="en-US"/>
          </w:rPr>
          <w:t xml:space="preserve"> </w:t>
        </w:r>
      </w:ins>
    </w:p>
    <w:p w14:paraId="60B39BB4" w14:textId="77777777" w:rsidR="005C34D3" w:rsidRDefault="005C34D3" w:rsidP="005C34D3">
      <w:pPr>
        <w:pStyle w:val="ListParagraph"/>
        <w:numPr>
          <w:ilvl w:val="0"/>
          <w:numId w:val="3"/>
        </w:numPr>
        <w:rPr>
          <w:lang w:bidi="en-US"/>
        </w:rPr>
      </w:pPr>
      <w:r>
        <w:rPr>
          <w:lang w:bidi="en-US"/>
        </w:rPr>
        <w:t>Loại</w:t>
      </w:r>
    </w:p>
    <w:p w14:paraId="6569223A" w14:textId="77777777" w:rsidR="005C34D3" w:rsidRPr="002B437F" w:rsidRDefault="005C34D3" w:rsidP="005C34D3">
      <w:pPr>
        <w:pStyle w:val="ListParagraph"/>
        <w:numPr>
          <w:ilvl w:val="0"/>
          <w:numId w:val="3"/>
        </w:numPr>
        <w:rPr>
          <w:lang w:bidi="en-US"/>
        </w:rPr>
      </w:pPr>
      <w:r w:rsidRPr="002B437F">
        <w:rPr>
          <w:lang w:bidi="en-US"/>
        </w:rPr>
        <w:t>Môi giới</w:t>
      </w:r>
    </w:p>
    <w:p w14:paraId="0D53031C" w14:textId="77777777" w:rsidR="005C34D3" w:rsidRPr="002B437F" w:rsidRDefault="005C34D3" w:rsidP="005C34D3">
      <w:pPr>
        <w:pStyle w:val="ListParagraph"/>
        <w:numPr>
          <w:ilvl w:val="0"/>
          <w:numId w:val="3"/>
        </w:numPr>
        <w:rPr>
          <w:lang w:bidi="en-US"/>
        </w:rPr>
      </w:pPr>
      <w:r w:rsidRPr="002B437F">
        <w:rPr>
          <w:lang w:bidi="en-US"/>
        </w:rPr>
        <w:t>Tên môi giới</w:t>
      </w:r>
    </w:p>
    <w:p w14:paraId="44AAFC33" w14:textId="77777777" w:rsidR="005C34D3" w:rsidRPr="002B437F" w:rsidRDefault="005C34D3" w:rsidP="005C34D3">
      <w:pPr>
        <w:pStyle w:val="ListParagraph"/>
        <w:numPr>
          <w:ilvl w:val="0"/>
          <w:numId w:val="3"/>
        </w:numPr>
        <w:rPr>
          <w:lang w:bidi="en-US"/>
        </w:rPr>
      </w:pPr>
      <w:r w:rsidRPr="002B437F">
        <w:rPr>
          <w:lang w:bidi="en-US"/>
        </w:rPr>
        <w:lastRenderedPageBreak/>
        <w:t>Chi nhánh</w:t>
      </w:r>
    </w:p>
    <w:p w14:paraId="6E99FEC0" w14:textId="77777777" w:rsidR="005C34D3" w:rsidRPr="002B437F" w:rsidRDefault="005C34D3" w:rsidP="005C34D3">
      <w:pPr>
        <w:pStyle w:val="ListParagraph"/>
        <w:numPr>
          <w:ilvl w:val="0"/>
          <w:numId w:val="3"/>
        </w:numPr>
        <w:rPr>
          <w:lang w:bidi="en-US"/>
        </w:rPr>
      </w:pPr>
      <w:r w:rsidRPr="002B437F">
        <w:rPr>
          <w:lang w:bidi="en-US"/>
        </w:rPr>
        <w:t>Loại hình môi giới (hiển thị theo sale_retype.actype)</w:t>
      </w:r>
    </w:p>
    <w:p w14:paraId="24CEFDDE" w14:textId="77777777" w:rsidR="005C34D3" w:rsidRPr="002B437F" w:rsidRDefault="005C34D3" w:rsidP="005C34D3">
      <w:pPr>
        <w:pStyle w:val="ListParagraph"/>
        <w:numPr>
          <w:ilvl w:val="0"/>
          <w:numId w:val="3"/>
        </w:numPr>
        <w:rPr>
          <w:lang w:bidi="en-US"/>
        </w:rPr>
      </w:pPr>
      <w:r w:rsidRPr="002B437F">
        <w:rPr>
          <w:lang w:bidi="en-US"/>
        </w:rPr>
        <w:t xml:space="preserve">Tên loại hình (hiển thị theo sale_retype.typename) </w:t>
      </w:r>
    </w:p>
    <w:p w14:paraId="33EDF9B4" w14:textId="77777777" w:rsidR="005C34D3" w:rsidRPr="002B437F" w:rsidRDefault="005C34D3" w:rsidP="005C34D3">
      <w:pPr>
        <w:pStyle w:val="ListParagraph"/>
        <w:numPr>
          <w:ilvl w:val="0"/>
          <w:numId w:val="3"/>
        </w:numPr>
        <w:rPr>
          <w:lang w:bidi="en-US"/>
        </w:rPr>
      </w:pPr>
      <w:r w:rsidRPr="002B437F">
        <w:rPr>
          <w:lang w:bidi="en-US"/>
        </w:rPr>
        <w:t>Ngày hiệu lực</w:t>
      </w:r>
    </w:p>
    <w:p w14:paraId="4B912FE1" w14:textId="77777777" w:rsidR="005C34D3" w:rsidRPr="002B437F" w:rsidRDefault="005C34D3" w:rsidP="005C34D3">
      <w:pPr>
        <w:pStyle w:val="ListParagraph"/>
        <w:numPr>
          <w:ilvl w:val="0"/>
          <w:numId w:val="3"/>
        </w:numPr>
        <w:rPr>
          <w:lang w:bidi="en-US"/>
        </w:rPr>
      </w:pPr>
      <w:r w:rsidRPr="002B437F">
        <w:rPr>
          <w:lang w:bidi="en-US"/>
        </w:rPr>
        <w:t>Ngày hết hiệu lực</w:t>
      </w:r>
    </w:p>
    <w:p w14:paraId="1BE69B24" w14:textId="77777777" w:rsidR="005C34D3" w:rsidRPr="002B437F" w:rsidRDefault="005C34D3" w:rsidP="005C34D3">
      <w:pPr>
        <w:pStyle w:val="ListParagraph"/>
        <w:numPr>
          <w:ilvl w:val="0"/>
          <w:numId w:val="3"/>
        </w:numPr>
        <w:rPr>
          <w:lang w:bidi="en-US"/>
        </w:rPr>
      </w:pPr>
      <w:r w:rsidRPr="002B437F">
        <w:rPr>
          <w:lang w:bidi="en-US"/>
        </w:rPr>
        <w:t>Trạng thái</w:t>
      </w:r>
    </w:p>
    <w:p w14:paraId="0ABAE234" w14:textId="77777777" w:rsidR="005C34D3" w:rsidRPr="005C34D3" w:rsidRDefault="005C34D3" w:rsidP="005C34D3">
      <w:pPr>
        <w:rPr>
          <w:lang w:bidi="en-US"/>
        </w:rPr>
      </w:pPr>
    </w:p>
    <w:p w14:paraId="10D8C18E" w14:textId="77777777" w:rsidR="000360B5" w:rsidRPr="002B437F" w:rsidRDefault="000360B5" w:rsidP="005C34D3">
      <w:pPr>
        <w:pStyle w:val="Heading5"/>
      </w:pPr>
      <w:bookmarkStart w:id="441" w:name="_Toc75156543"/>
      <w:r w:rsidRPr="002B437F">
        <w:t>Popup thêm/sửa/view</w:t>
      </w:r>
      <w:bookmarkEnd w:id="441"/>
    </w:p>
    <w:tbl>
      <w:tblPr>
        <w:tblStyle w:val="TableGrid"/>
        <w:tblW w:w="0" w:type="auto"/>
        <w:tblLook w:val="04A0" w:firstRow="1" w:lastRow="0" w:firstColumn="1" w:lastColumn="0" w:noHBand="0" w:noVBand="1"/>
      </w:tblPr>
      <w:tblGrid>
        <w:gridCol w:w="3292"/>
        <w:gridCol w:w="1856"/>
        <w:gridCol w:w="4590"/>
      </w:tblGrid>
      <w:tr w:rsidR="000360B5" w:rsidRPr="002B437F" w14:paraId="7B43A07B" w14:textId="77777777" w:rsidTr="00CA3CBA">
        <w:tc>
          <w:tcPr>
            <w:tcW w:w="3292" w:type="dxa"/>
          </w:tcPr>
          <w:p w14:paraId="66861CB5" w14:textId="77777777" w:rsidR="000360B5" w:rsidRPr="002B437F" w:rsidRDefault="000360B5" w:rsidP="00CA3CBA">
            <w:pPr>
              <w:jc w:val="center"/>
            </w:pPr>
            <w:r w:rsidRPr="002B437F">
              <w:rPr>
                <w:b/>
              </w:rPr>
              <w:t>Tên trường</w:t>
            </w:r>
          </w:p>
        </w:tc>
        <w:tc>
          <w:tcPr>
            <w:tcW w:w="1856" w:type="dxa"/>
          </w:tcPr>
          <w:p w14:paraId="42082777" w14:textId="77777777" w:rsidR="000360B5" w:rsidRPr="002B437F" w:rsidRDefault="000360B5" w:rsidP="00CA3CBA">
            <w:pPr>
              <w:jc w:val="center"/>
            </w:pPr>
            <w:r w:rsidRPr="002B437F">
              <w:rPr>
                <w:b/>
              </w:rPr>
              <w:t>Bắt buộc</w:t>
            </w:r>
          </w:p>
        </w:tc>
        <w:tc>
          <w:tcPr>
            <w:tcW w:w="4590" w:type="dxa"/>
          </w:tcPr>
          <w:p w14:paraId="4DDEE6A8" w14:textId="77777777" w:rsidR="000360B5" w:rsidRPr="002B437F" w:rsidRDefault="000360B5" w:rsidP="00CA3CBA">
            <w:pPr>
              <w:jc w:val="center"/>
            </w:pPr>
            <w:r w:rsidRPr="002B437F">
              <w:rPr>
                <w:b/>
              </w:rPr>
              <w:t>Mô tả</w:t>
            </w:r>
          </w:p>
        </w:tc>
      </w:tr>
      <w:tr w:rsidR="000360B5" w:rsidRPr="002B437F" w14:paraId="78FE5729" w14:textId="77777777" w:rsidTr="00CA3CBA">
        <w:tc>
          <w:tcPr>
            <w:tcW w:w="3292" w:type="dxa"/>
          </w:tcPr>
          <w:p w14:paraId="4CBAC647" w14:textId="49BB8817" w:rsidR="000360B5" w:rsidRPr="002B437F" w:rsidRDefault="000360B5" w:rsidP="00CA3CBA">
            <w:r>
              <w:t>Loại</w:t>
            </w:r>
          </w:p>
        </w:tc>
        <w:tc>
          <w:tcPr>
            <w:tcW w:w="1856" w:type="dxa"/>
          </w:tcPr>
          <w:p w14:paraId="3455663D" w14:textId="77777777" w:rsidR="000360B5" w:rsidRPr="002B437F" w:rsidRDefault="000360B5" w:rsidP="00CA3CBA">
            <w:r w:rsidRPr="002B437F">
              <w:t>Có</w:t>
            </w:r>
          </w:p>
        </w:tc>
        <w:tc>
          <w:tcPr>
            <w:tcW w:w="4590" w:type="dxa"/>
          </w:tcPr>
          <w:p w14:paraId="4B4000D6" w14:textId="77777777" w:rsidR="000360B5" w:rsidRPr="002B437F" w:rsidRDefault="000360B5" w:rsidP="00CA3CBA">
            <w:r w:rsidRPr="002B437F">
              <w:t xml:space="preserve">Combobox. </w:t>
            </w:r>
          </w:p>
          <w:p w14:paraId="2F20962F" w14:textId="77777777" w:rsidR="000360B5" w:rsidRDefault="000360B5" w:rsidP="00CA3CBA">
            <w:r>
              <w:t>Chọn từ 1 trong 2 loại</w:t>
            </w:r>
          </w:p>
          <w:p w14:paraId="77083C25" w14:textId="27858B43" w:rsidR="000360B5" w:rsidRDefault="000360B5" w:rsidP="000360B5">
            <w:pPr>
              <w:pStyle w:val="ListParagraph"/>
              <w:numPr>
                <w:ilvl w:val="0"/>
                <w:numId w:val="3"/>
              </w:numPr>
            </w:pPr>
            <w:r>
              <w:t xml:space="preserve">A: Cho tất cả </w:t>
            </w:r>
            <w:r w:rsidR="00911BD7">
              <w:t>user</w:t>
            </w:r>
            <w:r>
              <w:t xml:space="preserve"> của POS</w:t>
            </w:r>
          </w:p>
          <w:p w14:paraId="716CE0F0" w14:textId="1334C0AA" w:rsidR="000360B5" w:rsidRPr="002B437F" w:rsidRDefault="000360B5" w:rsidP="00911BD7">
            <w:pPr>
              <w:pStyle w:val="ListParagraph"/>
              <w:numPr>
                <w:ilvl w:val="0"/>
                <w:numId w:val="3"/>
              </w:numPr>
            </w:pPr>
            <w:r>
              <w:t xml:space="preserve">S: Cho </w:t>
            </w:r>
            <w:r w:rsidR="00911BD7">
              <w:t>user</w:t>
            </w:r>
            <w:r>
              <w:t xml:space="preserve"> cụ thể</w:t>
            </w:r>
          </w:p>
        </w:tc>
      </w:tr>
      <w:tr w:rsidR="000360B5" w:rsidRPr="002B437F" w14:paraId="324FC80C" w14:textId="77777777" w:rsidTr="00CA3CBA">
        <w:tc>
          <w:tcPr>
            <w:tcW w:w="3292" w:type="dxa"/>
          </w:tcPr>
          <w:p w14:paraId="6C708CA3" w14:textId="11F84584" w:rsidR="000360B5" w:rsidRPr="002B437F" w:rsidRDefault="000360B5" w:rsidP="00CA3CBA">
            <w:r w:rsidRPr="002B437F">
              <w:t>Môi giới</w:t>
            </w:r>
          </w:p>
        </w:tc>
        <w:tc>
          <w:tcPr>
            <w:tcW w:w="1856" w:type="dxa"/>
          </w:tcPr>
          <w:p w14:paraId="34D03018" w14:textId="35B7F850" w:rsidR="000360B5" w:rsidRPr="002B437F" w:rsidRDefault="000360B5" w:rsidP="00CA3CBA"/>
        </w:tc>
        <w:tc>
          <w:tcPr>
            <w:tcW w:w="4590" w:type="dxa"/>
          </w:tcPr>
          <w:p w14:paraId="2913F4C2" w14:textId="7E6F3226" w:rsidR="000360B5" w:rsidRDefault="000360B5" w:rsidP="00CA3CBA">
            <w:r>
              <w:t xml:space="preserve">Chỉ hiển thị và bắt buộc nhập nếu loại là S (Cho </w:t>
            </w:r>
            <w:r w:rsidR="00911BD7">
              <w:t>user</w:t>
            </w:r>
            <w:r>
              <w:t xml:space="preserve"> cụ thể)</w:t>
            </w:r>
          </w:p>
          <w:p w14:paraId="31D1CB55" w14:textId="77777777" w:rsidR="000360B5" w:rsidRPr="002B437F" w:rsidRDefault="000360B5" w:rsidP="00CA3CBA">
            <w:r w:rsidRPr="002B437F">
              <w:t xml:space="preserve">Combobox. </w:t>
            </w:r>
          </w:p>
          <w:p w14:paraId="587241B6" w14:textId="77777777" w:rsidR="000360B5" w:rsidRPr="002B437F" w:rsidRDefault="000360B5" w:rsidP="00CA3CBA">
            <w:r w:rsidRPr="002B437F">
              <w:t>Lấy danh sách đang hoạt động từ tlprofiles</w:t>
            </w:r>
            <w:r>
              <w:t xml:space="preserve"> </w:t>
            </w:r>
            <w:r w:rsidRPr="002B437F">
              <w:rPr>
                <w:b/>
              </w:rPr>
              <w:t>có ismanager = ‘Y’</w:t>
            </w:r>
            <w:r w:rsidRPr="002B437F">
              <w:t xml:space="preserve"> (hiển thị theo tlname)</w:t>
            </w:r>
          </w:p>
        </w:tc>
      </w:tr>
      <w:tr w:rsidR="000360B5" w:rsidRPr="002B437F" w14:paraId="2E90A855" w14:textId="77777777" w:rsidTr="00CA3CBA">
        <w:tc>
          <w:tcPr>
            <w:tcW w:w="3292" w:type="dxa"/>
          </w:tcPr>
          <w:p w14:paraId="39BA4189" w14:textId="77777777" w:rsidR="000360B5" w:rsidRPr="002B437F" w:rsidRDefault="000360B5" w:rsidP="00CA3CBA">
            <w:r w:rsidRPr="002B437F">
              <w:t>Họ tên</w:t>
            </w:r>
          </w:p>
        </w:tc>
        <w:tc>
          <w:tcPr>
            <w:tcW w:w="1856" w:type="dxa"/>
          </w:tcPr>
          <w:p w14:paraId="3971020E" w14:textId="6DBDDCEB" w:rsidR="000360B5" w:rsidRPr="002B437F" w:rsidRDefault="000360B5" w:rsidP="00CA3CBA"/>
        </w:tc>
        <w:tc>
          <w:tcPr>
            <w:tcW w:w="4590" w:type="dxa"/>
          </w:tcPr>
          <w:p w14:paraId="0266ED31" w14:textId="41A63583" w:rsidR="000360B5" w:rsidRDefault="000360B5" w:rsidP="00CA3CBA">
            <w:r>
              <w:t>Chỉ hiển thị nếu loại là S</w:t>
            </w:r>
          </w:p>
          <w:p w14:paraId="3F68B265" w14:textId="77777777" w:rsidR="000360B5" w:rsidRPr="002B437F" w:rsidRDefault="000360B5" w:rsidP="00CA3CBA">
            <w:r w:rsidRPr="002B437F">
              <w:t>Disable. Hiển thị tlprofiles.tlfullname của user đã chọn</w:t>
            </w:r>
          </w:p>
        </w:tc>
      </w:tr>
      <w:tr w:rsidR="000360B5" w:rsidRPr="002B437F" w14:paraId="7457DEC5" w14:textId="77777777" w:rsidTr="00CA3CBA">
        <w:tc>
          <w:tcPr>
            <w:tcW w:w="3292" w:type="dxa"/>
          </w:tcPr>
          <w:p w14:paraId="438E93A1" w14:textId="77777777" w:rsidR="000360B5" w:rsidRPr="002B437F" w:rsidRDefault="000360B5" w:rsidP="00CA3CBA">
            <w:r w:rsidRPr="002B437F">
              <w:t>Chi nhánh</w:t>
            </w:r>
          </w:p>
        </w:tc>
        <w:tc>
          <w:tcPr>
            <w:tcW w:w="1856" w:type="dxa"/>
          </w:tcPr>
          <w:p w14:paraId="4FC255B6" w14:textId="77777777" w:rsidR="000360B5" w:rsidRPr="002B437F" w:rsidRDefault="000360B5" w:rsidP="00CA3CBA">
            <w:r w:rsidRPr="002B437F">
              <w:t>Có</w:t>
            </w:r>
          </w:p>
        </w:tc>
        <w:tc>
          <w:tcPr>
            <w:tcW w:w="4590" w:type="dxa"/>
          </w:tcPr>
          <w:p w14:paraId="72E960C6" w14:textId="77777777" w:rsidR="000360B5" w:rsidRDefault="000360B5" w:rsidP="000360B5">
            <w:pPr>
              <w:pStyle w:val="ListParagraph"/>
              <w:numPr>
                <w:ilvl w:val="0"/>
                <w:numId w:val="3"/>
              </w:numPr>
            </w:pPr>
            <w:r>
              <w:t xml:space="preserve">Nếu loại là S =&gt; </w:t>
            </w:r>
            <w:r w:rsidRPr="002B437F">
              <w:t>Disable. Hiển thị brgrp.brname theo tlprofiles.brid của user đã chọn</w:t>
            </w:r>
          </w:p>
          <w:p w14:paraId="6D5F193B" w14:textId="372FBE9B" w:rsidR="000360B5" w:rsidRPr="002B437F" w:rsidRDefault="000360B5" w:rsidP="000360B5">
            <w:pPr>
              <w:pStyle w:val="ListParagraph"/>
              <w:numPr>
                <w:ilvl w:val="0"/>
                <w:numId w:val="3"/>
              </w:numPr>
            </w:pPr>
            <w:r>
              <w:t>Nếu loại là A =&gt; Combobox chọn từ brgrp, hiển thị brid - brname</w:t>
            </w:r>
          </w:p>
        </w:tc>
      </w:tr>
      <w:tr w:rsidR="000360B5" w:rsidRPr="002B437F" w14:paraId="72CDF4A4" w14:textId="77777777" w:rsidTr="00CA3CBA">
        <w:tc>
          <w:tcPr>
            <w:tcW w:w="3292" w:type="dxa"/>
          </w:tcPr>
          <w:p w14:paraId="6A0A32F6" w14:textId="77777777" w:rsidR="000360B5" w:rsidRPr="002B437F" w:rsidRDefault="000360B5" w:rsidP="00CA3CBA">
            <w:r w:rsidRPr="002B437F">
              <w:t>Loại hình môi giới</w:t>
            </w:r>
          </w:p>
        </w:tc>
        <w:tc>
          <w:tcPr>
            <w:tcW w:w="1856" w:type="dxa"/>
          </w:tcPr>
          <w:p w14:paraId="2451E9E6" w14:textId="77777777" w:rsidR="000360B5" w:rsidRPr="002B437F" w:rsidRDefault="000360B5" w:rsidP="00CA3CBA">
            <w:r w:rsidRPr="002B437F">
              <w:t>Có</w:t>
            </w:r>
          </w:p>
        </w:tc>
        <w:tc>
          <w:tcPr>
            <w:tcW w:w="4590" w:type="dxa"/>
          </w:tcPr>
          <w:p w14:paraId="7586F0EC" w14:textId="77777777" w:rsidR="000360B5" w:rsidRPr="002B437F" w:rsidRDefault="000360B5" w:rsidP="00CA3CBA">
            <w:pPr>
              <w:rPr>
                <w:strike/>
              </w:rPr>
            </w:pPr>
            <w:r w:rsidRPr="002B437F">
              <w:t xml:space="preserve">Combobox. </w:t>
            </w:r>
          </w:p>
          <w:p w14:paraId="54D57BCE" w14:textId="77777777" w:rsidR="000360B5" w:rsidRPr="002B437F" w:rsidRDefault="000360B5" w:rsidP="00CA3CBA">
            <w:pPr>
              <w:rPr>
                <w:b/>
              </w:rPr>
            </w:pPr>
            <w:r w:rsidRPr="002B437F">
              <w:t xml:space="preserve">Hiển thị danh sách từ sale_retype đã duyệt hoạt động </w:t>
            </w:r>
            <w:r w:rsidRPr="002B437F">
              <w:rPr>
                <w:b/>
              </w:rPr>
              <w:t>có rerole = ‘LD’ &amp; isdefault = ‘N’.</w:t>
            </w:r>
          </w:p>
          <w:p w14:paraId="1CFB613C" w14:textId="77777777" w:rsidR="000360B5" w:rsidRPr="002B437F" w:rsidRDefault="000360B5" w:rsidP="00CA3CBA">
            <w:r w:rsidRPr="002B437F">
              <w:t>Hiển thị sale_retype.actype</w:t>
            </w:r>
          </w:p>
        </w:tc>
      </w:tr>
      <w:tr w:rsidR="000360B5" w:rsidRPr="002B437F" w14:paraId="52BFEC1A" w14:textId="77777777" w:rsidTr="00CA3CBA">
        <w:tc>
          <w:tcPr>
            <w:tcW w:w="3292" w:type="dxa"/>
          </w:tcPr>
          <w:p w14:paraId="622F1A1B" w14:textId="77777777" w:rsidR="000360B5" w:rsidRPr="002B437F" w:rsidRDefault="000360B5" w:rsidP="00CA3CBA">
            <w:pPr>
              <w:rPr>
                <w:strike/>
              </w:rPr>
            </w:pPr>
            <w:r w:rsidRPr="002B437F">
              <w:t>Tên loại hình</w:t>
            </w:r>
          </w:p>
        </w:tc>
        <w:tc>
          <w:tcPr>
            <w:tcW w:w="1856" w:type="dxa"/>
          </w:tcPr>
          <w:p w14:paraId="4409789E" w14:textId="77777777" w:rsidR="000360B5" w:rsidRPr="002B437F" w:rsidRDefault="000360B5" w:rsidP="00CA3CBA">
            <w:pPr>
              <w:rPr>
                <w:strike/>
              </w:rPr>
            </w:pPr>
            <w:r w:rsidRPr="002B437F">
              <w:t>Có</w:t>
            </w:r>
          </w:p>
        </w:tc>
        <w:tc>
          <w:tcPr>
            <w:tcW w:w="4590" w:type="dxa"/>
          </w:tcPr>
          <w:p w14:paraId="3A651413" w14:textId="77777777" w:rsidR="000360B5" w:rsidRPr="002B437F" w:rsidRDefault="000360B5" w:rsidP="00CA3CBA">
            <w:pPr>
              <w:rPr>
                <w:strike/>
              </w:rPr>
            </w:pPr>
            <w:r w:rsidRPr="002B437F">
              <w:t>Disable. Hiển thị theo loại hình môi giới đã chọn ở trên</w:t>
            </w:r>
          </w:p>
        </w:tc>
      </w:tr>
      <w:tr w:rsidR="000360B5" w:rsidRPr="002B437F" w14:paraId="44DBBB6B" w14:textId="77777777" w:rsidTr="00CA3CBA">
        <w:tc>
          <w:tcPr>
            <w:tcW w:w="3292" w:type="dxa"/>
          </w:tcPr>
          <w:p w14:paraId="27D17B10" w14:textId="77777777" w:rsidR="000360B5" w:rsidRPr="002B437F" w:rsidRDefault="000360B5" w:rsidP="00CA3CBA">
            <w:r w:rsidRPr="002B437F">
              <w:t>Ngày hiệu lực</w:t>
            </w:r>
          </w:p>
        </w:tc>
        <w:tc>
          <w:tcPr>
            <w:tcW w:w="1856" w:type="dxa"/>
          </w:tcPr>
          <w:p w14:paraId="2A6AD195" w14:textId="77777777" w:rsidR="000360B5" w:rsidRPr="002B437F" w:rsidRDefault="000360B5" w:rsidP="00CA3CBA">
            <w:r w:rsidRPr="002B437F">
              <w:t>Có</w:t>
            </w:r>
          </w:p>
        </w:tc>
        <w:tc>
          <w:tcPr>
            <w:tcW w:w="4590" w:type="dxa"/>
          </w:tcPr>
          <w:p w14:paraId="5EF70084" w14:textId="77777777" w:rsidR="000360B5" w:rsidRPr="002B437F" w:rsidRDefault="000360B5" w:rsidP="00CA3CBA">
            <w:r w:rsidRPr="002B437F">
              <w:t>Nhập</w:t>
            </w:r>
          </w:p>
        </w:tc>
      </w:tr>
      <w:tr w:rsidR="000360B5" w:rsidRPr="002B437F" w14:paraId="377BCAA0" w14:textId="77777777" w:rsidTr="00CA3CBA">
        <w:tc>
          <w:tcPr>
            <w:tcW w:w="3292" w:type="dxa"/>
          </w:tcPr>
          <w:p w14:paraId="3CB1CE30" w14:textId="77777777" w:rsidR="000360B5" w:rsidRPr="002B437F" w:rsidRDefault="000360B5" w:rsidP="00CA3CBA">
            <w:r w:rsidRPr="002B437F">
              <w:t>Ngày hết hiệu lực</w:t>
            </w:r>
          </w:p>
        </w:tc>
        <w:tc>
          <w:tcPr>
            <w:tcW w:w="1856" w:type="dxa"/>
          </w:tcPr>
          <w:p w14:paraId="0C3FEADF" w14:textId="77777777" w:rsidR="000360B5" w:rsidRPr="002B437F" w:rsidRDefault="000360B5" w:rsidP="00CA3CBA">
            <w:r w:rsidRPr="002B437F">
              <w:t>Có</w:t>
            </w:r>
          </w:p>
        </w:tc>
        <w:tc>
          <w:tcPr>
            <w:tcW w:w="4590" w:type="dxa"/>
          </w:tcPr>
          <w:p w14:paraId="0B2221EA" w14:textId="77777777" w:rsidR="000360B5" w:rsidRPr="002B437F" w:rsidRDefault="000360B5" w:rsidP="00CA3CBA">
            <w:r w:rsidRPr="002B437F">
              <w:t>Nhập, &gt; ngày hiệu lực</w:t>
            </w:r>
          </w:p>
        </w:tc>
      </w:tr>
    </w:tbl>
    <w:p w14:paraId="231933F1" w14:textId="77777777" w:rsidR="000360B5" w:rsidRPr="002B437F" w:rsidRDefault="000360B5" w:rsidP="000360B5">
      <w:pPr>
        <w:rPr>
          <w:lang w:bidi="en-US"/>
        </w:rPr>
      </w:pPr>
    </w:p>
    <w:p w14:paraId="48459E90" w14:textId="77777777" w:rsidR="000360B5" w:rsidRPr="002B437F" w:rsidRDefault="000360B5" w:rsidP="005C34D3">
      <w:pPr>
        <w:pStyle w:val="Heading4"/>
      </w:pPr>
      <w:bookmarkStart w:id="442" w:name="_Toc75156545"/>
      <w:bookmarkStart w:id="443" w:name="_Toc78535489"/>
      <w:r w:rsidRPr="002B437F">
        <w:t>Quy tắc xử lý</w:t>
      </w:r>
      <w:bookmarkEnd w:id="442"/>
      <w:bookmarkEnd w:id="443"/>
    </w:p>
    <w:p w14:paraId="31E0C791" w14:textId="77777777" w:rsidR="000360B5" w:rsidRPr="002B437F" w:rsidRDefault="000360B5" w:rsidP="000360B5">
      <w:pPr>
        <w:pStyle w:val="ListParagraph"/>
        <w:numPr>
          <w:ilvl w:val="0"/>
          <w:numId w:val="3"/>
        </w:numPr>
        <w:rPr>
          <w:lang w:bidi="en-US"/>
        </w:rPr>
      </w:pPr>
      <w:r w:rsidRPr="002B437F">
        <w:rPr>
          <w:lang w:bidi="en-US"/>
        </w:rPr>
        <w:t>Thông tin biểu phí lưu vào bảng sale_roles</w:t>
      </w:r>
    </w:p>
    <w:p w14:paraId="1754C392" w14:textId="77777777" w:rsidR="000360B5" w:rsidRDefault="000360B5" w:rsidP="000360B5">
      <w:pPr>
        <w:pStyle w:val="ListParagraph"/>
        <w:numPr>
          <w:ilvl w:val="1"/>
          <w:numId w:val="3"/>
        </w:numPr>
        <w:rPr>
          <w:lang w:bidi="en-US"/>
        </w:rPr>
      </w:pPr>
      <w:r w:rsidRPr="002B437F">
        <w:rPr>
          <w:lang w:bidi="en-US"/>
        </w:rPr>
        <w:t>Autoid: tự sinh</w:t>
      </w:r>
    </w:p>
    <w:p w14:paraId="05B1B7B5" w14:textId="5CD1FB1F" w:rsidR="000360B5" w:rsidRPr="002B437F" w:rsidRDefault="000360B5" w:rsidP="000360B5">
      <w:pPr>
        <w:pStyle w:val="ListParagraph"/>
        <w:numPr>
          <w:ilvl w:val="1"/>
          <w:numId w:val="3"/>
        </w:numPr>
        <w:rPr>
          <w:lang w:bidi="en-US"/>
        </w:rPr>
      </w:pPr>
      <w:r>
        <w:rPr>
          <w:lang w:bidi="en-US"/>
        </w:rPr>
        <w:t>Retype: loại</w:t>
      </w:r>
    </w:p>
    <w:p w14:paraId="29DF6CDD" w14:textId="77777777" w:rsidR="000360B5" w:rsidRPr="002B437F" w:rsidRDefault="000360B5" w:rsidP="000360B5">
      <w:pPr>
        <w:pStyle w:val="ListParagraph"/>
        <w:numPr>
          <w:ilvl w:val="1"/>
          <w:numId w:val="3"/>
        </w:numPr>
        <w:rPr>
          <w:lang w:bidi="en-US"/>
        </w:rPr>
      </w:pPr>
      <w:r w:rsidRPr="002B437F">
        <w:rPr>
          <w:lang w:bidi="en-US"/>
        </w:rPr>
        <w:t>Retypeid: lưu sale_retype.autoid của loại hình đã chọn</w:t>
      </w:r>
    </w:p>
    <w:p w14:paraId="7B60364B" w14:textId="71AFF0B1" w:rsidR="000360B5" w:rsidRDefault="000360B5" w:rsidP="000360B5">
      <w:pPr>
        <w:pStyle w:val="ListParagraph"/>
        <w:numPr>
          <w:ilvl w:val="1"/>
          <w:numId w:val="3"/>
        </w:numPr>
        <w:rPr>
          <w:lang w:bidi="en-US"/>
        </w:rPr>
      </w:pPr>
      <w:r w:rsidRPr="002B437F">
        <w:rPr>
          <w:lang w:bidi="en-US"/>
        </w:rPr>
        <w:t>Saleid: tlprofiles.tlid của user đã chọn</w:t>
      </w:r>
      <w:r>
        <w:rPr>
          <w:lang w:bidi="en-US"/>
        </w:rPr>
        <w:t xml:space="preserve"> trong trường hợp loại là S</w:t>
      </w:r>
    </w:p>
    <w:p w14:paraId="1CDE1150" w14:textId="7E9BAC4D" w:rsidR="000360B5" w:rsidRPr="002B437F" w:rsidRDefault="000360B5" w:rsidP="000360B5">
      <w:pPr>
        <w:pStyle w:val="ListParagraph"/>
        <w:numPr>
          <w:ilvl w:val="1"/>
          <w:numId w:val="3"/>
        </w:numPr>
        <w:rPr>
          <w:lang w:bidi="en-US"/>
        </w:rPr>
      </w:pPr>
      <w:r>
        <w:rPr>
          <w:lang w:bidi="en-US"/>
        </w:rPr>
        <w:t>Brid: brid đã chọn trong trường hợp loại là A</w:t>
      </w:r>
    </w:p>
    <w:p w14:paraId="350FDD8C" w14:textId="77777777" w:rsidR="000360B5" w:rsidRPr="002B437F" w:rsidRDefault="000360B5" w:rsidP="000360B5">
      <w:pPr>
        <w:pStyle w:val="ListParagraph"/>
        <w:numPr>
          <w:ilvl w:val="1"/>
          <w:numId w:val="3"/>
        </w:numPr>
        <w:rPr>
          <w:lang w:bidi="en-US"/>
        </w:rPr>
      </w:pPr>
      <w:r w:rsidRPr="002B437F">
        <w:rPr>
          <w:lang w:bidi="en-US"/>
        </w:rPr>
        <w:t>Effdate: ngày hiệu lực</w:t>
      </w:r>
    </w:p>
    <w:p w14:paraId="3CB318E7" w14:textId="77777777" w:rsidR="000360B5" w:rsidRPr="002B437F" w:rsidRDefault="000360B5" w:rsidP="000360B5">
      <w:pPr>
        <w:pStyle w:val="ListParagraph"/>
        <w:numPr>
          <w:ilvl w:val="1"/>
          <w:numId w:val="3"/>
        </w:numPr>
        <w:rPr>
          <w:lang w:bidi="en-US"/>
        </w:rPr>
      </w:pPr>
      <w:r w:rsidRPr="002B437F">
        <w:rPr>
          <w:lang w:bidi="en-US"/>
        </w:rPr>
        <w:t>Expdate: ngày hết hiệu lực</w:t>
      </w:r>
    </w:p>
    <w:p w14:paraId="3DCF35FA" w14:textId="77777777" w:rsidR="000360B5" w:rsidRPr="002B437F" w:rsidRDefault="000360B5" w:rsidP="000360B5">
      <w:pPr>
        <w:pStyle w:val="ListParagraph"/>
        <w:numPr>
          <w:ilvl w:val="1"/>
          <w:numId w:val="3"/>
        </w:numPr>
        <w:rPr>
          <w:lang w:bidi="en-US"/>
        </w:rPr>
      </w:pPr>
      <w:r w:rsidRPr="002B437F">
        <w:rPr>
          <w:lang w:bidi="en-US"/>
        </w:rPr>
        <w:t>Rerole: sale_retype.rerole của loại hình đã chọn</w:t>
      </w:r>
    </w:p>
    <w:p w14:paraId="51568C6A" w14:textId="77777777" w:rsidR="000360B5" w:rsidRPr="002B437F" w:rsidRDefault="000360B5" w:rsidP="000360B5">
      <w:pPr>
        <w:pStyle w:val="ListParagraph"/>
        <w:numPr>
          <w:ilvl w:val="1"/>
          <w:numId w:val="3"/>
        </w:numPr>
        <w:rPr>
          <w:lang w:bidi="en-US"/>
        </w:rPr>
      </w:pPr>
      <w:r w:rsidRPr="002B437F">
        <w:rPr>
          <w:lang w:bidi="en-US"/>
        </w:rPr>
        <w:t>Pstatus, status, lastchange: lưu theo quy tắc bảng maintain</w:t>
      </w:r>
    </w:p>
    <w:p w14:paraId="00559B20" w14:textId="77777777" w:rsidR="000360B5" w:rsidRPr="002B437F" w:rsidRDefault="000360B5" w:rsidP="000360B5">
      <w:pPr>
        <w:pStyle w:val="ListParagraph"/>
        <w:rPr>
          <w:strike/>
          <w:lang w:bidi="en-US"/>
        </w:rPr>
      </w:pPr>
    </w:p>
    <w:p w14:paraId="6F2CBB37" w14:textId="7C396C76" w:rsidR="000360B5" w:rsidRPr="002B437F" w:rsidRDefault="000360B5" w:rsidP="000360B5">
      <w:pPr>
        <w:pStyle w:val="ListParagraph"/>
        <w:numPr>
          <w:ilvl w:val="0"/>
          <w:numId w:val="3"/>
        </w:numPr>
        <w:rPr>
          <w:lang w:bidi="en-US"/>
        </w:rPr>
      </w:pPr>
      <w:r w:rsidRPr="002B437F">
        <w:rPr>
          <w:lang w:bidi="en-US"/>
        </w:rPr>
        <w:t xml:space="preserve">Thêm mới/sửa: cùng 1 </w:t>
      </w:r>
      <w:r>
        <w:rPr>
          <w:lang w:bidi="en-US"/>
        </w:rPr>
        <w:t xml:space="preserve">retype + </w:t>
      </w:r>
      <w:r w:rsidRPr="002B437F">
        <w:rPr>
          <w:lang w:bidi="en-US"/>
        </w:rPr>
        <w:t xml:space="preserve">saleid + </w:t>
      </w:r>
      <w:r>
        <w:rPr>
          <w:lang w:bidi="en-US"/>
        </w:rPr>
        <w:t xml:space="preserve">brid + </w:t>
      </w:r>
      <w:r w:rsidRPr="002B437F">
        <w:rPr>
          <w:lang w:bidi="en-US"/>
        </w:rPr>
        <w:t>rerole không được tồn tại &gt;</w:t>
      </w:r>
      <w:r w:rsidR="00C60AC1">
        <w:rPr>
          <w:lang w:bidi="en-US"/>
        </w:rPr>
        <w:t xml:space="preserve">= </w:t>
      </w:r>
      <w:r w:rsidRPr="002B437F">
        <w:rPr>
          <w:lang w:bidi="en-US"/>
        </w:rPr>
        <w:t>2 bản ghi trùng khoảng ngày hiệu lực</w:t>
      </w:r>
    </w:p>
    <w:p w14:paraId="22172DB6" w14:textId="77777777" w:rsidR="000360B5" w:rsidRPr="002B437F" w:rsidRDefault="000360B5" w:rsidP="000360B5">
      <w:pPr>
        <w:pStyle w:val="ListParagraph"/>
        <w:rPr>
          <w:lang w:bidi="en-US"/>
        </w:rPr>
      </w:pPr>
    </w:p>
    <w:p w14:paraId="59322FE7" w14:textId="48463B61" w:rsidR="00782D32" w:rsidRDefault="000360B5" w:rsidP="000360B5">
      <w:pPr>
        <w:pStyle w:val="ListParagraph"/>
        <w:numPr>
          <w:ilvl w:val="0"/>
          <w:numId w:val="3"/>
        </w:numPr>
        <w:rPr>
          <w:lang w:bidi="en-US"/>
        </w:rPr>
      </w:pPr>
      <w:r w:rsidRPr="002B437F">
        <w:rPr>
          <w:lang w:bidi="en-US"/>
        </w:rPr>
        <w:lastRenderedPageBreak/>
        <w:t>Xóa: Cho phép xóa cả các bản ghi đã duyệt</w:t>
      </w:r>
    </w:p>
    <w:p w14:paraId="58EF9D76" w14:textId="77777777" w:rsidR="00482467" w:rsidRDefault="00482467" w:rsidP="00482467">
      <w:pPr>
        <w:pStyle w:val="ListParagraph"/>
        <w:rPr>
          <w:lang w:bidi="en-US"/>
        </w:rPr>
      </w:pPr>
    </w:p>
    <w:p w14:paraId="35363779" w14:textId="249C7E1E" w:rsidR="00482467" w:rsidRDefault="00482467" w:rsidP="00482467">
      <w:pPr>
        <w:pStyle w:val="ListParagraph"/>
        <w:numPr>
          <w:ilvl w:val="0"/>
          <w:numId w:val="3"/>
        </w:numPr>
        <w:rPr>
          <w:lang w:bidi="en-US"/>
        </w:rPr>
      </w:pPr>
      <w:commentRangeStart w:id="444"/>
      <w:r>
        <w:rPr>
          <w:lang w:bidi="en-US"/>
        </w:rPr>
        <w:t>Khi duyệt sửa, xóa các bản ghi đã được phê duyệt =&gt; cần ghi log bản ghi cũ trong bảng sale_roles_log, gồm các trường</w:t>
      </w:r>
      <w:commentRangeEnd w:id="444"/>
      <w:r>
        <w:rPr>
          <w:rStyle w:val="CommentReference"/>
        </w:rPr>
        <w:commentReference w:id="444"/>
      </w:r>
    </w:p>
    <w:p w14:paraId="7BFAFF2F" w14:textId="77777777" w:rsidR="00482467" w:rsidRDefault="00482467" w:rsidP="00482467">
      <w:pPr>
        <w:pStyle w:val="ListParagraph"/>
        <w:numPr>
          <w:ilvl w:val="1"/>
          <w:numId w:val="3"/>
        </w:numPr>
        <w:rPr>
          <w:lang w:bidi="en-US"/>
        </w:rPr>
      </w:pPr>
      <w:r>
        <w:rPr>
          <w:lang w:bidi="en-US"/>
        </w:rPr>
        <w:t>Autoid: tự sinh</w:t>
      </w:r>
    </w:p>
    <w:p w14:paraId="671CB34B" w14:textId="044BF637" w:rsidR="00482467" w:rsidRDefault="00482467" w:rsidP="00482467">
      <w:pPr>
        <w:pStyle w:val="ListParagraph"/>
        <w:numPr>
          <w:ilvl w:val="1"/>
          <w:numId w:val="3"/>
        </w:numPr>
        <w:rPr>
          <w:lang w:bidi="en-US"/>
        </w:rPr>
      </w:pPr>
      <w:r>
        <w:rPr>
          <w:lang w:bidi="en-US"/>
        </w:rPr>
        <w:t>Logid: sale_role.autoid</w:t>
      </w:r>
    </w:p>
    <w:p w14:paraId="6083C10C" w14:textId="2F138020" w:rsidR="00ED3C73" w:rsidRPr="002B437F" w:rsidRDefault="00ED3C73" w:rsidP="00ED3C73">
      <w:pPr>
        <w:pStyle w:val="ListParagraph"/>
        <w:numPr>
          <w:ilvl w:val="1"/>
          <w:numId w:val="3"/>
        </w:numPr>
        <w:rPr>
          <w:lang w:bidi="en-US"/>
        </w:rPr>
      </w:pPr>
      <w:r>
        <w:rPr>
          <w:lang w:bidi="en-US"/>
        </w:rPr>
        <w:t>Retype: loại của bản ghi cũ</w:t>
      </w:r>
    </w:p>
    <w:p w14:paraId="3991E020" w14:textId="6ABE18EF" w:rsidR="00ED3C73" w:rsidRPr="002B437F" w:rsidRDefault="00ED3C73" w:rsidP="00ED3C73">
      <w:pPr>
        <w:pStyle w:val="ListParagraph"/>
        <w:numPr>
          <w:ilvl w:val="1"/>
          <w:numId w:val="3"/>
        </w:numPr>
        <w:rPr>
          <w:lang w:bidi="en-US"/>
        </w:rPr>
      </w:pPr>
      <w:r w:rsidRPr="002B437F">
        <w:rPr>
          <w:lang w:bidi="en-US"/>
        </w:rPr>
        <w:t xml:space="preserve">Retypeid: </w:t>
      </w:r>
      <w:r>
        <w:rPr>
          <w:lang w:bidi="en-US"/>
        </w:rPr>
        <w:t>retypeid của bản ghi cũ</w:t>
      </w:r>
    </w:p>
    <w:p w14:paraId="2C4FF249" w14:textId="48E86D4D" w:rsidR="00ED3C73" w:rsidRDefault="00ED3C73" w:rsidP="00ED3C73">
      <w:pPr>
        <w:pStyle w:val="ListParagraph"/>
        <w:numPr>
          <w:ilvl w:val="1"/>
          <w:numId w:val="3"/>
        </w:numPr>
        <w:rPr>
          <w:lang w:bidi="en-US"/>
        </w:rPr>
      </w:pPr>
      <w:r w:rsidRPr="002B437F">
        <w:rPr>
          <w:lang w:bidi="en-US"/>
        </w:rPr>
        <w:t xml:space="preserve">Saleid: </w:t>
      </w:r>
      <w:r>
        <w:rPr>
          <w:lang w:bidi="en-US"/>
        </w:rPr>
        <w:t>saleid của bản ghi cũ</w:t>
      </w:r>
    </w:p>
    <w:p w14:paraId="120E9903" w14:textId="3DCCF0EC" w:rsidR="00ED3C73" w:rsidRPr="002B437F" w:rsidRDefault="00ED3C73" w:rsidP="00ED3C73">
      <w:pPr>
        <w:pStyle w:val="ListParagraph"/>
        <w:numPr>
          <w:ilvl w:val="1"/>
          <w:numId w:val="3"/>
        </w:numPr>
        <w:rPr>
          <w:lang w:bidi="en-US"/>
        </w:rPr>
      </w:pPr>
      <w:r>
        <w:rPr>
          <w:lang w:bidi="en-US"/>
        </w:rPr>
        <w:t>Brid: brid của bản ghi cũ</w:t>
      </w:r>
    </w:p>
    <w:p w14:paraId="5510CE4C" w14:textId="7A435FA1" w:rsidR="00ED3C73" w:rsidRPr="002B437F" w:rsidRDefault="00ED3C73" w:rsidP="00ED3C73">
      <w:pPr>
        <w:pStyle w:val="ListParagraph"/>
        <w:numPr>
          <w:ilvl w:val="1"/>
          <w:numId w:val="3"/>
        </w:numPr>
        <w:rPr>
          <w:lang w:bidi="en-US"/>
        </w:rPr>
      </w:pPr>
      <w:r w:rsidRPr="002B437F">
        <w:rPr>
          <w:lang w:bidi="en-US"/>
        </w:rPr>
        <w:t>Effdate: ngày hiệu lực</w:t>
      </w:r>
      <w:r>
        <w:rPr>
          <w:lang w:bidi="en-US"/>
        </w:rPr>
        <w:t xml:space="preserve"> của bản ghi cũ</w:t>
      </w:r>
    </w:p>
    <w:p w14:paraId="00C71B05" w14:textId="05B891C9" w:rsidR="00ED3C73" w:rsidRPr="002B437F" w:rsidRDefault="00ED3C73" w:rsidP="00ED3C73">
      <w:pPr>
        <w:pStyle w:val="ListParagraph"/>
        <w:numPr>
          <w:ilvl w:val="1"/>
          <w:numId w:val="3"/>
        </w:numPr>
        <w:rPr>
          <w:lang w:bidi="en-US"/>
        </w:rPr>
      </w:pPr>
      <w:r w:rsidRPr="002B437F">
        <w:rPr>
          <w:lang w:bidi="en-US"/>
        </w:rPr>
        <w:t>Expdate: ngày hết hiệu lực</w:t>
      </w:r>
      <w:r>
        <w:rPr>
          <w:lang w:bidi="en-US"/>
        </w:rPr>
        <w:t xml:space="preserve"> của bản ghi cũ</w:t>
      </w:r>
    </w:p>
    <w:p w14:paraId="71644762" w14:textId="46F8E3FA" w:rsidR="00ED3C73" w:rsidRPr="002B437F" w:rsidRDefault="00ED3C73" w:rsidP="00ED3C73">
      <w:pPr>
        <w:pStyle w:val="ListParagraph"/>
        <w:numPr>
          <w:ilvl w:val="1"/>
          <w:numId w:val="3"/>
        </w:numPr>
        <w:rPr>
          <w:lang w:bidi="en-US"/>
        </w:rPr>
      </w:pPr>
      <w:r w:rsidRPr="002B437F">
        <w:rPr>
          <w:lang w:bidi="en-US"/>
        </w:rPr>
        <w:t xml:space="preserve">Rerole: </w:t>
      </w:r>
      <w:r>
        <w:rPr>
          <w:lang w:bidi="en-US"/>
        </w:rPr>
        <w:t>rerole của bản ghi cũ</w:t>
      </w:r>
    </w:p>
    <w:p w14:paraId="203EC574" w14:textId="77777777" w:rsidR="00482467" w:rsidRPr="00721E05" w:rsidRDefault="00482467" w:rsidP="00482467">
      <w:pPr>
        <w:pStyle w:val="ListParagraph"/>
        <w:numPr>
          <w:ilvl w:val="1"/>
          <w:numId w:val="3"/>
        </w:numPr>
        <w:rPr>
          <w:lang w:bidi="en-US"/>
        </w:rPr>
      </w:pPr>
      <w:r w:rsidRPr="00721E05">
        <w:rPr>
          <w:lang w:bidi="en-US"/>
        </w:rPr>
        <w:t>lastchange: thời điểm sửa (lưu theo ngày giờ thực tế)</w:t>
      </w:r>
    </w:p>
    <w:p w14:paraId="2329C4AA" w14:textId="77777777" w:rsidR="00482467" w:rsidRDefault="00482467" w:rsidP="00482467">
      <w:pPr>
        <w:pStyle w:val="ListParagraph"/>
        <w:numPr>
          <w:ilvl w:val="1"/>
          <w:numId w:val="3"/>
        </w:numPr>
        <w:rPr>
          <w:lang w:bidi="en-US"/>
        </w:rPr>
      </w:pPr>
      <w:r w:rsidRPr="00721E05">
        <w:rPr>
          <w:lang w:bidi="en-US"/>
        </w:rPr>
        <w:t>txnum</w:t>
      </w:r>
      <w:r>
        <w:rPr>
          <w:lang w:bidi="en-US"/>
        </w:rPr>
        <w:t>: txnum của giao dịch sửa/xóa</w:t>
      </w:r>
    </w:p>
    <w:p w14:paraId="146A7937" w14:textId="77777777" w:rsidR="00482467" w:rsidRDefault="00482467" w:rsidP="00482467">
      <w:pPr>
        <w:pStyle w:val="ListParagraph"/>
        <w:numPr>
          <w:ilvl w:val="1"/>
          <w:numId w:val="3"/>
        </w:numPr>
        <w:rPr>
          <w:lang w:bidi="en-US"/>
        </w:rPr>
      </w:pPr>
      <w:r>
        <w:rPr>
          <w:lang w:bidi="en-US"/>
        </w:rPr>
        <w:t>txdate: txdate của giao dịch sửa/xóa</w:t>
      </w:r>
    </w:p>
    <w:p w14:paraId="53B8E315" w14:textId="77777777" w:rsidR="00482467" w:rsidRDefault="00482467" w:rsidP="00482467">
      <w:pPr>
        <w:pStyle w:val="ListParagraph"/>
        <w:numPr>
          <w:ilvl w:val="1"/>
          <w:numId w:val="3"/>
        </w:numPr>
        <w:rPr>
          <w:lang w:bidi="en-US"/>
        </w:rPr>
      </w:pPr>
      <w:r>
        <w:rPr>
          <w:lang w:bidi="en-US"/>
        </w:rPr>
        <w:t>action_type: nếu sửa = U, nếu xóa = D</w:t>
      </w:r>
    </w:p>
    <w:p w14:paraId="788D1F1D" w14:textId="77777777" w:rsidR="00482467" w:rsidRDefault="00482467" w:rsidP="00482467">
      <w:pPr>
        <w:pStyle w:val="ListParagraph"/>
        <w:rPr>
          <w:lang w:bidi="en-US"/>
        </w:rPr>
      </w:pPr>
    </w:p>
    <w:p w14:paraId="64861E38" w14:textId="796053C4" w:rsidR="00782D32" w:rsidRDefault="00782D32" w:rsidP="00782D32">
      <w:pPr>
        <w:pStyle w:val="Heading3"/>
      </w:pPr>
      <w:bookmarkStart w:id="445" w:name="_Toc78535490"/>
      <w:r>
        <w:t>Quản lý RM</w:t>
      </w:r>
      <w:bookmarkEnd w:id="445"/>
    </w:p>
    <w:p w14:paraId="33EE67B8" w14:textId="77777777" w:rsidR="00911BD7" w:rsidRDefault="00911BD7" w:rsidP="00911BD7">
      <w:pPr>
        <w:pStyle w:val="Heading4"/>
      </w:pPr>
      <w:bookmarkStart w:id="446" w:name="_Toc75156537"/>
      <w:bookmarkStart w:id="447" w:name="_Toc78535491"/>
      <w:r w:rsidRPr="002B437F">
        <w:t>Mô tả giao diện</w:t>
      </w:r>
      <w:bookmarkEnd w:id="446"/>
      <w:bookmarkEnd w:id="447"/>
    </w:p>
    <w:p w14:paraId="573F6A88" w14:textId="77777777" w:rsidR="00911BD7" w:rsidRPr="002B437F" w:rsidRDefault="00911BD7" w:rsidP="00911BD7">
      <w:pPr>
        <w:pStyle w:val="Heading5"/>
      </w:pPr>
      <w:bookmarkStart w:id="448" w:name="_Toc75156539"/>
      <w:r w:rsidRPr="002B437F">
        <w:t>Grid tìm kiếm</w:t>
      </w:r>
      <w:bookmarkEnd w:id="448"/>
    </w:p>
    <w:p w14:paraId="36E6B77A" w14:textId="7D219354" w:rsidR="00911BD7" w:rsidRPr="002B437F" w:rsidRDefault="00911BD7" w:rsidP="00911BD7">
      <w:pPr>
        <w:rPr>
          <w:lang w:bidi="en-US"/>
        </w:rPr>
      </w:pPr>
      <w:r w:rsidRPr="002B437F">
        <w:rPr>
          <w:lang w:bidi="en-US"/>
        </w:rPr>
        <w:t>Lấy từ sale_roles, chỉ hiển thị các bản ghi có rerole = ‘RM’</w:t>
      </w:r>
      <w:ins w:id="449" w:author="Microsoft account" w:date="2021-09-05T11:00:00Z">
        <w:r w:rsidR="00BD02B9">
          <w:rPr>
            <w:lang w:bidi="en-US"/>
          </w:rPr>
          <w:t xml:space="preserve"> &amp; nếu saleid is not null =&gt; tlprofiles phải có active &lt;&gt; ‘N’</w:t>
        </w:r>
      </w:ins>
    </w:p>
    <w:p w14:paraId="6261C40B" w14:textId="5BAAB52F" w:rsidR="00911BD7" w:rsidRDefault="00911BD7" w:rsidP="00911BD7">
      <w:pPr>
        <w:pStyle w:val="ListParagraph"/>
        <w:numPr>
          <w:ilvl w:val="0"/>
          <w:numId w:val="3"/>
        </w:numPr>
        <w:rPr>
          <w:lang w:bidi="en-US"/>
        </w:rPr>
      </w:pPr>
      <w:r>
        <w:rPr>
          <w:lang w:bidi="en-US"/>
        </w:rPr>
        <w:t>Loại</w:t>
      </w:r>
    </w:p>
    <w:p w14:paraId="4C199584" w14:textId="77777777" w:rsidR="00911BD7" w:rsidRPr="002B437F" w:rsidRDefault="00911BD7" w:rsidP="00911BD7">
      <w:pPr>
        <w:pStyle w:val="ListParagraph"/>
        <w:numPr>
          <w:ilvl w:val="0"/>
          <w:numId w:val="3"/>
        </w:numPr>
        <w:rPr>
          <w:lang w:bidi="en-US"/>
        </w:rPr>
      </w:pPr>
      <w:r w:rsidRPr="002B437F">
        <w:rPr>
          <w:lang w:bidi="en-US"/>
        </w:rPr>
        <w:t>Môi giới</w:t>
      </w:r>
    </w:p>
    <w:p w14:paraId="0C89CCC3" w14:textId="77777777" w:rsidR="00911BD7" w:rsidRPr="002B437F" w:rsidRDefault="00911BD7" w:rsidP="00911BD7">
      <w:pPr>
        <w:pStyle w:val="ListParagraph"/>
        <w:numPr>
          <w:ilvl w:val="0"/>
          <w:numId w:val="3"/>
        </w:numPr>
        <w:rPr>
          <w:lang w:bidi="en-US"/>
        </w:rPr>
      </w:pPr>
      <w:r w:rsidRPr="002B437F">
        <w:rPr>
          <w:lang w:bidi="en-US"/>
        </w:rPr>
        <w:t>Tên môi giới</w:t>
      </w:r>
    </w:p>
    <w:p w14:paraId="1D810638" w14:textId="77777777" w:rsidR="00911BD7" w:rsidRPr="002B437F" w:rsidRDefault="00911BD7" w:rsidP="00911BD7">
      <w:pPr>
        <w:pStyle w:val="ListParagraph"/>
        <w:numPr>
          <w:ilvl w:val="0"/>
          <w:numId w:val="3"/>
        </w:numPr>
        <w:rPr>
          <w:lang w:bidi="en-US"/>
        </w:rPr>
      </w:pPr>
      <w:r w:rsidRPr="002B437F">
        <w:rPr>
          <w:lang w:bidi="en-US"/>
        </w:rPr>
        <w:t>Chi nhánh</w:t>
      </w:r>
    </w:p>
    <w:p w14:paraId="79D860B7" w14:textId="77777777" w:rsidR="00911BD7" w:rsidRPr="002B437F" w:rsidRDefault="00911BD7" w:rsidP="00911BD7">
      <w:pPr>
        <w:pStyle w:val="ListParagraph"/>
        <w:numPr>
          <w:ilvl w:val="0"/>
          <w:numId w:val="3"/>
        </w:numPr>
        <w:rPr>
          <w:lang w:bidi="en-US"/>
        </w:rPr>
      </w:pPr>
      <w:r w:rsidRPr="002B437F">
        <w:rPr>
          <w:lang w:bidi="en-US"/>
        </w:rPr>
        <w:t>Loại hình môi giới (hiển thị theo sale_retype.actype)</w:t>
      </w:r>
    </w:p>
    <w:p w14:paraId="7D034C88" w14:textId="77777777" w:rsidR="00911BD7" w:rsidRPr="002B437F" w:rsidRDefault="00911BD7" w:rsidP="00911BD7">
      <w:pPr>
        <w:pStyle w:val="ListParagraph"/>
        <w:numPr>
          <w:ilvl w:val="0"/>
          <w:numId w:val="3"/>
        </w:numPr>
        <w:rPr>
          <w:lang w:bidi="en-US"/>
        </w:rPr>
      </w:pPr>
      <w:r w:rsidRPr="002B437F">
        <w:rPr>
          <w:lang w:bidi="en-US"/>
        </w:rPr>
        <w:t xml:space="preserve">Tên loại hình (hiển thị theo sale_retype.typename) </w:t>
      </w:r>
    </w:p>
    <w:p w14:paraId="029BE795" w14:textId="77777777" w:rsidR="00911BD7" w:rsidRPr="002B437F" w:rsidRDefault="00911BD7" w:rsidP="00911BD7">
      <w:pPr>
        <w:pStyle w:val="ListParagraph"/>
        <w:numPr>
          <w:ilvl w:val="0"/>
          <w:numId w:val="3"/>
        </w:numPr>
        <w:rPr>
          <w:lang w:bidi="en-US"/>
        </w:rPr>
      </w:pPr>
      <w:r w:rsidRPr="002B437F">
        <w:rPr>
          <w:lang w:bidi="en-US"/>
        </w:rPr>
        <w:t>Ngày hiệu lực</w:t>
      </w:r>
    </w:p>
    <w:p w14:paraId="32100171" w14:textId="77777777" w:rsidR="00911BD7" w:rsidRPr="002B437F" w:rsidRDefault="00911BD7" w:rsidP="00911BD7">
      <w:pPr>
        <w:pStyle w:val="ListParagraph"/>
        <w:numPr>
          <w:ilvl w:val="0"/>
          <w:numId w:val="3"/>
        </w:numPr>
        <w:rPr>
          <w:lang w:bidi="en-US"/>
        </w:rPr>
      </w:pPr>
      <w:r w:rsidRPr="002B437F">
        <w:rPr>
          <w:lang w:bidi="en-US"/>
        </w:rPr>
        <w:t>Ngày hết hiệu lực</w:t>
      </w:r>
    </w:p>
    <w:p w14:paraId="2B141C61" w14:textId="77777777" w:rsidR="00911BD7" w:rsidRPr="002B437F" w:rsidRDefault="00911BD7" w:rsidP="00911BD7">
      <w:pPr>
        <w:pStyle w:val="ListParagraph"/>
        <w:numPr>
          <w:ilvl w:val="0"/>
          <w:numId w:val="3"/>
        </w:numPr>
        <w:rPr>
          <w:lang w:bidi="en-US"/>
        </w:rPr>
      </w:pPr>
      <w:r w:rsidRPr="002B437F">
        <w:rPr>
          <w:lang w:bidi="en-US"/>
        </w:rPr>
        <w:t>Trạng thái</w:t>
      </w:r>
    </w:p>
    <w:p w14:paraId="371C6445" w14:textId="77777777" w:rsidR="00911BD7" w:rsidRPr="00911BD7" w:rsidRDefault="00911BD7" w:rsidP="00911BD7">
      <w:pPr>
        <w:rPr>
          <w:lang w:bidi="en-US"/>
        </w:rPr>
      </w:pPr>
    </w:p>
    <w:p w14:paraId="5C0DBECE" w14:textId="77777777" w:rsidR="00911BD7" w:rsidRPr="002B437F" w:rsidRDefault="00911BD7" w:rsidP="00911BD7">
      <w:pPr>
        <w:pStyle w:val="Heading5"/>
      </w:pPr>
      <w:bookmarkStart w:id="450" w:name="_Toc75156538"/>
      <w:r w:rsidRPr="002B437F">
        <w:t>Popup thêm/sửa/view</w:t>
      </w:r>
      <w:bookmarkEnd w:id="450"/>
    </w:p>
    <w:tbl>
      <w:tblPr>
        <w:tblStyle w:val="TableGrid"/>
        <w:tblW w:w="0" w:type="auto"/>
        <w:tblLook w:val="04A0" w:firstRow="1" w:lastRow="0" w:firstColumn="1" w:lastColumn="0" w:noHBand="0" w:noVBand="1"/>
      </w:tblPr>
      <w:tblGrid>
        <w:gridCol w:w="3292"/>
        <w:gridCol w:w="1856"/>
        <w:gridCol w:w="4590"/>
      </w:tblGrid>
      <w:tr w:rsidR="00911BD7" w:rsidRPr="002B437F" w14:paraId="76317F0F" w14:textId="77777777" w:rsidTr="000F6EB1">
        <w:tc>
          <w:tcPr>
            <w:tcW w:w="3292" w:type="dxa"/>
          </w:tcPr>
          <w:p w14:paraId="165DD12F" w14:textId="77777777" w:rsidR="00911BD7" w:rsidRPr="002B437F" w:rsidRDefault="00911BD7" w:rsidP="000F6EB1">
            <w:pPr>
              <w:jc w:val="center"/>
            </w:pPr>
            <w:r w:rsidRPr="002B437F">
              <w:rPr>
                <w:b/>
              </w:rPr>
              <w:t>Tên trường</w:t>
            </w:r>
          </w:p>
        </w:tc>
        <w:tc>
          <w:tcPr>
            <w:tcW w:w="1856" w:type="dxa"/>
          </w:tcPr>
          <w:p w14:paraId="282EC494" w14:textId="77777777" w:rsidR="00911BD7" w:rsidRPr="002B437F" w:rsidRDefault="00911BD7" w:rsidP="000F6EB1">
            <w:pPr>
              <w:jc w:val="center"/>
            </w:pPr>
            <w:r w:rsidRPr="002B437F">
              <w:rPr>
                <w:b/>
              </w:rPr>
              <w:t>Bắt buộc</w:t>
            </w:r>
          </w:p>
        </w:tc>
        <w:tc>
          <w:tcPr>
            <w:tcW w:w="4590" w:type="dxa"/>
          </w:tcPr>
          <w:p w14:paraId="253826B4" w14:textId="77777777" w:rsidR="00911BD7" w:rsidRPr="002B437F" w:rsidRDefault="00911BD7" w:rsidP="000F6EB1">
            <w:pPr>
              <w:jc w:val="center"/>
            </w:pPr>
            <w:r w:rsidRPr="002B437F">
              <w:rPr>
                <w:b/>
              </w:rPr>
              <w:t>Mô tả</w:t>
            </w:r>
          </w:p>
        </w:tc>
      </w:tr>
      <w:tr w:rsidR="00911BD7" w:rsidRPr="002B437F" w14:paraId="1CC63159" w14:textId="77777777" w:rsidTr="000F6EB1">
        <w:tc>
          <w:tcPr>
            <w:tcW w:w="3292" w:type="dxa"/>
          </w:tcPr>
          <w:p w14:paraId="529E9550" w14:textId="77777777" w:rsidR="00911BD7" w:rsidRPr="002B437F" w:rsidRDefault="00911BD7" w:rsidP="000F6EB1">
            <w:r>
              <w:t>Loại</w:t>
            </w:r>
          </w:p>
        </w:tc>
        <w:tc>
          <w:tcPr>
            <w:tcW w:w="1856" w:type="dxa"/>
          </w:tcPr>
          <w:p w14:paraId="28D2F1E9" w14:textId="77777777" w:rsidR="00911BD7" w:rsidRPr="002B437F" w:rsidRDefault="00911BD7" w:rsidP="000F6EB1">
            <w:r w:rsidRPr="002B437F">
              <w:t>Có</w:t>
            </w:r>
          </w:p>
        </w:tc>
        <w:tc>
          <w:tcPr>
            <w:tcW w:w="4590" w:type="dxa"/>
          </w:tcPr>
          <w:p w14:paraId="3F9734F0" w14:textId="77777777" w:rsidR="00911BD7" w:rsidRPr="002B437F" w:rsidRDefault="00911BD7" w:rsidP="000F6EB1">
            <w:r w:rsidRPr="002B437F">
              <w:t xml:space="preserve">Combobox. </w:t>
            </w:r>
          </w:p>
          <w:p w14:paraId="26D6A4FE" w14:textId="77777777" w:rsidR="00911BD7" w:rsidRDefault="00911BD7" w:rsidP="000F6EB1">
            <w:r>
              <w:t>Chọn từ 1 trong 2 loại</w:t>
            </w:r>
          </w:p>
          <w:p w14:paraId="13847AE5" w14:textId="1810E4A2" w:rsidR="00911BD7" w:rsidRDefault="00911BD7" w:rsidP="000F6EB1">
            <w:pPr>
              <w:pStyle w:val="ListParagraph"/>
              <w:numPr>
                <w:ilvl w:val="0"/>
                <w:numId w:val="3"/>
              </w:numPr>
            </w:pPr>
            <w:r>
              <w:t>A: Cho tất cả user của POS</w:t>
            </w:r>
          </w:p>
          <w:p w14:paraId="5C6B55C4" w14:textId="109C64F1" w:rsidR="00911BD7" w:rsidRPr="002B437F" w:rsidRDefault="00911BD7" w:rsidP="00911BD7">
            <w:pPr>
              <w:pStyle w:val="ListParagraph"/>
              <w:numPr>
                <w:ilvl w:val="0"/>
                <w:numId w:val="3"/>
              </w:numPr>
            </w:pPr>
            <w:r>
              <w:t>S: Cho user cụ thể</w:t>
            </w:r>
          </w:p>
        </w:tc>
      </w:tr>
      <w:tr w:rsidR="00911BD7" w:rsidRPr="002B437F" w14:paraId="5D40FFB1" w14:textId="77777777" w:rsidTr="000F6EB1">
        <w:tc>
          <w:tcPr>
            <w:tcW w:w="3292" w:type="dxa"/>
          </w:tcPr>
          <w:p w14:paraId="63E46114" w14:textId="77777777" w:rsidR="00911BD7" w:rsidRPr="002B437F" w:rsidRDefault="00911BD7" w:rsidP="000F6EB1">
            <w:r w:rsidRPr="002B437F">
              <w:t>Môi giới</w:t>
            </w:r>
          </w:p>
        </w:tc>
        <w:tc>
          <w:tcPr>
            <w:tcW w:w="1856" w:type="dxa"/>
          </w:tcPr>
          <w:p w14:paraId="4B6D1535" w14:textId="77777777" w:rsidR="00911BD7" w:rsidRPr="002B437F" w:rsidRDefault="00911BD7" w:rsidP="000F6EB1">
            <w:r w:rsidRPr="002B437F">
              <w:t>Có</w:t>
            </w:r>
          </w:p>
        </w:tc>
        <w:tc>
          <w:tcPr>
            <w:tcW w:w="4590" w:type="dxa"/>
          </w:tcPr>
          <w:p w14:paraId="6728BFE3" w14:textId="531CCC57" w:rsidR="00911BD7" w:rsidRDefault="00911BD7" w:rsidP="00911BD7">
            <w:r>
              <w:t>Chỉ hiển thị và bắt buộc nhập nếu loại là S (Cho user cụ thể)</w:t>
            </w:r>
          </w:p>
          <w:p w14:paraId="2156450D" w14:textId="77777777" w:rsidR="00911BD7" w:rsidRPr="002B437F" w:rsidRDefault="00911BD7" w:rsidP="00911BD7">
            <w:r w:rsidRPr="002B437F">
              <w:t xml:space="preserve">Combobox. </w:t>
            </w:r>
          </w:p>
          <w:p w14:paraId="71A4E062" w14:textId="77777777" w:rsidR="00911BD7" w:rsidRPr="002B437F" w:rsidRDefault="00911BD7" w:rsidP="000F6EB1">
            <w:r w:rsidRPr="002B437F">
              <w:t>Lấy danh sách đang hoạt động từ tlprofiles (hiển thị theo tlname)</w:t>
            </w:r>
          </w:p>
        </w:tc>
      </w:tr>
      <w:tr w:rsidR="00911BD7" w:rsidRPr="002B437F" w14:paraId="0F79378C" w14:textId="77777777" w:rsidTr="000F6EB1">
        <w:tc>
          <w:tcPr>
            <w:tcW w:w="3292" w:type="dxa"/>
          </w:tcPr>
          <w:p w14:paraId="219E1F51" w14:textId="77777777" w:rsidR="00911BD7" w:rsidRPr="002B437F" w:rsidRDefault="00911BD7" w:rsidP="000F6EB1">
            <w:r w:rsidRPr="002B437F">
              <w:t>Họ tên</w:t>
            </w:r>
          </w:p>
        </w:tc>
        <w:tc>
          <w:tcPr>
            <w:tcW w:w="1856" w:type="dxa"/>
          </w:tcPr>
          <w:p w14:paraId="4A241D20" w14:textId="77777777" w:rsidR="00911BD7" w:rsidRPr="002B437F" w:rsidRDefault="00911BD7" w:rsidP="000F6EB1">
            <w:r w:rsidRPr="002B437F">
              <w:t>Có</w:t>
            </w:r>
          </w:p>
        </w:tc>
        <w:tc>
          <w:tcPr>
            <w:tcW w:w="4590" w:type="dxa"/>
          </w:tcPr>
          <w:p w14:paraId="667E1F07" w14:textId="77777777" w:rsidR="00911BD7" w:rsidRPr="002B437F" w:rsidRDefault="00911BD7" w:rsidP="000F6EB1">
            <w:r w:rsidRPr="002B437F">
              <w:t>Disable. Hiển thị tlprofiles.tlfullname của user đã chọn</w:t>
            </w:r>
          </w:p>
        </w:tc>
      </w:tr>
      <w:tr w:rsidR="00911BD7" w:rsidRPr="002B437F" w14:paraId="62821DF8" w14:textId="77777777" w:rsidTr="000F6EB1">
        <w:tc>
          <w:tcPr>
            <w:tcW w:w="3292" w:type="dxa"/>
          </w:tcPr>
          <w:p w14:paraId="4C21FF95" w14:textId="77777777" w:rsidR="00911BD7" w:rsidRPr="002B437F" w:rsidRDefault="00911BD7" w:rsidP="000F6EB1">
            <w:r w:rsidRPr="002B437F">
              <w:t>Chi nhánh</w:t>
            </w:r>
          </w:p>
        </w:tc>
        <w:tc>
          <w:tcPr>
            <w:tcW w:w="1856" w:type="dxa"/>
          </w:tcPr>
          <w:p w14:paraId="4F56D790" w14:textId="77777777" w:rsidR="00911BD7" w:rsidRPr="002B437F" w:rsidRDefault="00911BD7" w:rsidP="000F6EB1">
            <w:r w:rsidRPr="002B437F">
              <w:t>Có</w:t>
            </w:r>
          </w:p>
        </w:tc>
        <w:tc>
          <w:tcPr>
            <w:tcW w:w="4590" w:type="dxa"/>
          </w:tcPr>
          <w:p w14:paraId="749B1AA6" w14:textId="77777777" w:rsidR="00911BD7" w:rsidRDefault="00911BD7" w:rsidP="00911BD7">
            <w:pPr>
              <w:pStyle w:val="ListParagraph"/>
              <w:numPr>
                <w:ilvl w:val="0"/>
                <w:numId w:val="3"/>
              </w:numPr>
            </w:pPr>
            <w:r>
              <w:t xml:space="preserve">Nếu loại là S =&gt; </w:t>
            </w:r>
            <w:r w:rsidRPr="002B437F">
              <w:t>Disable. Hiển thị brgrp.brname theo tlprofiles.brid của user đã chọn</w:t>
            </w:r>
          </w:p>
          <w:p w14:paraId="51988062" w14:textId="646C5BD7" w:rsidR="00911BD7" w:rsidRPr="002B437F" w:rsidRDefault="00911BD7" w:rsidP="00911BD7">
            <w:pPr>
              <w:pStyle w:val="ListParagraph"/>
              <w:numPr>
                <w:ilvl w:val="0"/>
                <w:numId w:val="3"/>
              </w:numPr>
            </w:pPr>
            <w:r>
              <w:t xml:space="preserve">Nếu loại là A =&gt; Combobox chọn từ </w:t>
            </w:r>
            <w:r>
              <w:lastRenderedPageBreak/>
              <w:t>brgrp, hiển thị brid - brname</w:t>
            </w:r>
          </w:p>
        </w:tc>
      </w:tr>
      <w:tr w:rsidR="00911BD7" w:rsidRPr="002B437F" w14:paraId="7EAC2253" w14:textId="77777777" w:rsidTr="000F6EB1">
        <w:tc>
          <w:tcPr>
            <w:tcW w:w="3292" w:type="dxa"/>
          </w:tcPr>
          <w:p w14:paraId="34C4A24A" w14:textId="77777777" w:rsidR="00911BD7" w:rsidRPr="002B437F" w:rsidRDefault="00911BD7" w:rsidP="000F6EB1">
            <w:r w:rsidRPr="002B437F">
              <w:lastRenderedPageBreak/>
              <w:t>Loại hình môi giới</w:t>
            </w:r>
          </w:p>
        </w:tc>
        <w:tc>
          <w:tcPr>
            <w:tcW w:w="1856" w:type="dxa"/>
          </w:tcPr>
          <w:p w14:paraId="7692B9A3" w14:textId="77777777" w:rsidR="00911BD7" w:rsidRPr="002B437F" w:rsidRDefault="00911BD7" w:rsidP="000F6EB1">
            <w:r w:rsidRPr="002B437F">
              <w:t>Có</w:t>
            </w:r>
          </w:p>
        </w:tc>
        <w:tc>
          <w:tcPr>
            <w:tcW w:w="4590" w:type="dxa"/>
          </w:tcPr>
          <w:p w14:paraId="75E88A5D" w14:textId="77777777" w:rsidR="00911BD7" w:rsidRPr="002B437F" w:rsidRDefault="00911BD7" w:rsidP="000F6EB1">
            <w:pPr>
              <w:rPr>
                <w:strike/>
              </w:rPr>
            </w:pPr>
            <w:r w:rsidRPr="002B437F">
              <w:t xml:space="preserve">Combobox. </w:t>
            </w:r>
          </w:p>
          <w:p w14:paraId="7510FE34" w14:textId="77777777" w:rsidR="00911BD7" w:rsidRPr="002B437F" w:rsidRDefault="00911BD7" w:rsidP="000F6EB1">
            <w:r w:rsidRPr="002B437F">
              <w:t>Hiển thị danh sách từ sale_retype đã duyệt hoạt động có rerole = ‘RM’ &amp; isdefault = ‘N’.</w:t>
            </w:r>
          </w:p>
          <w:p w14:paraId="27F50ACD" w14:textId="77777777" w:rsidR="00911BD7" w:rsidRPr="002B437F" w:rsidRDefault="00911BD7" w:rsidP="000F6EB1">
            <w:r w:rsidRPr="002B437F">
              <w:t>Hiển thị sale_retype.actype</w:t>
            </w:r>
          </w:p>
        </w:tc>
      </w:tr>
      <w:tr w:rsidR="00911BD7" w:rsidRPr="002B437F" w14:paraId="2BBA1F3C" w14:textId="77777777" w:rsidTr="000F6EB1">
        <w:tc>
          <w:tcPr>
            <w:tcW w:w="3292" w:type="dxa"/>
          </w:tcPr>
          <w:p w14:paraId="2CADD1C6" w14:textId="77777777" w:rsidR="00911BD7" w:rsidRPr="002B437F" w:rsidRDefault="00911BD7" w:rsidP="000F6EB1">
            <w:pPr>
              <w:rPr>
                <w:strike/>
              </w:rPr>
            </w:pPr>
            <w:r w:rsidRPr="002B437F">
              <w:t>Tên loại hình</w:t>
            </w:r>
          </w:p>
        </w:tc>
        <w:tc>
          <w:tcPr>
            <w:tcW w:w="1856" w:type="dxa"/>
          </w:tcPr>
          <w:p w14:paraId="23556A14" w14:textId="77777777" w:rsidR="00911BD7" w:rsidRPr="002B437F" w:rsidRDefault="00911BD7" w:rsidP="000F6EB1">
            <w:pPr>
              <w:rPr>
                <w:strike/>
              </w:rPr>
            </w:pPr>
            <w:r w:rsidRPr="002B437F">
              <w:t>Có</w:t>
            </w:r>
          </w:p>
        </w:tc>
        <w:tc>
          <w:tcPr>
            <w:tcW w:w="4590" w:type="dxa"/>
          </w:tcPr>
          <w:p w14:paraId="1ED3503E" w14:textId="77777777" w:rsidR="00911BD7" w:rsidRPr="002B437F" w:rsidRDefault="00911BD7" w:rsidP="000F6EB1">
            <w:pPr>
              <w:rPr>
                <w:strike/>
              </w:rPr>
            </w:pPr>
            <w:r w:rsidRPr="002B437F">
              <w:t>Disable. Hiển thị theo loại hình môi giới đã chọn ở trên</w:t>
            </w:r>
          </w:p>
        </w:tc>
      </w:tr>
      <w:tr w:rsidR="00911BD7" w:rsidRPr="002B437F" w14:paraId="635D3B91" w14:textId="77777777" w:rsidTr="000F6EB1">
        <w:tc>
          <w:tcPr>
            <w:tcW w:w="3292" w:type="dxa"/>
          </w:tcPr>
          <w:p w14:paraId="1E4D09EE" w14:textId="77777777" w:rsidR="00911BD7" w:rsidRPr="002B437F" w:rsidRDefault="00911BD7" w:rsidP="000F6EB1">
            <w:r w:rsidRPr="002B437F">
              <w:t>Ngày hiệu lực</w:t>
            </w:r>
          </w:p>
        </w:tc>
        <w:tc>
          <w:tcPr>
            <w:tcW w:w="1856" w:type="dxa"/>
          </w:tcPr>
          <w:p w14:paraId="0C82ADBB" w14:textId="77777777" w:rsidR="00911BD7" w:rsidRPr="002B437F" w:rsidRDefault="00911BD7" w:rsidP="000F6EB1">
            <w:r w:rsidRPr="002B437F">
              <w:t>Có</w:t>
            </w:r>
          </w:p>
        </w:tc>
        <w:tc>
          <w:tcPr>
            <w:tcW w:w="4590" w:type="dxa"/>
          </w:tcPr>
          <w:p w14:paraId="0C4F903D" w14:textId="77777777" w:rsidR="00911BD7" w:rsidRPr="002B437F" w:rsidRDefault="00911BD7" w:rsidP="000F6EB1">
            <w:r w:rsidRPr="002B437F">
              <w:t>Nhập</w:t>
            </w:r>
          </w:p>
        </w:tc>
      </w:tr>
      <w:tr w:rsidR="00911BD7" w:rsidRPr="002B437F" w14:paraId="2B540814" w14:textId="77777777" w:rsidTr="000F6EB1">
        <w:tc>
          <w:tcPr>
            <w:tcW w:w="3292" w:type="dxa"/>
          </w:tcPr>
          <w:p w14:paraId="0AC3077D" w14:textId="77777777" w:rsidR="00911BD7" w:rsidRPr="002B437F" w:rsidRDefault="00911BD7" w:rsidP="000F6EB1">
            <w:r w:rsidRPr="002B437F">
              <w:t>Ngày hết hiệu lực</w:t>
            </w:r>
          </w:p>
        </w:tc>
        <w:tc>
          <w:tcPr>
            <w:tcW w:w="1856" w:type="dxa"/>
          </w:tcPr>
          <w:p w14:paraId="770309C5" w14:textId="77777777" w:rsidR="00911BD7" w:rsidRPr="002B437F" w:rsidRDefault="00911BD7" w:rsidP="000F6EB1">
            <w:r w:rsidRPr="002B437F">
              <w:t>Có</w:t>
            </w:r>
          </w:p>
        </w:tc>
        <w:tc>
          <w:tcPr>
            <w:tcW w:w="4590" w:type="dxa"/>
          </w:tcPr>
          <w:p w14:paraId="4A9AAFB8" w14:textId="77777777" w:rsidR="00911BD7" w:rsidRPr="002B437F" w:rsidRDefault="00911BD7" w:rsidP="000F6EB1">
            <w:r w:rsidRPr="002B437F">
              <w:t>Nhập, &gt; ngày hiệu lực</w:t>
            </w:r>
          </w:p>
        </w:tc>
      </w:tr>
    </w:tbl>
    <w:p w14:paraId="51C69FC3" w14:textId="77777777" w:rsidR="00911BD7" w:rsidRPr="002B437F" w:rsidRDefault="00911BD7" w:rsidP="00911BD7">
      <w:pPr>
        <w:rPr>
          <w:lang w:bidi="en-US"/>
        </w:rPr>
      </w:pPr>
    </w:p>
    <w:p w14:paraId="3F187312" w14:textId="77777777" w:rsidR="00911BD7" w:rsidRPr="002B437F" w:rsidRDefault="00911BD7" w:rsidP="00911BD7">
      <w:pPr>
        <w:pStyle w:val="Heading4"/>
      </w:pPr>
      <w:bookmarkStart w:id="451" w:name="_Toc75156540"/>
      <w:bookmarkStart w:id="452" w:name="_Toc78535492"/>
      <w:r w:rsidRPr="002B437F">
        <w:t>Quy tắc xử lý</w:t>
      </w:r>
      <w:bookmarkEnd w:id="451"/>
      <w:bookmarkEnd w:id="452"/>
    </w:p>
    <w:p w14:paraId="58ACD237" w14:textId="77777777" w:rsidR="00911BD7" w:rsidRPr="002B437F" w:rsidRDefault="00911BD7" w:rsidP="00911BD7">
      <w:pPr>
        <w:pStyle w:val="ListParagraph"/>
        <w:numPr>
          <w:ilvl w:val="0"/>
          <w:numId w:val="3"/>
        </w:numPr>
        <w:rPr>
          <w:lang w:bidi="en-US"/>
        </w:rPr>
      </w:pPr>
      <w:r w:rsidRPr="002B437F">
        <w:rPr>
          <w:lang w:bidi="en-US"/>
        </w:rPr>
        <w:t>Thông tin biểu phí lưu vào bảng sale_roles</w:t>
      </w:r>
    </w:p>
    <w:p w14:paraId="7909784B" w14:textId="77777777" w:rsidR="00911BD7" w:rsidRDefault="00911BD7" w:rsidP="00911BD7">
      <w:pPr>
        <w:pStyle w:val="ListParagraph"/>
        <w:numPr>
          <w:ilvl w:val="1"/>
          <w:numId w:val="3"/>
        </w:numPr>
        <w:rPr>
          <w:lang w:bidi="en-US"/>
        </w:rPr>
      </w:pPr>
      <w:r w:rsidRPr="002B437F">
        <w:rPr>
          <w:lang w:bidi="en-US"/>
        </w:rPr>
        <w:t>Autoid: tự sinh</w:t>
      </w:r>
    </w:p>
    <w:p w14:paraId="7B58E029" w14:textId="77777777" w:rsidR="00911BD7" w:rsidRPr="002B437F" w:rsidRDefault="00911BD7" w:rsidP="00911BD7">
      <w:pPr>
        <w:pStyle w:val="ListParagraph"/>
        <w:numPr>
          <w:ilvl w:val="1"/>
          <w:numId w:val="3"/>
        </w:numPr>
        <w:rPr>
          <w:lang w:bidi="en-US"/>
        </w:rPr>
      </w:pPr>
      <w:r>
        <w:rPr>
          <w:lang w:bidi="en-US"/>
        </w:rPr>
        <w:t>Retype: loại</w:t>
      </w:r>
    </w:p>
    <w:p w14:paraId="1B9C7C1C" w14:textId="77777777" w:rsidR="00911BD7" w:rsidRPr="002B437F" w:rsidRDefault="00911BD7" w:rsidP="00911BD7">
      <w:pPr>
        <w:pStyle w:val="ListParagraph"/>
        <w:numPr>
          <w:ilvl w:val="1"/>
          <w:numId w:val="3"/>
        </w:numPr>
        <w:rPr>
          <w:lang w:bidi="en-US"/>
        </w:rPr>
      </w:pPr>
      <w:r w:rsidRPr="002B437F">
        <w:rPr>
          <w:lang w:bidi="en-US"/>
        </w:rPr>
        <w:t>Retypeid: lưu sale_retype.autoid của loại hình đã chọn</w:t>
      </w:r>
    </w:p>
    <w:p w14:paraId="5D51F159" w14:textId="77777777" w:rsidR="00911BD7" w:rsidRDefault="00911BD7" w:rsidP="00911BD7">
      <w:pPr>
        <w:pStyle w:val="ListParagraph"/>
        <w:numPr>
          <w:ilvl w:val="1"/>
          <w:numId w:val="3"/>
        </w:numPr>
        <w:rPr>
          <w:lang w:bidi="en-US"/>
        </w:rPr>
      </w:pPr>
      <w:r w:rsidRPr="002B437F">
        <w:rPr>
          <w:lang w:bidi="en-US"/>
        </w:rPr>
        <w:t>Saleid: tlprofiles.tlid của user đã chọn</w:t>
      </w:r>
      <w:r>
        <w:rPr>
          <w:lang w:bidi="en-US"/>
        </w:rPr>
        <w:t xml:space="preserve"> trong trường hợp loại là S</w:t>
      </w:r>
    </w:p>
    <w:p w14:paraId="2BA4BF7F" w14:textId="77777777" w:rsidR="00911BD7" w:rsidRPr="002B437F" w:rsidRDefault="00911BD7" w:rsidP="00911BD7">
      <w:pPr>
        <w:pStyle w:val="ListParagraph"/>
        <w:numPr>
          <w:ilvl w:val="1"/>
          <w:numId w:val="3"/>
        </w:numPr>
        <w:rPr>
          <w:lang w:bidi="en-US"/>
        </w:rPr>
      </w:pPr>
      <w:r>
        <w:rPr>
          <w:lang w:bidi="en-US"/>
        </w:rPr>
        <w:t>Brid: brid đã chọn trong trường hợp loại là A</w:t>
      </w:r>
    </w:p>
    <w:p w14:paraId="6A532EA5" w14:textId="77777777" w:rsidR="00911BD7" w:rsidRPr="002B437F" w:rsidRDefault="00911BD7" w:rsidP="00911BD7">
      <w:pPr>
        <w:pStyle w:val="ListParagraph"/>
        <w:numPr>
          <w:ilvl w:val="1"/>
          <w:numId w:val="3"/>
        </w:numPr>
        <w:rPr>
          <w:lang w:bidi="en-US"/>
        </w:rPr>
      </w:pPr>
      <w:r w:rsidRPr="002B437F">
        <w:rPr>
          <w:lang w:bidi="en-US"/>
        </w:rPr>
        <w:t>Effdate: ngày hiệu lực</w:t>
      </w:r>
    </w:p>
    <w:p w14:paraId="14316309" w14:textId="77777777" w:rsidR="00911BD7" w:rsidRPr="002B437F" w:rsidRDefault="00911BD7" w:rsidP="00911BD7">
      <w:pPr>
        <w:pStyle w:val="ListParagraph"/>
        <w:numPr>
          <w:ilvl w:val="1"/>
          <w:numId w:val="3"/>
        </w:numPr>
        <w:rPr>
          <w:lang w:bidi="en-US"/>
        </w:rPr>
      </w:pPr>
      <w:r w:rsidRPr="002B437F">
        <w:rPr>
          <w:lang w:bidi="en-US"/>
        </w:rPr>
        <w:t>Expdate: ngày hết hiệu lực</w:t>
      </w:r>
    </w:p>
    <w:p w14:paraId="45B103BF" w14:textId="77777777" w:rsidR="00911BD7" w:rsidRPr="002B437F" w:rsidRDefault="00911BD7" w:rsidP="00911BD7">
      <w:pPr>
        <w:pStyle w:val="ListParagraph"/>
        <w:numPr>
          <w:ilvl w:val="1"/>
          <w:numId w:val="3"/>
        </w:numPr>
        <w:rPr>
          <w:lang w:bidi="en-US"/>
        </w:rPr>
      </w:pPr>
      <w:r w:rsidRPr="002B437F">
        <w:rPr>
          <w:lang w:bidi="en-US"/>
        </w:rPr>
        <w:t>Rerole: sale_retype.rerole của loại hình đã chọn</w:t>
      </w:r>
    </w:p>
    <w:p w14:paraId="32E9880F" w14:textId="77777777" w:rsidR="00911BD7" w:rsidRPr="002B437F" w:rsidRDefault="00911BD7" w:rsidP="00911BD7">
      <w:pPr>
        <w:pStyle w:val="ListParagraph"/>
        <w:numPr>
          <w:ilvl w:val="1"/>
          <w:numId w:val="3"/>
        </w:numPr>
        <w:rPr>
          <w:lang w:bidi="en-US"/>
        </w:rPr>
      </w:pPr>
      <w:r w:rsidRPr="002B437F">
        <w:rPr>
          <w:lang w:bidi="en-US"/>
        </w:rPr>
        <w:t>Pstatus, status, lastchange: lưu theo quy tắc bảng maintain</w:t>
      </w:r>
    </w:p>
    <w:p w14:paraId="441580D7" w14:textId="77777777" w:rsidR="00911BD7" w:rsidRPr="002B437F" w:rsidRDefault="00911BD7" w:rsidP="00911BD7">
      <w:pPr>
        <w:pStyle w:val="ListParagraph"/>
        <w:rPr>
          <w:strike/>
          <w:lang w:bidi="en-US"/>
        </w:rPr>
      </w:pPr>
    </w:p>
    <w:p w14:paraId="07FC8656" w14:textId="77777777" w:rsidR="00911BD7" w:rsidRPr="002B437F" w:rsidRDefault="00911BD7" w:rsidP="00911BD7">
      <w:pPr>
        <w:pStyle w:val="ListParagraph"/>
        <w:numPr>
          <w:ilvl w:val="0"/>
          <w:numId w:val="3"/>
        </w:numPr>
        <w:rPr>
          <w:lang w:bidi="en-US"/>
        </w:rPr>
      </w:pPr>
      <w:r w:rsidRPr="002B437F">
        <w:rPr>
          <w:lang w:bidi="en-US"/>
        </w:rPr>
        <w:t xml:space="preserve">Thêm mới/sửa: cùng 1 </w:t>
      </w:r>
      <w:r>
        <w:rPr>
          <w:lang w:bidi="en-US"/>
        </w:rPr>
        <w:t xml:space="preserve">retype + </w:t>
      </w:r>
      <w:r w:rsidRPr="002B437F">
        <w:rPr>
          <w:lang w:bidi="en-US"/>
        </w:rPr>
        <w:t xml:space="preserve">saleid + </w:t>
      </w:r>
      <w:r>
        <w:rPr>
          <w:lang w:bidi="en-US"/>
        </w:rPr>
        <w:t xml:space="preserve">brid + </w:t>
      </w:r>
      <w:r w:rsidRPr="002B437F">
        <w:rPr>
          <w:lang w:bidi="en-US"/>
        </w:rPr>
        <w:t>rerole không được tồn tại &gt;</w:t>
      </w:r>
      <w:r>
        <w:rPr>
          <w:lang w:bidi="en-US"/>
        </w:rPr>
        <w:t xml:space="preserve">= </w:t>
      </w:r>
      <w:r w:rsidRPr="002B437F">
        <w:rPr>
          <w:lang w:bidi="en-US"/>
        </w:rPr>
        <w:t>2 bản ghi trùng khoảng ngày hiệu lực</w:t>
      </w:r>
    </w:p>
    <w:p w14:paraId="7DBA36A1" w14:textId="77777777" w:rsidR="00911BD7" w:rsidRPr="002B437F" w:rsidRDefault="00911BD7" w:rsidP="00911BD7">
      <w:pPr>
        <w:pStyle w:val="ListParagraph"/>
        <w:rPr>
          <w:lang w:bidi="en-US"/>
        </w:rPr>
      </w:pPr>
    </w:p>
    <w:p w14:paraId="6BCEB0D4" w14:textId="77777777" w:rsidR="00911BD7" w:rsidRDefault="00911BD7" w:rsidP="00911BD7">
      <w:pPr>
        <w:pStyle w:val="ListParagraph"/>
        <w:numPr>
          <w:ilvl w:val="0"/>
          <w:numId w:val="3"/>
        </w:numPr>
        <w:rPr>
          <w:lang w:bidi="en-US"/>
        </w:rPr>
      </w:pPr>
      <w:r w:rsidRPr="002B437F">
        <w:rPr>
          <w:lang w:bidi="en-US"/>
        </w:rPr>
        <w:t>Xóa: Cho phép xóa cả các bản ghi đã duyệt</w:t>
      </w:r>
    </w:p>
    <w:p w14:paraId="7362960C" w14:textId="77777777" w:rsidR="00911BD7" w:rsidRDefault="00911BD7" w:rsidP="00911BD7">
      <w:pPr>
        <w:pStyle w:val="ListParagraph"/>
        <w:rPr>
          <w:lang w:bidi="en-US"/>
        </w:rPr>
      </w:pPr>
    </w:p>
    <w:p w14:paraId="28232CE4" w14:textId="77777777" w:rsidR="00911BD7" w:rsidRDefault="00911BD7" w:rsidP="00911BD7">
      <w:pPr>
        <w:pStyle w:val="ListParagraph"/>
        <w:numPr>
          <w:ilvl w:val="0"/>
          <w:numId w:val="3"/>
        </w:numPr>
        <w:rPr>
          <w:lang w:bidi="en-US"/>
        </w:rPr>
      </w:pPr>
      <w:commentRangeStart w:id="453"/>
      <w:r>
        <w:rPr>
          <w:lang w:bidi="en-US"/>
        </w:rPr>
        <w:t>Khi duyệt sửa, xóa các bản ghi đã được phê duyệt =&gt; cần ghi log bản ghi cũ trong bảng sale_roles_log, gồm các trường</w:t>
      </w:r>
      <w:commentRangeEnd w:id="453"/>
      <w:r>
        <w:rPr>
          <w:rStyle w:val="CommentReference"/>
        </w:rPr>
        <w:commentReference w:id="453"/>
      </w:r>
    </w:p>
    <w:p w14:paraId="687DFB45" w14:textId="77777777" w:rsidR="00911BD7" w:rsidRDefault="00911BD7" w:rsidP="00911BD7">
      <w:pPr>
        <w:pStyle w:val="ListParagraph"/>
        <w:numPr>
          <w:ilvl w:val="1"/>
          <w:numId w:val="3"/>
        </w:numPr>
        <w:rPr>
          <w:lang w:bidi="en-US"/>
        </w:rPr>
      </w:pPr>
      <w:r>
        <w:rPr>
          <w:lang w:bidi="en-US"/>
        </w:rPr>
        <w:t>Autoid: tự sinh</w:t>
      </w:r>
    </w:p>
    <w:p w14:paraId="441D7B1B" w14:textId="77777777" w:rsidR="00911BD7" w:rsidRDefault="00911BD7" w:rsidP="00911BD7">
      <w:pPr>
        <w:pStyle w:val="ListParagraph"/>
        <w:numPr>
          <w:ilvl w:val="1"/>
          <w:numId w:val="3"/>
        </w:numPr>
        <w:rPr>
          <w:lang w:bidi="en-US"/>
        </w:rPr>
      </w:pPr>
      <w:r>
        <w:rPr>
          <w:lang w:bidi="en-US"/>
        </w:rPr>
        <w:t>Logid: sale_role.autoid</w:t>
      </w:r>
    </w:p>
    <w:p w14:paraId="3A088A02" w14:textId="77777777" w:rsidR="00911BD7" w:rsidRPr="002B437F" w:rsidRDefault="00911BD7" w:rsidP="00911BD7">
      <w:pPr>
        <w:pStyle w:val="ListParagraph"/>
        <w:numPr>
          <w:ilvl w:val="1"/>
          <w:numId w:val="3"/>
        </w:numPr>
        <w:rPr>
          <w:lang w:bidi="en-US"/>
        </w:rPr>
      </w:pPr>
      <w:r>
        <w:rPr>
          <w:lang w:bidi="en-US"/>
        </w:rPr>
        <w:t>Retype: loại của bản ghi cũ</w:t>
      </w:r>
    </w:p>
    <w:p w14:paraId="74A34857" w14:textId="77777777" w:rsidR="00911BD7" w:rsidRPr="002B437F" w:rsidRDefault="00911BD7" w:rsidP="00911BD7">
      <w:pPr>
        <w:pStyle w:val="ListParagraph"/>
        <w:numPr>
          <w:ilvl w:val="1"/>
          <w:numId w:val="3"/>
        </w:numPr>
        <w:rPr>
          <w:lang w:bidi="en-US"/>
        </w:rPr>
      </w:pPr>
      <w:r w:rsidRPr="002B437F">
        <w:rPr>
          <w:lang w:bidi="en-US"/>
        </w:rPr>
        <w:t xml:space="preserve">Retypeid: </w:t>
      </w:r>
      <w:r>
        <w:rPr>
          <w:lang w:bidi="en-US"/>
        </w:rPr>
        <w:t>retypeid của bản ghi cũ</w:t>
      </w:r>
    </w:p>
    <w:p w14:paraId="371B14BD" w14:textId="77777777" w:rsidR="00911BD7" w:rsidRDefault="00911BD7" w:rsidP="00911BD7">
      <w:pPr>
        <w:pStyle w:val="ListParagraph"/>
        <w:numPr>
          <w:ilvl w:val="1"/>
          <w:numId w:val="3"/>
        </w:numPr>
        <w:rPr>
          <w:lang w:bidi="en-US"/>
        </w:rPr>
      </w:pPr>
      <w:r w:rsidRPr="002B437F">
        <w:rPr>
          <w:lang w:bidi="en-US"/>
        </w:rPr>
        <w:t xml:space="preserve">Saleid: </w:t>
      </w:r>
      <w:r>
        <w:rPr>
          <w:lang w:bidi="en-US"/>
        </w:rPr>
        <w:t>saleid của bản ghi cũ</w:t>
      </w:r>
    </w:p>
    <w:p w14:paraId="24F75620" w14:textId="77777777" w:rsidR="00911BD7" w:rsidRPr="002B437F" w:rsidRDefault="00911BD7" w:rsidP="00911BD7">
      <w:pPr>
        <w:pStyle w:val="ListParagraph"/>
        <w:numPr>
          <w:ilvl w:val="1"/>
          <w:numId w:val="3"/>
        </w:numPr>
        <w:rPr>
          <w:lang w:bidi="en-US"/>
        </w:rPr>
      </w:pPr>
      <w:r>
        <w:rPr>
          <w:lang w:bidi="en-US"/>
        </w:rPr>
        <w:t>Brid: brid của bản ghi cũ</w:t>
      </w:r>
    </w:p>
    <w:p w14:paraId="3FAFDDB2" w14:textId="77777777" w:rsidR="00911BD7" w:rsidRPr="002B437F" w:rsidRDefault="00911BD7" w:rsidP="00911BD7">
      <w:pPr>
        <w:pStyle w:val="ListParagraph"/>
        <w:numPr>
          <w:ilvl w:val="1"/>
          <w:numId w:val="3"/>
        </w:numPr>
        <w:rPr>
          <w:lang w:bidi="en-US"/>
        </w:rPr>
      </w:pPr>
      <w:r w:rsidRPr="002B437F">
        <w:rPr>
          <w:lang w:bidi="en-US"/>
        </w:rPr>
        <w:t>Effdate: ngày hiệu lực</w:t>
      </w:r>
      <w:r>
        <w:rPr>
          <w:lang w:bidi="en-US"/>
        </w:rPr>
        <w:t xml:space="preserve"> của bản ghi cũ</w:t>
      </w:r>
    </w:p>
    <w:p w14:paraId="58D8C7DC" w14:textId="77777777" w:rsidR="00911BD7" w:rsidRPr="002B437F" w:rsidRDefault="00911BD7" w:rsidP="00911BD7">
      <w:pPr>
        <w:pStyle w:val="ListParagraph"/>
        <w:numPr>
          <w:ilvl w:val="1"/>
          <w:numId w:val="3"/>
        </w:numPr>
        <w:rPr>
          <w:lang w:bidi="en-US"/>
        </w:rPr>
      </w:pPr>
      <w:r w:rsidRPr="002B437F">
        <w:rPr>
          <w:lang w:bidi="en-US"/>
        </w:rPr>
        <w:t>Expdate: ngày hết hiệu lực</w:t>
      </w:r>
      <w:r>
        <w:rPr>
          <w:lang w:bidi="en-US"/>
        </w:rPr>
        <w:t xml:space="preserve"> của bản ghi cũ</w:t>
      </w:r>
    </w:p>
    <w:p w14:paraId="0F7826BB" w14:textId="77777777" w:rsidR="00911BD7" w:rsidRPr="002B437F" w:rsidRDefault="00911BD7" w:rsidP="00911BD7">
      <w:pPr>
        <w:pStyle w:val="ListParagraph"/>
        <w:numPr>
          <w:ilvl w:val="1"/>
          <w:numId w:val="3"/>
        </w:numPr>
        <w:rPr>
          <w:lang w:bidi="en-US"/>
        </w:rPr>
      </w:pPr>
      <w:r w:rsidRPr="002B437F">
        <w:rPr>
          <w:lang w:bidi="en-US"/>
        </w:rPr>
        <w:t xml:space="preserve">Rerole: </w:t>
      </w:r>
      <w:r>
        <w:rPr>
          <w:lang w:bidi="en-US"/>
        </w:rPr>
        <w:t>rerole của bản ghi cũ</w:t>
      </w:r>
    </w:p>
    <w:p w14:paraId="0F728551" w14:textId="77777777" w:rsidR="00911BD7" w:rsidRPr="00721E05" w:rsidRDefault="00911BD7" w:rsidP="00911BD7">
      <w:pPr>
        <w:pStyle w:val="ListParagraph"/>
        <w:numPr>
          <w:ilvl w:val="1"/>
          <w:numId w:val="3"/>
        </w:numPr>
        <w:rPr>
          <w:lang w:bidi="en-US"/>
        </w:rPr>
      </w:pPr>
      <w:r w:rsidRPr="00721E05">
        <w:rPr>
          <w:lang w:bidi="en-US"/>
        </w:rPr>
        <w:t>lastchange: thời điểm sửa (lưu theo ngày giờ thực tế)</w:t>
      </w:r>
    </w:p>
    <w:p w14:paraId="37711C70" w14:textId="77777777" w:rsidR="00911BD7" w:rsidRDefault="00911BD7" w:rsidP="00911BD7">
      <w:pPr>
        <w:pStyle w:val="ListParagraph"/>
        <w:numPr>
          <w:ilvl w:val="1"/>
          <w:numId w:val="3"/>
        </w:numPr>
        <w:rPr>
          <w:lang w:bidi="en-US"/>
        </w:rPr>
      </w:pPr>
      <w:r w:rsidRPr="00721E05">
        <w:rPr>
          <w:lang w:bidi="en-US"/>
        </w:rPr>
        <w:t>txnum</w:t>
      </w:r>
      <w:r>
        <w:rPr>
          <w:lang w:bidi="en-US"/>
        </w:rPr>
        <w:t>: txnum của giao dịch sửa/xóa</w:t>
      </w:r>
    </w:p>
    <w:p w14:paraId="095CCE61" w14:textId="77777777" w:rsidR="00911BD7" w:rsidRDefault="00911BD7" w:rsidP="00911BD7">
      <w:pPr>
        <w:pStyle w:val="ListParagraph"/>
        <w:numPr>
          <w:ilvl w:val="1"/>
          <w:numId w:val="3"/>
        </w:numPr>
        <w:rPr>
          <w:lang w:bidi="en-US"/>
        </w:rPr>
      </w:pPr>
      <w:r>
        <w:rPr>
          <w:lang w:bidi="en-US"/>
        </w:rPr>
        <w:t>txdate: txdate của giao dịch sửa/xóa</w:t>
      </w:r>
    </w:p>
    <w:p w14:paraId="7376D844" w14:textId="486622F9" w:rsidR="00911BD7" w:rsidRDefault="00911BD7" w:rsidP="00911BD7">
      <w:pPr>
        <w:pStyle w:val="ListParagraph"/>
        <w:numPr>
          <w:ilvl w:val="1"/>
          <w:numId w:val="3"/>
        </w:numPr>
        <w:rPr>
          <w:lang w:bidi="en-US"/>
        </w:rPr>
      </w:pPr>
      <w:r>
        <w:rPr>
          <w:lang w:bidi="en-US"/>
        </w:rPr>
        <w:t>action_type: nếu sửa = U, nếu xóa = D</w:t>
      </w:r>
    </w:p>
    <w:p w14:paraId="7F7A831B" w14:textId="3FCA68CC" w:rsidR="00782D32" w:rsidRDefault="00782D32" w:rsidP="000A732D">
      <w:pPr>
        <w:pStyle w:val="Heading3"/>
        <w:keepNext w:val="0"/>
      </w:pPr>
      <w:bookmarkStart w:id="454" w:name="_Toc78535493"/>
      <w:r>
        <w:t>Quản lý CTV</w:t>
      </w:r>
      <w:bookmarkEnd w:id="454"/>
    </w:p>
    <w:p w14:paraId="2DD4569F" w14:textId="77777777" w:rsidR="000A732D" w:rsidRDefault="000A732D" w:rsidP="000A732D">
      <w:pPr>
        <w:pStyle w:val="Heading4"/>
      </w:pPr>
      <w:bookmarkStart w:id="455" w:name="_Toc75156547"/>
      <w:bookmarkStart w:id="456" w:name="_Toc78535494"/>
      <w:r w:rsidRPr="002D2DD6">
        <w:t>Mô tả giao diện</w:t>
      </w:r>
      <w:bookmarkEnd w:id="455"/>
      <w:bookmarkEnd w:id="456"/>
    </w:p>
    <w:p w14:paraId="6F59E57A" w14:textId="77777777" w:rsidR="000A732D" w:rsidRPr="002D2DD6" w:rsidRDefault="000A732D" w:rsidP="000A732D">
      <w:pPr>
        <w:pStyle w:val="Heading5"/>
      </w:pPr>
      <w:bookmarkStart w:id="457" w:name="_Toc75156549"/>
      <w:r w:rsidRPr="002D2DD6">
        <w:t>Grid tìm kiếm</w:t>
      </w:r>
      <w:bookmarkEnd w:id="457"/>
    </w:p>
    <w:p w14:paraId="66C56C68" w14:textId="1F526D7F" w:rsidR="000A732D" w:rsidRPr="002D2DD6" w:rsidRDefault="000A732D" w:rsidP="000A732D">
      <w:pPr>
        <w:rPr>
          <w:lang w:bidi="en-US"/>
        </w:rPr>
      </w:pPr>
      <w:r w:rsidRPr="002D2DD6">
        <w:rPr>
          <w:lang w:bidi="en-US"/>
        </w:rPr>
        <w:t>Lấy từ sale_roles, chỉ hiển thị các bản ghi có rerole = ‘RD’</w:t>
      </w:r>
      <w:ins w:id="458" w:author="Microsoft account" w:date="2021-09-05T11:00:00Z">
        <w:r w:rsidR="00BD02B9">
          <w:rPr>
            <w:lang w:bidi="en-US"/>
          </w:rPr>
          <w:t xml:space="preserve"> &amp; nếu saleid is not null =&gt; coll</w:t>
        </w:r>
      </w:ins>
      <w:ins w:id="459" w:author="Microsoft account" w:date="2021-09-05T11:01:00Z">
        <w:r w:rsidR="00BD02B9">
          <w:rPr>
            <w:lang w:bidi="en-US"/>
          </w:rPr>
          <w:t>aborators</w:t>
        </w:r>
      </w:ins>
      <w:ins w:id="460" w:author="Microsoft account" w:date="2021-09-05T11:00:00Z">
        <w:r w:rsidR="00BD02B9">
          <w:rPr>
            <w:lang w:bidi="en-US"/>
          </w:rPr>
          <w:t xml:space="preserve"> phải có active &lt;&gt; ‘N’</w:t>
        </w:r>
      </w:ins>
    </w:p>
    <w:p w14:paraId="3EDCD1FC" w14:textId="77777777" w:rsidR="000A732D" w:rsidRPr="002D2DD6" w:rsidRDefault="000A732D" w:rsidP="000A732D">
      <w:pPr>
        <w:pStyle w:val="ListParagraph"/>
        <w:numPr>
          <w:ilvl w:val="0"/>
          <w:numId w:val="3"/>
        </w:numPr>
        <w:rPr>
          <w:lang w:bidi="en-US"/>
        </w:rPr>
      </w:pPr>
      <w:r w:rsidRPr="002D2DD6">
        <w:rPr>
          <w:lang w:bidi="en-US"/>
        </w:rPr>
        <w:t>Mã CTV</w:t>
      </w:r>
    </w:p>
    <w:p w14:paraId="38708238" w14:textId="77777777" w:rsidR="000A732D" w:rsidRPr="002D2DD6" w:rsidRDefault="000A732D" w:rsidP="000A732D">
      <w:pPr>
        <w:pStyle w:val="ListParagraph"/>
        <w:numPr>
          <w:ilvl w:val="0"/>
          <w:numId w:val="3"/>
        </w:numPr>
        <w:rPr>
          <w:lang w:bidi="en-US"/>
        </w:rPr>
      </w:pPr>
      <w:r w:rsidRPr="002D2DD6">
        <w:rPr>
          <w:lang w:bidi="en-US"/>
        </w:rPr>
        <w:lastRenderedPageBreak/>
        <w:t>Tên CTV</w:t>
      </w:r>
    </w:p>
    <w:p w14:paraId="4F4077BC" w14:textId="77777777" w:rsidR="000A732D" w:rsidRPr="002D2DD6" w:rsidRDefault="000A732D" w:rsidP="000A732D">
      <w:pPr>
        <w:pStyle w:val="ListParagraph"/>
        <w:numPr>
          <w:ilvl w:val="0"/>
          <w:numId w:val="3"/>
        </w:numPr>
        <w:rPr>
          <w:lang w:bidi="en-US"/>
        </w:rPr>
      </w:pPr>
      <w:r w:rsidRPr="002D2DD6">
        <w:rPr>
          <w:lang w:bidi="en-US"/>
        </w:rPr>
        <w:t>Loại hình CTV (sale_retype.actype)</w:t>
      </w:r>
    </w:p>
    <w:p w14:paraId="773E3585" w14:textId="77777777" w:rsidR="000A732D" w:rsidRPr="002D2DD6" w:rsidRDefault="000A732D" w:rsidP="000A732D">
      <w:pPr>
        <w:pStyle w:val="ListParagraph"/>
        <w:numPr>
          <w:ilvl w:val="0"/>
          <w:numId w:val="3"/>
        </w:numPr>
        <w:rPr>
          <w:lang w:bidi="en-US"/>
        </w:rPr>
      </w:pPr>
      <w:r w:rsidRPr="002D2DD6">
        <w:rPr>
          <w:lang w:bidi="en-US"/>
        </w:rPr>
        <w:t>Tên loại hình (sale_retype.typename)</w:t>
      </w:r>
    </w:p>
    <w:p w14:paraId="2898216F" w14:textId="77777777" w:rsidR="000A732D" w:rsidRPr="002D2DD6" w:rsidRDefault="000A732D" w:rsidP="000A732D">
      <w:pPr>
        <w:pStyle w:val="ListParagraph"/>
        <w:numPr>
          <w:ilvl w:val="0"/>
          <w:numId w:val="3"/>
        </w:numPr>
        <w:rPr>
          <w:lang w:bidi="en-US"/>
        </w:rPr>
      </w:pPr>
      <w:r w:rsidRPr="002D2DD6">
        <w:rPr>
          <w:lang w:bidi="en-US"/>
        </w:rPr>
        <w:t>Ngày hiệu lực</w:t>
      </w:r>
    </w:p>
    <w:p w14:paraId="6F476B60" w14:textId="77777777" w:rsidR="000A732D" w:rsidRPr="002D2DD6" w:rsidRDefault="000A732D" w:rsidP="000A732D">
      <w:pPr>
        <w:pStyle w:val="ListParagraph"/>
        <w:numPr>
          <w:ilvl w:val="0"/>
          <w:numId w:val="3"/>
        </w:numPr>
        <w:rPr>
          <w:lang w:bidi="en-US"/>
        </w:rPr>
      </w:pPr>
      <w:r w:rsidRPr="002D2DD6">
        <w:rPr>
          <w:lang w:bidi="en-US"/>
        </w:rPr>
        <w:t>Ngày hết hiệu lực</w:t>
      </w:r>
    </w:p>
    <w:p w14:paraId="21EF29BA" w14:textId="77777777" w:rsidR="000A732D" w:rsidRPr="002D2DD6" w:rsidRDefault="000A732D" w:rsidP="000A732D">
      <w:pPr>
        <w:pStyle w:val="ListParagraph"/>
        <w:numPr>
          <w:ilvl w:val="0"/>
          <w:numId w:val="3"/>
        </w:numPr>
        <w:rPr>
          <w:lang w:bidi="en-US"/>
        </w:rPr>
      </w:pPr>
      <w:r w:rsidRPr="002D2DD6">
        <w:rPr>
          <w:lang w:bidi="en-US"/>
        </w:rPr>
        <w:t>Trạng thái</w:t>
      </w:r>
    </w:p>
    <w:p w14:paraId="071C9A58" w14:textId="77777777" w:rsidR="000A732D" w:rsidRPr="000A732D" w:rsidRDefault="000A732D" w:rsidP="000A732D">
      <w:pPr>
        <w:rPr>
          <w:lang w:bidi="en-US"/>
        </w:rPr>
      </w:pPr>
    </w:p>
    <w:p w14:paraId="460BEBFA" w14:textId="77777777" w:rsidR="000A732D" w:rsidRPr="002D2DD6" w:rsidRDefault="000A732D" w:rsidP="000A732D">
      <w:pPr>
        <w:pStyle w:val="Heading5"/>
      </w:pPr>
      <w:bookmarkStart w:id="461" w:name="_Toc75156548"/>
      <w:r w:rsidRPr="002D2DD6">
        <w:t>Popup thêm/sửa/view</w:t>
      </w:r>
      <w:bookmarkEnd w:id="461"/>
    </w:p>
    <w:tbl>
      <w:tblPr>
        <w:tblStyle w:val="TableGrid"/>
        <w:tblW w:w="0" w:type="auto"/>
        <w:tblLook w:val="04A0" w:firstRow="1" w:lastRow="0" w:firstColumn="1" w:lastColumn="0" w:noHBand="0" w:noVBand="1"/>
      </w:tblPr>
      <w:tblGrid>
        <w:gridCol w:w="3292"/>
        <w:gridCol w:w="1856"/>
        <w:gridCol w:w="4590"/>
      </w:tblGrid>
      <w:tr w:rsidR="000A732D" w:rsidRPr="002D2DD6" w14:paraId="6D3ED244" w14:textId="77777777" w:rsidTr="000F6EB1">
        <w:tc>
          <w:tcPr>
            <w:tcW w:w="3292" w:type="dxa"/>
          </w:tcPr>
          <w:p w14:paraId="5268A3F8" w14:textId="77777777" w:rsidR="000A732D" w:rsidRPr="002D2DD6" w:rsidRDefault="000A732D" w:rsidP="000F6EB1">
            <w:pPr>
              <w:jc w:val="center"/>
            </w:pPr>
            <w:r w:rsidRPr="002D2DD6">
              <w:rPr>
                <w:b/>
              </w:rPr>
              <w:t>Tên trường</w:t>
            </w:r>
          </w:p>
        </w:tc>
        <w:tc>
          <w:tcPr>
            <w:tcW w:w="1856" w:type="dxa"/>
          </w:tcPr>
          <w:p w14:paraId="13674C3F" w14:textId="77777777" w:rsidR="000A732D" w:rsidRPr="002D2DD6" w:rsidRDefault="000A732D" w:rsidP="000F6EB1">
            <w:pPr>
              <w:jc w:val="center"/>
            </w:pPr>
            <w:r w:rsidRPr="002D2DD6">
              <w:rPr>
                <w:b/>
              </w:rPr>
              <w:t>Bắt buộc</w:t>
            </w:r>
          </w:p>
        </w:tc>
        <w:tc>
          <w:tcPr>
            <w:tcW w:w="4590" w:type="dxa"/>
          </w:tcPr>
          <w:p w14:paraId="7CE4B69E" w14:textId="77777777" w:rsidR="000A732D" w:rsidRPr="002D2DD6" w:rsidRDefault="000A732D" w:rsidP="000F6EB1">
            <w:pPr>
              <w:jc w:val="center"/>
            </w:pPr>
            <w:r w:rsidRPr="002D2DD6">
              <w:rPr>
                <w:b/>
              </w:rPr>
              <w:t>Mô tả</w:t>
            </w:r>
          </w:p>
        </w:tc>
      </w:tr>
      <w:tr w:rsidR="000A732D" w:rsidRPr="002D2DD6" w14:paraId="49891D73" w14:textId="77777777" w:rsidTr="000F6EB1">
        <w:tc>
          <w:tcPr>
            <w:tcW w:w="3292" w:type="dxa"/>
          </w:tcPr>
          <w:p w14:paraId="1E15791C" w14:textId="77777777" w:rsidR="000A732D" w:rsidRPr="002D2DD6" w:rsidRDefault="000A732D" w:rsidP="000F6EB1">
            <w:r w:rsidRPr="002D2DD6">
              <w:t>Mã CTV</w:t>
            </w:r>
          </w:p>
        </w:tc>
        <w:tc>
          <w:tcPr>
            <w:tcW w:w="1856" w:type="dxa"/>
          </w:tcPr>
          <w:p w14:paraId="38D3EB22" w14:textId="77777777" w:rsidR="000A732D" w:rsidRPr="002D2DD6" w:rsidRDefault="000A732D" w:rsidP="000F6EB1">
            <w:r w:rsidRPr="002D2DD6">
              <w:t>Có</w:t>
            </w:r>
          </w:p>
        </w:tc>
        <w:tc>
          <w:tcPr>
            <w:tcW w:w="4590" w:type="dxa"/>
          </w:tcPr>
          <w:p w14:paraId="34F04787" w14:textId="77777777" w:rsidR="000A732D" w:rsidRPr="002D2DD6" w:rsidRDefault="000A732D" w:rsidP="000F6EB1">
            <w:r w:rsidRPr="002D2DD6">
              <w:t xml:space="preserve">Combobox. </w:t>
            </w:r>
          </w:p>
          <w:p w14:paraId="00F4C729" w14:textId="77777777" w:rsidR="000A732D" w:rsidRPr="002D2DD6" w:rsidRDefault="000A732D" w:rsidP="000F6EB1">
            <w:r w:rsidRPr="002D2DD6">
              <w:t>Lấy danh sách đang hoạt động từ collaborators (Hiển thị coid – fullname)</w:t>
            </w:r>
          </w:p>
        </w:tc>
      </w:tr>
      <w:tr w:rsidR="000A732D" w:rsidRPr="002D2DD6" w14:paraId="36583B61" w14:textId="77777777" w:rsidTr="000F6EB1">
        <w:tc>
          <w:tcPr>
            <w:tcW w:w="3292" w:type="dxa"/>
          </w:tcPr>
          <w:p w14:paraId="2C3BAF67" w14:textId="77777777" w:rsidR="000A732D" w:rsidRPr="002D2DD6" w:rsidRDefault="000A732D" w:rsidP="000F6EB1">
            <w:r w:rsidRPr="002D2DD6">
              <w:t>Họ tên</w:t>
            </w:r>
          </w:p>
        </w:tc>
        <w:tc>
          <w:tcPr>
            <w:tcW w:w="1856" w:type="dxa"/>
          </w:tcPr>
          <w:p w14:paraId="08C4D392" w14:textId="77777777" w:rsidR="000A732D" w:rsidRPr="002D2DD6" w:rsidRDefault="000A732D" w:rsidP="000F6EB1">
            <w:r w:rsidRPr="002D2DD6">
              <w:t>Có</w:t>
            </w:r>
          </w:p>
        </w:tc>
        <w:tc>
          <w:tcPr>
            <w:tcW w:w="4590" w:type="dxa"/>
          </w:tcPr>
          <w:p w14:paraId="01F530A8" w14:textId="77777777" w:rsidR="000A732D" w:rsidRPr="002D2DD6" w:rsidRDefault="000A732D" w:rsidP="000F6EB1">
            <w:r w:rsidRPr="002D2DD6">
              <w:t>Disable. Hiển thị collaborators.fullname của CTV đã chọn</w:t>
            </w:r>
          </w:p>
        </w:tc>
      </w:tr>
      <w:tr w:rsidR="000A732D" w:rsidRPr="002D2DD6" w14:paraId="795BD4F2" w14:textId="77777777" w:rsidTr="000F6EB1">
        <w:tc>
          <w:tcPr>
            <w:tcW w:w="3292" w:type="dxa"/>
          </w:tcPr>
          <w:p w14:paraId="71EAC15E" w14:textId="77777777" w:rsidR="000A732D" w:rsidRPr="002D2DD6" w:rsidRDefault="000A732D" w:rsidP="000F6EB1">
            <w:r w:rsidRPr="002D2DD6">
              <w:t>Loại hình CTV</w:t>
            </w:r>
          </w:p>
        </w:tc>
        <w:tc>
          <w:tcPr>
            <w:tcW w:w="1856" w:type="dxa"/>
          </w:tcPr>
          <w:p w14:paraId="56092EC7" w14:textId="77777777" w:rsidR="000A732D" w:rsidRPr="002D2DD6" w:rsidRDefault="000A732D" w:rsidP="000F6EB1">
            <w:r w:rsidRPr="002D2DD6">
              <w:t>Có</w:t>
            </w:r>
          </w:p>
        </w:tc>
        <w:tc>
          <w:tcPr>
            <w:tcW w:w="4590" w:type="dxa"/>
          </w:tcPr>
          <w:p w14:paraId="39547D68" w14:textId="77777777" w:rsidR="000A732D" w:rsidRPr="002D2DD6" w:rsidRDefault="000A732D" w:rsidP="000F6EB1">
            <w:r w:rsidRPr="002D2DD6">
              <w:t>Combobox. Distinct dữ liệu từ sale_retype where rerole = ‘RD’ &amp; isdefault = ‘N’ =&gt; hiển thị actype</w:t>
            </w:r>
          </w:p>
        </w:tc>
      </w:tr>
      <w:tr w:rsidR="000A732D" w:rsidRPr="002D2DD6" w14:paraId="1D555252" w14:textId="77777777" w:rsidTr="000F6EB1">
        <w:tc>
          <w:tcPr>
            <w:tcW w:w="3292" w:type="dxa"/>
          </w:tcPr>
          <w:p w14:paraId="530543C5" w14:textId="77777777" w:rsidR="000A732D" w:rsidRPr="002D2DD6" w:rsidRDefault="000A732D" w:rsidP="000F6EB1">
            <w:pPr>
              <w:rPr>
                <w:strike/>
              </w:rPr>
            </w:pPr>
            <w:r w:rsidRPr="002D2DD6">
              <w:t>Tên loại hình</w:t>
            </w:r>
          </w:p>
        </w:tc>
        <w:tc>
          <w:tcPr>
            <w:tcW w:w="1856" w:type="dxa"/>
          </w:tcPr>
          <w:p w14:paraId="0C05C026" w14:textId="77777777" w:rsidR="000A732D" w:rsidRPr="002D2DD6" w:rsidRDefault="000A732D" w:rsidP="000F6EB1">
            <w:pPr>
              <w:rPr>
                <w:strike/>
              </w:rPr>
            </w:pPr>
            <w:r w:rsidRPr="002D2DD6">
              <w:t>Có</w:t>
            </w:r>
          </w:p>
        </w:tc>
        <w:tc>
          <w:tcPr>
            <w:tcW w:w="4590" w:type="dxa"/>
          </w:tcPr>
          <w:p w14:paraId="53A934A4" w14:textId="77777777" w:rsidR="000A732D" w:rsidRPr="002D2DD6" w:rsidRDefault="000A732D" w:rsidP="000F6EB1">
            <w:pPr>
              <w:rPr>
                <w:strike/>
              </w:rPr>
            </w:pPr>
            <w:r w:rsidRPr="002D2DD6">
              <w:t>Disable. Hiển thị theo loại hình môi giới đã chọn ở trên</w:t>
            </w:r>
          </w:p>
        </w:tc>
      </w:tr>
      <w:tr w:rsidR="000A732D" w:rsidRPr="002D2DD6" w14:paraId="212ACC5B" w14:textId="77777777" w:rsidTr="000F6EB1">
        <w:tc>
          <w:tcPr>
            <w:tcW w:w="3292" w:type="dxa"/>
          </w:tcPr>
          <w:p w14:paraId="6D43C5FD" w14:textId="77777777" w:rsidR="000A732D" w:rsidRPr="002D2DD6" w:rsidRDefault="000A732D" w:rsidP="000F6EB1">
            <w:r w:rsidRPr="002D2DD6">
              <w:t>Ngày hiệu lực</w:t>
            </w:r>
          </w:p>
        </w:tc>
        <w:tc>
          <w:tcPr>
            <w:tcW w:w="1856" w:type="dxa"/>
          </w:tcPr>
          <w:p w14:paraId="5C0F6F92" w14:textId="77777777" w:rsidR="000A732D" w:rsidRPr="002D2DD6" w:rsidRDefault="000A732D" w:rsidP="000F6EB1">
            <w:r w:rsidRPr="002D2DD6">
              <w:t>Có</w:t>
            </w:r>
          </w:p>
        </w:tc>
        <w:tc>
          <w:tcPr>
            <w:tcW w:w="4590" w:type="dxa"/>
          </w:tcPr>
          <w:p w14:paraId="57382D32" w14:textId="77777777" w:rsidR="000A732D" w:rsidRPr="002D2DD6" w:rsidRDefault="000A732D" w:rsidP="000F6EB1">
            <w:r w:rsidRPr="002D2DD6">
              <w:t>Nhập</w:t>
            </w:r>
          </w:p>
        </w:tc>
      </w:tr>
      <w:tr w:rsidR="000A732D" w:rsidRPr="002D2DD6" w14:paraId="0D596034" w14:textId="77777777" w:rsidTr="000F6EB1">
        <w:tc>
          <w:tcPr>
            <w:tcW w:w="3292" w:type="dxa"/>
          </w:tcPr>
          <w:p w14:paraId="01EE75D6" w14:textId="77777777" w:rsidR="000A732D" w:rsidRPr="002D2DD6" w:rsidRDefault="000A732D" w:rsidP="000F6EB1">
            <w:r w:rsidRPr="002D2DD6">
              <w:t>Ngày hết hiệu lực</w:t>
            </w:r>
          </w:p>
        </w:tc>
        <w:tc>
          <w:tcPr>
            <w:tcW w:w="1856" w:type="dxa"/>
          </w:tcPr>
          <w:p w14:paraId="342B3DC1" w14:textId="77777777" w:rsidR="000A732D" w:rsidRPr="002D2DD6" w:rsidRDefault="000A732D" w:rsidP="000F6EB1">
            <w:r w:rsidRPr="002D2DD6">
              <w:t>Có</w:t>
            </w:r>
          </w:p>
        </w:tc>
        <w:tc>
          <w:tcPr>
            <w:tcW w:w="4590" w:type="dxa"/>
          </w:tcPr>
          <w:p w14:paraId="79ECD2A1" w14:textId="77777777" w:rsidR="000A732D" w:rsidRPr="002D2DD6" w:rsidRDefault="000A732D" w:rsidP="000F6EB1">
            <w:r w:rsidRPr="002D2DD6">
              <w:t>Nhập, &gt; ngày hiệu lực</w:t>
            </w:r>
          </w:p>
        </w:tc>
      </w:tr>
    </w:tbl>
    <w:p w14:paraId="38CC6C27" w14:textId="77777777" w:rsidR="000A732D" w:rsidRPr="002D2DD6" w:rsidRDefault="000A732D" w:rsidP="000A732D">
      <w:pPr>
        <w:rPr>
          <w:lang w:bidi="en-US"/>
        </w:rPr>
      </w:pPr>
    </w:p>
    <w:p w14:paraId="0CC13286" w14:textId="77777777" w:rsidR="000A732D" w:rsidRPr="002D2DD6" w:rsidRDefault="000A732D" w:rsidP="000A732D">
      <w:pPr>
        <w:pStyle w:val="Heading4"/>
      </w:pPr>
      <w:bookmarkStart w:id="462" w:name="_Toc75156550"/>
      <w:bookmarkStart w:id="463" w:name="_Toc78535495"/>
      <w:r w:rsidRPr="002D2DD6">
        <w:t>Quy tắc xử lý</w:t>
      </w:r>
      <w:bookmarkEnd w:id="462"/>
      <w:bookmarkEnd w:id="463"/>
    </w:p>
    <w:p w14:paraId="6ABC0350" w14:textId="77777777" w:rsidR="000A732D" w:rsidRPr="002D2DD6" w:rsidRDefault="000A732D" w:rsidP="000A732D">
      <w:pPr>
        <w:pStyle w:val="ListParagraph"/>
        <w:numPr>
          <w:ilvl w:val="0"/>
          <w:numId w:val="3"/>
        </w:numPr>
        <w:rPr>
          <w:lang w:bidi="en-US"/>
        </w:rPr>
      </w:pPr>
      <w:r w:rsidRPr="002D2DD6">
        <w:rPr>
          <w:lang w:bidi="en-US"/>
        </w:rPr>
        <w:t>Thông tin biểu phí lưu vào bảng sale_roles</w:t>
      </w:r>
    </w:p>
    <w:p w14:paraId="49D7FC96" w14:textId="77777777" w:rsidR="000A732D" w:rsidRPr="002D2DD6" w:rsidRDefault="000A732D" w:rsidP="000A732D">
      <w:pPr>
        <w:pStyle w:val="ListParagraph"/>
        <w:numPr>
          <w:ilvl w:val="1"/>
          <w:numId w:val="3"/>
        </w:numPr>
        <w:rPr>
          <w:lang w:bidi="en-US"/>
        </w:rPr>
      </w:pPr>
      <w:r w:rsidRPr="002D2DD6">
        <w:rPr>
          <w:lang w:bidi="en-US"/>
        </w:rPr>
        <w:t>Autoid: tự sinh</w:t>
      </w:r>
    </w:p>
    <w:p w14:paraId="7E01EF3D" w14:textId="77777777" w:rsidR="000A732D" w:rsidRPr="002D2DD6" w:rsidRDefault="000A732D" w:rsidP="000A732D">
      <w:pPr>
        <w:pStyle w:val="ListParagraph"/>
        <w:numPr>
          <w:ilvl w:val="1"/>
          <w:numId w:val="3"/>
        </w:numPr>
        <w:rPr>
          <w:lang w:bidi="en-US"/>
        </w:rPr>
      </w:pPr>
      <w:r w:rsidRPr="002D2DD6">
        <w:rPr>
          <w:lang w:bidi="en-US"/>
        </w:rPr>
        <w:t>Retypeid: sale_retype.autoid của loại hình đã chọn</w:t>
      </w:r>
    </w:p>
    <w:p w14:paraId="2B43F4D1" w14:textId="77777777" w:rsidR="000A732D" w:rsidRPr="002D2DD6" w:rsidRDefault="000A732D" w:rsidP="000A732D">
      <w:pPr>
        <w:pStyle w:val="ListParagraph"/>
        <w:numPr>
          <w:ilvl w:val="1"/>
          <w:numId w:val="3"/>
        </w:numPr>
        <w:rPr>
          <w:lang w:bidi="en-US"/>
        </w:rPr>
      </w:pPr>
      <w:r w:rsidRPr="002D2DD6">
        <w:rPr>
          <w:lang w:bidi="en-US"/>
        </w:rPr>
        <w:t>Saleid: collaborators.coid của CTV đã chọn</w:t>
      </w:r>
    </w:p>
    <w:p w14:paraId="6913C0ED" w14:textId="77777777" w:rsidR="000A732D" w:rsidRPr="002D2DD6" w:rsidRDefault="000A732D" w:rsidP="000A732D">
      <w:pPr>
        <w:pStyle w:val="ListParagraph"/>
        <w:numPr>
          <w:ilvl w:val="1"/>
          <w:numId w:val="3"/>
        </w:numPr>
        <w:rPr>
          <w:lang w:bidi="en-US"/>
        </w:rPr>
      </w:pPr>
      <w:r w:rsidRPr="002D2DD6">
        <w:rPr>
          <w:lang w:bidi="en-US"/>
        </w:rPr>
        <w:t>Effdate: ngày hiệu lực</w:t>
      </w:r>
    </w:p>
    <w:p w14:paraId="35DD3D7C" w14:textId="77777777" w:rsidR="000A732D" w:rsidRPr="002D2DD6" w:rsidRDefault="000A732D" w:rsidP="000A732D">
      <w:pPr>
        <w:pStyle w:val="ListParagraph"/>
        <w:numPr>
          <w:ilvl w:val="1"/>
          <w:numId w:val="3"/>
        </w:numPr>
        <w:rPr>
          <w:lang w:bidi="en-US"/>
        </w:rPr>
      </w:pPr>
      <w:r w:rsidRPr="002D2DD6">
        <w:rPr>
          <w:lang w:bidi="en-US"/>
        </w:rPr>
        <w:t>Expdate: ngày hết hiệu lực</w:t>
      </w:r>
    </w:p>
    <w:p w14:paraId="038C7B6B" w14:textId="77777777" w:rsidR="000A732D" w:rsidRPr="002D2DD6" w:rsidRDefault="000A732D" w:rsidP="000A732D">
      <w:pPr>
        <w:pStyle w:val="ListParagraph"/>
        <w:numPr>
          <w:ilvl w:val="1"/>
          <w:numId w:val="3"/>
        </w:numPr>
        <w:rPr>
          <w:lang w:bidi="en-US"/>
        </w:rPr>
      </w:pPr>
      <w:r w:rsidRPr="002D2DD6">
        <w:rPr>
          <w:lang w:bidi="en-US"/>
        </w:rPr>
        <w:t>Rerole: sale_retype.rerole của loại hình đã chọn</w:t>
      </w:r>
    </w:p>
    <w:p w14:paraId="3F676248" w14:textId="77777777" w:rsidR="000A732D" w:rsidRPr="002D2DD6" w:rsidRDefault="000A732D" w:rsidP="000A732D">
      <w:pPr>
        <w:pStyle w:val="ListParagraph"/>
        <w:numPr>
          <w:ilvl w:val="1"/>
          <w:numId w:val="3"/>
        </w:numPr>
        <w:rPr>
          <w:lang w:bidi="en-US"/>
        </w:rPr>
      </w:pPr>
      <w:r w:rsidRPr="002D2DD6">
        <w:rPr>
          <w:lang w:bidi="en-US"/>
        </w:rPr>
        <w:t>Pstatus, status, lastchange: lưu theo quy tắc bảng maintain</w:t>
      </w:r>
    </w:p>
    <w:p w14:paraId="7C3236A6" w14:textId="77777777" w:rsidR="000A732D" w:rsidRPr="002D2DD6" w:rsidRDefault="000A732D" w:rsidP="000A732D">
      <w:pPr>
        <w:pStyle w:val="ListParagraph"/>
        <w:rPr>
          <w:strike/>
          <w:lang w:bidi="en-US"/>
        </w:rPr>
      </w:pPr>
    </w:p>
    <w:p w14:paraId="2D677DFC" w14:textId="091E705F" w:rsidR="000A732D" w:rsidRPr="002D2DD6" w:rsidRDefault="000A732D" w:rsidP="000A732D">
      <w:pPr>
        <w:pStyle w:val="ListParagraph"/>
        <w:numPr>
          <w:ilvl w:val="0"/>
          <w:numId w:val="3"/>
        </w:numPr>
        <w:rPr>
          <w:lang w:bidi="en-US"/>
        </w:rPr>
      </w:pPr>
      <w:r w:rsidRPr="002D2DD6">
        <w:rPr>
          <w:lang w:bidi="en-US"/>
        </w:rPr>
        <w:t>Thêm mới/sửa: cùng 1 sale</w:t>
      </w:r>
      <w:r w:rsidR="00B51199">
        <w:rPr>
          <w:lang w:bidi="en-US"/>
        </w:rPr>
        <w:t xml:space="preserve">id + rerole không được tồn tại </w:t>
      </w:r>
      <w:r w:rsidRPr="002D2DD6">
        <w:rPr>
          <w:lang w:bidi="en-US"/>
        </w:rPr>
        <w:t>2 bản ghi trùng khoảng ngày hiệu lực</w:t>
      </w:r>
    </w:p>
    <w:p w14:paraId="7658F3CD" w14:textId="77777777" w:rsidR="000A732D" w:rsidRPr="002D2DD6" w:rsidRDefault="000A732D" w:rsidP="000A732D">
      <w:pPr>
        <w:pStyle w:val="ListParagraph"/>
        <w:rPr>
          <w:lang w:bidi="en-US"/>
        </w:rPr>
      </w:pPr>
    </w:p>
    <w:p w14:paraId="5C185DD3" w14:textId="474FBC3D" w:rsidR="000A732D" w:rsidRDefault="000A732D" w:rsidP="000A732D">
      <w:pPr>
        <w:pStyle w:val="ListParagraph"/>
        <w:numPr>
          <w:ilvl w:val="0"/>
          <w:numId w:val="3"/>
        </w:numPr>
        <w:rPr>
          <w:lang w:bidi="en-US"/>
        </w:rPr>
      </w:pPr>
      <w:r w:rsidRPr="002D2DD6">
        <w:rPr>
          <w:lang w:bidi="en-US"/>
        </w:rPr>
        <w:t>Xóa: Cho phép xóa cả các bản ghi đã duyệt</w:t>
      </w:r>
    </w:p>
    <w:p w14:paraId="3CDF4DB2" w14:textId="77777777" w:rsidR="000A732D" w:rsidRDefault="000A732D" w:rsidP="000A732D">
      <w:pPr>
        <w:pStyle w:val="ListParagraph"/>
        <w:rPr>
          <w:lang w:bidi="en-US"/>
        </w:rPr>
      </w:pPr>
    </w:p>
    <w:p w14:paraId="0D8D3C1C" w14:textId="77777777" w:rsidR="000A732D" w:rsidRDefault="000A732D" w:rsidP="000A732D">
      <w:pPr>
        <w:pStyle w:val="ListParagraph"/>
        <w:numPr>
          <w:ilvl w:val="0"/>
          <w:numId w:val="3"/>
        </w:numPr>
        <w:rPr>
          <w:lang w:bidi="en-US"/>
        </w:rPr>
      </w:pPr>
      <w:commentRangeStart w:id="464"/>
      <w:r>
        <w:rPr>
          <w:lang w:bidi="en-US"/>
        </w:rPr>
        <w:t>Khi duyệt sửa, xóa các bản ghi đã được phê duyệt =&gt; cần ghi log bản ghi cũ trong bảng sale_roles_log, gồm các trường</w:t>
      </w:r>
      <w:commentRangeEnd w:id="464"/>
      <w:r>
        <w:rPr>
          <w:rStyle w:val="CommentReference"/>
        </w:rPr>
        <w:commentReference w:id="464"/>
      </w:r>
    </w:p>
    <w:p w14:paraId="7E47B876" w14:textId="77777777" w:rsidR="000A732D" w:rsidRDefault="000A732D" w:rsidP="000A732D">
      <w:pPr>
        <w:pStyle w:val="ListParagraph"/>
        <w:numPr>
          <w:ilvl w:val="1"/>
          <w:numId w:val="3"/>
        </w:numPr>
        <w:rPr>
          <w:lang w:bidi="en-US"/>
        </w:rPr>
      </w:pPr>
      <w:r>
        <w:rPr>
          <w:lang w:bidi="en-US"/>
        </w:rPr>
        <w:t>Autoid: tự sinh</w:t>
      </w:r>
    </w:p>
    <w:p w14:paraId="207C9336" w14:textId="77777777" w:rsidR="000A732D" w:rsidRDefault="000A732D" w:rsidP="000A732D">
      <w:pPr>
        <w:pStyle w:val="ListParagraph"/>
        <w:numPr>
          <w:ilvl w:val="1"/>
          <w:numId w:val="3"/>
        </w:numPr>
        <w:rPr>
          <w:lang w:bidi="en-US"/>
        </w:rPr>
      </w:pPr>
      <w:r>
        <w:rPr>
          <w:lang w:bidi="en-US"/>
        </w:rPr>
        <w:t>Logid: sale_role.autoid</w:t>
      </w:r>
    </w:p>
    <w:p w14:paraId="66283A55" w14:textId="77777777" w:rsidR="000A732D" w:rsidRPr="002B437F" w:rsidRDefault="000A732D" w:rsidP="000A732D">
      <w:pPr>
        <w:pStyle w:val="ListParagraph"/>
        <w:numPr>
          <w:ilvl w:val="1"/>
          <w:numId w:val="3"/>
        </w:numPr>
        <w:rPr>
          <w:lang w:bidi="en-US"/>
        </w:rPr>
      </w:pPr>
      <w:r w:rsidRPr="002B437F">
        <w:rPr>
          <w:lang w:bidi="en-US"/>
        </w:rPr>
        <w:t xml:space="preserve">Retypeid: </w:t>
      </w:r>
      <w:r>
        <w:rPr>
          <w:lang w:bidi="en-US"/>
        </w:rPr>
        <w:t>retypeid của bản ghi cũ</w:t>
      </w:r>
    </w:p>
    <w:p w14:paraId="3052C62B" w14:textId="77777777" w:rsidR="000A732D" w:rsidRDefault="000A732D" w:rsidP="000A732D">
      <w:pPr>
        <w:pStyle w:val="ListParagraph"/>
        <w:numPr>
          <w:ilvl w:val="1"/>
          <w:numId w:val="3"/>
        </w:numPr>
        <w:rPr>
          <w:lang w:bidi="en-US"/>
        </w:rPr>
      </w:pPr>
      <w:r w:rsidRPr="002B437F">
        <w:rPr>
          <w:lang w:bidi="en-US"/>
        </w:rPr>
        <w:t xml:space="preserve">Saleid: </w:t>
      </w:r>
      <w:r>
        <w:rPr>
          <w:lang w:bidi="en-US"/>
        </w:rPr>
        <w:t>saleid của bản ghi cũ</w:t>
      </w:r>
    </w:p>
    <w:p w14:paraId="728919B0" w14:textId="77777777" w:rsidR="000A732D" w:rsidRPr="002B437F" w:rsidRDefault="000A732D" w:rsidP="000A732D">
      <w:pPr>
        <w:pStyle w:val="ListParagraph"/>
        <w:numPr>
          <w:ilvl w:val="1"/>
          <w:numId w:val="3"/>
        </w:numPr>
        <w:rPr>
          <w:lang w:bidi="en-US"/>
        </w:rPr>
      </w:pPr>
      <w:r w:rsidRPr="002B437F">
        <w:rPr>
          <w:lang w:bidi="en-US"/>
        </w:rPr>
        <w:t>Effdate: ngày hiệu lực</w:t>
      </w:r>
      <w:r>
        <w:rPr>
          <w:lang w:bidi="en-US"/>
        </w:rPr>
        <w:t xml:space="preserve"> của bản ghi cũ</w:t>
      </w:r>
    </w:p>
    <w:p w14:paraId="10AB6C60" w14:textId="77777777" w:rsidR="000A732D" w:rsidRPr="002B437F" w:rsidRDefault="000A732D" w:rsidP="000A732D">
      <w:pPr>
        <w:pStyle w:val="ListParagraph"/>
        <w:numPr>
          <w:ilvl w:val="1"/>
          <w:numId w:val="3"/>
        </w:numPr>
        <w:rPr>
          <w:lang w:bidi="en-US"/>
        </w:rPr>
      </w:pPr>
      <w:r w:rsidRPr="002B437F">
        <w:rPr>
          <w:lang w:bidi="en-US"/>
        </w:rPr>
        <w:t>Expdate: ngày hết hiệu lực</w:t>
      </w:r>
      <w:r>
        <w:rPr>
          <w:lang w:bidi="en-US"/>
        </w:rPr>
        <w:t xml:space="preserve"> của bản ghi cũ</w:t>
      </w:r>
    </w:p>
    <w:p w14:paraId="1B696709" w14:textId="77777777" w:rsidR="000A732D" w:rsidRPr="002B437F" w:rsidRDefault="000A732D" w:rsidP="000A732D">
      <w:pPr>
        <w:pStyle w:val="ListParagraph"/>
        <w:numPr>
          <w:ilvl w:val="1"/>
          <w:numId w:val="3"/>
        </w:numPr>
        <w:rPr>
          <w:lang w:bidi="en-US"/>
        </w:rPr>
      </w:pPr>
      <w:r w:rsidRPr="002B437F">
        <w:rPr>
          <w:lang w:bidi="en-US"/>
        </w:rPr>
        <w:t xml:space="preserve">Rerole: </w:t>
      </w:r>
      <w:r>
        <w:rPr>
          <w:lang w:bidi="en-US"/>
        </w:rPr>
        <w:t>rerole của bản ghi cũ</w:t>
      </w:r>
    </w:p>
    <w:p w14:paraId="35A274AD" w14:textId="77777777" w:rsidR="000A732D" w:rsidRPr="00721E05" w:rsidRDefault="000A732D" w:rsidP="000A732D">
      <w:pPr>
        <w:pStyle w:val="ListParagraph"/>
        <w:numPr>
          <w:ilvl w:val="1"/>
          <w:numId w:val="3"/>
        </w:numPr>
        <w:rPr>
          <w:lang w:bidi="en-US"/>
        </w:rPr>
      </w:pPr>
      <w:r w:rsidRPr="00721E05">
        <w:rPr>
          <w:lang w:bidi="en-US"/>
        </w:rPr>
        <w:t>lastchange: thời điểm sửa (lưu theo ngày giờ thực tế)</w:t>
      </w:r>
    </w:p>
    <w:p w14:paraId="3462D15D" w14:textId="77777777" w:rsidR="000A732D" w:rsidRDefault="000A732D" w:rsidP="000A732D">
      <w:pPr>
        <w:pStyle w:val="ListParagraph"/>
        <w:numPr>
          <w:ilvl w:val="1"/>
          <w:numId w:val="3"/>
        </w:numPr>
        <w:rPr>
          <w:lang w:bidi="en-US"/>
        </w:rPr>
      </w:pPr>
      <w:r w:rsidRPr="00721E05">
        <w:rPr>
          <w:lang w:bidi="en-US"/>
        </w:rPr>
        <w:t>txnum</w:t>
      </w:r>
      <w:r>
        <w:rPr>
          <w:lang w:bidi="en-US"/>
        </w:rPr>
        <w:t>: txnum của giao dịch sửa/xóa</w:t>
      </w:r>
    </w:p>
    <w:p w14:paraId="4E069F52" w14:textId="77777777" w:rsidR="000A732D" w:rsidRDefault="000A732D" w:rsidP="000A732D">
      <w:pPr>
        <w:pStyle w:val="ListParagraph"/>
        <w:numPr>
          <w:ilvl w:val="1"/>
          <w:numId w:val="3"/>
        </w:numPr>
        <w:rPr>
          <w:lang w:bidi="en-US"/>
        </w:rPr>
      </w:pPr>
      <w:r>
        <w:rPr>
          <w:lang w:bidi="en-US"/>
        </w:rPr>
        <w:t>txdate: txdate của giao dịch sửa/xóa</w:t>
      </w:r>
    </w:p>
    <w:p w14:paraId="7CBEC02C" w14:textId="6F1AF204" w:rsidR="000A732D" w:rsidRPr="000A732D" w:rsidRDefault="000A732D" w:rsidP="000A732D">
      <w:pPr>
        <w:pStyle w:val="ListParagraph"/>
        <w:numPr>
          <w:ilvl w:val="1"/>
          <w:numId w:val="3"/>
        </w:numPr>
        <w:rPr>
          <w:lang w:bidi="en-US"/>
        </w:rPr>
      </w:pPr>
      <w:r>
        <w:rPr>
          <w:lang w:bidi="en-US"/>
        </w:rPr>
        <w:t>action_type: nếu sửa = U, nếu xóa = D</w:t>
      </w:r>
    </w:p>
    <w:p w14:paraId="53231E5E" w14:textId="73888C4C" w:rsidR="00782D32" w:rsidRDefault="00782D32" w:rsidP="000F6EB1">
      <w:pPr>
        <w:pStyle w:val="Heading3"/>
        <w:keepNext w:val="0"/>
      </w:pPr>
      <w:bookmarkStart w:id="465" w:name="_Toc78535496"/>
      <w:r>
        <w:lastRenderedPageBreak/>
        <w:t>Danh sách CTV</w:t>
      </w:r>
      <w:bookmarkEnd w:id="465"/>
    </w:p>
    <w:p w14:paraId="72662B4A" w14:textId="77777777" w:rsidR="000F6EB1" w:rsidRDefault="000F6EB1" w:rsidP="000F6EB1">
      <w:pPr>
        <w:pStyle w:val="Heading4"/>
      </w:pPr>
      <w:bookmarkStart w:id="466" w:name="_Toc75156818"/>
      <w:bookmarkStart w:id="467" w:name="_Toc78535497"/>
      <w:r>
        <w:t>Mô tả giao diện</w:t>
      </w:r>
      <w:bookmarkEnd w:id="466"/>
      <w:bookmarkEnd w:id="467"/>
    </w:p>
    <w:p w14:paraId="62376ED5" w14:textId="77777777" w:rsidR="000F6EB1" w:rsidRDefault="000F6EB1" w:rsidP="000F6EB1">
      <w:pPr>
        <w:pStyle w:val="Heading5"/>
      </w:pPr>
      <w:bookmarkStart w:id="468" w:name="_Toc75156820"/>
      <w:r>
        <w:t>Grid tìm kiếm</w:t>
      </w:r>
      <w:bookmarkEnd w:id="468"/>
    </w:p>
    <w:p w14:paraId="03A3DBE4" w14:textId="77777777" w:rsidR="000F6EB1" w:rsidRDefault="000F6EB1" w:rsidP="000F6EB1">
      <w:pPr>
        <w:rPr>
          <w:lang w:bidi="en-US"/>
        </w:rPr>
      </w:pPr>
      <w:r>
        <w:rPr>
          <w:lang w:bidi="en-US"/>
        </w:rPr>
        <w:t>Bao gồm các trường thông tin</w:t>
      </w:r>
    </w:p>
    <w:p w14:paraId="40376CA1" w14:textId="77777777" w:rsidR="000F6EB1" w:rsidRDefault="000F6EB1" w:rsidP="000F6EB1">
      <w:pPr>
        <w:pStyle w:val="ListParagraph"/>
        <w:numPr>
          <w:ilvl w:val="0"/>
          <w:numId w:val="3"/>
        </w:numPr>
        <w:rPr>
          <w:lang w:bidi="en-US"/>
        </w:rPr>
      </w:pPr>
      <w:r>
        <w:rPr>
          <w:lang w:bidi="en-US"/>
        </w:rPr>
        <w:t>Mã CTV</w:t>
      </w:r>
    </w:p>
    <w:p w14:paraId="294F3C2C" w14:textId="77777777" w:rsidR="000F6EB1" w:rsidRDefault="000F6EB1" w:rsidP="000F6EB1">
      <w:pPr>
        <w:pStyle w:val="ListParagraph"/>
        <w:numPr>
          <w:ilvl w:val="0"/>
          <w:numId w:val="3"/>
        </w:numPr>
        <w:rPr>
          <w:lang w:bidi="en-US"/>
        </w:rPr>
      </w:pPr>
      <w:r>
        <w:rPr>
          <w:lang w:bidi="en-US"/>
        </w:rPr>
        <w:t>Họ tên CTV</w:t>
      </w:r>
    </w:p>
    <w:p w14:paraId="5FC43C19" w14:textId="77777777" w:rsidR="000F6EB1" w:rsidRDefault="000F6EB1" w:rsidP="000F6EB1">
      <w:pPr>
        <w:pStyle w:val="ListParagraph"/>
        <w:numPr>
          <w:ilvl w:val="0"/>
          <w:numId w:val="3"/>
        </w:numPr>
        <w:rPr>
          <w:lang w:bidi="en-US"/>
        </w:rPr>
      </w:pPr>
      <w:r>
        <w:rPr>
          <w:lang w:bidi="en-US"/>
        </w:rPr>
        <w:t>CMND/CCCD</w:t>
      </w:r>
    </w:p>
    <w:p w14:paraId="06427C4D" w14:textId="77777777" w:rsidR="000F6EB1" w:rsidRDefault="000F6EB1" w:rsidP="000F6EB1">
      <w:pPr>
        <w:pStyle w:val="ListParagraph"/>
        <w:numPr>
          <w:ilvl w:val="0"/>
          <w:numId w:val="3"/>
        </w:numPr>
        <w:rPr>
          <w:lang w:bidi="en-US"/>
        </w:rPr>
      </w:pPr>
      <w:r>
        <w:rPr>
          <w:lang w:bidi="en-US"/>
        </w:rPr>
        <w:t>Ngày cấp</w:t>
      </w:r>
    </w:p>
    <w:p w14:paraId="3FA75B0F" w14:textId="77777777" w:rsidR="000F6EB1" w:rsidRDefault="000F6EB1" w:rsidP="000F6EB1">
      <w:pPr>
        <w:pStyle w:val="ListParagraph"/>
        <w:numPr>
          <w:ilvl w:val="0"/>
          <w:numId w:val="3"/>
        </w:numPr>
        <w:rPr>
          <w:lang w:bidi="en-US"/>
        </w:rPr>
      </w:pPr>
      <w:r>
        <w:rPr>
          <w:lang w:bidi="en-US"/>
        </w:rPr>
        <w:t>Nơi cấp</w:t>
      </w:r>
    </w:p>
    <w:p w14:paraId="125D1410" w14:textId="77777777" w:rsidR="000F6EB1" w:rsidRDefault="000F6EB1" w:rsidP="000F6EB1">
      <w:pPr>
        <w:pStyle w:val="ListParagraph"/>
        <w:numPr>
          <w:ilvl w:val="0"/>
          <w:numId w:val="3"/>
        </w:numPr>
        <w:rPr>
          <w:lang w:bidi="en-US"/>
        </w:rPr>
      </w:pPr>
      <w:r>
        <w:rPr>
          <w:lang w:bidi="en-US"/>
        </w:rPr>
        <w:t>Mobile</w:t>
      </w:r>
    </w:p>
    <w:p w14:paraId="17D7537A" w14:textId="77777777" w:rsidR="000F6EB1" w:rsidRDefault="000F6EB1" w:rsidP="000F6EB1">
      <w:pPr>
        <w:pStyle w:val="ListParagraph"/>
        <w:numPr>
          <w:ilvl w:val="0"/>
          <w:numId w:val="3"/>
        </w:numPr>
        <w:rPr>
          <w:lang w:bidi="en-US"/>
        </w:rPr>
      </w:pPr>
      <w:r>
        <w:rPr>
          <w:lang w:bidi="en-US"/>
        </w:rPr>
        <w:t>Email</w:t>
      </w:r>
    </w:p>
    <w:p w14:paraId="3AAA227F" w14:textId="77777777" w:rsidR="000F6EB1" w:rsidRDefault="000F6EB1" w:rsidP="000F6EB1">
      <w:pPr>
        <w:pStyle w:val="ListParagraph"/>
        <w:numPr>
          <w:ilvl w:val="0"/>
          <w:numId w:val="3"/>
        </w:numPr>
        <w:rPr>
          <w:lang w:bidi="en-US"/>
        </w:rPr>
      </w:pPr>
      <w:r>
        <w:rPr>
          <w:lang w:bidi="en-US"/>
        </w:rPr>
        <w:t>Trạng thái</w:t>
      </w:r>
    </w:p>
    <w:p w14:paraId="07E7C9DA" w14:textId="77777777" w:rsidR="000F6EB1" w:rsidRPr="000F6EB1" w:rsidRDefault="000F6EB1" w:rsidP="000F6EB1">
      <w:pPr>
        <w:rPr>
          <w:lang w:bidi="en-US"/>
        </w:rPr>
      </w:pPr>
    </w:p>
    <w:p w14:paraId="5497ADD8" w14:textId="77777777" w:rsidR="000F6EB1" w:rsidRDefault="000F6EB1" w:rsidP="000F6EB1">
      <w:pPr>
        <w:pStyle w:val="Heading5"/>
      </w:pPr>
      <w:bookmarkStart w:id="469" w:name="_Toc75156819"/>
      <w:r>
        <w:t>Popup thêm/sửa/xem</w:t>
      </w:r>
      <w:bookmarkEnd w:id="469"/>
    </w:p>
    <w:p w14:paraId="5A5F2D8C" w14:textId="77777777" w:rsidR="00F93A34" w:rsidRPr="00F93A34" w:rsidRDefault="00F93A34" w:rsidP="00F93A34"/>
    <w:tbl>
      <w:tblPr>
        <w:tblStyle w:val="TableGrid"/>
        <w:tblW w:w="0" w:type="auto"/>
        <w:tblLook w:val="04A0" w:firstRow="1" w:lastRow="0" w:firstColumn="1" w:lastColumn="0" w:noHBand="0" w:noVBand="1"/>
      </w:tblPr>
      <w:tblGrid>
        <w:gridCol w:w="3292"/>
        <w:gridCol w:w="1856"/>
        <w:gridCol w:w="4590"/>
      </w:tblGrid>
      <w:tr w:rsidR="000F6EB1" w14:paraId="42629646" w14:textId="77777777" w:rsidTr="000F6EB1">
        <w:tc>
          <w:tcPr>
            <w:tcW w:w="3292" w:type="dxa"/>
          </w:tcPr>
          <w:p w14:paraId="59F509F7" w14:textId="77777777" w:rsidR="000F6EB1" w:rsidRDefault="000F6EB1" w:rsidP="000F6EB1">
            <w:pPr>
              <w:jc w:val="center"/>
            </w:pPr>
            <w:r w:rsidRPr="0098225A">
              <w:rPr>
                <w:b/>
              </w:rPr>
              <w:t>Tên trường</w:t>
            </w:r>
          </w:p>
        </w:tc>
        <w:tc>
          <w:tcPr>
            <w:tcW w:w="1856" w:type="dxa"/>
          </w:tcPr>
          <w:p w14:paraId="288C220C" w14:textId="77777777" w:rsidR="000F6EB1" w:rsidRDefault="000F6EB1" w:rsidP="000F6EB1">
            <w:pPr>
              <w:jc w:val="center"/>
            </w:pPr>
            <w:r w:rsidRPr="0098225A">
              <w:rPr>
                <w:b/>
              </w:rPr>
              <w:t>Bắt buộc</w:t>
            </w:r>
          </w:p>
        </w:tc>
        <w:tc>
          <w:tcPr>
            <w:tcW w:w="4590" w:type="dxa"/>
          </w:tcPr>
          <w:p w14:paraId="2302ED9E" w14:textId="77777777" w:rsidR="000F6EB1" w:rsidRDefault="000F6EB1" w:rsidP="000F6EB1">
            <w:pPr>
              <w:jc w:val="center"/>
            </w:pPr>
            <w:r w:rsidRPr="0098225A">
              <w:rPr>
                <w:b/>
              </w:rPr>
              <w:t>Mô tả</w:t>
            </w:r>
          </w:p>
        </w:tc>
      </w:tr>
      <w:tr w:rsidR="000F6EB1" w14:paraId="6DE1C76B" w14:textId="77777777" w:rsidTr="000F6EB1">
        <w:tc>
          <w:tcPr>
            <w:tcW w:w="3292" w:type="dxa"/>
          </w:tcPr>
          <w:p w14:paraId="5B2BC708" w14:textId="77777777" w:rsidR="000F6EB1" w:rsidRPr="00F8611F" w:rsidRDefault="000F6EB1" w:rsidP="000F6EB1">
            <w:r w:rsidRPr="00F8611F">
              <w:t xml:space="preserve">Mã </w:t>
            </w:r>
            <w:r>
              <w:t>CTV</w:t>
            </w:r>
          </w:p>
        </w:tc>
        <w:tc>
          <w:tcPr>
            <w:tcW w:w="1856" w:type="dxa"/>
          </w:tcPr>
          <w:p w14:paraId="397F6250" w14:textId="77777777" w:rsidR="000F6EB1" w:rsidRPr="00F8611F" w:rsidRDefault="000F6EB1" w:rsidP="000F6EB1"/>
        </w:tc>
        <w:tc>
          <w:tcPr>
            <w:tcW w:w="4590" w:type="dxa"/>
          </w:tcPr>
          <w:p w14:paraId="66EB59D2" w14:textId="77777777" w:rsidR="000F6EB1" w:rsidRPr="00F8611F" w:rsidRDefault="000F6EB1" w:rsidP="000F6EB1">
            <w:r>
              <w:t>Trường này chỉ hiển thị khi thao tác view, edit (Disable). Khi thêm mới không hiển thị trường này.</w:t>
            </w:r>
          </w:p>
        </w:tc>
      </w:tr>
      <w:tr w:rsidR="000F6EB1" w14:paraId="437D0991" w14:textId="77777777" w:rsidTr="000F6EB1">
        <w:tc>
          <w:tcPr>
            <w:tcW w:w="3292" w:type="dxa"/>
          </w:tcPr>
          <w:p w14:paraId="09AC56ED" w14:textId="77777777" w:rsidR="000F6EB1" w:rsidRDefault="000F6EB1" w:rsidP="000F6EB1">
            <w:r>
              <w:t>Họ tên CTV</w:t>
            </w:r>
          </w:p>
        </w:tc>
        <w:tc>
          <w:tcPr>
            <w:tcW w:w="1856" w:type="dxa"/>
          </w:tcPr>
          <w:p w14:paraId="338F69BC" w14:textId="77777777" w:rsidR="000F6EB1" w:rsidRDefault="000F6EB1" w:rsidP="000F6EB1">
            <w:r>
              <w:t>Có</w:t>
            </w:r>
          </w:p>
        </w:tc>
        <w:tc>
          <w:tcPr>
            <w:tcW w:w="4590" w:type="dxa"/>
          </w:tcPr>
          <w:p w14:paraId="1FD82E83" w14:textId="77777777" w:rsidR="000F6EB1" w:rsidRDefault="000F6EB1" w:rsidP="000F6EB1"/>
        </w:tc>
      </w:tr>
      <w:tr w:rsidR="000F6EB1" w14:paraId="06ED5B33" w14:textId="77777777" w:rsidTr="000F6EB1">
        <w:tc>
          <w:tcPr>
            <w:tcW w:w="3292" w:type="dxa"/>
          </w:tcPr>
          <w:p w14:paraId="2EE4DF6F" w14:textId="77777777" w:rsidR="000F6EB1" w:rsidRDefault="000F6EB1" w:rsidP="000F6EB1">
            <w:r>
              <w:t>CMND/CCCD</w:t>
            </w:r>
          </w:p>
        </w:tc>
        <w:tc>
          <w:tcPr>
            <w:tcW w:w="1856" w:type="dxa"/>
          </w:tcPr>
          <w:p w14:paraId="1D5C8469" w14:textId="77777777" w:rsidR="000F6EB1" w:rsidRDefault="000F6EB1" w:rsidP="000F6EB1">
            <w:r>
              <w:t>Có</w:t>
            </w:r>
          </w:p>
        </w:tc>
        <w:tc>
          <w:tcPr>
            <w:tcW w:w="4590" w:type="dxa"/>
          </w:tcPr>
          <w:p w14:paraId="015076E2" w14:textId="77777777" w:rsidR="000F6EB1" w:rsidRDefault="000F6EB1" w:rsidP="000F6EB1"/>
        </w:tc>
      </w:tr>
      <w:tr w:rsidR="000F6EB1" w14:paraId="00E60C51" w14:textId="77777777" w:rsidTr="000F6EB1">
        <w:tc>
          <w:tcPr>
            <w:tcW w:w="3292" w:type="dxa"/>
          </w:tcPr>
          <w:p w14:paraId="5AD0759D" w14:textId="77777777" w:rsidR="000F6EB1" w:rsidRDefault="000F6EB1" w:rsidP="000F6EB1">
            <w:r>
              <w:t>Ngày cấp</w:t>
            </w:r>
          </w:p>
        </w:tc>
        <w:tc>
          <w:tcPr>
            <w:tcW w:w="1856" w:type="dxa"/>
          </w:tcPr>
          <w:p w14:paraId="0A3CF552" w14:textId="77777777" w:rsidR="000F6EB1" w:rsidRDefault="000F6EB1" w:rsidP="000F6EB1">
            <w:r>
              <w:t>Có</w:t>
            </w:r>
          </w:p>
        </w:tc>
        <w:tc>
          <w:tcPr>
            <w:tcW w:w="4590" w:type="dxa"/>
          </w:tcPr>
          <w:p w14:paraId="5F9C0E86" w14:textId="77777777" w:rsidR="000F6EB1" w:rsidRDefault="000F6EB1" w:rsidP="000F6EB1"/>
        </w:tc>
      </w:tr>
      <w:tr w:rsidR="000F6EB1" w14:paraId="66203CCD" w14:textId="77777777" w:rsidTr="000F6EB1">
        <w:tc>
          <w:tcPr>
            <w:tcW w:w="3292" w:type="dxa"/>
          </w:tcPr>
          <w:p w14:paraId="1473268B" w14:textId="77777777" w:rsidR="000F6EB1" w:rsidRDefault="000F6EB1" w:rsidP="000F6EB1">
            <w:r>
              <w:t>Nơi cấp</w:t>
            </w:r>
          </w:p>
        </w:tc>
        <w:tc>
          <w:tcPr>
            <w:tcW w:w="1856" w:type="dxa"/>
          </w:tcPr>
          <w:p w14:paraId="209A4EEF" w14:textId="77777777" w:rsidR="000F6EB1" w:rsidRDefault="000F6EB1" w:rsidP="000F6EB1">
            <w:r>
              <w:t>Có</w:t>
            </w:r>
          </w:p>
        </w:tc>
        <w:tc>
          <w:tcPr>
            <w:tcW w:w="4590" w:type="dxa"/>
          </w:tcPr>
          <w:p w14:paraId="5AD2DAC9" w14:textId="77777777" w:rsidR="000F6EB1" w:rsidRDefault="000F6EB1" w:rsidP="000F6EB1"/>
        </w:tc>
      </w:tr>
      <w:tr w:rsidR="000F6EB1" w14:paraId="50785527" w14:textId="77777777" w:rsidTr="000F6EB1">
        <w:tc>
          <w:tcPr>
            <w:tcW w:w="3292" w:type="dxa"/>
          </w:tcPr>
          <w:p w14:paraId="7DC97CA7" w14:textId="77777777" w:rsidR="000F6EB1" w:rsidRDefault="000F6EB1" w:rsidP="000F6EB1">
            <w:r>
              <w:t>Mobile</w:t>
            </w:r>
          </w:p>
        </w:tc>
        <w:tc>
          <w:tcPr>
            <w:tcW w:w="1856" w:type="dxa"/>
          </w:tcPr>
          <w:p w14:paraId="35C0205C" w14:textId="77777777" w:rsidR="000F6EB1" w:rsidRDefault="000F6EB1" w:rsidP="000F6EB1">
            <w:r>
              <w:t>Không</w:t>
            </w:r>
          </w:p>
        </w:tc>
        <w:tc>
          <w:tcPr>
            <w:tcW w:w="4590" w:type="dxa"/>
          </w:tcPr>
          <w:p w14:paraId="26A62F7B" w14:textId="77777777" w:rsidR="000F6EB1" w:rsidRDefault="000F6EB1" w:rsidP="000F6EB1">
            <w:r>
              <w:t>Kiểm tra format điện thoại</w:t>
            </w:r>
          </w:p>
        </w:tc>
      </w:tr>
      <w:tr w:rsidR="000F6EB1" w14:paraId="4FC26EBB" w14:textId="77777777" w:rsidTr="000F6EB1">
        <w:tc>
          <w:tcPr>
            <w:tcW w:w="3292" w:type="dxa"/>
          </w:tcPr>
          <w:p w14:paraId="3367A058" w14:textId="77777777" w:rsidR="000F6EB1" w:rsidRDefault="000F6EB1" w:rsidP="000F6EB1">
            <w:r>
              <w:t>Email</w:t>
            </w:r>
          </w:p>
        </w:tc>
        <w:tc>
          <w:tcPr>
            <w:tcW w:w="1856" w:type="dxa"/>
          </w:tcPr>
          <w:p w14:paraId="297F2E61" w14:textId="77777777" w:rsidR="000F6EB1" w:rsidRDefault="000F6EB1" w:rsidP="000F6EB1">
            <w:r>
              <w:t>Không</w:t>
            </w:r>
          </w:p>
        </w:tc>
        <w:tc>
          <w:tcPr>
            <w:tcW w:w="4590" w:type="dxa"/>
          </w:tcPr>
          <w:p w14:paraId="0F2313FC" w14:textId="77777777" w:rsidR="000F6EB1" w:rsidRDefault="000F6EB1" w:rsidP="000F6EB1">
            <w:r>
              <w:t>Kiểm tra định dạng email</w:t>
            </w:r>
          </w:p>
        </w:tc>
      </w:tr>
      <w:tr w:rsidR="000F6EB1" w14:paraId="3A647947" w14:textId="77777777" w:rsidTr="000F6EB1">
        <w:tc>
          <w:tcPr>
            <w:tcW w:w="3292" w:type="dxa"/>
          </w:tcPr>
          <w:p w14:paraId="711EE102" w14:textId="77777777" w:rsidR="000F6EB1" w:rsidRDefault="000F6EB1" w:rsidP="000F6EB1">
            <w:r>
              <w:t>Trạng thái</w:t>
            </w:r>
          </w:p>
        </w:tc>
        <w:tc>
          <w:tcPr>
            <w:tcW w:w="1856" w:type="dxa"/>
          </w:tcPr>
          <w:p w14:paraId="48AB0B34" w14:textId="77777777" w:rsidR="000F6EB1" w:rsidRDefault="000F6EB1" w:rsidP="000F6EB1">
            <w:r>
              <w:t>Có</w:t>
            </w:r>
          </w:p>
        </w:tc>
        <w:tc>
          <w:tcPr>
            <w:tcW w:w="4590" w:type="dxa"/>
          </w:tcPr>
          <w:p w14:paraId="64D99EEF" w14:textId="77777777" w:rsidR="000F6EB1" w:rsidRDefault="000F6EB1" w:rsidP="000F6EB1">
            <w:r>
              <w:t>Combobox, chọn từ DS lấy từ allcode</w:t>
            </w:r>
          </w:p>
          <w:p w14:paraId="0BB316E3" w14:textId="77777777" w:rsidR="000F6EB1" w:rsidRDefault="000F6EB1" w:rsidP="000F6EB1">
            <w:pPr>
              <w:autoSpaceDE w:val="0"/>
              <w:autoSpaceDN w:val="0"/>
              <w:adjustRightInd w:val="0"/>
              <w:rPr>
                <w:rFonts w:ascii="Courier New" w:eastAsiaTheme="minorHAnsi" w:hAnsi="Courier New" w:cs="Courier New"/>
                <w:color w:val="000000"/>
                <w:sz w:val="20"/>
                <w:szCs w:val="20"/>
              </w:rPr>
            </w:pPr>
            <w:r>
              <w:rPr>
                <w:rFonts w:ascii="Courier New" w:eastAsiaTheme="minorHAnsi" w:hAnsi="Courier New" w:cs="Courier New"/>
                <w:b/>
                <w:bCs/>
                <w:color w:val="0000FF"/>
                <w:sz w:val="20"/>
                <w:szCs w:val="20"/>
              </w:rPr>
              <w:t>select</w:t>
            </w:r>
            <w:r>
              <w:rPr>
                <w:rFonts w:ascii="Courier New" w:eastAsiaTheme="minorHAnsi" w:hAnsi="Courier New" w:cs="Courier New"/>
                <w:color w:val="000000"/>
                <w:sz w:val="20"/>
                <w:szCs w:val="20"/>
              </w:rPr>
              <w:t xml:space="preserv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from</w:t>
            </w:r>
            <w:r>
              <w:rPr>
                <w:rFonts w:ascii="Courier New" w:eastAsiaTheme="minorHAnsi" w:hAnsi="Courier New" w:cs="Courier New"/>
                <w:color w:val="000000"/>
                <w:sz w:val="20"/>
                <w:szCs w:val="20"/>
              </w:rPr>
              <w:t xml:space="preserve"> allcode</w:t>
            </w:r>
          </w:p>
          <w:p w14:paraId="7081B0B1" w14:textId="77777777" w:rsidR="000F6EB1" w:rsidRDefault="000F6EB1" w:rsidP="000F6EB1">
            <w:r>
              <w:rPr>
                <w:rFonts w:ascii="Courier New" w:eastAsiaTheme="minorHAnsi" w:hAnsi="Courier New" w:cs="Courier New"/>
                <w:b/>
                <w:bCs/>
                <w:color w:val="0000FF"/>
                <w:sz w:val="20"/>
                <w:szCs w:val="20"/>
              </w:rPr>
              <w:t>where</w:t>
            </w:r>
            <w:r>
              <w:rPr>
                <w:rFonts w:ascii="Courier New" w:eastAsiaTheme="minorHAnsi" w:hAnsi="Courier New" w:cs="Courier New"/>
                <w:color w:val="000000"/>
                <w:sz w:val="20"/>
                <w:szCs w:val="20"/>
              </w:rPr>
              <w:t xml:space="preserve"> cdname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'ACTIVE'</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and</w:t>
            </w:r>
            <w:r>
              <w:rPr>
                <w:rFonts w:ascii="Courier New" w:eastAsiaTheme="minorHAnsi" w:hAnsi="Courier New" w:cs="Courier New"/>
                <w:color w:val="000000"/>
                <w:sz w:val="20"/>
                <w:szCs w:val="20"/>
              </w:rPr>
              <w:t xml:space="preserve"> cdtype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'SA'</w:t>
            </w:r>
            <w:r>
              <w:rPr>
                <w:rFonts w:ascii="Courier New" w:eastAsiaTheme="minorHAnsi" w:hAnsi="Courier New" w:cs="Courier New"/>
                <w:color w:val="FF0000"/>
                <w:sz w:val="20"/>
                <w:szCs w:val="20"/>
              </w:rPr>
              <w:t>;</w:t>
            </w:r>
          </w:p>
        </w:tc>
      </w:tr>
    </w:tbl>
    <w:p w14:paraId="3B8D5FC0" w14:textId="77777777" w:rsidR="000F6EB1" w:rsidRPr="008063DA" w:rsidRDefault="000F6EB1" w:rsidP="000F6EB1">
      <w:pPr>
        <w:rPr>
          <w:lang w:bidi="en-US"/>
        </w:rPr>
      </w:pPr>
    </w:p>
    <w:p w14:paraId="2A99C4B4" w14:textId="77777777" w:rsidR="000F6EB1" w:rsidRDefault="000F6EB1" w:rsidP="000F6EB1">
      <w:pPr>
        <w:rPr>
          <w:lang w:bidi="en-US"/>
        </w:rPr>
      </w:pPr>
    </w:p>
    <w:p w14:paraId="681BF193" w14:textId="77777777" w:rsidR="000F6EB1" w:rsidRDefault="000F6EB1" w:rsidP="000F6EB1">
      <w:pPr>
        <w:pStyle w:val="Heading4"/>
      </w:pPr>
      <w:bookmarkStart w:id="470" w:name="_Toc75156821"/>
      <w:bookmarkStart w:id="471" w:name="_Toc78535498"/>
      <w:r>
        <w:t>Quy tắc xử lý</w:t>
      </w:r>
      <w:bookmarkEnd w:id="470"/>
      <w:bookmarkEnd w:id="471"/>
    </w:p>
    <w:p w14:paraId="130F797C" w14:textId="77777777" w:rsidR="000F6EB1" w:rsidRDefault="000F6EB1" w:rsidP="000F6EB1">
      <w:pPr>
        <w:pStyle w:val="ListParagraph"/>
        <w:numPr>
          <w:ilvl w:val="0"/>
          <w:numId w:val="3"/>
        </w:numPr>
        <w:rPr>
          <w:lang w:bidi="en-US"/>
        </w:rPr>
      </w:pPr>
      <w:r>
        <w:rPr>
          <w:lang w:bidi="en-US"/>
        </w:rPr>
        <w:t>Chức năng này chỉ có 1 cấp make, không cần phê duyệt</w:t>
      </w:r>
    </w:p>
    <w:p w14:paraId="53B43ECC" w14:textId="77777777" w:rsidR="000F6EB1" w:rsidRDefault="000F6EB1" w:rsidP="000F6EB1">
      <w:pPr>
        <w:pStyle w:val="ListParagraph"/>
        <w:numPr>
          <w:ilvl w:val="0"/>
          <w:numId w:val="3"/>
        </w:numPr>
        <w:rPr>
          <w:lang w:bidi="en-US"/>
        </w:rPr>
      </w:pPr>
      <w:r>
        <w:rPr>
          <w:lang w:bidi="en-US"/>
        </w:rPr>
        <w:t xml:space="preserve">Thêm mới: Lưu dữ liệu vào collaborator, trong đó trường COID tự sinh theo quy tắc = </w:t>
      </w:r>
      <w:r w:rsidRPr="00012DD6">
        <w:rPr>
          <w:lang w:bidi="en-US"/>
        </w:rPr>
        <w:t>lpad(to_char(seq_</w:t>
      </w:r>
      <w:r>
        <w:rPr>
          <w:lang w:bidi="en-US"/>
        </w:rPr>
        <w:t>collaborator.nextval),6</w:t>
      </w:r>
      <w:r w:rsidRPr="00012DD6">
        <w:rPr>
          <w:lang w:bidi="en-US"/>
        </w:rPr>
        <w:t>,'0')</w:t>
      </w:r>
    </w:p>
    <w:p w14:paraId="44D9ED27" w14:textId="77777777" w:rsidR="000F6EB1" w:rsidRDefault="000F6EB1" w:rsidP="000F6EB1">
      <w:pPr>
        <w:pStyle w:val="ListParagraph"/>
        <w:numPr>
          <w:ilvl w:val="0"/>
          <w:numId w:val="3"/>
        </w:numPr>
        <w:rPr>
          <w:lang w:bidi="en-US"/>
        </w:rPr>
      </w:pPr>
      <w:r>
        <w:rPr>
          <w:lang w:bidi="en-US"/>
        </w:rPr>
        <w:t>Sửa: Cho phép sửa tất cả các trường thông tin trừ trường Mã CTV</w:t>
      </w:r>
    </w:p>
    <w:p w14:paraId="43962715" w14:textId="6FA9C071" w:rsidR="000F6EB1" w:rsidRDefault="000F6EB1" w:rsidP="00101796">
      <w:pPr>
        <w:pStyle w:val="ListParagraph"/>
        <w:numPr>
          <w:ilvl w:val="0"/>
          <w:numId w:val="3"/>
        </w:numPr>
        <w:rPr>
          <w:lang w:bidi="en-US"/>
        </w:rPr>
      </w:pPr>
      <w:r>
        <w:rPr>
          <w:lang w:bidi="en-US"/>
        </w:rPr>
        <w:t>Xóa: Chỉ được xóa bản ghi không tồn tại oxmast.collab_id = collaborator.coid</w:t>
      </w:r>
    </w:p>
    <w:p w14:paraId="587B3A44" w14:textId="74C9E2FC" w:rsidR="00782D32" w:rsidRDefault="004126C4" w:rsidP="00101796">
      <w:pPr>
        <w:pStyle w:val="Heading2"/>
        <w:keepNext w:val="0"/>
        <w:ind w:left="360"/>
      </w:pPr>
      <w:bookmarkStart w:id="472" w:name="_Toc78535499"/>
      <w:r>
        <w:t>Điều chuyển RM</w:t>
      </w:r>
      <w:bookmarkEnd w:id="472"/>
    </w:p>
    <w:p w14:paraId="0015D117" w14:textId="3AE06E33" w:rsidR="004126C4" w:rsidRDefault="004126C4" w:rsidP="00101796">
      <w:pPr>
        <w:pStyle w:val="Heading3"/>
        <w:keepNext w:val="0"/>
      </w:pPr>
      <w:bookmarkStart w:id="473" w:name="_Toc78535500"/>
      <w:r>
        <w:t>ĐVKD đề nghị điều chuyển RM</w:t>
      </w:r>
      <w:bookmarkEnd w:id="473"/>
    </w:p>
    <w:p w14:paraId="32BF1CCD" w14:textId="77777777" w:rsidR="00AF1063" w:rsidRDefault="00AF1063" w:rsidP="00AF1063">
      <w:pPr>
        <w:pStyle w:val="Heading4"/>
      </w:pPr>
      <w:bookmarkStart w:id="474" w:name="_Toc75156557"/>
      <w:bookmarkStart w:id="475" w:name="_Toc78535501"/>
      <w:r>
        <w:t>Mô tả giao diện</w:t>
      </w:r>
      <w:bookmarkEnd w:id="474"/>
      <w:bookmarkEnd w:id="475"/>
    </w:p>
    <w:p w14:paraId="68C0A2D0" w14:textId="77777777" w:rsidR="00AF1063" w:rsidRDefault="00AF1063" w:rsidP="00AF1063">
      <w:pPr>
        <w:pStyle w:val="Heading5"/>
      </w:pPr>
      <w:bookmarkStart w:id="476" w:name="_Toc75156558"/>
      <w:r>
        <w:t>Grid tìm kiếm</w:t>
      </w:r>
      <w:bookmarkEnd w:id="476"/>
    </w:p>
    <w:p w14:paraId="4132E432" w14:textId="77777777" w:rsidR="00AF1063" w:rsidRDefault="00AF1063" w:rsidP="00AF1063">
      <w:pPr>
        <w:rPr>
          <w:lang w:bidi="en-US"/>
        </w:rPr>
      </w:pPr>
      <w:r>
        <w:rPr>
          <w:lang w:bidi="en-US"/>
        </w:rPr>
        <w:t>Hiển thị danh sách các lệnh trong oxmast có:</w:t>
      </w:r>
    </w:p>
    <w:p w14:paraId="58693BD0" w14:textId="77777777" w:rsidR="00AF1063" w:rsidRDefault="00AF1063" w:rsidP="00AF1063">
      <w:pPr>
        <w:pStyle w:val="ListParagraph"/>
        <w:numPr>
          <w:ilvl w:val="0"/>
          <w:numId w:val="3"/>
        </w:numPr>
        <w:rPr>
          <w:lang w:bidi="en-US"/>
        </w:rPr>
      </w:pPr>
      <w:r>
        <w:rPr>
          <w:lang w:bidi="en-US"/>
        </w:rPr>
        <w:t>oxmast.status &lt;&gt; ‘R’ + oxmast.brid = brid của user đang đăng nhập (nếu admin sẽ nhìn thấy tất cả các chi nhánh)</w:t>
      </w:r>
    </w:p>
    <w:p w14:paraId="2E172560" w14:textId="77777777" w:rsidR="00AF1063" w:rsidRDefault="00AF1063" w:rsidP="00AF1063">
      <w:pPr>
        <w:pStyle w:val="ListParagraph"/>
        <w:numPr>
          <w:ilvl w:val="0"/>
          <w:numId w:val="3"/>
        </w:numPr>
        <w:rPr>
          <w:lang w:bidi="en-US"/>
        </w:rPr>
      </w:pPr>
      <w:r>
        <w:rPr>
          <w:lang w:bidi="en-US"/>
        </w:rPr>
        <w:t>Ngày đáo hạn của TS (assetdtl.duedate) &gt; ngày hệ thống</w:t>
      </w:r>
    </w:p>
    <w:p w14:paraId="49019330" w14:textId="77777777" w:rsidR="00AF1063" w:rsidRDefault="00AF1063" w:rsidP="00AF1063">
      <w:pPr>
        <w:pStyle w:val="ListParagraph"/>
        <w:numPr>
          <w:ilvl w:val="0"/>
          <w:numId w:val="3"/>
        </w:numPr>
        <w:rPr>
          <w:lang w:bidi="en-US"/>
        </w:rPr>
      </w:pPr>
      <w:r>
        <w:rPr>
          <w:lang w:bidi="en-US"/>
        </w:rPr>
        <w:lastRenderedPageBreak/>
        <w:t>Không có bản ghi status in (‘N’, ‘P’, ‘A’) &amp; deltd = ‘N’ trong bảng rmchangelog (rmchangelog.confirmno = oxmast.confirmno)</w:t>
      </w:r>
    </w:p>
    <w:p w14:paraId="193C06C1" w14:textId="77777777" w:rsidR="00AF1063" w:rsidRDefault="00AF1063" w:rsidP="00AF1063">
      <w:pPr>
        <w:pStyle w:val="ListParagraph"/>
        <w:rPr>
          <w:lang w:bidi="en-US"/>
        </w:rPr>
      </w:pPr>
    </w:p>
    <w:p w14:paraId="5C7884EF" w14:textId="77777777" w:rsidR="00AF1063" w:rsidRDefault="00AF1063" w:rsidP="00AF1063">
      <w:pPr>
        <w:rPr>
          <w:lang w:bidi="en-US"/>
        </w:rPr>
      </w:pPr>
      <w:r>
        <w:rPr>
          <w:lang w:bidi="en-US"/>
        </w:rPr>
        <w:t>Gồm các trường thông tin</w:t>
      </w:r>
    </w:p>
    <w:p w14:paraId="16909F44" w14:textId="77777777" w:rsidR="00AF1063" w:rsidRDefault="00AF1063" w:rsidP="00AF1063">
      <w:pPr>
        <w:pStyle w:val="ListParagraph"/>
        <w:numPr>
          <w:ilvl w:val="0"/>
          <w:numId w:val="3"/>
        </w:numPr>
        <w:rPr>
          <w:lang w:bidi="en-US"/>
        </w:rPr>
      </w:pPr>
      <w:r>
        <w:rPr>
          <w:lang w:bidi="en-US"/>
        </w:rPr>
        <w:t>Button: Thực hiện</w:t>
      </w:r>
    </w:p>
    <w:p w14:paraId="453AB065" w14:textId="77777777" w:rsidR="00AF1063" w:rsidRDefault="00AF1063" w:rsidP="00AF1063">
      <w:pPr>
        <w:pStyle w:val="ListParagraph"/>
        <w:numPr>
          <w:ilvl w:val="0"/>
          <w:numId w:val="3"/>
        </w:numPr>
        <w:rPr>
          <w:lang w:bidi="en-US"/>
        </w:rPr>
      </w:pPr>
      <w:r>
        <w:rPr>
          <w:lang w:bidi="en-US"/>
        </w:rPr>
        <w:t>Số hiệu lệnh SELL: oxmast.orderid</w:t>
      </w:r>
    </w:p>
    <w:p w14:paraId="778DF179" w14:textId="77777777" w:rsidR="00AF1063" w:rsidRDefault="00AF1063" w:rsidP="00AF1063">
      <w:pPr>
        <w:pStyle w:val="ListParagraph"/>
        <w:numPr>
          <w:ilvl w:val="0"/>
          <w:numId w:val="3"/>
        </w:numPr>
        <w:rPr>
          <w:lang w:bidi="en-US"/>
        </w:rPr>
      </w:pPr>
      <w:r>
        <w:rPr>
          <w:lang w:bidi="en-US"/>
        </w:rPr>
        <w:t>Số hợp đồng bán: oxmast.contract_no</w:t>
      </w:r>
    </w:p>
    <w:p w14:paraId="1B75A68C" w14:textId="77AE2DED" w:rsidR="00AF1063" w:rsidRDefault="00AF1063" w:rsidP="00AF1063">
      <w:pPr>
        <w:pStyle w:val="ListParagraph"/>
        <w:numPr>
          <w:ilvl w:val="0"/>
          <w:numId w:val="3"/>
        </w:numPr>
        <w:rPr>
          <w:ins w:id="477" w:author="Microsoft account" w:date="2021-09-05T15:51:00Z"/>
          <w:lang w:bidi="en-US"/>
        </w:rPr>
      </w:pPr>
      <w:del w:id="478" w:author="Microsoft account" w:date="2021-09-05T15:51:00Z">
        <w:r w:rsidDel="000F22A2">
          <w:rPr>
            <w:lang w:bidi="en-US"/>
          </w:rPr>
          <w:delText xml:space="preserve">CIF </w:delText>
        </w:r>
      </w:del>
      <w:ins w:id="479" w:author="Microsoft account" w:date="2021-09-05T15:51:00Z">
        <w:r w:rsidR="000F22A2">
          <w:rPr>
            <w:lang w:bidi="en-US"/>
          </w:rPr>
          <w:t xml:space="preserve">Mã </w:t>
        </w:r>
      </w:ins>
      <w:r>
        <w:rPr>
          <w:lang w:bidi="en-US"/>
        </w:rPr>
        <w:t>khách hàng: cfmast.custodycd theo oxmast.acbuyer</w:t>
      </w:r>
    </w:p>
    <w:p w14:paraId="7024E6E3" w14:textId="52BA942A" w:rsidR="000F22A2" w:rsidRDefault="000F22A2" w:rsidP="00AF1063">
      <w:pPr>
        <w:pStyle w:val="ListParagraph"/>
        <w:numPr>
          <w:ilvl w:val="0"/>
          <w:numId w:val="3"/>
        </w:numPr>
        <w:rPr>
          <w:lang w:bidi="en-US"/>
        </w:rPr>
      </w:pPr>
      <w:ins w:id="480" w:author="Microsoft account" w:date="2021-09-05T15:51:00Z">
        <w:r>
          <w:rPr>
            <w:lang w:bidi="en-US"/>
          </w:rPr>
          <w:t>CIF trên Core Bank: cfmast.cif theo oxmast.acbuyer</w:t>
        </w:r>
      </w:ins>
    </w:p>
    <w:p w14:paraId="0B82F871" w14:textId="77777777" w:rsidR="00AF1063" w:rsidRDefault="00AF1063" w:rsidP="00AF1063">
      <w:pPr>
        <w:pStyle w:val="ListParagraph"/>
        <w:numPr>
          <w:ilvl w:val="0"/>
          <w:numId w:val="3"/>
        </w:numPr>
        <w:rPr>
          <w:lang w:bidi="en-US"/>
        </w:rPr>
      </w:pPr>
      <w:r>
        <w:rPr>
          <w:lang w:bidi="en-US"/>
        </w:rPr>
        <w:t>Tên khách hàng: cfmast.fullname theo oxmast.acbuyer</w:t>
      </w:r>
    </w:p>
    <w:p w14:paraId="3A81C7A4" w14:textId="77777777" w:rsidR="00AF1063" w:rsidRDefault="00AF1063" w:rsidP="00AF1063">
      <w:pPr>
        <w:pStyle w:val="ListParagraph"/>
        <w:numPr>
          <w:ilvl w:val="0"/>
          <w:numId w:val="3"/>
        </w:numPr>
        <w:rPr>
          <w:lang w:bidi="en-US"/>
        </w:rPr>
      </w:pPr>
      <w:r>
        <w:rPr>
          <w:lang w:bidi="en-US"/>
        </w:rPr>
        <w:t>Mã trái phiếu: oxmast.symbol</w:t>
      </w:r>
    </w:p>
    <w:p w14:paraId="1FD4A816" w14:textId="77777777" w:rsidR="00AF1063" w:rsidRDefault="00AF1063" w:rsidP="00AF1063">
      <w:pPr>
        <w:pStyle w:val="ListParagraph"/>
        <w:numPr>
          <w:ilvl w:val="0"/>
          <w:numId w:val="3"/>
        </w:numPr>
        <w:rPr>
          <w:lang w:bidi="en-US"/>
        </w:rPr>
      </w:pPr>
      <w:r>
        <w:rPr>
          <w:lang w:bidi="en-US"/>
        </w:rPr>
        <w:t>Ngày giao dịch: oxmast.txdate</w:t>
      </w:r>
    </w:p>
    <w:p w14:paraId="3C410EBD" w14:textId="77777777" w:rsidR="00AF1063" w:rsidRDefault="00AF1063" w:rsidP="00AF1063">
      <w:pPr>
        <w:pStyle w:val="ListParagraph"/>
        <w:numPr>
          <w:ilvl w:val="0"/>
          <w:numId w:val="3"/>
        </w:numPr>
        <w:rPr>
          <w:lang w:bidi="en-US"/>
        </w:rPr>
      </w:pPr>
      <w:r>
        <w:rPr>
          <w:lang w:bidi="en-US"/>
        </w:rPr>
        <w:t>Số lượng: oxmast.execqtty</w:t>
      </w:r>
    </w:p>
    <w:p w14:paraId="26DF2BB9" w14:textId="77777777" w:rsidR="00AF1063" w:rsidRDefault="00AF1063" w:rsidP="00AF1063">
      <w:pPr>
        <w:pStyle w:val="ListParagraph"/>
        <w:numPr>
          <w:ilvl w:val="0"/>
          <w:numId w:val="3"/>
        </w:numPr>
        <w:rPr>
          <w:lang w:bidi="en-US"/>
        </w:rPr>
      </w:pPr>
      <w:r>
        <w:rPr>
          <w:lang w:bidi="en-US"/>
        </w:rPr>
        <w:t>Giá trị hợp đồng: oxmast.execamt</w:t>
      </w:r>
    </w:p>
    <w:p w14:paraId="5A9D217C" w14:textId="77777777" w:rsidR="00AF1063" w:rsidRDefault="00AF1063" w:rsidP="00AF1063">
      <w:pPr>
        <w:pStyle w:val="ListParagraph"/>
        <w:numPr>
          <w:ilvl w:val="0"/>
          <w:numId w:val="3"/>
        </w:numPr>
        <w:rPr>
          <w:lang w:bidi="en-US"/>
        </w:rPr>
      </w:pPr>
      <w:r>
        <w:rPr>
          <w:lang w:bidi="en-US"/>
        </w:rPr>
        <w:t>RM đặt lệnh: hiển thị tlprofiles.tlid – tlprofiles.tlfullname theo oxmast.idbuyer</w:t>
      </w:r>
    </w:p>
    <w:p w14:paraId="591A849C" w14:textId="77777777" w:rsidR="00AF1063" w:rsidRDefault="00AF1063" w:rsidP="00AF1063">
      <w:pPr>
        <w:pStyle w:val="ListParagraph"/>
        <w:numPr>
          <w:ilvl w:val="0"/>
          <w:numId w:val="3"/>
        </w:numPr>
        <w:rPr>
          <w:lang w:bidi="en-US"/>
        </w:rPr>
      </w:pPr>
      <w:r>
        <w:rPr>
          <w:lang w:bidi="en-US"/>
        </w:rPr>
        <w:t>CBQL: hiển thị tlprofiles.tlid – tlprofiles.tlfullname theo oxmast.sale_manager_id</w:t>
      </w:r>
    </w:p>
    <w:p w14:paraId="695E4A75" w14:textId="77777777" w:rsidR="00AF1063" w:rsidRDefault="00AF1063" w:rsidP="00AF1063">
      <w:pPr>
        <w:pStyle w:val="ListParagraph"/>
        <w:numPr>
          <w:ilvl w:val="0"/>
          <w:numId w:val="3"/>
        </w:numPr>
        <w:rPr>
          <w:lang w:bidi="en-US"/>
        </w:rPr>
      </w:pPr>
      <w:r>
        <w:rPr>
          <w:lang w:bidi="en-US"/>
        </w:rPr>
        <w:t xml:space="preserve">CTV: hiển </w:t>
      </w:r>
      <w:r w:rsidRPr="00BE7357">
        <w:rPr>
          <w:lang w:bidi="en-US"/>
        </w:rPr>
        <w:t>thị collaborator.coid – collaborator</w:t>
      </w:r>
      <w:r>
        <w:rPr>
          <w:lang w:bidi="en-US"/>
        </w:rPr>
        <w:t>.fullname theo oxmast.collab_id</w:t>
      </w:r>
    </w:p>
    <w:p w14:paraId="615B5905" w14:textId="77777777" w:rsidR="00AF1063" w:rsidRDefault="00AF1063" w:rsidP="00AF1063">
      <w:pPr>
        <w:pStyle w:val="ListParagraph"/>
        <w:numPr>
          <w:ilvl w:val="0"/>
          <w:numId w:val="3"/>
        </w:numPr>
        <w:rPr>
          <w:lang w:bidi="en-US"/>
        </w:rPr>
      </w:pPr>
      <w:r>
        <w:rPr>
          <w:lang w:bidi="en-US"/>
        </w:rPr>
        <w:t>POS: hiển thị brgrp.brid – brgrp.brname theo oxmast.brid</w:t>
      </w:r>
    </w:p>
    <w:p w14:paraId="087311F3" w14:textId="77777777" w:rsidR="00AF1063" w:rsidRDefault="00AF1063" w:rsidP="00AF1063">
      <w:pPr>
        <w:rPr>
          <w:lang w:bidi="en-US"/>
        </w:rPr>
      </w:pPr>
    </w:p>
    <w:p w14:paraId="418457CA" w14:textId="77777777" w:rsidR="00AF1063" w:rsidRPr="00BA2AB9" w:rsidRDefault="00AF1063" w:rsidP="00AF1063">
      <w:pPr>
        <w:rPr>
          <w:lang w:bidi="en-US"/>
        </w:rPr>
      </w:pPr>
    </w:p>
    <w:p w14:paraId="0D28C949" w14:textId="77777777" w:rsidR="00AF1063" w:rsidRDefault="00AF1063" w:rsidP="001E5187">
      <w:pPr>
        <w:pStyle w:val="Heading5"/>
      </w:pPr>
      <w:bookmarkStart w:id="481" w:name="_Toc75156559"/>
      <w:r>
        <w:t>Popup click “Thực hiện”</w:t>
      </w:r>
      <w:bookmarkEnd w:id="481"/>
    </w:p>
    <w:tbl>
      <w:tblPr>
        <w:tblStyle w:val="TableGrid"/>
        <w:tblW w:w="4862" w:type="pct"/>
        <w:tblLayout w:type="fixed"/>
        <w:tblLook w:val="04A0" w:firstRow="1" w:lastRow="0" w:firstColumn="1" w:lastColumn="0" w:noHBand="0" w:noVBand="1"/>
      </w:tblPr>
      <w:tblGrid>
        <w:gridCol w:w="2900"/>
        <w:gridCol w:w="2070"/>
        <w:gridCol w:w="4634"/>
      </w:tblGrid>
      <w:tr w:rsidR="00AF1063" w:rsidRPr="00E35456" w14:paraId="31701F25" w14:textId="77777777" w:rsidTr="00B85832">
        <w:trPr>
          <w:tblHeader/>
        </w:trPr>
        <w:tc>
          <w:tcPr>
            <w:tcW w:w="2900" w:type="dxa"/>
            <w:shd w:val="clear" w:color="auto" w:fill="F79646" w:themeFill="accent6"/>
          </w:tcPr>
          <w:p w14:paraId="70BEB462" w14:textId="77777777" w:rsidR="00AF1063" w:rsidRPr="00E35456" w:rsidRDefault="00AF1063" w:rsidP="00B85832">
            <w:pPr>
              <w:pStyle w:val="cGDD1"/>
              <w:tabs>
                <w:tab w:val="clear" w:pos="720"/>
              </w:tabs>
              <w:ind w:left="0"/>
              <w:jc w:val="center"/>
              <w:rPr>
                <w:b/>
                <w:lang w:val="en-GB"/>
              </w:rPr>
            </w:pPr>
            <w:r w:rsidRPr="00E35456">
              <w:rPr>
                <w:b/>
                <w:lang w:val="en-GB"/>
              </w:rPr>
              <w:t>Tên trường</w:t>
            </w:r>
          </w:p>
        </w:tc>
        <w:tc>
          <w:tcPr>
            <w:tcW w:w="2070" w:type="dxa"/>
            <w:shd w:val="clear" w:color="auto" w:fill="F79646" w:themeFill="accent6"/>
          </w:tcPr>
          <w:p w14:paraId="5F1AFCA6" w14:textId="77777777" w:rsidR="00AF1063" w:rsidRPr="00E35456" w:rsidRDefault="00AF1063" w:rsidP="00B85832">
            <w:pPr>
              <w:pStyle w:val="cGDD1"/>
              <w:tabs>
                <w:tab w:val="clear" w:pos="720"/>
              </w:tabs>
              <w:ind w:left="0"/>
              <w:jc w:val="center"/>
              <w:rPr>
                <w:b/>
                <w:lang w:val="en-GB"/>
              </w:rPr>
            </w:pPr>
            <w:r w:rsidRPr="00E35456">
              <w:rPr>
                <w:b/>
                <w:lang w:val="en-GB"/>
              </w:rPr>
              <w:t>Bắt buộc</w:t>
            </w:r>
          </w:p>
        </w:tc>
        <w:tc>
          <w:tcPr>
            <w:tcW w:w="4634" w:type="dxa"/>
            <w:shd w:val="clear" w:color="auto" w:fill="F79646" w:themeFill="accent6"/>
          </w:tcPr>
          <w:p w14:paraId="295B5F9F" w14:textId="77777777" w:rsidR="00AF1063" w:rsidRPr="00E35456" w:rsidRDefault="00AF1063" w:rsidP="00B85832">
            <w:pPr>
              <w:pStyle w:val="cGDD1"/>
              <w:tabs>
                <w:tab w:val="clear" w:pos="720"/>
              </w:tabs>
              <w:ind w:left="0"/>
              <w:jc w:val="center"/>
              <w:rPr>
                <w:b/>
                <w:lang w:val="en-GB"/>
              </w:rPr>
            </w:pPr>
            <w:r w:rsidRPr="00E35456">
              <w:rPr>
                <w:b/>
                <w:lang w:val="en-GB"/>
              </w:rPr>
              <w:t>Diễn giải</w:t>
            </w:r>
          </w:p>
        </w:tc>
      </w:tr>
      <w:tr w:rsidR="00AF1063" w:rsidRPr="00E35456" w14:paraId="6855ED72" w14:textId="77777777" w:rsidTr="00B85832">
        <w:tc>
          <w:tcPr>
            <w:tcW w:w="2900" w:type="dxa"/>
          </w:tcPr>
          <w:p w14:paraId="356793C0" w14:textId="77777777" w:rsidR="00AF1063" w:rsidRPr="00E35456" w:rsidRDefault="00AF1063" w:rsidP="00B85832">
            <w:pPr>
              <w:pStyle w:val="-"/>
              <w:numPr>
                <w:ilvl w:val="0"/>
                <w:numId w:val="0"/>
              </w:numPr>
              <w:rPr>
                <w:rFonts w:cs="Times New Roman"/>
              </w:rPr>
            </w:pPr>
            <w:r w:rsidRPr="00E35456">
              <w:rPr>
                <w:rFonts w:cs="Times New Roman"/>
                <w:lang w:val="en-US"/>
              </w:rPr>
              <w:t>Số hợp đồng bán</w:t>
            </w:r>
          </w:p>
        </w:tc>
        <w:tc>
          <w:tcPr>
            <w:tcW w:w="2070" w:type="dxa"/>
          </w:tcPr>
          <w:p w14:paraId="619C0743" w14:textId="77777777" w:rsidR="00AF1063" w:rsidRPr="00E35456" w:rsidRDefault="00AF1063" w:rsidP="00B85832">
            <w:pPr>
              <w:pStyle w:val="-"/>
              <w:numPr>
                <w:ilvl w:val="0"/>
                <w:numId w:val="0"/>
              </w:numPr>
              <w:rPr>
                <w:rFonts w:cs="Times New Roman"/>
                <w:lang w:val="en-US"/>
              </w:rPr>
            </w:pPr>
            <w:r w:rsidRPr="00E35456">
              <w:rPr>
                <w:rFonts w:cs="Times New Roman"/>
                <w:lang w:val="en-US"/>
              </w:rPr>
              <w:t>Có</w:t>
            </w:r>
          </w:p>
        </w:tc>
        <w:tc>
          <w:tcPr>
            <w:tcW w:w="4634" w:type="dxa"/>
          </w:tcPr>
          <w:p w14:paraId="39CF7F5D" w14:textId="77777777" w:rsidR="00AF1063" w:rsidRPr="00E35456" w:rsidRDefault="00AF1063" w:rsidP="00B85832">
            <w:pPr>
              <w:pStyle w:val="-"/>
              <w:numPr>
                <w:ilvl w:val="0"/>
                <w:numId w:val="0"/>
              </w:numPr>
              <w:rPr>
                <w:rFonts w:cs="Times New Roman"/>
                <w:lang w:val="en-US"/>
              </w:rPr>
            </w:pPr>
            <w:r w:rsidRPr="00E35456">
              <w:rPr>
                <w:rFonts w:cs="Times New Roman"/>
              </w:rPr>
              <w:t>Hiển thị theo deal đã chọn.</w:t>
            </w:r>
            <w:r w:rsidRPr="00E35456">
              <w:rPr>
                <w:rFonts w:cs="Times New Roman"/>
                <w:lang w:val="en-US"/>
              </w:rPr>
              <w:t xml:space="preserve"> </w:t>
            </w:r>
            <w:r w:rsidRPr="00E35456">
              <w:rPr>
                <w:rFonts w:cs="Times New Roman"/>
              </w:rPr>
              <w:t>Không được sửa</w:t>
            </w:r>
          </w:p>
        </w:tc>
      </w:tr>
      <w:tr w:rsidR="00AF1063" w:rsidRPr="00E35456" w14:paraId="0D981E63" w14:textId="77777777" w:rsidTr="00B85832">
        <w:tc>
          <w:tcPr>
            <w:tcW w:w="2900" w:type="dxa"/>
          </w:tcPr>
          <w:p w14:paraId="43832660" w14:textId="1234C2B6" w:rsidR="00AF1063" w:rsidRPr="00E35456" w:rsidRDefault="00AF1063" w:rsidP="00B85832">
            <w:pPr>
              <w:spacing w:line="300" w:lineRule="atLeast"/>
              <w:rPr>
                <w:lang w:val="vi-VN"/>
              </w:rPr>
            </w:pPr>
            <w:del w:id="482" w:author="Microsoft account" w:date="2021-09-05T15:52:00Z">
              <w:r w:rsidRPr="00E35456" w:rsidDel="000F22A2">
                <w:delText xml:space="preserve">CIF </w:delText>
              </w:r>
            </w:del>
            <w:ins w:id="483" w:author="Microsoft account" w:date="2021-09-05T15:52:00Z">
              <w:r w:rsidR="000F22A2">
                <w:t>Mã</w:t>
              </w:r>
              <w:r w:rsidR="000F22A2" w:rsidRPr="00E35456">
                <w:t xml:space="preserve"> </w:t>
              </w:r>
            </w:ins>
            <w:r w:rsidRPr="00E35456">
              <w:t>khách hàng</w:t>
            </w:r>
          </w:p>
        </w:tc>
        <w:tc>
          <w:tcPr>
            <w:tcW w:w="2070" w:type="dxa"/>
          </w:tcPr>
          <w:p w14:paraId="1964034C" w14:textId="77777777" w:rsidR="00AF1063" w:rsidRPr="00E35456" w:rsidRDefault="00AF1063" w:rsidP="00B85832">
            <w:pPr>
              <w:spacing w:line="300" w:lineRule="atLeast"/>
            </w:pPr>
            <w:r w:rsidRPr="00E35456">
              <w:t>Có</w:t>
            </w:r>
          </w:p>
        </w:tc>
        <w:tc>
          <w:tcPr>
            <w:tcW w:w="4634" w:type="dxa"/>
          </w:tcPr>
          <w:p w14:paraId="2CDF4CF5" w14:textId="77777777" w:rsidR="00AF1063" w:rsidRPr="00E35456" w:rsidRDefault="00AF1063" w:rsidP="00B85832">
            <w:pPr>
              <w:spacing w:line="300" w:lineRule="atLeast"/>
            </w:pPr>
            <w:r w:rsidRPr="00E35456">
              <w:t>Hiển thị theo deal đã chọn. Không được sửa</w:t>
            </w:r>
          </w:p>
        </w:tc>
      </w:tr>
      <w:tr w:rsidR="000F22A2" w:rsidRPr="00E35456" w14:paraId="47521CEC" w14:textId="77777777" w:rsidTr="00B85832">
        <w:trPr>
          <w:ins w:id="484" w:author="Microsoft account" w:date="2021-09-05T15:52:00Z"/>
        </w:trPr>
        <w:tc>
          <w:tcPr>
            <w:tcW w:w="2900" w:type="dxa"/>
          </w:tcPr>
          <w:p w14:paraId="7665FCE2" w14:textId="0D1E6E80" w:rsidR="000F22A2" w:rsidRPr="00E35456" w:rsidRDefault="000F22A2" w:rsidP="00B85832">
            <w:pPr>
              <w:spacing w:line="300" w:lineRule="atLeast"/>
              <w:rPr>
                <w:ins w:id="485" w:author="Microsoft account" w:date="2021-09-05T15:52:00Z"/>
              </w:rPr>
            </w:pPr>
            <w:ins w:id="486" w:author="Microsoft account" w:date="2021-09-05T15:52:00Z">
              <w:r>
                <w:t>CIF trên Core Bank</w:t>
              </w:r>
            </w:ins>
          </w:p>
        </w:tc>
        <w:tc>
          <w:tcPr>
            <w:tcW w:w="2070" w:type="dxa"/>
          </w:tcPr>
          <w:p w14:paraId="41A362D0" w14:textId="6381E8AF" w:rsidR="000F22A2" w:rsidRPr="00E35456" w:rsidRDefault="000F22A2" w:rsidP="00B85832">
            <w:pPr>
              <w:spacing w:line="300" w:lineRule="atLeast"/>
              <w:rPr>
                <w:ins w:id="487" w:author="Microsoft account" w:date="2021-09-05T15:52:00Z"/>
              </w:rPr>
            </w:pPr>
            <w:ins w:id="488" w:author="Microsoft account" w:date="2021-09-05T15:52:00Z">
              <w:r>
                <w:t>Có</w:t>
              </w:r>
            </w:ins>
          </w:p>
        </w:tc>
        <w:tc>
          <w:tcPr>
            <w:tcW w:w="4634" w:type="dxa"/>
          </w:tcPr>
          <w:p w14:paraId="34129104" w14:textId="6816EFC7" w:rsidR="000F22A2" w:rsidRPr="00E35456" w:rsidRDefault="000F22A2" w:rsidP="00B85832">
            <w:pPr>
              <w:spacing w:line="300" w:lineRule="atLeast"/>
              <w:rPr>
                <w:ins w:id="489" w:author="Microsoft account" w:date="2021-09-05T15:52:00Z"/>
              </w:rPr>
            </w:pPr>
            <w:ins w:id="490" w:author="Microsoft account" w:date="2021-09-05T15:52:00Z">
              <w:r w:rsidRPr="00E35456">
                <w:t>Hiển thị theo deal đã chọn. Không được sửa</w:t>
              </w:r>
            </w:ins>
          </w:p>
        </w:tc>
      </w:tr>
      <w:tr w:rsidR="00AF1063" w:rsidRPr="00E35456" w14:paraId="3B5974D3" w14:textId="77777777" w:rsidTr="00B85832">
        <w:tc>
          <w:tcPr>
            <w:tcW w:w="2900" w:type="dxa"/>
          </w:tcPr>
          <w:p w14:paraId="1FD2651A" w14:textId="77777777" w:rsidR="00AF1063" w:rsidRPr="00E35456" w:rsidRDefault="00AF1063" w:rsidP="00B85832">
            <w:pPr>
              <w:spacing w:line="300" w:lineRule="atLeast"/>
            </w:pPr>
            <w:r w:rsidRPr="00E35456">
              <w:t>Tên khách hàng</w:t>
            </w:r>
          </w:p>
        </w:tc>
        <w:tc>
          <w:tcPr>
            <w:tcW w:w="2070" w:type="dxa"/>
          </w:tcPr>
          <w:p w14:paraId="657D6591" w14:textId="77777777" w:rsidR="00AF1063" w:rsidRPr="00E35456" w:rsidRDefault="00AF1063" w:rsidP="00B85832">
            <w:pPr>
              <w:spacing w:line="300" w:lineRule="atLeast"/>
            </w:pPr>
            <w:r w:rsidRPr="00E35456">
              <w:t>Có</w:t>
            </w:r>
          </w:p>
        </w:tc>
        <w:tc>
          <w:tcPr>
            <w:tcW w:w="4634" w:type="dxa"/>
          </w:tcPr>
          <w:p w14:paraId="16AE64B0" w14:textId="77777777" w:rsidR="00AF1063" w:rsidRPr="00E35456" w:rsidRDefault="00AF1063" w:rsidP="00B85832">
            <w:pPr>
              <w:spacing w:line="300" w:lineRule="atLeast"/>
              <w:rPr>
                <w:lang w:val="vi-VN"/>
              </w:rPr>
            </w:pPr>
            <w:r w:rsidRPr="00E35456">
              <w:t>Hiển thị theo deal đã chọn. Không được sửa</w:t>
            </w:r>
          </w:p>
        </w:tc>
      </w:tr>
      <w:tr w:rsidR="00AF1063" w:rsidRPr="00E35456" w14:paraId="41A3F94A" w14:textId="77777777" w:rsidTr="00B85832">
        <w:tc>
          <w:tcPr>
            <w:tcW w:w="2900" w:type="dxa"/>
          </w:tcPr>
          <w:p w14:paraId="71E3A807" w14:textId="77777777" w:rsidR="00AF1063" w:rsidRPr="00E35456" w:rsidRDefault="00AF1063" w:rsidP="00B85832">
            <w:pPr>
              <w:spacing w:line="300" w:lineRule="atLeast"/>
            </w:pPr>
            <w:r w:rsidRPr="00E35456">
              <w:t>Mã trái phiếu</w:t>
            </w:r>
          </w:p>
        </w:tc>
        <w:tc>
          <w:tcPr>
            <w:tcW w:w="2070" w:type="dxa"/>
          </w:tcPr>
          <w:p w14:paraId="45B20B87" w14:textId="77777777" w:rsidR="00AF1063" w:rsidRPr="00E35456" w:rsidRDefault="00AF1063" w:rsidP="00B85832">
            <w:pPr>
              <w:spacing w:line="300" w:lineRule="atLeast"/>
            </w:pPr>
            <w:r w:rsidRPr="00E35456">
              <w:t>Có</w:t>
            </w:r>
          </w:p>
        </w:tc>
        <w:tc>
          <w:tcPr>
            <w:tcW w:w="4634" w:type="dxa"/>
          </w:tcPr>
          <w:p w14:paraId="5A7124F7" w14:textId="77777777" w:rsidR="00AF1063" w:rsidRPr="00E35456" w:rsidRDefault="00AF1063" w:rsidP="00B85832">
            <w:pPr>
              <w:spacing w:line="300" w:lineRule="atLeast"/>
            </w:pPr>
            <w:r w:rsidRPr="00E35456">
              <w:t>Hiển thị theo deal đã chọn. Không được sửa</w:t>
            </w:r>
          </w:p>
        </w:tc>
      </w:tr>
      <w:tr w:rsidR="00AF1063" w:rsidRPr="00E35456" w14:paraId="0354EBE7" w14:textId="77777777" w:rsidTr="00B85832">
        <w:tc>
          <w:tcPr>
            <w:tcW w:w="2900" w:type="dxa"/>
          </w:tcPr>
          <w:p w14:paraId="4A9F5264" w14:textId="77777777" w:rsidR="00AF1063" w:rsidRPr="00E35456" w:rsidRDefault="00AF1063" w:rsidP="00B85832">
            <w:pPr>
              <w:spacing w:line="300" w:lineRule="atLeast"/>
            </w:pPr>
            <w:r w:rsidRPr="00E35456">
              <w:t>Ngày giao dịch</w:t>
            </w:r>
          </w:p>
        </w:tc>
        <w:tc>
          <w:tcPr>
            <w:tcW w:w="2070" w:type="dxa"/>
          </w:tcPr>
          <w:p w14:paraId="5D289D3E" w14:textId="77777777" w:rsidR="00AF1063" w:rsidRPr="00E35456" w:rsidRDefault="00AF1063" w:rsidP="00B85832">
            <w:pPr>
              <w:spacing w:line="300" w:lineRule="atLeast"/>
            </w:pPr>
            <w:r w:rsidRPr="00E35456">
              <w:t>Có</w:t>
            </w:r>
          </w:p>
        </w:tc>
        <w:tc>
          <w:tcPr>
            <w:tcW w:w="4634" w:type="dxa"/>
          </w:tcPr>
          <w:p w14:paraId="7A254855" w14:textId="77777777" w:rsidR="00AF1063" w:rsidRPr="00E35456" w:rsidRDefault="00AF1063" w:rsidP="00B85832">
            <w:pPr>
              <w:spacing w:line="300" w:lineRule="atLeast"/>
            </w:pPr>
            <w:r w:rsidRPr="00E35456">
              <w:t>Hiển thị theo deal đã chọn. Không được sửa</w:t>
            </w:r>
          </w:p>
        </w:tc>
      </w:tr>
      <w:tr w:rsidR="00AF1063" w:rsidRPr="00E35456" w14:paraId="0B294EFF" w14:textId="77777777" w:rsidTr="00B85832">
        <w:tc>
          <w:tcPr>
            <w:tcW w:w="2900" w:type="dxa"/>
          </w:tcPr>
          <w:p w14:paraId="6BEABCAE" w14:textId="77777777" w:rsidR="00AF1063" w:rsidRPr="00E35456" w:rsidRDefault="00AF1063" w:rsidP="00B85832">
            <w:pPr>
              <w:spacing w:line="300" w:lineRule="atLeast"/>
            </w:pPr>
            <w:r w:rsidRPr="00E35456">
              <w:t>Số lượng</w:t>
            </w:r>
          </w:p>
        </w:tc>
        <w:tc>
          <w:tcPr>
            <w:tcW w:w="2070" w:type="dxa"/>
          </w:tcPr>
          <w:p w14:paraId="27554F28" w14:textId="77777777" w:rsidR="00AF1063" w:rsidRPr="00E35456" w:rsidRDefault="00AF1063" w:rsidP="00B85832">
            <w:pPr>
              <w:spacing w:line="300" w:lineRule="atLeast"/>
            </w:pPr>
            <w:r w:rsidRPr="00E35456">
              <w:t>Có</w:t>
            </w:r>
          </w:p>
        </w:tc>
        <w:tc>
          <w:tcPr>
            <w:tcW w:w="4634" w:type="dxa"/>
          </w:tcPr>
          <w:p w14:paraId="0ECA8A53" w14:textId="77777777" w:rsidR="00AF1063" w:rsidRPr="00E35456" w:rsidRDefault="00AF1063" w:rsidP="00B85832">
            <w:pPr>
              <w:spacing w:line="300" w:lineRule="atLeast"/>
            </w:pPr>
            <w:r w:rsidRPr="00E35456">
              <w:t>Hiển thị theo deal đã chọn. Không được sửa</w:t>
            </w:r>
          </w:p>
        </w:tc>
      </w:tr>
      <w:tr w:rsidR="00AF1063" w:rsidRPr="00E35456" w14:paraId="31331744" w14:textId="77777777" w:rsidTr="00B85832">
        <w:tc>
          <w:tcPr>
            <w:tcW w:w="2900" w:type="dxa"/>
          </w:tcPr>
          <w:p w14:paraId="4AC852FE" w14:textId="77777777" w:rsidR="00AF1063" w:rsidRPr="00E35456" w:rsidRDefault="00AF1063" w:rsidP="00B85832">
            <w:pPr>
              <w:spacing w:line="300" w:lineRule="atLeast"/>
            </w:pPr>
            <w:r w:rsidRPr="00E35456">
              <w:t>Giá trị hợp đồng</w:t>
            </w:r>
          </w:p>
        </w:tc>
        <w:tc>
          <w:tcPr>
            <w:tcW w:w="2070" w:type="dxa"/>
          </w:tcPr>
          <w:p w14:paraId="0224C99F" w14:textId="77777777" w:rsidR="00AF1063" w:rsidRPr="00E35456" w:rsidRDefault="00AF1063" w:rsidP="00B85832">
            <w:pPr>
              <w:spacing w:line="300" w:lineRule="atLeast"/>
            </w:pPr>
            <w:r w:rsidRPr="00E35456">
              <w:t>Có</w:t>
            </w:r>
          </w:p>
        </w:tc>
        <w:tc>
          <w:tcPr>
            <w:tcW w:w="4634" w:type="dxa"/>
          </w:tcPr>
          <w:p w14:paraId="58578917" w14:textId="77777777" w:rsidR="00AF1063" w:rsidRPr="00E35456" w:rsidRDefault="00AF1063" w:rsidP="00B85832">
            <w:pPr>
              <w:spacing w:line="300" w:lineRule="atLeast"/>
            </w:pPr>
            <w:r w:rsidRPr="00E35456">
              <w:t>Hiển thị theo deal đã chọn. Không được sửa</w:t>
            </w:r>
          </w:p>
        </w:tc>
      </w:tr>
      <w:tr w:rsidR="00AF1063" w:rsidRPr="00E35456" w14:paraId="5398C9A8" w14:textId="77777777" w:rsidTr="00B85832">
        <w:tc>
          <w:tcPr>
            <w:tcW w:w="2900" w:type="dxa"/>
          </w:tcPr>
          <w:p w14:paraId="1010695E" w14:textId="77777777" w:rsidR="00AF1063" w:rsidRPr="00E35456" w:rsidRDefault="00AF1063" w:rsidP="00B85832">
            <w:pPr>
              <w:spacing w:line="300" w:lineRule="atLeast"/>
            </w:pPr>
            <w:r w:rsidRPr="00E35456">
              <w:t>RM hiện tại</w:t>
            </w:r>
          </w:p>
        </w:tc>
        <w:tc>
          <w:tcPr>
            <w:tcW w:w="2070" w:type="dxa"/>
          </w:tcPr>
          <w:p w14:paraId="60A6F092" w14:textId="77777777" w:rsidR="00AF1063" w:rsidRPr="00E35456" w:rsidRDefault="00AF1063" w:rsidP="00B85832">
            <w:pPr>
              <w:spacing w:line="300" w:lineRule="atLeast"/>
            </w:pPr>
            <w:r w:rsidRPr="00E35456">
              <w:t>Có</w:t>
            </w:r>
          </w:p>
        </w:tc>
        <w:tc>
          <w:tcPr>
            <w:tcW w:w="4634" w:type="dxa"/>
          </w:tcPr>
          <w:p w14:paraId="7F67FE6E" w14:textId="77777777" w:rsidR="00AF1063" w:rsidRPr="00E35456" w:rsidRDefault="00AF1063" w:rsidP="00B85832">
            <w:pPr>
              <w:spacing w:line="300" w:lineRule="atLeast"/>
            </w:pPr>
            <w:r w:rsidRPr="00E35456">
              <w:t>Hiển thị theo deal đã chọn. Không được sửa</w:t>
            </w:r>
          </w:p>
        </w:tc>
      </w:tr>
      <w:tr w:rsidR="00AF1063" w:rsidRPr="00E35456" w14:paraId="3A8A2A18" w14:textId="77777777" w:rsidTr="00B85832">
        <w:tc>
          <w:tcPr>
            <w:tcW w:w="2900" w:type="dxa"/>
          </w:tcPr>
          <w:p w14:paraId="277D0A13" w14:textId="77777777" w:rsidR="00AF1063" w:rsidRPr="00E35456" w:rsidRDefault="00AF1063" w:rsidP="00B85832">
            <w:pPr>
              <w:spacing w:line="300" w:lineRule="atLeast"/>
            </w:pPr>
            <w:r w:rsidRPr="00E35456">
              <w:t>CBQL hiện tại</w:t>
            </w:r>
          </w:p>
        </w:tc>
        <w:tc>
          <w:tcPr>
            <w:tcW w:w="2070" w:type="dxa"/>
          </w:tcPr>
          <w:p w14:paraId="02F83ECB" w14:textId="77777777" w:rsidR="00AF1063" w:rsidRPr="00E35456" w:rsidRDefault="00AF1063" w:rsidP="00B85832">
            <w:pPr>
              <w:spacing w:line="300" w:lineRule="atLeast"/>
            </w:pPr>
            <w:r w:rsidRPr="00E35456">
              <w:t>Có</w:t>
            </w:r>
          </w:p>
        </w:tc>
        <w:tc>
          <w:tcPr>
            <w:tcW w:w="4634" w:type="dxa"/>
          </w:tcPr>
          <w:p w14:paraId="088D9497" w14:textId="77777777" w:rsidR="00AF1063" w:rsidRPr="00E35456" w:rsidRDefault="00AF1063" w:rsidP="00B85832">
            <w:pPr>
              <w:spacing w:line="300" w:lineRule="atLeast"/>
            </w:pPr>
            <w:r w:rsidRPr="00E35456">
              <w:t>Hiển thị theo deal đã chọn. Không được sửa</w:t>
            </w:r>
          </w:p>
        </w:tc>
      </w:tr>
      <w:tr w:rsidR="00AF1063" w:rsidRPr="00E35456" w14:paraId="45A3FE0F" w14:textId="77777777" w:rsidTr="00B85832">
        <w:tc>
          <w:tcPr>
            <w:tcW w:w="2900" w:type="dxa"/>
          </w:tcPr>
          <w:p w14:paraId="617D9EE4" w14:textId="77777777" w:rsidR="00AF1063" w:rsidRPr="00E35456" w:rsidRDefault="00AF1063" w:rsidP="00B85832">
            <w:pPr>
              <w:spacing w:line="300" w:lineRule="atLeast"/>
            </w:pPr>
            <w:r w:rsidRPr="00E35456">
              <w:t>CTV hiện tại</w:t>
            </w:r>
          </w:p>
        </w:tc>
        <w:tc>
          <w:tcPr>
            <w:tcW w:w="2070" w:type="dxa"/>
          </w:tcPr>
          <w:p w14:paraId="2B458CFC" w14:textId="77777777" w:rsidR="00AF1063" w:rsidRPr="00E35456" w:rsidRDefault="00AF1063" w:rsidP="00B85832">
            <w:pPr>
              <w:spacing w:line="300" w:lineRule="atLeast"/>
            </w:pPr>
            <w:r w:rsidRPr="00E35456">
              <w:t>Có</w:t>
            </w:r>
          </w:p>
        </w:tc>
        <w:tc>
          <w:tcPr>
            <w:tcW w:w="4634" w:type="dxa"/>
          </w:tcPr>
          <w:p w14:paraId="263E7890" w14:textId="77777777" w:rsidR="00AF1063" w:rsidRPr="00E35456" w:rsidRDefault="00AF1063" w:rsidP="00B85832">
            <w:pPr>
              <w:spacing w:line="300" w:lineRule="atLeast"/>
            </w:pPr>
            <w:r w:rsidRPr="00E35456">
              <w:t>Hiển thị theo deal đã chọn. Không được sửa</w:t>
            </w:r>
          </w:p>
        </w:tc>
      </w:tr>
      <w:tr w:rsidR="00AF1063" w:rsidRPr="00E35456" w14:paraId="2E3C29B0" w14:textId="77777777" w:rsidTr="00B85832">
        <w:tc>
          <w:tcPr>
            <w:tcW w:w="2900" w:type="dxa"/>
          </w:tcPr>
          <w:p w14:paraId="3F5665CF" w14:textId="77777777" w:rsidR="00AF1063" w:rsidRPr="00E35456" w:rsidRDefault="00AF1063" w:rsidP="00B85832">
            <w:pPr>
              <w:spacing w:line="300" w:lineRule="atLeast"/>
            </w:pPr>
            <w:r w:rsidRPr="00E35456">
              <w:t>POS hiện tại</w:t>
            </w:r>
          </w:p>
        </w:tc>
        <w:tc>
          <w:tcPr>
            <w:tcW w:w="2070" w:type="dxa"/>
          </w:tcPr>
          <w:p w14:paraId="708C804D" w14:textId="77777777" w:rsidR="00AF1063" w:rsidRPr="00E35456" w:rsidRDefault="00AF1063" w:rsidP="00B85832">
            <w:pPr>
              <w:spacing w:line="300" w:lineRule="atLeast"/>
            </w:pPr>
            <w:r w:rsidRPr="00E35456">
              <w:t>Có</w:t>
            </w:r>
          </w:p>
        </w:tc>
        <w:tc>
          <w:tcPr>
            <w:tcW w:w="4634" w:type="dxa"/>
          </w:tcPr>
          <w:p w14:paraId="5922FC76" w14:textId="77777777" w:rsidR="00AF1063" w:rsidRPr="00E35456" w:rsidRDefault="00AF1063" w:rsidP="00B85832">
            <w:pPr>
              <w:spacing w:line="300" w:lineRule="atLeast"/>
            </w:pPr>
            <w:r w:rsidRPr="00E35456">
              <w:t>Hiển thị theo deal đã chọn. Không được sửa</w:t>
            </w:r>
          </w:p>
        </w:tc>
      </w:tr>
      <w:tr w:rsidR="00AF1063" w:rsidRPr="00BE7357" w14:paraId="020F3A61" w14:textId="77777777" w:rsidTr="00B85832">
        <w:tc>
          <w:tcPr>
            <w:tcW w:w="2900" w:type="dxa"/>
          </w:tcPr>
          <w:p w14:paraId="55181137" w14:textId="77777777" w:rsidR="00AF1063" w:rsidRPr="00BE7357" w:rsidRDefault="00AF1063" w:rsidP="00B85832">
            <w:pPr>
              <w:spacing w:line="300" w:lineRule="atLeast"/>
            </w:pPr>
            <w:r w:rsidRPr="00BE7357">
              <w:t>POS mới</w:t>
            </w:r>
          </w:p>
        </w:tc>
        <w:tc>
          <w:tcPr>
            <w:tcW w:w="2070" w:type="dxa"/>
          </w:tcPr>
          <w:p w14:paraId="17594160" w14:textId="77777777" w:rsidR="00AF1063" w:rsidRPr="00BE7357" w:rsidRDefault="00AF1063" w:rsidP="00B85832">
            <w:pPr>
              <w:spacing w:line="300" w:lineRule="atLeast"/>
            </w:pPr>
            <w:r w:rsidRPr="00BE7357">
              <w:t>Có</w:t>
            </w:r>
          </w:p>
        </w:tc>
        <w:tc>
          <w:tcPr>
            <w:tcW w:w="4634" w:type="dxa"/>
          </w:tcPr>
          <w:p w14:paraId="562DC3E9" w14:textId="77777777" w:rsidR="00AF1063" w:rsidRPr="00BE7357" w:rsidRDefault="00AF1063" w:rsidP="00B85832">
            <w:r w:rsidRPr="00BE7357">
              <w:t>Chọn từ danh sách chi nhánh lấy từ brgrp trạng thái đang hoạt động union brid của POS hiện tại (Hiển thị brid-brname)</w:t>
            </w:r>
          </w:p>
          <w:p w14:paraId="34C198CA" w14:textId="77777777" w:rsidR="00AF1063" w:rsidRPr="00BE7357" w:rsidRDefault="00AF1063" w:rsidP="00B85832">
            <w:r w:rsidRPr="00BE7357">
              <w:t>Mặc định hiển thị thông tin POS hiện tại</w:t>
            </w:r>
          </w:p>
        </w:tc>
      </w:tr>
      <w:tr w:rsidR="00AF1063" w:rsidRPr="00BE7357" w14:paraId="1752ABAA" w14:textId="77777777" w:rsidTr="00B85832">
        <w:tc>
          <w:tcPr>
            <w:tcW w:w="2900" w:type="dxa"/>
          </w:tcPr>
          <w:p w14:paraId="1D3F492C" w14:textId="77777777" w:rsidR="00AF1063" w:rsidRPr="00BE7357" w:rsidRDefault="00AF1063" w:rsidP="00B85832">
            <w:pPr>
              <w:spacing w:line="300" w:lineRule="atLeast"/>
            </w:pPr>
            <w:r w:rsidRPr="00BE7357">
              <w:t>RM mới</w:t>
            </w:r>
          </w:p>
        </w:tc>
        <w:tc>
          <w:tcPr>
            <w:tcW w:w="2070" w:type="dxa"/>
          </w:tcPr>
          <w:p w14:paraId="1FE6DDBA" w14:textId="77777777" w:rsidR="00AF1063" w:rsidRPr="00BE7357" w:rsidRDefault="00AF1063" w:rsidP="00B85832">
            <w:pPr>
              <w:spacing w:line="300" w:lineRule="atLeast"/>
            </w:pPr>
            <w:r w:rsidRPr="00BE7357">
              <w:t>Có</w:t>
            </w:r>
          </w:p>
        </w:tc>
        <w:tc>
          <w:tcPr>
            <w:tcW w:w="4634" w:type="dxa"/>
          </w:tcPr>
          <w:p w14:paraId="76D4F0A6" w14:textId="77777777" w:rsidR="00AF1063" w:rsidRPr="00BE7357" w:rsidRDefault="00AF1063" w:rsidP="00B85832">
            <w:pPr>
              <w:spacing w:line="300" w:lineRule="atLeast"/>
            </w:pPr>
            <w:r w:rsidRPr="00BE7357">
              <w:t>Nếu POS mới = POS hiện tại:</w:t>
            </w:r>
          </w:p>
          <w:p w14:paraId="62210677" w14:textId="77777777" w:rsidR="00AF1063" w:rsidRPr="00BE7357" w:rsidRDefault="00AF1063" w:rsidP="00B85832">
            <w:pPr>
              <w:pStyle w:val="ListParagraph"/>
              <w:numPr>
                <w:ilvl w:val="0"/>
                <w:numId w:val="3"/>
              </w:numPr>
              <w:spacing w:line="300" w:lineRule="atLeast"/>
            </w:pPr>
            <w:r w:rsidRPr="00BE7357">
              <w:t xml:space="preserve">Chọn từ danh sách user đang hoạt động lấy từ tlprofiles có brid = oxmast.brid union tlid của RM hiện tại (Hiển thị tlid – tlname) </w:t>
            </w:r>
          </w:p>
          <w:p w14:paraId="2801EE4E" w14:textId="77777777" w:rsidR="00AF1063" w:rsidRPr="00BE7357" w:rsidRDefault="00AF1063" w:rsidP="00B85832">
            <w:pPr>
              <w:pStyle w:val="ListParagraph"/>
              <w:numPr>
                <w:ilvl w:val="0"/>
                <w:numId w:val="3"/>
              </w:numPr>
              <w:spacing w:line="300" w:lineRule="atLeast"/>
            </w:pPr>
            <w:r w:rsidRPr="00BE7357">
              <w:t>Mặc định hiển thị thông tin của RM hiện tại</w:t>
            </w:r>
          </w:p>
          <w:p w14:paraId="6D1FEF77" w14:textId="77777777" w:rsidR="00AF1063" w:rsidRPr="00BE7357" w:rsidRDefault="00AF1063" w:rsidP="00B85832">
            <w:pPr>
              <w:spacing w:line="300" w:lineRule="atLeast"/>
            </w:pPr>
            <w:r w:rsidRPr="00BE7357">
              <w:t>Nếu POS mới &lt;&gt; POS hiện tại</w:t>
            </w:r>
          </w:p>
          <w:p w14:paraId="7D328CDB" w14:textId="77777777" w:rsidR="00AF1063" w:rsidRPr="00BE7357" w:rsidRDefault="00AF1063" w:rsidP="00B85832">
            <w:pPr>
              <w:pStyle w:val="ListParagraph"/>
              <w:numPr>
                <w:ilvl w:val="0"/>
                <w:numId w:val="3"/>
              </w:numPr>
              <w:spacing w:line="300" w:lineRule="atLeast"/>
            </w:pPr>
            <w:r w:rsidRPr="00BE7357">
              <w:t xml:space="preserve">Chọn từ danh sách user đang hoạt động lấy từ tlprofiles có brid = POS mới được chọn </w:t>
            </w:r>
          </w:p>
        </w:tc>
      </w:tr>
      <w:tr w:rsidR="00AF1063" w:rsidRPr="00BE7357" w14:paraId="02581EA6" w14:textId="77777777" w:rsidTr="00B85832">
        <w:tc>
          <w:tcPr>
            <w:tcW w:w="2900" w:type="dxa"/>
          </w:tcPr>
          <w:p w14:paraId="59906735" w14:textId="77777777" w:rsidR="00AF1063" w:rsidRPr="00BE7357" w:rsidRDefault="00AF1063" w:rsidP="00B85832">
            <w:pPr>
              <w:spacing w:line="300" w:lineRule="atLeast"/>
            </w:pPr>
            <w:r w:rsidRPr="00BE7357">
              <w:lastRenderedPageBreak/>
              <w:t>CBQL mới</w:t>
            </w:r>
          </w:p>
        </w:tc>
        <w:tc>
          <w:tcPr>
            <w:tcW w:w="2070" w:type="dxa"/>
          </w:tcPr>
          <w:p w14:paraId="13D43CEA" w14:textId="77777777" w:rsidR="00AF1063" w:rsidRPr="00BE7357" w:rsidRDefault="00AF1063" w:rsidP="00B85832">
            <w:pPr>
              <w:spacing w:line="300" w:lineRule="atLeast"/>
            </w:pPr>
            <w:r w:rsidRPr="00BE7357">
              <w:t>Có</w:t>
            </w:r>
          </w:p>
        </w:tc>
        <w:tc>
          <w:tcPr>
            <w:tcW w:w="4634" w:type="dxa"/>
          </w:tcPr>
          <w:p w14:paraId="50319C9F" w14:textId="77777777" w:rsidR="00AF1063" w:rsidRPr="00BE7357" w:rsidRDefault="00AF1063" w:rsidP="00B85832">
            <w:pPr>
              <w:spacing w:line="300" w:lineRule="atLeast"/>
            </w:pPr>
            <w:r w:rsidRPr="00BE7357">
              <w:t>Nếu POS mới = POS hiện tại:</w:t>
            </w:r>
          </w:p>
          <w:p w14:paraId="1A5261C5" w14:textId="77777777" w:rsidR="00AF1063" w:rsidRPr="00BE7357" w:rsidRDefault="00AF1063" w:rsidP="00B85832">
            <w:pPr>
              <w:pStyle w:val="ListParagraph"/>
              <w:numPr>
                <w:ilvl w:val="0"/>
                <w:numId w:val="3"/>
              </w:numPr>
              <w:spacing w:line="300" w:lineRule="atLeast"/>
            </w:pPr>
            <w:r w:rsidRPr="00BE7357">
              <w:t xml:space="preserve">Chọn từ danh sách user đang hoạt động, ismanager = ‘Y’ lấy từ tlprofiles có brid = oxmast.brid union tlid của CBQL hiện tại (Hiển thị tlid – tlname) </w:t>
            </w:r>
          </w:p>
          <w:p w14:paraId="657D8C85" w14:textId="77777777" w:rsidR="00AF1063" w:rsidRPr="00BE7357" w:rsidRDefault="00AF1063" w:rsidP="00B85832">
            <w:pPr>
              <w:pStyle w:val="ListParagraph"/>
              <w:numPr>
                <w:ilvl w:val="0"/>
                <w:numId w:val="3"/>
              </w:numPr>
              <w:spacing w:line="300" w:lineRule="atLeast"/>
            </w:pPr>
            <w:r w:rsidRPr="00BE7357">
              <w:t>Mặc định hiển thị thông tin của CBQL hiện tại</w:t>
            </w:r>
          </w:p>
          <w:p w14:paraId="1C84AEDF" w14:textId="77777777" w:rsidR="00AF1063" w:rsidRPr="00BE7357" w:rsidRDefault="00AF1063" w:rsidP="00B85832">
            <w:pPr>
              <w:spacing w:line="300" w:lineRule="atLeast"/>
            </w:pPr>
            <w:r w:rsidRPr="00BE7357">
              <w:t>Nếu POS mới &lt;&gt; POS hiện tại</w:t>
            </w:r>
          </w:p>
          <w:p w14:paraId="293571B6" w14:textId="77777777" w:rsidR="00AF1063" w:rsidRPr="00BE7357" w:rsidRDefault="00AF1063" w:rsidP="00B85832">
            <w:pPr>
              <w:pStyle w:val="ListParagraph"/>
              <w:numPr>
                <w:ilvl w:val="0"/>
                <w:numId w:val="3"/>
              </w:numPr>
              <w:spacing w:line="300" w:lineRule="atLeast"/>
              <w:rPr>
                <w:strike/>
              </w:rPr>
            </w:pPr>
            <w:r w:rsidRPr="00BE7357">
              <w:t xml:space="preserve">Chọn từ danh sách user đang hoạt động, ismanager = ‘Y’ lấy từ tlprofiles có brid = POS mới được chọn </w:t>
            </w:r>
          </w:p>
        </w:tc>
      </w:tr>
      <w:tr w:rsidR="00AF1063" w:rsidRPr="00BE7357" w14:paraId="48845B2F" w14:textId="77777777" w:rsidTr="00B85832">
        <w:tc>
          <w:tcPr>
            <w:tcW w:w="2900" w:type="dxa"/>
          </w:tcPr>
          <w:p w14:paraId="099C7D61" w14:textId="77777777" w:rsidR="00AF1063" w:rsidRPr="00BE7357" w:rsidRDefault="00AF1063" w:rsidP="00B85832">
            <w:pPr>
              <w:spacing w:line="300" w:lineRule="atLeast"/>
            </w:pPr>
            <w:r w:rsidRPr="00BE7357">
              <w:t>CTV mới</w:t>
            </w:r>
          </w:p>
        </w:tc>
        <w:tc>
          <w:tcPr>
            <w:tcW w:w="2070" w:type="dxa"/>
          </w:tcPr>
          <w:p w14:paraId="5382B91F" w14:textId="77777777" w:rsidR="00AF1063" w:rsidRPr="00BE7357" w:rsidRDefault="00AF1063" w:rsidP="00B85832">
            <w:pPr>
              <w:spacing w:line="300" w:lineRule="atLeast"/>
            </w:pPr>
            <w:r w:rsidRPr="00BE7357">
              <w:t>Không</w:t>
            </w:r>
          </w:p>
        </w:tc>
        <w:tc>
          <w:tcPr>
            <w:tcW w:w="4634" w:type="dxa"/>
          </w:tcPr>
          <w:p w14:paraId="5904C4A6" w14:textId="77777777" w:rsidR="00AF1063" w:rsidRPr="00BE7357" w:rsidRDefault="00AF1063" w:rsidP="00B85832">
            <w:pPr>
              <w:spacing w:line="300" w:lineRule="atLeast"/>
            </w:pPr>
            <w:r w:rsidRPr="00BE7357">
              <w:t>Chọn từ danh sách collaborator đang hoạt động =&gt; hiển thị collaborator.coid – collaborator.fullname.</w:t>
            </w:r>
          </w:p>
          <w:p w14:paraId="26F90287" w14:textId="77777777" w:rsidR="00AF1063" w:rsidRPr="00BE7357" w:rsidRDefault="00AF1063" w:rsidP="00B85832">
            <w:pPr>
              <w:spacing w:line="300" w:lineRule="atLeast"/>
            </w:pPr>
            <w:r w:rsidRPr="00BE7357">
              <w:t>Mặc định hiển thị coid của CTV hiện tại.</w:t>
            </w:r>
          </w:p>
          <w:p w14:paraId="39E2AFF0" w14:textId="77777777" w:rsidR="00AF1063" w:rsidRPr="00BE7357" w:rsidRDefault="00AF1063" w:rsidP="00B85832">
            <w:pPr>
              <w:spacing w:line="300" w:lineRule="atLeast"/>
            </w:pPr>
            <w:r w:rsidRPr="00BE7357">
              <w:t>Cho phép không chọn (Chọn giá trị NULL)</w:t>
            </w:r>
          </w:p>
        </w:tc>
      </w:tr>
      <w:tr w:rsidR="00AF1063" w:rsidRPr="00BE7357" w14:paraId="36E58406" w14:textId="77777777" w:rsidTr="00B85832">
        <w:tc>
          <w:tcPr>
            <w:tcW w:w="2900" w:type="dxa"/>
          </w:tcPr>
          <w:p w14:paraId="18AB017A" w14:textId="77777777" w:rsidR="00AF1063" w:rsidRPr="00BE7357" w:rsidRDefault="00AF1063" w:rsidP="00B85832">
            <w:pPr>
              <w:spacing w:line="300" w:lineRule="atLeast"/>
            </w:pPr>
            <w:r w:rsidRPr="00BE7357">
              <w:t>Ngày điều chuyển</w:t>
            </w:r>
          </w:p>
        </w:tc>
        <w:tc>
          <w:tcPr>
            <w:tcW w:w="2070" w:type="dxa"/>
          </w:tcPr>
          <w:p w14:paraId="73647245" w14:textId="77777777" w:rsidR="00AF1063" w:rsidRPr="00BE7357" w:rsidRDefault="00AF1063" w:rsidP="00B85832">
            <w:pPr>
              <w:spacing w:line="300" w:lineRule="atLeast"/>
            </w:pPr>
            <w:r w:rsidRPr="00BE7357">
              <w:t>Có</w:t>
            </w:r>
          </w:p>
        </w:tc>
        <w:tc>
          <w:tcPr>
            <w:tcW w:w="4634" w:type="dxa"/>
          </w:tcPr>
          <w:p w14:paraId="6F80AFCF" w14:textId="77777777" w:rsidR="00AF1063" w:rsidRPr="00BE7357" w:rsidRDefault="00AF1063" w:rsidP="00B85832">
            <w:pPr>
              <w:spacing w:line="300" w:lineRule="atLeast"/>
            </w:pPr>
            <w:r w:rsidRPr="00BE7357">
              <w:t>Chỉ được nhập ngày &lt;= ngày hệ thống</w:t>
            </w:r>
          </w:p>
        </w:tc>
      </w:tr>
      <w:tr w:rsidR="00AF1063" w:rsidRPr="00BE7357" w14:paraId="32DEA7B3" w14:textId="77777777" w:rsidTr="00B85832">
        <w:tc>
          <w:tcPr>
            <w:tcW w:w="2900" w:type="dxa"/>
          </w:tcPr>
          <w:p w14:paraId="1E069C58" w14:textId="77777777" w:rsidR="00AF1063" w:rsidRPr="00BE7357" w:rsidRDefault="00AF1063" w:rsidP="00B85832">
            <w:pPr>
              <w:spacing w:line="300" w:lineRule="atLeast"/>
            </w:pPr>
            <w:r w:rsidRPr="00BE7357">
              <w:t>Lý do chỉnh sửa</w:t>
            </w:r>
          </w:p>
        </w:tc>
        <w:tc>
          <w:tcPr>
            <w:tcW w:w="2070" w:type="dxa"/>
          </w:tcPr>
          <w:p w14:paraId="7EA89E5A" w14:textId="77777777" w:rsidR="00AF1063" w:rsidRPr="00BE7357" w:rsidRDefault="00AF1063" w:rsidP="00B85832">
            <w:pPr>
              <w:spacing w:line="300" w:lineRule="atLeast"/>
            </w:pPr>
            <w:r w:rsidRPr="00BE7357">
              <w:t>Có</w:t>
            </w:r>
          </w:p>
        </w:tc>
        <w:tc>
          <w:tcPr>
            <w:tcW w:w="4634" w:type="dxa"/>
          </w:tcPr>
          <w:p w14:paraId="25CFE05A" w14:textId="77777777" w:rsidR="00AF1063" w:rsidRPr="00BE7357" w:rsidRDefault="00AF1063" w:rsidP="00B85832">
            <w:pPr>
              <w:spacing w:line="300" w:lineRule="atLeast"/>
            </w:pPr>
            <w:r w:rsidRPr="00BE7357">
              <w:t>Text</w:t>
            </w:r>
          </w:p>
        </w:tc>
      </w:tr>
      <w:tr w:rsidR="00AF1063" w:rsidRPr="00BE7357" w14:paraId="10D1E07D" w14:textId="77777777" w:rsidTr="00B85832">
        <w:tc>
          <w:tcPr>
            <w:tcW w:w="2900" w:type="dxa"/>
          </w:tcPr>
          <w:p w14:paraId="22D4510D" w14:textId="77777777" w:rsidR="00AF1063" w:rsidRPr="00BE7357" w:rsidRDefault="00AF1063" w:rsidP="00B85832">
            <w:pPr>
              <w:spacing w:line="300" w:lineRule="atLeast"/>
            </w:pPr>
            <w:r w:rsidRPr="00BE7357">
              <w:t>Ghi chú</w:t>
            </w:r>
          </w:p>
        </w:tc>
        <w:tc>
          <w:tcPr>
            <w:tcW w:w="2070" w:type="dxa"/>
          </w:tcPr>
          <w:p w14:paraId="46361D17" w14:textId="77777777" w:rsidR="00AF1063" w:rsidRPr="00BE7357" w:rsidRDefault="00AF1063" w:rsidP="00B85832">
            <w:pPr>
              <w:spacing w:line="300" w:lineRule="atLeast"/>
            </w:pPr>
            <w:r w:rsidRPr="00BE7357">
              <w:t>Không</w:t>
            </w:r>
          </w:p>
        </w:tc>
        <w:tc>
          <w:tcPr>
            <w:tcW w:w="4634" w:type="dxa"/>
          </w:tcPr>
          <w:p w14:paraId="2506CC21" w14:textId="77777777" w:rsidR="00AF1063" w:rsidRPr="00BE7357" w:rsidRDefault="00AF1063" w:rsidP="00B85832">
            <w:pPr>
              <w:spacing w:line="300" w:lineRule="atLeast"/>
            </w:pPr>
            <w:r w:rsidRPr="00BE7357">
              <w:t>Text</w:t>
            </w:r>
          </w:p>
        </w:tc>
      </w:tr>
    </w:tbl>
    <w:p w14:paraId="5E9DCE5C" w14:textId="77777777" w:rsidR="00AF1063" w:rsidRPr="00BE7357" w:rsidRDefault="00AF1063" w:rsidP="00AF1063">
      <w:pPr>
        <w:rPr>
          <w:lang w:bidi="en-US"/>
        </w:rPr>
      </w:pPr>
    </w:p>
    <w:p w14:paraId="67028D0A" w14:textId="20919D17" w:rsidR="00AF1063" w:rsidRPr="00BE7357" w:rsidRDefault="006806B2" w:rsidP="00AF1063">
      <w:pPr>
        <w:rPr>
          <w:lang w:bidi="en-US"/>
        </w:rPr>
      </w:pPr>
      <w:ins w:id="491" w:author="Microsoft account" w:date="2021-09-05T15:56:00Z">
        <w:r>
          <w:rPr>
            <w:lang w:bidi="en-US"/>
          </w:rPr>
          <w:t>Button “In biểu mẫu” và “Chấp thuận”</w:t>
        </w:r>
      </w:ins>
    </w:p>
    <w:p w14:paraId="67E9AEDE" w14:textId="77777777" w:rsidR="00AF1063" w:rsidRDefault="00AF1063" w:rsidP="000F22A2">
      <w:pPr>
        <w:pStyle w:val="Heading4"/>
      </w:pPr>
      <w:bookmarkStart w:id="492" w:name="_Toc75156560"/>
      <w:bookmarkStart w:id="493" w:name="_Toc78535502"/>
      <w:r w:rsidRPr="00BE7357">
        <w:t>Quy tắc xử lý</w:t>
      </w:r>
      <w:bookmarkEnd w:id="492"/>
      <w:bookmarkEnd w:id="493"/>
    </w:p>
    <w:p w14:paraId="3CAE3B61" w14:textId="0E1E068D" w:rsidR="006806B2" w:rsidRDefault="006806B2" w:rsidP="006806B2">
      <w:pPr>
        <w:rPr>
          <w:ins w:id="494" w:author="Microsoft account" w:date="2021-09-05T15:56:00Z"/>
          <w:lang w:bidi="en-US"/>
        </w:rPr>
      </w:pPr>
      <w:ins w:id="495" w:author="Microsoft account" w:date="2021-09-05T15:56:00Z">
        <w:r>
          <w:rPr>
            <w:lang w:bidi="en-US"/>
          </w:rPr>
          <w:t>Click button In biểu mẫu =&gt; In biểu mẫu theo file đính kèm (định dạng PDF)</w:t>
        </w:r>
      </w:ins>
    </w:p>
    <w:p w14:paraId="30416A1E" w14:textId="77777777" w:rsidR="006806B2" w:rsidRDefault="006806B2" w:rsidP="006806B2">
      <w:pPr>
        <w:rPr>
          <w:ins w:id="496" w:author="Microsoft account" w:date="2021-09-05T15:56:00Z"/>
          <w:lang w:bidi="en-US"/>
        </w:rPr>
      </w:pPr>
    </w:p>
    <w:bookmarkStart w:id="497" w:name="_MON_1692363062"/>
    <w:bookmarkEnd w:id="497"/>
    <w:p w14:paraId="44C03D63" w14:textId="7DA58C0D" w:rsidR="006806B2" w:rsidRDefault="002A095E" w:rsidP="006806B2">
      <w:pPr>
        <w:rPr>
          <w:ins w:id="498" w:author="Microsoft account" w:date="2021-09-05T15:56:00Z"/>
          <w:lang w:bidi="en-US"/>
        </w:rPr>
      </w:pPr>
      <w:ins w:id="499" w:author="Microsoft account" w:date="2021-09-05T15:56:00Z">
        <w:r>
          <w:rPr>
            <w:lang w:bidi="en-US"/>
          </w:rPr>
          <w:object w:dxaOrig="1748" w:dyaOrig="1132" w14:anchorId="1DFFE94A">
            <v:shape id="_x0000_i1027" type="#_x0000_t75" style="width:87.45pt;height:57.45pt" o:ole="">
              <v:imagedata r:id="rId17" o:title=""/>
            </v:shape>
            <o:OLEObject Type="Embed" ProgID="Excel.Sheet.12" ShapeID="_x0000_i1027" DrawAspect="Icon" ObjectID="_1692538946" r:id="rId18"/>
          </w:object>
        </w:r>
      </w:ins>
    </w:p>
    <w:p w14:paraId="569ADD06" w14:textId="77777777" w:rsidR="006806B2" w:rsidRPr="006806B2" w:rsidRDefault="006806B2" w:rsidP="006806B2">
      <w:pPr>
        <w:rPr>
          <w:lang w:bidi="en-US"/>
        </w:rPr>
      </w:pPr>
    </w:p>
    <w:p w14:paraId="0AE66C9E" w14:textId="30EDFAC2" w:rsidR="00AF1063" w:rsidRPr="00BE7357" w:rsidRDefault="006806B2" w:rsidP="00AF1063">
      <w:pPr>
        <w:rPr>
          <w:lang w:bidi="en-US"/>
        </w:rPr>
      </w:pPr>
      <w:ins w:id="500" w:author="Microsoft account" w:date="2021-09-05T15:57:00Z">
        <w:r>
          <w:rPr>
            <w:lang w:bidi="en-US"/>
          </w:rPr>
          <w:t xml:space="preserve">Click chấp thuận =&gt; </w:t>
        </w:r>
      </w:ins>
      <w:r w:rsidR="00AF1063" w:rsidRPr="00BE7357">
        <w:rPr>
          <w:lang w:bidi="en-US"/>
        </w:rPr>
        <w:t>Sinh giao dịch 0101 – Thay RM đặt lệnh, bao gồm 2 cấp make/check</w:t>
      </w:r>
    </w:p>
    <w:p w14:paraId="44E1A770" w14:textId="77777777" w:rsidR="00AF1063" w:rsidRPr="00BE7357" w:rsidRDefault="00AF1063" w:rsidP="00AF1063">
      <w:pPr>
        <w:pStyle w:val="ListParagraph"/>
        <w:numPr>
          <w:ilvl w:val="0"/>
          <w:numId w:val="3"/>
        </w:numPr>
        <w:rPr>
          <w:lang w:bidi="en-US"/>
        </w:rPr>
      </w:pPr>
      <w:r w:rsidRPr="00BE7357">
        <w:rPr>
          <w:lang w:bidi="en-US"/>
        </w:rPr>
        <w:t>Appcheck:</w:t>
      </w:r>
    </w:p>
    <w:p w14:paraId="1FE15CD0" w14:textId="77777777" w:rsidR="00AF1063" w:rsidRPr="00BE7357" w:rsidRDefault="00AF1063" w:rsidP="00AF1063">
      <w:pPr>
        <w:pStyle w:val="ListParagraph"/>
        <w:numPr>
          <w:ilvl w:val="1"/>
          <w:numId w:val="3"/>
        </w:numPr>
        <w:rPr>
          <w:lang w:bidi="en-US"/>
        </w:rPr>
      </w:pPr>
      <w:r w:rsidRPr="00BE7357">
        <w:rPr>
          <w:lang w:bidi="en-US"/>
        </w:rPr>
        <w:t>Kiểm tra lệnh có tồn tại, status &lt;&gt; ‘R’, lệnh có oxmast.brid = brid của user đang đăng nhập</w:t>
      </w:r>
    </w:p>
    <w:p w14:paraId="32018A30" w14:textId="77777777" w:rsidR="00AF1063" w:rsidRPr="00BE7357" w:rsidRDefault="00AF1063" w:rsidP="00AF1063">
      <w:pPr>
        <w:pStyle w:val="ListParagraph"/>
        <w:numPr>
          <w:ilvl w:val="1"/>
          <w:numId w:val="3"/>
        </w:numPr>
        <w:rPr>
          <w:lang w:bidi="en-US"/>
        </w:rPr>
      </w:pPr>
      <w:r w:rsidRPr="00BE7357">
        <w:rPr>
          <w:lang w:bidi="en-US"/>
        </w:rPr>
        <w:t>Ngày đáo hạn của TS (assetdtl.duedate)  &gt; ngày hệ thống</w:t>
      </w:r>
    </w:p>
    <w:p w14:paraId="001F2FE7" w14:textId="77777777" w:rsidR="00AF1063" w:rsidRPr="00BE7357" w:rsidRDefault="00AF1063" w:rsidP="00AF1063">
      <w:pPr>
        <w:pStyle w:val="ListParagraph"/>
        <w:numPr>
          <w:ilvl w:val="1"/>
          <w:numId w:val="3"/>
        </w:numPr>
        <w:rPr>
          <w:lang w:bidi="en-US"/>
        </w:rPr>
      </w:pPr>
      <w:r w:rsidRPr="00BE7357">
        <w:rPr>
          <w:lang w:bidi="en-US"/>
        </w:rPr>
        <w:t>Không có bản ghi status in (‘N’, ‘P’</w:t>
      </w:r>
      <w:r>
        <w:rPr>
          <w:lang w:bidi="en-US"/>
        </w:rPr>
        <w:t>, ‘A’</w:t>
      </w:r>
      <w:r w:rsidRPr="00BE7357">
        <w:rPr>
          <w:lang w:bidi="en-US"/>
        </w:rPr>
        <w:t>) &amp; deltd = ‘N’ trong bảng rmchangelog (rmchangelog.confirmno = oxmast.confirmno)</w:t>
      </w:r>
    </w:p>
    <w:p w14:paraId="477D69F0" w14:textId="77777777" w:rsidR="00AF1063" w:rsidRPr="00BE7357" w:rsidRDefault="00AF1063" w:rsidP="00AF1063">
      <w:pPr>
        <w:pStyle w:val="ListParagraph"/>
        <w:numPr>
          <w:ilvl w:val="0"/>
          <w:numId w:val="3"/>
        </w:numPr>
        <w:rPr>
          <w:lang w:bidi="en-US"/>
        </w:rPr>
      </w:pPr>
      <w:r w:rsidRPr="00BE7357">
        <w:rPr>
          <w:lang w:bidi="en-US"/>
        </w:rPr>
        <w:t>Appupdate</w:t>
      </w:r>
    </w:p>
    <w:p w14:paraId="3155FECC" w14:textId="77777777" w:rsidR="00AF1063" w:rsidRPr="00BE7357" w:rsidRDefault="00AF1063" w:rsidP="00AF1063">
      <w:pPr>
        <w:pStyle w:val="ListParagraph"/>
        <w:numPr>
          <w:ilvl w:val="1"/>
          <w:numId w:val="3"/>
        </w:numPr>
        <w:rPr>
          <w:lang w:bidi="en-US"/>
        </w:rPr>
      </w:pPr>
      <w:r w:rsidRPr="00BE7357">
        <w:rPr>
          <w:lang w:bidi="en-US"/>
        </w:rPr>
        <w:t>Khi tạo giao dịch</w:t>
      </w:r>
    </w:p>
    <w:p w14:paraId="4B1C9B78" w14:textId="77777777" w:rsidR="00AF1063" w:rsidRPr="00BE7357" w:rsidRDefault="00AF1063" w:rsidP="00AF1063">
      <w:pPr>
        <w:pStyle w:val="ListParagraph"/>
        <w:numPr>
          <w:ilvl w:val="2"/>
          <w:numId w:val="3"/>
        </w:numPr>
        <w:rPr>
          <w:lang w:bidi="en-US"/>
        </w:rPr>
      </w:pPr>
      <w:r w:rsidRPr="00BE7357">
        <w:rPr>
          <w:lang w:bidi="en-US"/>
        </w:rPr>
        <w:t>Insert dữ liệu bảng RMCHANGELOG</w:t>
      </w:r>
    </w:p>
    <w:p w14:paraId="23852FC0" w14:textId="77777777" w:rsidR="00AF1063" w:rsidRPr="00BE7357" w:rsidRDefault="00AF1063" w:rsidP="00AF1063">
      <w:pPr>
        <w:pStyle w:val="ListParagraph"/>
        <w:numPr>
          <w:ilvl w:val="3"/>
          <w:numId w:val="3"/>
        </w:numPr>
        <w:rPr>
          <w:lang w:bidi="en-US"/>
        </w:rPr>
      </w:pPr>
      <w:r w:rsidRPr="00BE7357">
        <w:rPr>
          <w:lang w:bidi="en-US"/>
        </w:rPr>
        <w:t>Txnum: txnum của giao dịch</w:t>
      </w:r>
    </w:p>
    <w:p w14:paraId="47859478" w14:textId="77777777" w:rsidR="00AF1063" w:rsidRPr="00BE7357" w:rsidRDefault="00AF1063" w:rsidP="00AF1063">
      <w:pPr>
        <w:pStyle w:val="ListParagraph"/>
        <w:numPr>
          <w:ilvl w:val="3"/>
          <w:numId w:val="3"/>
        </w:numPr>
        <w:rPr>
          <w:lang w:bidi="en-US"/>
        </w:rPr>
      </w:pPr>
      <w:r w:rsidRPr="00BE7357">
        <w:rPr>
          <w:lang w:bidi="en-US"/>
        </w:rPr>
        <w:t>Txdate: txdate của giao dịch</w:t>
      </w:r>
    </w:p>
    <w:p w14:paraId="6A9D9084" w14:textId="77777777" w:rsidR="00AF1063" w:rsidRPr="00BE7357" w:rsidRDefault="00AF1063" w:rsidP="00AF1063">
      <w:pPr>
        <w:pStyle w:val="ListParagraph"/>
        <w:numPr>
          <w:ilvl w:val="3"/>
          <w:numId w:val="3"/>
        </w:numPr>
        <w:rPr>
          <w:lang w:bidi="en-US"/>
        </w:rPr>
      </w:pPr>
      <w:r w:rsidRPr="00BE7357">
        <w:rPr>
          <w:lang w:bidi="en-US"/>
        </w:rPr>
        <w:t>Tlid: tlid của user nhập giao dịch</w:t>
      </w:r>
    </w:p>
    <w:p w14:paraId="39BDF863" w14:textId="77777777" w:rsidR="00AF1063" w:rsidRPr="00BE7357" w:rsidRDefault="00AF1063" w:rsidP="00AF1063">
      <w:pPr>
        <w:pStyle w:val="ListParagraph"/>
        <w:numPr>
          <w:ilvl w:val="3"/>
          <w:numId w:val="3"/>
        </w:numPr>
        <w:rPr>
          <w:lang w:bidi="en-US"/>
        </w:rPr>
      </w:pPr>
      <w:r w:rsidRPr="00BE7357">
        <w:rPr>
          <w:lang w:bidi="en-US"/>
        </w:rPr>
        <w:t>Offid_1: NULL</w:t>
      </w:r>
    </w:p>
    <w:p w14:paraId="47EEBF09" w14:textId="77777777" w:rsidR="00AF1063" w:rsidRPr="00BE7357" w:rsidRDefault="00AF1063" w:rsidP="00AF1063">
      <w:pPr>
        <w:pStyle w:val="ListParagraph"/>
        <w:numPr>
          <w:ilvl w:val="3"/>
          <w:numId w:val="3"/>
        </w:numPr>
        <w:rPr>
          <w:lang w:bidi="en-US"/>
        </w:rPr>
      </w:pPr>
      <w:r w:rsidRPr="00BE7357">
        <w:rPr>
          <w:lang w:bidi="en-US"/>
        </w:rPr>
        <w:t>Tlid_2: NULL</w:t>
      </w:r>
    </w:p>
    <w:p w14:paraId="2D23AAA4" w14:textId="77777777" w:rsidR="00AF1063" w:rsidRPr="00BE7357" w:rsidRDefault="00AF1063" w:rsidP="00AF1063">
      <w:pPr>
        <w:pStyle w:val="ListParagraph"/>
        <w:numPr>
          <w:ilvl w:val="3"/>
          <w:numId w:val="3"/>
        </w:numPr>
        <w:rPr>
          <w:lang w:bidi="en-US"/>
        </w:rPr>
      </w:pPr>
      <w:r w:rsidRPr="00BE7357">
        <w:rPr>
          <w:lang w:bidi="en-US"/>
        </w:rPr>
        <w:t>Offid_2: NULL</w:t>
      </w:r>
    </w:p>
    <w:p w14:paraId="4C561E68" w14:textId="77777777" w:rsidR="00AF1063" w:rsidRPr="00BE7357" w:rsidRDefault="00AF1063" w:rsidP="00AF1063">
      <w:pPr>
        <w:pStyle w:val="ListParagraph"/>
        <w:numPr>
          <w:ilvl w:val="3"/>
          <w:numId w:val="3"/>
        </w:numPr>
        <w:rPr>
          <w:lang w:bidi="en-US"/>
        </w:rPr>
      </w:pPr>
      <w:r w:rsidRPr="00BE7357">
        <w:rPr>
          <w:lang w:bidi="en-US"/>
        </w:rPr>
        <w:lastRenderedPageBreak/>
        <w:t>Orderid: oxmast.orderid của lệnh đã chọn</w:t>
      </w:r>
    </w:p>
    <w:p w14:paraId="1ED96AE7" w14:textId="77777777" w:rsidR="00AF1063" w:rsidRPr="00BE7357" w:rsidRDefault="00AF1063" w:rsidP="00AF1063">
      <w:pPr>
        <w:pStyle w:val="ListParagraph"/>
        <w:numPr>
          <w:ilvl w:val="3"/>
          <w:numId w:val="3"/>
        </w:numPr>
        <w:rPr>
          <w:lang w:bidi="en-US"/>
        </w:rPr>
      </w:pPr>
      <w:r w:rsidRPr="00BE7357">
        <w:rPr>
          <w:lang w:bidi="en-US"/>
        </w:rPr>
        <w:t>confirmno: oxmast.confirmno của lệnh đã chọn</w:t>
      </w:r>
    </w:p>
    <w:p w14:paraId="15E6E1B5" w14:textId="77777777" w:rsidR="00AF1063" w:rsidRPr="00BE7357" w:rsidRDefault="00AF1063" w:rsidP="00AF1063">
      <w:pPr>
        <w:pStyle w:val="ListParagraph"/>
        <w:numPr>
          <w:ilvl w:val="3"/>
          <w:numId w:val="3"/>
        </w:numPr>
        <w:rPr>
          <w:lang w:bidi="en-US"/>
        </w:rPr>
      </w:pPr>
      <w:r w:rsidRPr="00BE7357">
        <w:rPr>
          <w:lang w:bidi="en-US"/>
        </w:rPr>
        <w:t>branch_old: brid cũ của lệnh đã chọn</w:t>
      </w:r>
    </w:p>
    <w:p w14:paraId="556DA2A9" w14:textId="77777777" w:rsidR="00AF1063" w:rsidRPr="00BE7357" w:rsidRDefault="00AF1063" w:rsidP="00AF1063">
      <w:pPr>
        <w:pStyle w:val="ListParagraph"/>
        <w:numPr>
          <w:ilvl w:val="3"/>
          <w:numId w:val="3"/>
        </w:numPr>
        <w:rPr>
          <w:lang w:bidi="en-US"/>
        </w:rPr>
      </w:pPr>
      <w:r w:rsidRPr="00BE7357">
        <w:rPr>
          <w:lang w:bidi="en-US"/>
        </w:rPr>
        <w:t>Rm_old: tlid của RM cũ của lệnh đã chọn</w:t>
      </w:r>
    </w:p>
    <w:p w14:paraId="6A06194A" w14:textId="77777777" w:rsidR="00AF1063" w:rsidRPr="00BE7357" w:rsidRDefault="00AF1063" w:rsidP="00AF1063">
      <w:pPr>
        <w:pStyle w:val="ListParagraph"/>
        <w:numPr>
          <w:ilvl w:val="3"/>
          <w:numId w:val="3"/>
        </w:numPr>
        <w:rPr>
          <w:lang w:bidi="en-US"/>
        </w:rPr>
      </w:pPr>
      <w:r w:rsidRPr="00BE7357">
        <w:rPr>
          <w:lang w:bidi="en-US"/>
        </w:rPr>
        <w:t>Sale_manager_old: tlid của CBQL cũ của lệnh đã chọn</w:t>
      </w:r>
    </w:p>
    <w:p w14:paraId="07051B4E" w14:textId="77777777" w:rsidR="00AF1063" w:rsidRPr="00BE7357" w:rsidRDefault="00AF1063" w:rsidP="00AF1063">
      <w:pPr>
        <w:pStyle w:val="ListParagraph"/>
        <w:numPr>
          <w:ilvl w:val="3"/>
          <w:numId w:val="3"/>
        </w:numPr>
        <w:rPr>
          <w:lang w:bidi="en-US"/>
        </w:rPr>
      </w:pPr>
      <w:r w:rsidRPr="00BE7357">
        <w:rPr>
          <w:lang w:bidi="en-US"/>
        </w:rPr>
        <w:t>Collab_old: coid cũ của lệnh đã  chọn</w:t>
      </w:r>
    </w:p>
    <w:p w14:paraId="69F536A1" w14:textId="77777777" w:rsidR="00AF1063" w:rsidRPr="00BE7357" w:rsidRDefault="00AF1063" w:rsidP="00AF1063">
      <w:pPr>
        <w:pStyle w:val="ListParagraph"/>
        <w:numPr>
          <w:ilvl w:val="3"/>
          <w:numId w:val="3"/>
        </w:numPr>
        <w:rPr>
          <w:lang w:bidi="en-US"/>
        </w:rPr>
      </w:pPr>
      <w:r w:rsidRPr="00BE7357">
        <w:rPr>
          <w:lang w:bidi="en-US"/>
        </w:rPr>
        <w:t>branch_new: brid mới đã chọn</w:t>
      </w:r>
    </w:p>
    <w:p w14:paraId="7F3DC0A3" w14:textId="77777777" w:rsidR="00AF1063" w:rsidRPr="00BE7357" w:rsidRDefault="00AF1063" w:rsidP="00AF1063">
      <w:pPr>
        <w:pStyle w:val="ListParagraph"/>
        <w:numPr>
          <w:ilvl w:val="3"/>
          <w:numId w:val="3"/>
        </w:numPr>
        <w:rPr>
          <w:lang w:bidi="en-US"/>
        </w:rPr>
      </w:pPr>
      <w:r w:rsidRPr="00BE7357">
        <w:rPr>
          <w:lang w:bidi="en-US"/>
        </w:rPr>
        <w:t>Rm_new: tlid của RM mới đã chọn</w:t>
      </w:r>
    </w:p>
    <w:p w14:paraId="7F141A9B" w14:textId="77777777" w:rsidR="00AF1063" w:rsidRPr="00BE7357" w:rsidRDefault="00AF1063" w:rsidP="00AF1063">
      <w:pPr>
        <w:pStyle w:val="ListParagraph"/>
        <w:numPr>
          <w:ilvl w:val="3"/>
          <w:numId w:val="3"/>
        </w:numPr>
        <w:rPr>
          <w:lang w:bidi="en-US"/>
        </w:rPr>
      </w:pPr>
      <w:r w:rsidRPr="00BE7357">
        <w:rPr>
          <w:lang w:bidi="en-US"/>
        </w:rPr>
        <w:t>Sale_manager_new: tlid của CBQL mới đã chọn</w:t>
      </w:r>
    </w:p>
    <w:p w14:paraId="414DB401" w14:textId="77777777" w:rsidR="00AF1063" w:rsidRPr="00BE7357" w:rsidRDefault="00AF1063" w:rsidP="00AF1063">
      <w:pPr>
        <w:pStyle w:val="ListParagraph"/>
        <w:numPr>
          <w:ilvl w:val="3"/>
          <w:numId w:val="3"/>
        </w:numPr>
        <w:rPr>
          <w:lang w:bidi="en-US"/>
        </w:rPr>
      </w:pPr>
      <w:r w:rsidRPr="00BE7357">
        <w:rPr>
          <w:lang w:bidi="en-US"/>
        </w:rPr>
        <w:t>Collab_new: coid mới đã chọn</w:t>
      </w:r>
    </w:p>
    <w:p w14:paraId="5CFF6267" w14:textId="77777777" w:rsidR="00AF1063" w:rsidRPr="00BE7357" w:rsidRDefault="00AF1063" w:rsidP="00AF1063">
      <w:pPr>
        <w:pStyle w:val="ListParagraph"/>
        <w:numPr>
          <w:ilvl w:val="3"/>
          <w:numId w:val="3"/>
        </w:numPr>
        <w:rPr>
          <w:lang w:bidi="en-US"/>
        </w:rPr>
      </w:pPr>
      <w:r w:rsidRPr="00BE7357">
        <w:rPr>
          <w:lang w:bidi="en-US"/>
        </w:rPr>
        <w:t>Bkdate: ngày điều chuyển</w:t>
      </w:r>
    </w:p>
    <w:p w14:paraId="4C6EF3AA" w14:textId="77777777" w:rsidR="00AF1063" w:rsidRPr="00BE7357" w:rsidRDefault="00AF1063" w:rsidP="00AF1063">
      <w:pPr>
        <w:pStyle w:val="ListParagraph"/>
        <w:numPr>
          <w:ilvl w:val="3"/>
          <w:numId w:val="3"/>
        </w:numPr>
        <w:rPr>
          <w:lang w:bidi="en-US"/>
        </w:rPr>
      </w:pPr>
      <w:r w:rsidRPr="00BE7357">
        <w:rPr>
          <w:lang w:bidi="en-US"/>
        </w:rPr>
        <w:t>Reason: lý do đã nhập</w:t>
      </w:r>
    </w:p>
    <w:p w14:paraId="5786B053" w14:textId="77777777" w:rsidR="00AF1063" w:rsidRPr="00BE7357" w:rsidRDefault="00AF1063" w:rsidP="00AF1063">
      <w:pPr>
        <w:pStyle w:val="ListParagraph"/>
        <w:numPr>
          <w:ilvl w:val="3"/>
          <w:numId w:val="3"/>
        </w:numPr>
        <w:rPr>
          <w:lang w:bidi="en-US"/>
        </w:rPr>
      </w:pPr>
      <w:r w:rsidRPr="00BE7357">
        <w:rPr>
          <w:lang w:bidi="en-US"/>
        </w:rPr>
        <w:t>Note: Ghi chú đã nhập</w:t>
      </w:r>
    </w:p>
    <w:p w14:paraId="65274BBF" w14:textId="77777777" w:rsidR="00AF1063" w:rsidRPr="00BE7357" w:rsidRDefault="00AF1063" w:rsidP="00AF1063">
      <w:pPr>
        <w:pStyle w:val="ListParagraph"/>
        <w:numPr>
          <w:ilvl w:val="3"/>
          <w:numId w:val="3"/>
        </w:numPr>
        <w:rPr>
          <w:lang w:bidi="en-US"/>
        </w:rPr>
      </w:pPr>
      <w:r w:rsidRPr="00BE7357">
        <w:rPr>
          <w:lang w:bidi="en-US"/>
        </w:rPr>
        <w:t>Status: N</w:t>
      </w:r>
    </w:p>
    <w:p w14:paraId="2F91D84C" w14:textId="77777777" w:rsidR="00AF1063" w:rsidRPr="00BE7357" w:rsidRDefault="00AF1063" w:rsidP="00AF1063">
      <w:pPr>
        <w:pStyle w:val="ListParagraph"/>
        <w:numPr>
          <w:ilvl w:val="3"/>
          <w:numId w:val="3"/>
        </w:numPr>
        <w:rPr>
          <w:lang w:bidi="en-US"/>
        </w:rPr>
      </w:pPr>
      <w:r w:rsidRPr="00BE7357">
        <w:rPr>
          <w:lang w:bidi="en-US"/>
        </w:rPr>
        <w:t>Deltd: N</w:t>
      </w:r>
    </w:p>
    <w:p w14:paraId="0923A365" w14:textId="77777777" w:rsidR="00AF1063" w:rsidRPr="00BE7357" w:rsidRDefault="00AF1063" w:rsidP="00AF1063">
      <w:pPr>
        <w:pStyle w:val="ListParagraph"/>
        <w:numPr>
          <w:ilvl w:val="1"/>
          <w:numId w:val="3"/>
        </w:numPr>
        <w:rPr>
          <w:lang w:bidi="en-US"/>
        </w:rPr>
      </w:pPr>
      <w:r w:rsidRPr="00BE7357">
        <w:rPr>
          <w:lang w:bidi="en-US"/>
        </w:rPr>
        <w:t>Khi duyệt giao dịch:</w:t>
      </w:r>
    </w:p>
    <w:p w14:paraId="37400D9E" w14:textId="77777777" w:rsidR="00AF1063" w:rsidRPr="00BE7357" w:rsidRDefault="00AF1063" w:rsidP="00AF1063">
      <w:pPr>
        <w:pStyle w:val="ListParagraph"/>
        <w:numPr>
          <w:ilvl w:val="2"/>
          <w:numId w:val="3"/>
        </w:numPr>
        <w:rPr>
          <w:lang w:bidi="en-US"/>
        </w:rPr>
      </w:pPr>
      <w:r w:rsidRPr="00BE7357">
        <w:rPr>
          <w:lang w:bidi="en-US"/>
        </w:rPr>
        <w:t>Update bản ghi trong RMCHANGELOG =&gt; status = ‘P’, offid_1: tlid của user duyệt giao dịch</w:t>
      </w:r>
    </w:p>
    <w:p w14:paraId="2F573B85" w14:textId="77777777" w:rsidR="00AF1063" w:rsidRPr="00BE7357" w:rsidRDefault="00AF1063" w:rsidP="00AF1063">
      <w:pPr>
        <w:pStyle w:val="ListParagraph"/>
        <w:numPr>
          <w:ilvl w:val="1"/>
          <w:numId w:val="3"/>
        </w:numPr>
        <w:rPr>
          <w:lang w:bidi="en-US"/>
        </w:rPr>
      </w:pPr>
      <w:r w:rsidRPr="00BE7357">
        <w:rPr>
          <w:lang w:bidi="en-US"/>
        </w:rPr>
        <w:t>Khi từ chối</w:t>
      </w:r>
    </w:p>
    <w:p w14:paraId="40931DFB" w14:textId="77777777" w:rsidR="00AF1063" w:rsidRPr="00BE7357" w:rsidRDefault="00AF1063" w:rsidP="00AF1063">
      <w:pPr>
        <w:pStyle w:val="ListParagraph"/>
        <w:numPr>
          <w:ilvl w:val="2"/>
          <w:numId w:val="3"/>
        </w:numPr>
        <w:rPr>
          <w:lang w:bidi="en-US"/>
        </w:rPr>
      </w:pPr>
      <w:r w:rsidRPr="00BE7357">
        <w:rPr>
          <w:lang w:bidi="en-US"/>
        </w:rPr>
        <w:t>Update bản ghi trong RMCHANGELOG =&gt; deltd = ‘Y’, offid_1: tlid của user từ chối giao dịch</w:t>
      </w:r>
    </w:p>
    <w:p w14:paraId="66F1F6A8" w14:textId="77777777" w:rsidR="00AF1063" w:rsidRPr="00BE7357" w:rsidRDefault="00AF1063" w:rsidP="00AF1063">
      <w:pPr>
        <w:rPr>
          <w:lang w:bidi="en-US"/>
        </w:rPr>
      </w:pPr>
    </w:p>
    <w:p w14:paraId="6B906804" w14:textId="58985D40" w:rsidR="00AF1063" w:rsidRPr="00BE7357" w:rsidDel="006806B2" w:rsidRDefault="00AF1063" w:rsidP="00AF1063">
      <w:pPr>
        <w:rPr>
          <w:del w:id="501" w:author="Microsoft account" w:date="2021-09-05T15:55:00Z"/>
          <w:lang w:bidi="en-US"/>
        </w:rPr>
      </w:pPr>
      <w:del w:id="502" w:author="Microsoft account" w:date="2021-09-05T15:55:00Z">
        <w:r w:rsidRPr="00BE7357" w:rsidDel="006806B2">
          <w:rPr>
            <w:lang w:bidi="en-US"/>
          </w:rPr>
          <w:delText>Sau khi giao dịch được duyệt ngoài Home =&gt; View chi tiết giao dịch ngoài Home sẽ thêm một Button “In Biểu mẫu”</w:delText>
        </w:r>
      </w:del>
    </w:p>
    <w:p w14:paraId="1DF34B41" w14:textId="3A9A043D" w:rsidR="00AF1063" w:rsidRPr="00BE7357" w:rsidDel="006806B2" w:rsidRDefault="00AF1063" w:rsidP="00AF1063">
      <w:pPr>
        <w:pStyle w:val="ListParagraph"/>
        <w:numPr>
          <w:ilvl w:val="0"/>
          <w:numId w:val="4"/>
        </w:numPr>
        <w:rPr>
          <w:del w:id="503" w:author="Microsoft account" w:date="2021-09-05T15:55:00Z"/>
          <w:lang w:bidi="en-US"/>
        </w:rPr>
      </w:pPr>
      <w:del w:id="504" w:author="Microsoft account" w:date="2021-09-05T15:55:00Z">
        <w:r w:rsidRPr="00BE7357" w:rsidDel="006806B2">
          <w:rPr>
            <w:lang w:bidi="en-US"/>
          </w:rPr>
          <w:delText>Click button, sẽ in ra báo cáo theo mẫu trong file đính kèm (định dạng pdf) (Đã sửa mẫu bổ sung trường POS)</w:delText>
        </w:r>
      </w:del>
    </w:p>
    <w:p w14:paraId="199AC260" w14:textId="77777777" w:rsidR="00AF1063" w:rsidRDefault="00AF1063" w:rsidP="00AF1063">
      <w:pPr>
        <w:rPr>
          <w:lang w:bidi="en-US"/>
        </w:rPr>
      </w:pPr>
    </w:p>
    <w:bookmarkStart w:id="505" w:name="_MON_1681109171"/>
    <w:bookmarkEnd w:id="505"/>
    <w:p w14:paraId="611F9478" w14:textId="736DC328" w:rsidR="00AF1063" w:rsidRDefault="00AF1063" w:rsidP="00AF1063">
      <w:pPr>
        <w:rPr>
          <w:lang w:bidi="en-US"/>
        </w:rPr>
      </w:pPr>
      <w:del w:id="506" w:author="Microsoft account" w:date="2021-09-05T15:55:00Z">
        <w:r w:rsidDel="006806B2">
          <w:rPr>
            <w:lang w:bidi="en-US"/>
          </w:rPr>
          <w:object w:dxaOrig="1748" w:dyaOrig="1132" w14:anchorId="3D59A296">
            <v:shape id="_x0000_i1028" type="#_x0000_t75" style="width:87.45pt;height:57.45pt" o:ole="">
              <v:imagedata r:id="rId17" o:title=""/>
            </v:shape>
            <o:OLEObject Type="Embed" ProgID="Excel.Sheet.12" ShapeID="_x0000_i1028" DrawAspect="Icon" ObjectID="_1692538947" r:id="rId19"/>
          </w:object>
        </w:r>
      </w:del>
    </w:p>
    <w:p w14:paraId="4EF06A7A" w14:textId="6ECB0BAD" w:rsidR="004126C4" w:rsidRDefault="004126C4" w:rsidP="00101796">
      <w:pPr>
        <w:pStyle w:val="Heading3"/>
        <w:keepNext w:val="0"/>
      </w:pPr>
      <w:bookmarkStart w:id="507" w:name="_Toc78535503"/>
      <w:r>
        <w:t>ĐVKD upload phiếu điều chuyển</w:t>
      </w:r>
      <w:bookmarkEnd w:id="507"/>
    </w:p>
    <w:p w14:paraId="01EDD2E6" w14:textId="77777777" w:rsidR="00757C8D" w:rsidRDefault="00757C8D" w:rsidP="00757C8D">
      <w:pPr>
        <w:pStyle w:val="Heading4"/>
      </w:pPr>
      <w:bookmarkStart w:id="508" w:name="_Toc75156562"/>
      <w:bookmarkStart w:id="509" w:name="_Toc78535504"/>
      <w:r>
        <w:t>Mô tả giao diện</w:t>
      </w:r>
      <w:bookmarkEnd w:id="508"/>
      <w:bookmarkEnd w:id="509"/>
    </w:p>
    <w:p w14:paraId="1BC06200" w14:textId="77777777" w:rsidR="00757C8D" w:rsidRDefault="00757C8D" w:rsidP="00757C8D">
      <w:pPr>
        <w:pStyle w:val="Heading5"/>
      </w:pPr>
      <w:bookmarkStart w:id="510" w:name="_Toc75156563"/>
      <w:r>
        <w:t>Grid tìm kiếm</w:t>
      </w:r>
      <w:bookmarkEnd w:id="510"/>
    </w:p>
    <w:p w14:paraId="3E7C666E" w14:textId="77777777" w:rsidR="00757C8D" w:rsidRPr="00313E24" w:rsidRDefault="00757C8D" w:rsidP="00757C8D">
      <w:pPr>
        <w:rPr>
          <w:lang w:bidi="en-US"/>
        </w:rPr>
      </w:pPr>
      <w:r>
        <w:rPr>
          <w:lang w:bidi="en-US"/>
        </w:rPr>
        <w:t>Lấy từ RMCHANGELOG join oxmast where rmchangelog.status = ‘P’ and rmchangelog.deltd = ‘N’ and oxmast.status &lt;&gt; ‘R’ and oxmast.orderid = rmchangelog.orderid</w:t>
      </w:r>
    </w:p>
    <w:p w14:paraId="45725EEE" w14:textId="77777777" w:rsidR="00757C8D" w:rsidRDefault="00757C8D" w:rsidP="00757C8D">
      <w:pPr>
        <w:pStyle w:val="ListParagraph"/>
        <w:numPr>
          <w:ilvl w:val="0"/>
          <w:numId w:val="3"/>
        </w:numPr>
        <w:rPr>
          <w:lang w:bidi="en-US"/>
        </w:rPr>
      </w:pPr>
      <w:r>
        <w:rPr>
          <w:lang w:bidi="en-US"/>
        </w:rPr>
        <w:t>Số hiệu lệnh SELL: oxmast.orderid</w:t>
      </w:r>
    </w:p>
    <w:p w14:paraId="4FB0A98D" w14:textId="77777777" w:rsidR="00757C8D" w:rsidRDefault="00757C8D" w:rsidP="00757C8D">
      <w:pPr>
        <w:pStyle w:val="ListParagraph"/>
        <w:numPr>
          <w:ilvl w:val="0"/>
          <w:numId w:val="3"/>
        </w:numPr>
        <w:rPr>
          <w:lang w:bidi="en-US"/>
        </w:rPr>
      </w:pPr>
      <w:r>
        <w:rPr>
          <w:lang w:bidi="en-US"/>
        </w:rPr>
        <w:t>Số hợp đồng bán: oxmast.contract_no</w:t>
      </w:r>
    </w:p>
    <w:p w14:paraId="47655EF0" w14:textId="77777777" w:rsidR="00757C8D" w:rsidRDefault="00757C8D" w:rsidP="00757C8D">
      <w:pPr>
        <w:pStyle w:val="ListParagraph"/>
        <w:numPr>
          <w:ilvl w:val="0"/>
          <w:numId w:val="3"/>
        </w:numPr>
        <w:rPr>
          <w:lang w:bidi="en-US"/>
        </w:rPr>
      </w:pPr>
      <w:r>
        <w:rPr>
          <w:lang w:bidi="en-US"/>
        </w:rPr>
        <w:t>CIF khách hàng: cfmast.custodycd theo oxmast.acbuyer</w:t>
      </w:r>
    </w:p>
    <w:p w14:paraId="16F7F96D" w14:textId="77777777" w:rsidR="00757C8D" w:rsidRDefault="00757C8D" w:rsidP="00757C8D">
      <w:pPr>
        <w:pStyle w:val="ListParagraph"/>
        <w:numPr>
          <w:ilvl w:val="0"/>
          <w:numId w:val="3"/>
        </w:numPr>
        <w:rPr>
          <w:lang w:bidi="en-US"/>
        </w:rPr>
      </w:pPr>
      <w:r>
        <w:rPr>
          <w:lang w:bidi="en-US"/>
        </w:rPr>
        <w:t>Tên khách hàng: cfmast.fullname theo oxmast.acbuyer</w:t>
      </w:r>
    </w:p>
    <w:p w14:paraId="42289514" w14:textId="77777777" w:rsidR="00757C8D" w:rsidRDefault="00757C8D" w:rsidP="00757C8D">
      <w:pPr>
        <w:pStyle w:val="ListParagraph"/>
        <w:numPr>
          <w:ilvl w:val="0"/>
          <w:numId w:val="3"/>
        </w:numPr>
        <w:rPr>
          <w:lang w:bidi="en-US"/>
        </w:rPr>
      </w:pPr>
      <w:r>
        <w:rPr>
          <w:lang w:bidi="en-US"/>
        </w:rPr>
        <w:t>Mã trái phiếu: oxmast.symbol</w:t>
      </w:r>
    </w:p>
    <w:p w14:paraId="29EBE8DF" w14:textId="77777777" w:rsidR="00757C8D" w:rsidRDefault="00757C8D" w:rsidP="00757C8D">
      <w:pPr>
        <w:pStyle w:val="ListParagraph"/>
        <w:numPr>
          <w:ilvl w:val="0"/>
          <w:numId w:val="3"/>
        </w:numPr>
        <w:rPr>
          <w:lang w:bidi="en-US"/>
        </w:rPr>
      </w:pPr>
      <w:r>
        <w:rPr>
          <w:lang w:bidi="en-US"/>
        </w:rPr>
        <w:t>Ngày giao dịch: oxmast.txdate</w:t>
      </w:r>
    </w:p>
    <w:p w14:paraId="5A518D39" w14:textId="77777777" w:rsidR="00757C8D" w:rsidRDefault="00757C8D" w:rsidP="00757C8D">
      <w:pPr>
        <w:pStyle w:val="ListParagraph"/>
        <w:numPr>
          <w:ilvl w:val="0"/>
          <w:numId w:val="3"/>
        </w:numPr>
        <w:rPr>
          <w:lang w:bidi="en-US"/>
        </w:rPr>
      </w:pPr>
      <w:r>
        <w:rPr>
          <w:lang w:bidi="en-US"/>
        </w:rPr>
        <w:t>Số lượng: oxmast.execqtty</w:t>
      </w:r>
    </w:p>
    <w:p w14:paraId="05A3B839" w14:textId="77777777" w:rsidR="00757C8D" w:rsidRDefault="00757C8D" w:rsidP="00757C8D">
      <w:pPr>
        <w:pStyle w:val="ListParagraph"/>
        <w:numPr>
          <w:ilvl w:val="0"/>
          <w:numId w:val="3"/>
        </w:numPr>
        <w:rPr>
          <w:lang w:bidi="en-US"/>
        </w:rPr>
      </w:pPr>
      <w:r>
        <w:rPr>
          <w:lang w:bidi="en-US"/>
        </w:rPr>
        <w:t>Giá trị hợp đồng: oxmast.execamt</w:t>
      </w:r>
    </w:p>
    <w:p w14:paraId="74DF277D" w14:textId="77777777" w:rsidR="00757C8D" w:rsidRDefault="00757C8D" w:rsidP="00757C8D">
      <w:pPr>
        <w:pStyle w:val="ListParagraph"/>
        <w:numPr>
          <w:ilvl w:val="0"/>
          <w:numId w:val="3"/>
        </w:numPr>
        <w:rPr>
          <w:lang w:bidi="en-US"/>
        </w:rPr>
      </w:pPr>
      <w:r>
        <w:rPr>
          <w:lang w:bidi="en-US"/>
        </w:rPr>
        <w:t>Ngày yêu cầu điều chuyển: rmchangelog.bkdate</w:t>
      </w:r>
    </w:p>
    <w:p w14:paraId="2FFADCE0" w14:textId="77777777" w:rsidR="00757C8D" w:rsidRDefault="00757C8D" w:rsidP="00757C8D">
      <w:pPr>
        <w:pStyle w:val="ListParagraph"/>
        <w:numPr>
          <w:ilvl w:val="0"/>
          <w:numId w:val="3"/>
        </w:numPr>
        <w:rPr>
          <w:lang w:bidi="en-US"/>
        </w:rPr>
      </w:pPr>
      <w:r>
        <w:rPr>
          <w:lang w:bidi="en-US"/>
        </w:rPr>
        <w:t>POS theo HĐ gốc: hiển thị brgrp.brid – brgrp.brname theo rmchangelog.branch_old</w:t>
      </w:r>
    </w:p>
    <w:p w14:paraId="45F83798" w14:textId="77777777" w:rsidR="00757C8D" w:rsidRDefault="00757C8D" w:rsidP="00757C8D">
      <w:pPr>
        <w:pStyle w:val="ListParagraph"/>
        <w:numPr>
          <w:ilvl w:val="0"/>
          <w:numId w:val="3"/>
        </w:numPr>
        <w:rPr>
          <w:lang w:bidi="en-US"/>
        </w:rPr>
      </w:pPr>
      <w:r>
        <w:rPr>
          <w:lang w:bidi="en-US"/>
        </w:rPr>
        <w:t>RM theo HĐ gốc: hiển thị tlprofiles.tlid – tlprofiles.tlfullname theo rmchangelog.rm_old</w:t>
      </w:r>
    </w:p>
    <w:p w14:paraId="5E79A13A" w14:textId="77777777" w:rsidR="00757C8D" w:rsidRDefault="00757C8D" w:rsidP="00757C8D">
      <w:pPr>
        <w:pStyle w:val="ListParagraph"/>
        <w:numPr>
          <w:ilvl w:val="0"/>
          <w:numId w:val="3"/>
        </w:numPr>
        <w:rPr>
          <w:lang w:bidi="en-US"/>
        </w:rPr>
      </w:pPr>
      <w:r>
        <w:rPr>
          <w:lang w:bidi="en-US"/>
        </w:rPr>
        <w:t>CBQL theo HĐ gốc: hiển thị tlprofiles.tlid – tlprofiles.tlfullname theo rmchangelog.sale_manager_old</w:t>
      </w:r>
    </w:p>
    <w:p w14:paraId="7B2B1432" w14:textId="77777777" w:rsidR="00757C8D" w:rsidRDefault="00757C8D" w:rsidP="00757C8D">
      <w:pPr>
        <w:pStyle w:val="ListParagraph"/>
        <w:numPr>
          <w:ilvl w:val="0"/>
          <w:numId w:val="3"/>
        </w:numPr>
        <w:rPr>
          <w:lang w:bidi="en-US"/>
        </w:rPr>
      </w:pPr>
      <w:r>
        <w:rPr>
          <w:lang w:bidi="en-US"/>
        </w:rPr>
        <w:lastRenderedPageBreak/>
        <w:t xml:space="preserve">CTV theo HĐ gốc: hiển thị </w:t>
      </w:r>
      <w:r w:rsidRPr="00313E24">
        <w:rPr>
          <w:lang w:bidi="en-US"/>
        </w:rPr>
        <w:t>collaborator.coid – collaborator</w:t>
      </w:r>
      <w:r>
        <w:rPr>
          <w:lang w:bidi="en-US"/>
        </w:rPr>
        <w:t>.fullname theo rmchangelog.collab_old</w:t>
      </w:r>
    </w:p>
    <w:p w14:paraId="3EB2B21B" w14:textId="77777777" w:rsidR="00757C8D" w:rsidRDefault="00757C8D" w:rsidP="00757C8D">
      <w:pPr>
        <w:pStyle w:val="ListParagraph"/>
        <w:numPr>
          <w:ilvl w:val="0"/>
          <w:numId w:val="3"/>
        </w:numPr>
        <w:rPr>
          <w:lang w:bidi="en-US"/>
        </w:rPr>
      </w:pPr>
      <w:r>
        <w:rPr>
          <w:lang w:bidi="en-US"/>
        </w:rPr>
        <w:t>POS đề nghị điều chuyển: hiển thị brgrp.brid – brgrp.brname theo rmchangelog.branch_new</w:t>
      </w:r>
    </w:p>
    <w:p w14:paraId="68679E08" w14:textId="77777777" w:rsidR="00757C8D" w:rsidRDefault="00757C8D" w:rsidP="00757C8D">
      <w:pPr>
        <w:pStyle w:val="ListParagraph"/>
        <w:numPr>
          <w:ilvl w:val="0"/>
          <w:numId w:val="3"/>
        </w:numPr>
        <w:rPr>
          <w:lang w:bidi="en-US"/>
        </w:rPr>
      </w:pPr>
      <w:r>
        <w:rPr>
          <w:lang w:bidi="en-US"/>
        </w:rPr>
        <w:t>RM đề nghị điều chuyển: hiển thị tlprofiles.tlid – tlprofiles.tlfullname theo rmchangelog.rm_new</w:t>
      </w:r>
    </w:p>
    <w:p w14:paraId="6A268C25" w14:textId="77777777" w:rsidR="00757C8D" w:rsidRDefault="00757C8D" w:rsidP="00757C8D">
      <w:pPr>
        <w:pStyle w:val="ListParagraph"/>
        <w:numPr>
          <w:ilvl w:val="0"/>
          <w:numId w:val="3"/>
        </w:numPr>
        <w:rPr>
          <w:lang w:bidi="en-US"/>
        </w:rPr>
      </w:pPr>
      <w:r>
        <w:rPr>
          <w:lang w:bidi="en-US"/>
        </w:rPr>
        <w:t>CBQL đề nghị điều chuyển: hiển thị tlprofiles.tlid – tlprofiles.tlfullname theo rmchangelog.sale_manager_new</w:t>
      </w:r>
    </w:p>
    <w:p w14:paraId="63DB4F37" w14:textId="77777777" w:rsidR="00757C8D" w:rsidRDefault="00757C8D" w:rsidP="00757C8D">
      <w:pPr>
        <w:pStyle w:val="ListParagraph"/>
        <w:numPr>
          <w:ilvl w:val="0"/>
          <w:numId w:val="3"/>
        </w:numPr>
        <w:rPr>
          <w:lang w:bidi="en-US"/>
        </w:rPr>
      </w:pPr>
      <w:r>
        <w:rPr>
          <w:lang w:bidi="en-US"/>
        </w:rPr>
        <w:t xml:space="preserve">CTV đề nghị điều chuyển: hiển thị </w:t>
      </w:r>
      <w:r w:rsidRPr="00313E24">
        <w:rPr>
          <w:lang w:bidi="en-US"/>
        </w:rPr>
        <w:t>collaborator.coid – collaborator</w:t>
      </w:r>
      <w:r>
        <w:rPr>
          <w:lang w:bidi="en-US"/>
        </w:rPr>
        <w:t>.fullname theo rmchangelog.collab_new</w:t>
      </w:r>
    </w:p>
    <w:p w14:paraId="6F7AE0C5" w14:textId="77777777" w:rsidR="00757C8D" w:rsidRDefault="00757C8D" w:rsidP="00757C8D">
      <w:pPr>
        <w:pStyle w:val="ListParagraph"/>
        <w:numPr>
          <w:ilvl w:val="0"/>
          <w:numId w:val="3"/>
        </w:numPr>
        <w:rPr>
          <w:lang w:bidi="en-US"/>
        </w:rPr>
      </w:pPr>
      <w:r>
        <w:rPr>
          <w:lang w:bidi="en-US"/>
        </w:rPr>
        <w:t>Lý do điều chuyển: rmchangelog.reason</w:t>
      </w:r>
    </w:p>
    <w:p w14:paraId="580DE611" w14:textId="77777777" w:rsidR="00757C8D" w:rsidRDefault="00757C8D" w:rsidP="00757C8D">
      <w:pPr>
        <w:pStyle w:val="ListParagraph"/>
        <w:numPr>
          <w:ilvl w:val="0"/>
          <w:numId w:val="3"/>
        </w:numPr>
        <w:rPr>
          <w:lang w:bidi="en-US"/>
        </w:rPr>
      </w:pPr>
      <w:r>
        <w:rPr>
          <w:lang w:bidi="en-US"/>
        </w:rPr>
        <w:t>Người đề nghị ở ĐVKD: hiển thị tlprofiles.tlid – tlprofiles.tlfullname theo rmchangelog.tlid</w:t>
      </w:r>
    </w:p>
    <w:p w14:paraId="284007CC" w14:textId="77777777" w:rsidR="00757C8D" w:rsidRDefault="00757C8D" w:rsidP="00757C8D">
      <w:pPr>
        <w:pStyle w:val="ListParagraph"/>
        <w:numPr>
          <w:ilvl w:val="0"/>
          <w:numId w:val="3"/>
        </w:numPr>
        <w:rPr>
          <w:lang w:bidi="en-US"/>
        </w:rPr>
      </w:pPr>
      <w:r>
        <w:rPr>
          <w:lang w:bidi="en-US"/>
        </w:rPr>
        <w:t>Người phê duyệt yêu cầu ở ĐVKD: hiển thị tlprofiles.tlid – tlprofiles.tlfullname theo rmchangelog.tlid</w:t>
      </w:r>
    </w:p>
    <w:p w14:paraId="3B77ECFC" w14:textId="77777777" w:rsidR="00757C8D" w:rsidRPr="00313E24" w:rsidRDefault="00757C8D" w:rsidP="00757C8D">
      <w:pPr>
        <w:rPr>
          <w:lang w:bidi="en-US"/>
        </w:rPr>
      </w:pPr>
    </w:p>
    <w:p w14:paraId="02CB4B27" w14:textId="77777777" w:rsidR="00757C8D" w:rsidRDefault="00757C8D" w:rsidP="00757C8D">
      <w:pPr>
        <w:rPr>
          <w:lang w:bidi="en-US"/>
        </w:rPr>
      </w:pPr>
    </w:p>
    <w:p w14:paraId="4C0ED535" w14:textId="77777777" w:rsidR="00757C8D" w:rsidRPr="00313E24" w:rsidRDefault="00757C8D" w:rsidP="00757C8D">
      <w:pPr>
        <w:pStyle w:val="Heading5"/>
      </w:pPr>
      <w:bookmarkStart w:id="511" w:name="_Toc75156564"/>
      <w:r>
        <w:t>Popup thực hiện upload</w:t>
      </w:r>
      <w:bookmarkEnd w:id="511"/>
    </w:p>
    <w:p w14:paraId="70163B61" w14:textId="77777777" w:rsidR="00757C8D" w:rsidRDefault="00757C8D" w:rsidP="00757C8D">
      <w:r>
        <w:object w:dxaOrig="12691" w:dyaOrig="6436" w14:anchorId="30DBF90A">
          <v:shape id="_x0000_i1029" type="#_x0000_t75" style="width:483pt;height:245.15pt" o:ole="">
            <v:imagedata r:id="rId20" o:title=""/>
          </v:shape>
          <o:OLEObject Type="Embed" ProgID="Visio.Drawing.15" ShapeID="_x0000_i1029" DrawAspect="Content" ObjectID="_1692538948" r:id="rId21"/>
        </w:object>
      </w:r>
    </w:p>
    <w:p w14:paraId="1FF0E303" w14:textId="77777777" w:rsidR="00757C8D" w:rsidRDefault="00757C8D" w:rsidP="00757C8D"/>
    <w:p w14:paraId="7741BDC8" w14:textId="77777777" w:rsidR="00757C8D" w:rsidRPr="001909DB" w:rsidRDefault="00757C8D" w:rsidP="00757C8D">
      <w:pPr>
        <w:rPr>
          <w:lang w:bidi="en-US"/>
        </w:rPr>
      </w:pPr>
      <w:r>
        <w:rPr>
          <w:lang w:bidi="en-US"/>
        </w:rPr>
        <w:t>Nội dung chi tiết của yêu cầu bao gồm tất cả các thông tin ở grid</w:t>
      </w:r>
    </w:p>
    <w:p w14:paraId="301A9DBD" w14:textId="77777777" w:rsidR="00757C8D" w:rsidRPr="001909DB" w:rsidRDefault="00757C8D" w:rsidP="00757C8D">
      <w:pPr>
        <w:rPr>
          <w:lang w:bidi="en-US"/>
        </w:rPr>
      </w:pPr>
    </w:p>
    <w:p w14:paraId="08222DB6" w14:textId="77777777" w:rsidR="00757C8D" w:rsidRPr="001909DB" w:rsidRDefault="00757C8D" w:rsidP="00757C8D">
      <w:pPr>
        <w:pStyle w:val="Heading4"/>
      </w:pPr>
      <w:bookmarkStart w:id="512" w:name="_Toc75156565"/>
      <w:bookmarkStart w:id="513" w:name="_Toc78535505"/>
      <w:r w:rsidRPr="001909DB">
        <w:t>Quy tắc xử lý</w:t>
      </w:r>
      <w:bookmarkEnd w:id="512"/>
      <w:bookmarkEnd w:id="513"/>
    </w:p>
    <w:p w14:paraId="22404EA0" w14:textId="77777777" w:rsidR="00757C8D" w:rsidRPr="001909DB" w:rsidRDefault="00757C8D" w:rsidP="00757C8D">
      <w:pPr>
        <w:pStyle w:val="ListParagraph"/>
        <w:numPr>
          <w:ilvl w:val="0"/>
          <w:numId w:val="3"/>
        </w:numPr>
        <w:rPr>
          <w:lang w:bidi="en-US"/>
        </w:rPr>
      </w:pPr>
      <w:r w:rsidRPr="001909DB">
        <w:rPr>
          <w:lang w:bidi="en-US"/>
        </w:rPr>
        <w:t>Chọn đến file cần upload (file ảnh hoặc file pdf) =&gt; Click button upload =&gt; Hiển thị dialog confirm “Bạn chắc chắn muốn upload hồ sơ?” =&gt; Click OK thực hiện upload, Click Cancel không xử lý</w:t>
      </w:r>
    </w:p>
    <w:p w14:paraId="181509BF" w14:textId="77777777" w:rsidR="00757C8D" w:rsidRPr="001909DB" w:rsidRDefault="00757C8D" w:rsidP="00757C8D">
      <w:pPr>
        <w:pStyle w:val="ListParagraph"/>
        <w:numPr>
          <w:ilvl w:val="0"/>
          <w:numId w:val="3"/>
        </w:numPr>
        <w:rPr>
          <w:lang w:bidi="en-US"/>
        </w:rPr>
      </w:pPr>
      <w:r w:rsidRPr="001909DB">
        <w:rPr>
          <w:lang w:bidi="en-US"/>
        </w:rPr>
        <w:t>Thực hiện upload:</w:t>
      </w:r>
    </w:p>
    <w:p w14:paraId="7A23B202" w14:textId="77777777" w:rsidR="00757C8D" w:rsidRPr="001909DB" w:rsidRDefault="00757C8D" w:rsidP="00757C8D">
      <w:pPr>
        <w:pStyle w:val="ListParagraph"/>
        <w:numPr>
          <w:ilvl w:val="1"/>
          <w:numId w:val="3"/>
        </w:numPr>
        <w:rPr>
          <w:lang w:bidi="en-US"/>
        </w:rPr>
      </w:pPr>
      <w:r w:rsidRPr="001909DB">
        <w:rPr>
          <w:lang w:bidi="en-US"/>
        </w:rPr>
        <w:t xml:space="preserve">Sinh giao dịch </w:t>
      </w:r>
      <w:r>
        <w:rPr>
          <w:lang w:bidi="en-US"/>
        </w:rPr>
        <w:t>0102</w:t>
      </w:r>
      <w:r w:rsidRPr="001909DB">
        <w:rPr>
          <w:lang w:bidi="en-US"/>
        </w:rPr>
        <w:t xml:space="preserve"> – Upload </w:t>
      </w:r>
      <w:r>
        <w:rPr>
          <w:lang w:bidi="en-US"/>
        </w:rPr>
        <w:t>phiếu yêu cầu điều chuyển RM</w:t>
      </w:r>
      <w:r w:rsidRPr="001909DB">
        <w:rPr>
          <w:lang w:bidi="en-US"/>
        </w:rPr>
        <w:t xml:space="preserve"> =&gt; Chỉ có 1 cấp make, không cần check. Giao dịch này không hiển thị ngoài Home.</w:t>
      </w:r>
    </w:p>
    <w:p w14:paraId="4670FDD2" w14:textId="77777777" w:rsidR="00757C8D" w:rsidRPr="001909DB" w:rsidRDefault="00757C8D" w:rsidP="00757C8D">
      <w:pPr>
        <w:pStyle w:val="ListParagraph"/>
        <w:numPr>
          <w:ilvl w:val="2"/>
          <w:numId w:val="3"/>
        </w:numPr>
        <w:rPr>
          <w:lang w:bidi="en-US"/>
        </w:rPr>
      </w:pPr>
      <w:r w:rsidRPr="001909DB">
        <w:rPr>
          <w:lang w:bidi="en-US"/>
        </w:rPr>
        <w:t>Nếu chưa tồn tại bản ghi có cùng confirmno &amp; oxtype = ‘</w:t>
      </w:r>
      <w:r>
        <w:rPr>
          <w:lang w:bidi="en-US"/>
        </w:rPr>
        <w:t>C</w:t>
      </w:r>
      <w:r w:rsidRPr="001909DB">
        <w:rPr>
          <w:lang w:bidi="en-US"/>
        </w:rPr>
        <w:t>’ &amp; status in (‘P’, ‘C’) trong profilemanager =&gt; Insert dữ liệu vào bảng profilemanager</w:t>
      </w:r>
    </w:p>
    <w:p w14:paraId="77C64E4F" w14:textId="77777777" w:rsidR="00757C8D" w:rsidRPr="001909DB" w:rsidRDefault="00757C8D" w:rsidP="00757C8D">
      <w:pPr>
        <w:pStyle w:val="ListParagraph"/>
        <w:numPr>
          <w:ilvl w:val="3"/>
          <w:numId w:val="3"/>
        </w:numPr>
        <w:rPr>
          <w:lang w:bidi="en-US"/>
        </w:rPr>
      </w:pPr>
      <w:r w:rsidRPr="001909DB">
        <w:rPr>
          <w:lang w:bidi="en-US"/>
        </w:rPr>
        <w:t>Autoid: tự tăng</w:t>
      </w:r>
    </w:p>
    <w:p w14:paraId="0DB7118E" w14:textId="77777777" w:rsidR="00757C8D" w:rsidRPr="001909DB" w:rsidRDefault="00757C8D" w:rsidP="00757C8D">
      <w:pPr>
        <w:pStyle w:val="ListParagraph"/>
        <w:numPr>
          <w:ilvl w:val="3"/>
          <w:numId w:val="3"/>
        </w:numPr>
        <w:rPr>
          <w:lang w:bidi="en-US"/>
        </w:rPr>
      </w:pPr>
      <w:r w:rsidRPr="001909DB">
        <w:rPr>
          <w:lang w:bidi="en-US"/>
        </w:rPr>
        <w:t>Txnum: Txnum của giao dịch</w:t>
      </w:r>
    </w:p>
    <w:p w14:paraId="43293AF2" w14:textId="77777777" w:rsidR="00757C8D" w:rsidRPr="001909DB" w:rsidRDefault="00757C8D" w:rsidP="00757C8D">
      <w:pPr>
        <w:pStyle w:val="ListParagraph"/>
        <w:numPr>
          <w:ilvl w:val="3"/>
          <w:numId w:val="3"/>
        </w:numPr>
        <w:rPr>
          <w:lang w:bidi="en-US"/>
        </w:rPr>
      </w:pPr>
      <w:r w:rsidRPr="001909DB">
        <w:rPr>
          <w:lang w:bidi="en-US"/>
        </w:rPr>
        <w:t>Txdate: Txdate của giao dịch</w:t>
      </w:r>
    </w:p>
    <w:p w14:paraId="1FC71EE6" w14:textId="77777777" w:rsidR="00757C8D" w:rsidRPr="001909DB" w:rsidRDefault="00757C8D" w:rsidP="00757C8D">
      <w:pPr>
        <w:pStyle w:val="ListParagraph"/>
        <w:numPr>
          <w:ilvl w:val="3"/>
          <w:numId w:val="3"/>
        </w:numPr>
        <w:rPr>
          <w:lang w:bidi="en-US"/>
        </w:rPr>
      </w:pPr>
      <w:r w:rsidRPr="001909DB">
        <w:rPr>
          <w:lang w:bidi="en-US"/>
        </w:rPr>
        <w:t>Tlid: tlid của người thực hiện giao dịch</w:t>
      </w:r>
    </w:p>
    <w:p w14:paraId="34F90DE2" w14:textId="77777777" w:rsidR="00757C8D" w:rsidRPr="001909DB" w:rsidRDefault="00757C8D" w:rsidP="00757C8D">
      <w:pPr>
        <w:pStyle w:val="ListParagraph"/>
        <w:numPr>
          <w:ilvl w:val="3"/>
          <w:numId w:val="3"/>
        </w:numPr>
        <w:rPr>
          <w:lang w:bidi="en-US"/>
        </w:rPr>
      </w:pPr>
      <w:r w:rsidRPr="001909DB">
        <w:rPr>
          <w:lang w:bidi="en-US"/>
        </w:rPr>
        <w:t xml:space="preserve">Confirmno: </w:t>
      </w:r>
      <w:r>
        <w:rPr>
          <w:lang w:bidi="en-US"/>
        </w:rPr>
        <w:t xml:space="preserve">rmchangelog.txnum của yêu cầu </w:t>
      </w:r>
      <w:r w:rsidRPr="001909DB">
        <w:rPr>
          <w:lang w:bidi="en-US"/>
        </w:rPr>
        <w:t>đang chọn</w:t>
      </w:r>
    </w:p>
    <w:p w14:paraId="51967702" w14:textId="77777777" w:rsidR="00757C8D" w:rsidRPr="001909DB" w:rsidRDefault="00757C8D" w:rsidP="00757C8D">
      <w:pPr>
        <w:pStyle w:val="ListParagraph"/>
        <w:numPr>
          <w:ilvl w:val="3"/>
          <w:numId w:val="3"/>
        </w:numPr>
        <w:rPr>
          <w:lang w:bidi="en-US"/>
        </w:rPr>
      </w:pPr>
      <w:r>
        <w:rPr>
          <w:lang w:bidi="en-US"/>
        </w:rPr>
        <w:t>Oxtype: C</w:t>
      </w:r>
    </w:p>
    <w:p w14:paraId="146074C0" w14:textId="77777777" w:rsidR="00757C8D" w:rsidRPr="001909DB" w:rsidRDefault="00757C8D" w:rsidP="00757C8D">
      <w:pPr>
        <w:pStyle w:val="ListParagraph"/>
        <w:numPr>
          <w:ilvl w:val="3"/>
          <w:numId w:val="3"/>
        </w:numPr>
        <w:rPr>
          <w:lang w:bidi="en-US"/>
        </w:rPr>
      </w:pPr>
      <w:r>
        <w:rPr>
          <w:lang w:bidi="en-US"/>
        </w:rPr>
        <w:lastRenderedPageBreak/>
        <w:t>Urlfile: ‘FileUpload/RMChange</w:t>
      </w:r>
      <w:r w:rsidRPr="001909DB">
        <w:rPr>
          <w:lang w:bidi="en-US"/>
        </w:rPr>
        <w:t xml:space="preserve">/’ + </w:t>
      </w:r>
      <w:r>
        <w:rPr>
          <w:lang w:bidi="en-US"/>
        </w:rPr>
        <w:t xml:space="preserve">rmchangelog.txnum </w:t>
      </w:r>
      <w:r w:rsidRPr="001909DB">
        <w:rPr>
          <w:lang w:bidi="en-US"/>
        </w:rPr>
        <w:t>+ ‘_’ + txnum + ‘_’ + YYYYMMDDHHMISS</w:t>
      </w:r>
    </w:p>
    <w:p w14:paraId="536BA83D" w14:textId="77777777" w:rsidR="00757C8D" w:rsidRPr="001909DB" w:rsidRDefault="00757C8D" w:rsidP="00757C8D">
      <w:pPr>
        <w:pStyle w:val="ListParagraph"/>
        <w:numPr>
          <w:ilvl w:val="3"/>
          <w:numId w:val="3"/>
        </w:numPr>
        <w:rPr>
          <w:lang w:bidi="en-US"/>
        </w:rPr>
      </w:pPr>
      <w:r w:rsidRPr="001909DB">
        <w:rPr>
          <w:lang w:bidi="en-US"/>
        </w:rPr>
        <w:t>Status: P</w:t>
      </w:r>
    </w:p>
    <w:p w14:paraId="642218BB" w14:textId="77777777" w:rsidR="00757C8D" w:rsidRPr="001909DB" w:rsidRDefault="00757C8D" w:rsidP="00757C8D">
      <w:pPr>
        <w:pStyle w:val="ListParagraph"/>
        <w:numPr>
          <w:ilvl w:val="2"/>
          <w:numId w:val="3"/>
        </w:numPr>
        <w:rPr>
          <w:lang w:bidi="en-US"/>
        </w:rPr>
      </w:pPr>
      <w:r w:rsidRPr="001909DB">
        <w:rPr>
          <w:lang w:bidi="en-US"/>
        </w:rPr>
        <w:t>Nếu đã tồn tại bản ghi</w:t>
      </w:r>
      <w:r>
        <w:rPr>
          <w:lang w:bidi="en-US"/>
        </w:rPr>
        <w:t xml:space="preserve"> có cùng confirmno &amp; oxtype = ‘C</w:t>
      </w:r>
      <w:r w:rsidRPr="001909DB">
        <w:rPr>
          <w:lang w:bidi="en-US"/>
        </w:rPr>
        <w:t xml:space="preserve">’ </w:t>
      </w:r>
    </w:p>
    <w:p w14:paraId="0B1B9F58" w14:textId="77777777" w:rsidR="00757C8D" w:rsidRPr="001909DB" w:rsidRDefault="00757C8D" w:rsidP="00757C8D">
      <w:pPr>
        <w:pStyle w:val="ListParagraph"/>
        <w:numPr>
          <w:ilvl w:val="3"/>
          <w:numId w:val="3"/>
        </w:numPr>
        <w:rPr>
          <w:lang w:bidi="en-US"/>
        </w:rPr>
      </w:pPr>
      <w:r w:rsidRPr="001909DB">
        <w:rPr>
          <w:lang w:bidi="en-US"/>
        </w:rPr>
        <w:t xml:space="preserve">Cập nhật pstatus của bản ghi cũ này = status hiện tại, status = </w:t>
      </w:r>
      <w:r w:rsidRPr="001909DB">
        <w:rPr>
          <w:lang w:val="vi-VN" w:bidi="en-US"/>
        </w:rPr>
        <w:t>X</w:t>
      </w:r>
      <w:r w:rsidRPr="001909DB">
        <w:rPr>
          <w:lang w:bidi="en-US"/>
        </w:rPr>
        <w:t>, đồng thời insert bản ghi mới theo quy tắc đã mô tả ở trên</w:t>
      </w:r>
    </w:p>
    <w:p w14:paraId="3DBCAB8A" w14:textId="77777777" w:rsidR="00757C8D" w:rsidRPr="001909DB" w:rsidRDefault="00757C8D" w:rsidP="00757C8D">
      <w:pPr>
        <w:pStyle w:val="ListParagraph"/>
        <w:numPr>
          <w:ilvl w:val="1"/>
          <w:numId w:val="3"/>
        </w:numPr>
        <w:rPr>
          <w:lang w:bidi="en-US"/>
        </w:rPr>
      </w:pPr>
      <w:r w:rsidRPr="001909DB">
        <w:rPr>
          <w:lang w:bidi="en-US"/>
        </w:rPr>
        <w:t>Lưu file đã upload lên server tại thư mục FileUpload/</w:t>
      </w:r>
      <w:r>
        <w:rPr>
          <w:lang w:bidi="en-US"/>
        </w:rPr>
        <w:t>RMChange</w:t>
      </w:r>
      <w:r w:rsidRPr="001909DB">
        <w:rPr>
          <w:lang w:bidi="en-US"/>
        </w:rPr>
        <w:t>, tên file theo tên đã lưu dưới DB</w:t>
      </w:r>
    </w:p>
    <w:p w14:paraId="0A0DAC4C" w14:textId="77777777" w:rsidR="00757C8D" w:rsidRPr="001909DB" w:rsidRDefault="00757C8D" w:rsidP="00757C8D">
      <w:pPr>
        <w:rPr>
          <w:lang w:bidi="en-US"/>
        </w:rPr>
      </w:pPr>
    </w:p>
    <w:p w14:paraId="499786F2" w14:textId="77777777" w:rsidR="00757C8D" w:rsidRPr="001909DB" w:rsidRDefault="00757C8D" w:rsidP="00757C8D">
      <w:pPr>
        <w:rPr>
          <w:b/>
          <w:lang w:bidi="en-US"/>
        </w:rPr>
      </w:pPr>
      <w:r w:rsidRPr="001909DB">
        <w:rPr>
          <w:b/>
          <w:lang w:bidi="en-US"/>
        </w:rPr>
        <w:t xml:space="preserve">Chú ý appcheck của </w:t>
      </w:r>
      <w:r>
        <w:rPr>
          <w:b/>
          <w:lang w:bidi="en-US"/>
        </w:rPr>
        <w:t>0102</w:t>
      </w:r>
      <w:r w:rsidRPr="001909DB">
        <w:rPr>
          <w:b/>
          <w:lang w:bidi="en-US"/>
        </w:rPr>
        <w:t>:</w:t>
      </w:r>
    </w:p>
    <w:p w14:paraId="5520D99D" w14:textId="77777777" w:rsidR="00757C8D" w:rsidRDefault="00757C8D" w:rsidP="00757C8D">
      <w:pPr>
        <w:pStyle w:val="ListParagraph"/>
        <w:numPr>
          <w:ilvl w:val="0"/>
          <w:numId w:val="10"/>
        </w:numPr>
        <w:rPr>
          <w:lang w:bidi="en-US"/>
        </w:rPr>
      </w:pPr>
      <w:r w:rsidRPr="001909DB">
        <w:rPr>
          <w:lang w:bidi="en-US"/>
        </w:rPr>
        <w:t xml:space="preserve">Kiểm tra oxmast.status </w:t>
      </w:r>
      <w:r>
        <w:rPr>
          <w:lang w:bidi="en-US"/>
        </w:rPr>
        <w:t>của lệnh yêu cầu điều chuyển &lt;&gt; ‘R’</w:t>
      </w:r>
      <w:r w:rsidRPr="001909DB">
        <w:rPr>
          <w:lang w:bidi="en-US"/>
        </w:rPr>
        <w:t xml:space="preserve"> &amp; </w:t>
      </w:r>
      <w:r>
        <w:rPr>
          <w:lang w:bidi="en-US"/>
        </w:rPr>
        <w:t>rmchangelog.status = ‘P’</w:t>
      </w:r>
    </w:p>
    <w:p w14:paraId="7E8BEC0C" w14:textId="4AB77524" w:rsidR="004126C4" w:rsidRDefault="004126C4" w:rsidP="00101796">
      <w:pPr>
        <w:pStyle w:val="Heading3"/>
        <w:keepNext w:val="0"/>
      </w:pPr>
      <w:bookmarkStart w:id="514" w:name="_Toc78535506"/>
      <w:r>
        <w:t>TTKD phê duyệt yêu cầu điều chuyển (Maker)</w:t>
      </w:r>
      <w:bookmarkEnd w:id="514"/>
    </w:p>
    <w:p w14:paraId="63E4EA82" w14:textId="77777777" w:rsidR="00757C8D" w:rsidRDefault="00757C8D" w:rsidP="00757C8D">
      <w:pPr>
        <w:pStyle w:val="Heading4"/>
      </w:pPr>
      <w:bookmarkStart w:id="515" w:name="_Toc75156567"/>
      <w:bookmarkStart w:id="516" w:name="_Toc78535507"/>
      <w:r>
        <w:t>Grid hiển thị danh sách các yêu cầu chờ phê duyệt</w:t>
      </w:r>
      <w:bookmarkEnd w:id="515"/>
      <w:bookmarkEnd w:id="516"/>
    </w:p>
    <w:p w14:paraId="600567B3" w14:textId="77777777" w:rsidR="00757C8D" w:rsidRPr="00C449BB" w:rsidRDefault="00757C8D" w:rsidP="00757C8D">
      <w:pPr>
        <w:pStyle w:val="Heading5"/>
      </w:pPr>
      <w:bookmarkStart w:id="517" w:name="_Toc75156568"/>
      <w:r>
        <w:t>Mô tả giao diện</w:t>
      </w:r>
      <w:bookmarkEnd w:id="517"/>
    </w:p>
    <w:p w14:paraId="4A681C23" w14:textId="77777777" w:rsidR="00757C8D" w:rsidRDefault="00757C8D" w:rsidP="00757C8D">
      <w:pPr>
        <w:rPr>
          <w:lang w:bidi="en-US"/>
        </w:rPr>
      </w:pPr>
      <w:r>
        <w:rPr>
          <w:lang w:bidi="en-US"/>
        </w:rPr>
        <w:t>Hiển thị danh sách yêu cầu điều chuyển bao gồm các thông tin sau (</w:t>
      </w:r>
      <w:r w:rsidRPr="002F1CAE">
        <w:rPr>
          <w:b/>
          <w:lang w:bidi="en-US"/>
        </w:rPr>
        <w:t xml:space="preserve">order by </w:t>
      </w:r>
      <w:r>
        <w:rPr>
          <w:b/>
          <w:lang w:bidi="en-US"/>
        </w:rPr>
        <w:t>rmchangelog</w:t>
      </w:r>
      <w:r w:rsidRPr="002F1CAE">
        <w:rPr>
          <w:b/>
          <w:lang w:bidi="en-US"/>
        </w:rPr>
        <w:t>.autoid</w:t>
      </w:r>
      <w:r>
        <w:rPr>
          <w:lang w:bidi="en-US"/>
        </w:rPr>
        <w:t>)</w:t>
      </w:r>
    </w:p>
    <w:p w14:paraId="170C49F4" w14:textId="77777777" w:rsidR="00757C8D" w:rsidRDefault="00757C8D" w:rsidP="00757C8D">
      <w:pPr>
        <w:pStyle w:val="ListParagraph"/>
        <w:numPr>
          <w:ilvl w:val="0"/>
          <w:numId w:val="3"/>
        </w:numPr>
        <w:rPr>
          <w:lang w:bidi="en-US"/>
        </w:rPr>
      </w:pPr>
      <w:r>
        <w:rPr>
          <w:lang w:bidi="en-US"/>
        </w:rPr>
        <w:t>Button: Thực hiện</w:t>
      </w:r>
    </w:p>
    <w:p w14:paraId="4D7DC3F2" w14:textId="77777777" w:rsidR="00757C8D" w:rsidRDefault="00757C8D" w:rsidP="00757C8D">
      <w:pPr>
        <w:pStyle w:val="ListParagraph"/>
        <w:numPr>
          <w:ilvl w:val="0"/>
          <w:numId w:val="3"/>
        </w:numPr>
        <w:rPr>
          <w:lang w:bidi="en-US"/>
        </w:rPr>
      </w:pPr>
      <w:r>
        <w:rPr>
          <w:lang w:bidi="en-US"/>
        </w:rPr>
        <w:t>Số hiệu lệnh SELL: oxmast.orderid</w:t>
      </w:r>
    </w:p>
    <w:p w14:paraId="6CD2FE7E" w14:textId="77777777" w:rsidR="00757C8D" w:rsidRDefault="00757C8D" w:rsidP="00757C8D">
      <w:pPr>
        <w:pStyle w:val="ListParagraph"/>
        <w:numPr>
          <w:ilvl w:val="0"/>
          <w:numId w:val="3"/>
        </w:numPr>
        <w:rPr>
          <w:lang w:bidi="en-US"/>
        </w:rPr>
      </w:pPr>
      <w:r>
        <w:rPr>
          <w:lang w:bidi="en-US"/>
        </w:rPr>
        <w:t>Số hợp đồng bán: oxmast.contract_no</w:t>
      </w:r>
    </w:p>
    <w:p w14:paraId="757A10F8" w14:textId="77777777" w:rsidR="00757C8D" w:rsidRDefault="00757C8D" w:rsidP="00757C8D">
      <w:pPr>
        <w:pStyle w:val="ListParagraph"/>
        <w:numPr>
          <w:ilvl w:val="0"/>
          <w:numId w:val="3"/>
        </w:numPr>
        <w:rPr>
          <w:lang w:bidi="en-US"/>
        </w:rPr>
      </w:pPr>
      <w:r>
        <w:rPr>
          <w:lang w:bidi="en-US"/>
        </w:rPr>
        <w:t>CIF khách hàng: cfmast.custodycd theo oxmast.acbuyer</w:t>
      </w:r>
    </w:p>
    <w:p w14:paraId="66E9FB31" w14:textId="77777777" w:rsidR="00757C8D" w:rsidRDefault="00757C8D" w:rsidP="00757C8D">
      <w:pPr>
        <w:pStyle w:val="ListParagraph"/>
        <w:numPr>
          <w:ilvl w:val="0"/>
          <w:numId w:val="3"/>
        </w:numPr>
        <w:rPr>
          <w:lang w:bidi="en-US"/>
        </w:rPr>
      </w:pPr>
      <w:r>
        <w:rPr>
          <w:lang w:bidi="en-US"/>
        </w:rPr>
        <w:t>Tên khách hàng: cfmast.fullname theo oxmast.acbuyer</w:t>
      </w:r>
    </w:p>
    <w:p w14:paraId="395685CE" w14:textId="77777777" w:rsidR="00757C8D" w:rsidRDefault="00757C8D" w:rsidP="00757C8D">
      <w:pPr>
        <w:pStyle w:val="ListParagraph"/>
        <w:numPr>
          <w:ilvl w:val="0"/>
          <w:numId w:val="3"/>
        </w:numPr>
        <w:rPr>
          <w:lang w:bidi="en-US"/>
        </w:rPr>
      </w:pPr>
      <w:r>
        <w:rPr>
          <w:lang w:bidi="en-US"/>
        </w:rPr>
        <w:t>Mã trái phiếu: oxmast.symbol</w:t>
      </w:r>
    </w:p>
    <w:p w14:paraId="4758051B" w14:textId="77777777" w:rsidR="00757C8D" w:rsidRDefault="00757C8D" w:rsidP="00757C8D">
      <w:pPr>
        <w:pStyle w:val="ListParagraph"/>
        <w:numPr>
          <w:ilvl w:val="0"/>
          <w:numId w:val="3"/>
        </w:numPr>
        <w:rPr>
          <w:lang w:bidi="en-US"/>
        </w:rPr>
      </w:pPr>
      <w:r>
        <w:rPr>
          <w:lang w:bidi="en-US"/>
        </w:rPr>
        <w:t>Ngày giao dịch: oxmast.txdate</w:t>
      </w:r>
    </w:p>
    <w:p w14:paraId="16C8AB69" w14:textId="77777777" w:rsidR="00757C8D" w:rsidRDefault="00757C8D" w:rsidP="00757C8D">
      <w:pPr>
        <w:pStyle w:val="ListParagraph"/>
        <w:numPr>
          <w:ilvl w:val="0"/>
          <w:numId w:val="3"/>
        </w:numPr>
        <w:rPr>
          <w:lang w:bidi="en-US"/>
        </w:rPr>
      </w:pPr>
      <w:r>
        <w:rPr>
          <w:lang w:bidi="en-US"/>
        </w:rPr>
        <w:t>Số lượng: oxmast.execqtty</w:t>
      </w:r>
    </w:p>
    <w:p w14:paraId="2B64A361" w14:textId="77777777" w:rsidR="00757C8D" w:rsidRDefault="00757C8D" w:rsidP="00757C8D">
      <w:pPr>
        <w:pStyle w:val="ListParagraph"/>
        <w:numPr>
          <w:ilvl w:val="0"/>
          <w:numId w:val="3"/>
        </w:numPr>
        <w:rPr>
          <w:lang w:bidi="en-US"/>
        </w:rPr>
      </w:pPr>
      <w:r>
        <w:rPr>
          <w:lang w:bidi="en-US"/>
        </w:rPr>
        <w:t>Giá trị hợp đồng: oxmast.execamt</w:t>
      </w:r>
    </w:p>
    <w:p w14:paraId="4EDC779C" w14:textId="77777777" w:rsidR="00757C8D" w:rsidRDefault="00757C8D" w:rsidP="00757C8D">
      <w:pPr>
        <w:pStyle w:val="ListParagraph"/>
        <w:numPr>
          <w:ilvl w:val="0"/>
          <w:numId w:val="3"/>
        </w:numPr>
        <w:rPr>
          <w:lang w:bidi="en-US"/>
        </w:rPr>
      </w:pPr>
      <w:r>
        <w:rPr>
          <w:lang w:bidi="en-US"/>
        </w:rPr>
        <w:t>Ngày yêu cầu điều chuyển: rmchangelog.bkdate</w:t>
      </w:r>
    </w:p>
    <w:p w14:paraId="7AE57E6D" w14:textId="77777777" w:rsidR="00757C8D" w:rsidRDefault="00757C8D" w:rsidP="00757C8D">
      <w:pPr>
        <w:pStyle w:val="ListParagraph"/>
        <w:numPr>
          <w:ilvl w:val="0"/>
          <w:numId w:val="3"/>
        </w:numPr>
        <w:rPr>
          <w:lang w:bidi="en-US"/>
        </w:rPr>
      </w:pPr>
      <w:r>
        <w:rPr>
          <w:lang w:bidi="en-US"/>
        </w:rPr>
        <w:t>POS theo HĐ gốc: hiển thị brgrp.brid – brgrp.brname theo rmchangelog.branch_old</w:t>
      </w:r>
    </w:p>
    <w:p w14:paraId="513004DF" w14:textId="77777777" w:rsidR="00757C8D" w:rsidRDefault="00757C8D" w:rsidP="00757C8D">
      <w:pPr>
        <w:pStyle w:val="ListParagraph"/>
        <w:numPr>
          <w:ilvl w:val="0"/>
          <w:numId w:val="3"/>
        </w:numPr>
        <w:rPr>
          <w:lang w:bidi="en-US"/>
        </w:rPr>
      </w:pPr>
      <w:r>
        <w:rPr>
          <w:lang w:bidi="en-US"/>
        </w:rPr>
        <w:t>RM theo HĐ gốc: hiển thị tlprofiles.tlid – tlprofiles.tlfullname theo rmchangelog.rm_old</w:t>
      </w:r>
    </w:p>
    <w:p w14:paraId="3A37C0CB" w14:textId="77777777" w:rsidR="00757C8D" w:rsidRDefault="00757C8D" w:rsidP="00757C8D">
      <w:pPr>
        <w:pStyle w:val="ListParagraph"/>
        <w:numPr>
          <w:ilvl w:val="0"/>
          <w:numId w:val="3"/>
        </w:numPr>
        <w:rPr>
          <w:lang w:bidi="en-US"/>
        </w:rPr>
      </w:pPr>
      <w:r>
        <w:rPr>
          <w:lang w:bidi="en-US"/>
        </w:rPr>
        <w:t>CBQL theo HĐ gốc: hiển thị tlprofiles.tlid – tlprofiles.tlfullname theo rmchangelog.sale_manager_old</w:t>
      </w:r>
    </w:p>
    <w:p w14:paraId="07EC072A" w14:textId="77777777" w:rsidR="00757C8D" w:rsidRDefault="00757C8D" w:rsidP="00757C8D">
      <w:pPr>
        <w:pStyle w:val="ListParagraph"/>
        <w:numPr>
          <w:ilvl w:val="0"/>
          <w:numId w:val="3"/>
        </w:numPr>
        <w:rPr>
          <w:lang w:bidi="en-US"/>
        </w:rPr>
      </w:pPr>
      <w:r>
        <w:rPr>
          <w:lang w:bidi="en-US"/>
        </w:rPr>
        <w:t xml:space="preserve">CTV theo HĐ gốc: hiển thị </w:t>
      </w:r>
      <w:r w:rsidRPr="00313E24">
        <w:rPr>
          <w:lang w:bidi="en-US"/>
        </w:rPr>
        <w:t>collaborator.coid – collaborator</w:t>
      </w:r>
      <w:r>
        <w:rPr>
          <w:lang w:bidi="en-US"/>
        </w:rPr>
        <w:t>.fullname theo rmchangelog.collab_old</w:t>
      </w:r>
    </w:p>
    <w:p w14:paraId="04DB7A74" w14:textId="77777777" w:rsidR="00757C8D" w:rsidRDefault="00757C8D" w:rsidP="00757C8D">
      <w:pPr>
        <w:pStyle w:val="ListParagraph"/>
        <w:numPr>
          <w:ilvl w:val="0"/>
          <w:numId w:val="3"/>
        </w:numPr>
        <w:rPr>
          <w:lang w:bidi="en-US"/>
        </w:rPr>
      </w:pPr>
      <w:r>
        <w:rPr>
          <w:lang w:bidi="en-US"/>
        </w:rPr>
        <w:t>POS đề nghị điều chuyển: hiển thị brgrp.brid – brgrp.brname theo rmchangelog.branch_new</w:t>
      </w:r>
    </w:p>
    <w:p w14:paraId="72F55D59" w14:textId="77777777" w:rsidR="00757C8D" w:rsidRDefault="00757C8D" w:rsidP="00757C8D">
      <w:pPr>
        <w:pStyle w:val="ListParagraph"/>
        <w:numPr>
          <w:ilvl w:val="0"/>
          <w:numId w:val="3"/>
        </w:numPr>
        <w:rPr>
          <w:lang w:bidi="en-US"/>
        </w:rPr>
      </w:pPr>
      <w:r>
        <w:rPr>
          <w:lang w:bidi="en-US"/>
        </w:rPr>
        <w:t>RM đề nghị điều chuyển: hiển thị tlprofiles.tlid – tlprofiles.tlfullname theo rmchangelog.rm_new</w:t>
      </w:r>
    </w:p>
    <w:p w14:paraId="4A0B1BCA" w14:textId="77777777" w:rsidR="00757C8D" w:rsidRDefault="00757C8D" w:rsidP="00757C8D">
      <w:pPr>
        <w:pStyle w:val="ListParagraph"/>
        <w:numPr>
          <w:ilvl w:val="0"/>
          <w:numId w:val="3"/>
        </w:numPr>
        <w:rPr>
          <w:lang w:bidi="en-US"/>
        </w:rPr>
      </w:pPr>
      <w:r>
        <w:rPr>
          <w:lang w:bidi="en-US"/>
        </w:rPr>
        <w:t>CBQL đề nghị điều chuyển: hiển thị tlprofiles.tlid – tlprofiles.tlfullname theo rmchangelog.sale_manager_new</w:t>
      </w:r>
    </w:p>
    <w:p w14:paraId="2735E2FC" w14:textId="77777777" w:rsidR="00757C8D" w:rsidRDefault="00757C8D" w:rsidP="00757C8D">
      <w:pPr>
        <w:pStyle w:val="ListParagraph"/>
        <w:numPr>
          <w:ilvl w:val="0"/>
          <w:numId w:val="3"/>
        </w:numPr>
        <w:rPr>
          <w:lang w:bidi="en-US"/>
        </w:rPr>
      </w:pPr>
      <w:r>
        <w:rPr>
          <w:lang w:bidi="en-US"/>
        </w:rPr>
        <w:t xml:space="preserve">CTV đề nghị điều chuyển: hiển thị </w:t>
      </w:r>
      <w:r w:rsidRPr="00313E24">
        <w:rPr>
          <w:lang w:bidi="en-US"/>
        </w:rPr>
        <w:t>collaborator.coid – collaborator</w:t>
      </w:r>
      <w:r>
        <w:rPr>
          <w:lang w:bidi="en-US"/>
        </w:rPr>
        <w:t>.fullname theo rmchangelog.collab_new</w:t>
      </w:r>
    </w:p>
    <w:p w14:paraId="5951A5C7" w14:textId="77777777" w:rsidR="00757C8D" w:rsidRDefault="00757C8D" w:rsidP="00757C8D">
      <w:pPr>
        <w:pStyle w:val="ListParagraph"/>
        <w:numPr>
          <w:ilvl w:val="0"/>
          <w:numId w:val="3"/>
        </w:numPr>
        <w:rPr>
          <w:lang w:bidi="en-US"/>
        </w:rPr>
      </w:pPr>
      <w:r>
        <w:rPr>
          <w:lang w:bidi="en-US"/>
        </w:rPr>
        <w:t>Lý do điều chuyển: rmchangelog.reason</w:t>
      </w:r>
    </w:p>
    <w:p w14:paraId="2C51A108" w14:textId="77777777" w:rsidR="00757C8D" w:rsidRDefault="00757C8D" w:rsidP="00757C8D">
      <w:pPr>
        <w:pStyle w:val="ListParagraph"/>
        <w:numPr>
          <w:ilvl w:val="0"/>
          <w:numId w:val="3"/>
        </w:numPr>
        <w:rPr>
          <w:lang w:bidi="en-US"/>
        </w:rPr>
      </w:pPr>
      <w:r>
        <w:rPr>
          <w:lang w:bidi="en-US"/>
        </w:rPr>
        <w:t>Người đề nghị ở ĐVKD: hiển thị tlprofiles.tlid – tlprofiles.tlfullname theo rmchangelog.tlid</w:t>
      </w:r>
    </w:p>
    <w:p w14:paraId="529B6C4C" w14:textId="77777777" w:rsidR="00757C8D" w:rsidRDefault="00757C8D" w:rsidP="00757C8D">
      <w:pPr>
        <w:pStyle w:val="ListParagraph"/>
        <w:numPr>
          <w:ilvl w:val="0"/>
          <w:numId w:val="3"/>
        </w:numPr>
        <w:rPr>
          <w:lang w:bidi="en-US"/>
        </w:rPr>
      </w:pPr>
      <w:r>
        <w:rPr>
          <w:lang w:bidi="en-US"/>
        </w:rPr>
        <w:t>Người phê duyệt yêu cầu ở ĐVKD: hiển thị tlprofiles.tlid – tlprofiles.tlfullname theo rmchangelog.tlid</w:t>
      </w:r>
    </w:p>
    <w:p w14:paraId="2F9688E3" w14:textId="77777777" w:rsidR="00757C8D" w:rsidRPr="002F1CAE" w:rsidRDefault="00757C8D" w:rsidP="00757C8D">
      <w:pPr>
        <w:rPr>
          <w:lang w:bidi="en-US"/>
        </w:rPr>
      </w:pPr>
    </w:p>
    <w:p w14:paraId="3D0E27CF" w14:textId="77777777" w:rsidR="00757C8D" w:rsidRDefault="00757C8D" w:rsidP="00757C8D">
      <w:pPr>
        <w:pStyle w:val="Heading5"/>
      </w:pPr>
      <w:bookmarkStart w:id="518" w:name="_Toc75156569"/>
      <w:r>
        <w:t>Quy tắc lấy dữ liệu</w:t>
      </w:r>
      <w:bookmarkEnd w:id="518"/>
    </w:p>
    <w:p w14:paraId="631A04A4" w14:textId="77777777" w:rsidR="00757C8D" w:rsidRPr="00E74C21" w:rsidRDefault="00757C8D" w:rsidP="00757C8D">
      <w:pPr>
        <w:rPr>
          <w:lang w:bidi="en-US"/>
        </w:rPr>
      </w:pPr>
      <w:r w:rsidRPr="00E74C21">
        <w:rPr>
          <w:lang w:bidi="en-US"/>
        </w:rPr>
        <w:t xml:space="preserve">Lấy các bản ghi trong </w:t>
      </w:r>
      <w:r>
        <w:rPr>
          <w:lang w:bidi="en-US"/>
        </w:rPr>
        <w:t>rmchangelog join oxmast join profilemanager where rmchangelog.status = ‘P’ and rmchangelog.deltd = ‘N’ and oxmast.status &lt;&gt; ‘R’ and oxmast.orderid = rmchangelog.orderid and rmchangelog.txnum = profilemanger.confirmno and profilemanager.oxtype = ‘C’ and profilemanager.status = ‘P’</w:t>
      </w:r>
    </w:p>
    <w:p w14:paraId="7830FC9D" w14:textId="77777777" w:rsidR="00757C8D" w:rsidRDefault="00757C8D" w:rsidP="00757C8D">
      <w:pPr>
        <w:pStyle w:val="Heading4"/>
      </w:pPr>
      <w:bookmarkStart w:id="519" w:name="_Toc75156570"/>
      <w:bookmarkStart w:id="520" w:name="_Toc78535508"/>
      <w:r>
        <w:lastRenderedPageBreak/>
        <w:t>Popup thực hiện</w:t>
      </w:r>
      <w:bookmarkEnd w:id="519"/>
      <w:bookmarkEnd w:id="520"/>
    </w:p>
    <w:p w14:paraId="0A58089A" w14:textId="77777777" w:rsidR="00757C8D" w:rsidRDefault="00757C8D" w:rsidP="00757C8D">
      <w:pPr>
        <w:pStyle w:val="Heading5"/>
      </w:pPr>
      <w:bookmarkStart w:id="521" w:name="_Toc75156571"/>
      <w:r>
        <w:t>Mô tả giao diện</w:t>
      </w:r>
      <w:bookmarkEnd w:id="521"/>
    </w:p>
    <w:p w14:paraId="6E4EAF45" w14:textId="77777777" w:rsidR="00757C8D" w:rsidRDefault="00757C8D" w:rsidP="00757C8D">
      <w:r>
        <w:object w:dxaOrig="12691" w:dyaOrig="6436" w14:anchorId="4BB117A5">
          <v:shape id="_x0000_i1030" type="#_x0000_t75" style="width:483pt;height:245.15pt" o:ole="">
            <v:imagedata r:id="rId22" o:title=""/>
          </v:shape>
          <o:OLEObject Type="Embed" ProgID="Visio.Drawing.15" ShapeID="_x0000_i1030" DrawAspect="Content" ObjectID="_1692538949" r:id="rId23"/>
        </w:object>
      </w:r>
    </w:p>
    <w:p w14:paraId="5BA6D42A" w14:textId="77777777" w:rsidR="00757C8D" w:rsidRDefault="00757C8D" w:rsidP="00757C8D"/>
    <w:p w14:paraId="2A2630E4" w14:textId="77777777" w:rsidR="00757C8D" w:rsidRPr="001909DB" w:rsidRDefault="00757C8D" w:rsidP="00757C8D">
      <w:pPr>
        <w:rPr>
          <w:lang w:bidi="en-US"/>
        </w:rPr>
      </w:pPr>
      <w:r>
        <w:rPr>
          <w:lang w:bidi="en-US"/>
        </w:rPr>
        <w:t>Nội dung chi tiết của yêu cầu bao gồm tất cả các thông tin ở grid</w:t>
      </w:r>
    </w:p>
    <w:p w14:paraId="162E684F" w14:textId="77777777" w:rsidR="00757C8D" w:rsidRPr="00E74C21" w:rsidRDefault="00757C8D" w:rsidP="00757C8D">
      <w:pPr>
        <w:rPr>
          <w:lang w:bidi="en-US"/>
        </w:rPr>
      </w:pPr>
      <w:r w:rsidRPr="00E74C21">
        <w:rPr>
          <w:lang w:bidi="en-US"/>
        </w:rPr>
        <w:t xml:space="preserve">Dữ liệu file upload hiển thị bản ghi status </w:t>
      </w:r>
      <w:r>
        <w:rPr>
          <w:lang w:bidi="en-US"/>
        </w:rPr>
        <w:t>= ‘P’</w:t>
      </w:r>
    </w:p>
    <w:p w14:paraId="0D644B23" w14:textId="77777777" w:rsidR="00757C8D" w:rsidRDefault="00757C8D" w:rsidP="00757C8D">
      <w:pPr>
        <w:rPr>
          <w:lang w:bidi="en-US"/>
        </w:rPr>
      </w:pPr>
    </w:p>
    <w:p w14:paraId="5BA3262D" w14:textId="77777777" w:rsidR="00757C8D" w:rsidRDefault="00757C8D" w:rsidP="00757C8D">
      <w:pPr>
        <w:pStyle w:val="Heading5"/>
      </w:pPr>
      <w:bookmarkStart w:id="522" w:name="_Toc75156572"/>
      <w:r>
        <w:t>Quy tắc xử lý</w:t>
      </w:r>
      <w:bookmarkEnd w:id="522"/>
    </w:p>
    <w:p w14:paraId="1CFC697C" w14:textId="77777777" w:rsidR="00757C8D" w:rsidRPr="00E74C21" w:rsidRDefault="00757C8D" w:rsidP="00757C8D">
      <w:pPr>
        <w:rPr>
          <w:b/>
          <w:color w:val="000000" w:themeColor="text1"/>
          <w:lang w:bidi="en-US"/>
        </w:rPr>
      </w:pPr>
    </w:p>
    <w:p w14:paraId="1A678B6C" w14:textId="77777777" w:rsidR="00757C8D" w:rsidRPr="00E74C21" w:rsidRDefault="00757C8D" w:rsidP="00757C8D">
      <w:pPr>
        <w:rPr>
          <w:color w:val="000000" w:themeColor="text1"/>
          <w:lang w:bidi="en-US"/>
        </w:rPr>
      </w:pPr>
      <w:r w:rsidRPr="00E74C21">
        <w:rPr>
          <w:color w:val="000000" w:themeColor="text1"/>
          <w:lang w:bidi="en-US"/>
        </w:rPr>
        <w:t>Sử dụng tham số sau trong SYSVAR:</w:t>
      </w:r>
    </w:p>
    <w:p w14:paraId="115C6BC1" w14:textId="77777777" w:rsidR="00757C8D" w:rsidRPr="00E74C21" w:rsidRDefault="00757C8D" w:rsidP="00757C8D">
      <w:pPr>
        <w:pStyle w:val="ListParagraph"/>
        <w:numPr>
          <w:ilvl w:val="0"/>
          <w:numId w:val="3"/>
        </w:numPr>
        <w:rPr>
          <w:color w:val="000000" w:themeColor="text1"/>
          <w:lang w:bidi="en-US"/>
        </w:rPr>
      </w:pPr>
      <w:r w:rsidRPr="00E74C21">
        <w:rPr>
          <w:color w:val="000000" w:themeColor="text1"/>
          <w:lang w:bidi="en-US"/>
        </w:rPr>
        <w:t xml:space="preserve">Số cấp </w:t>
      </w:r>
      <w:r>
        <w:rPr>
          <w:color w:val="000000" w:themeColor="text1"/>
          <w:lang w:bidi="en-US"/>
        </w:rPr>
        <w:t>phê duyệt của TTKD: TTKD_APPR</w:t>
      </w:r>
      <w:r w:rsidRPr="00E74C21">
        <w:rPr>
          <w:color w:val="000000" w:themeColor="text1"/>
          <w:lang w:bidi="en-US"/>
        </w:rPr>
        <w:t>_</w:t>
      </w:r>
      <w:r>
        <w:rPr>
          <w:color w:val="000000" w:themeColor="text1"/>
          <w:lang w:bidi="en-US"/>
        </w:rPr>
        <w:t>RMCHG_</w:t>
      </w:r>
      <w:r w:rsidRPr="00E74C21">
        <w:rPr>
          <w:color w:val="000000" w:themeColor="text1"/>
          <w:lang w:bidi="en-US"/>
        </w:rPr>
        <w:t>LEV = 1 hoặc 2</w:t>
      </w:r>
    </w:p>
    <w:p w14:paraId="219E8376" w14:textId="77777777" w:rsidR="00757C8D" w:rsidRPr="00E74C21" w:rsidRDefault="00757C8D" w:rsidP="00757C8D">
      <w:pPr>
        <w:rPr>
          <w:b/>
          <w:color w:val="000000" w:themeColor="text1"/>
          <w:lang w:bidi="en-US"/>
        </w:rPr>
      </w:pPr>
    </w:p>
    <w:p w14:paraId="5926101F" w14:textId="77777777" w:rsidR="00757C8D" w:rsidRPr="00E74C21" w:rsidRDefault="00757C8D" w:rsidP="00757C8D">
      <w:pPr>
        <w:pStyle w:val="ListParagraph"/>
        <w:numPr>
          <w:ilvl w:val="0"/>
          <w:numId w:val="19"/>
        </w:numPr>
        <w:rPr>
          <w:color w:val="000000" w:themeColor="text1"/>
          <w:lang w:bidi="en-US"/>
        </w:rPr>
      </w:pPr>
      <w:r w:rsidRPr="00E74C21">
        <w:rPr>
          <w:color w:val="000000" w:themeColor="text1"/>
          <w:lang w:bidi="en-US"/>
        </w:rPr>
        <w:t>Nếu số cấp phê duyệt của TTKD = 2 =&gt; Xử lý như mô tả dưới</w:t>
      </w:r>
    </w:p>
    <w:p w14:paraId="24454F54" w14:textId="77777777" w:rsidR="00757C8D" w:rsidRPr="00E74C21" w:rsidRDefault="00757C8D" w:rsidP="00757C8D">
      <w:pPr>
        <w:pStyle w:val="ListParagraph"/>
        <w:numPr>
          <w:ilvl w:val="0"/>
          <w:numId w:val="3"/>
        </w:numPr>
        <w:ind w:left="1080"/>
        <w:rPr>
          <w:color w:val="000000" w:themeColor="text1"/>
          <w:lang w:bidi="en-US"/>
        </w:rPr>
      </w:pPr>
      <w:r w:rsidRPr="00E74C21">
        <w:rPr>
          <w:color w:val="000000" w:themeColor="text1"/>
          <w:lang w:bidi="en-US"/>
        </w:rPr>
        <w:t xml:space="preserve">Ấn phê duyệt =&gt; Hiển thị dialog “Bạn muốn phê duyệt </w:t>
      </w:r>
      <w:r>
        <w:rPr>
          <w:color w:val="000000" w:themeColor="text1"/>
          <w:lang w:bidi="en-US"/>
        </w:rPr>
        <w:t>yêu cầu điều chuyển</w:t>
      </w:r>
      <w:r w:rsidRPr="00E74C21">
        <w:rPr>
          <w:color w:val="000000" w:themeColor="text1"/>
          <w:lang w:bidi="en-US"/>
        </w:rPr>
        <w:t xml:space="preserve">?” =&gt; Click “Có” =&gt; Sinh giao dịch </w:t>
      </w:r>
      <w:r>
        <w:rPr>
          <w:color w:val="000000" w:themeColor="text1"/>
          <w:lang w:bidi="en-US"/>
        </w:rPr>
        <w:t>0103</w:t>
      </w:r>
      <w:r w:rsidRPr="00E74C21">
        <w:rPr>
          <w:color w:val="000000" w:themeColor="text1"/>
          <w:lang w:bidi="en-US"/>
        </w:rPr>
        <w:t xml:space="preserve"> – “</w:t>
      </w:r>
      <w:r>
        <w:rPr>
          <w:color w:val="000000" w:themeColor="text1"/>
          <w:lang w:bidi="en-US"/>
        </w:rPr>
        <w:t>TTKD phê duyệt yêu cầu điều chuyển</w:t>
      </w:r>
      <w:r w:rsidRPr="00E74C21">
        <w:rPr>
          <w:color w:val="000000" w:themeColor="text1"/>
          <w:lang w:bidi="en-US"/>
        </w:rPr>
        <w:t xml:space="preserve"> (Make)” với loại GD C – Phê duyệt=&gt; Chỉ có 1 cấp make. Không sinh ngoài Home</w:t>
      </w:r>
    </w:p>
    <w:p w14:paraId="120109BB" w14:textId="77777777" w:rsidR="00757C8D" w:rsidRPr="00E74C21" w:rsidRDefault="00757C8D" w:rsidP="00757C8D">
      <w:pPr>
        <w:pStyle w:val="ListParagraph"/>
        <w:numPr>
          <w:ilvl w:val="1"/>
          <w:numId w:val="3"/>
        </w:numPr>
        <w:ind w:left="1800"/>
        <w:rPr>
          <w:color w:val="000000" w:themeColor="text1"/>
          <w:lang w:bidi="en-US"/>
        </w:rPr>
      </w:pPr>
      <w:r w:rsidRPr="00E74C21">
        <w:rPr>
          <w:color w:val="000000" w:themeColor="text1"/>
          <w:lang w:bidi="en-US"/>
        </w:rPr>
        <w:t xml:space="preserve">Cập nhật </w:t>
      </w:r>
      <w:r>
        <w:rPr>
          <w:color w:val="000000" w:themeColor="text1"/>
          <w:lang w:bidi="en-US"/>
        </w:rPr>
        <w:t>rmchangelog</w:t>
      </w:r>
      <w:r w:rsidRPr="00E74C21">
        <w:rPr>
          <w:color w:val="000000" w:themeColor="text1"/>
          <w:lang w:bidi="en-US"/>
        </w:rPr>
        <w:t>.</w:t>
      </w:r>
      <w:r>
        <w:rPr>
          <w:color w:val="000000" w:themeColor="text1"/>
          <w:lang w:bidi="en-US"/>
        </w:rPr>
        <w:t>status = ‘A’</w:t>
      </w:r>
    </w:p>
    <w:p w14:paraId="4CDF17F6" w14:textId="77777777" w:rsidR="00757C8D" w:rsidRDefault="00757C8D" w:rsidP="00757C8D">
      <w:pPr>
        <w:pStyle w:val="ListParagraph"/>
        <w:numPr>
          <w:ilvl w:val="1"/>
          <w:numId w:val="3"/>
        </w:numPr>
        <w:ind w:left="1800"/>
        <w:rPr>
          <w:color w:val="000000" w:themeColor="text1"/>
          <w:lang w:bidi="en-US"/>
        </w:rPr>
      </w:pPr>
      <w:r w:rsidRPr="00E74C21">
        <w:rPr>
          <w:color w:val="000000" w:themeColor="text1"/>
          <w:lang w:bidi="en-US"/>
        </w:rPr>
        <w:t xml:space="preserve">Cập nhật </w:t>
      </w:r>
      <w:r>
        <w:rPr>
          <w:color w:val="000000" w:themeColor="text1"/>
          <w:lang w:bidi="en-US"/>
        </w:rPr>
        <w:t>rmchangelog.tlid_2 = tlid của user thực hiện giao dịch</w:t>
      </w:r>
    </w:p>
    <w:p w14:paraId="25A707B8" w14:textId="77777777" w:rsidR="00757C8D" w:rsidRPr="00E74C21" w:rsidRDefault="00757C8D" w:rsidP="00757C8D">
      <w:pPr>
        <w:pStyle w:val="ListParagraph"/>
        <w:numPr>
          <w:ilvl w:val="1"/>
          <w:numId w:val="3"/>
        </w:numPr>
        <w:ind w:left="1800"/>
        <w:rPr>
          <w:color w:val="000000" w:themeColor="text1"/>
          <w:lang w:bidi="en-US"/>
        </w:rPr>
      </w:pPr>
      <w:r>
        <w:rPr>
          <w:color w:val="000000" w:themeColor="text1"/>
          <w:lang w:bidi="en-US"/>
        </w:rPr>
        <w:t>Cập nhật rmchangelog.ttkd_status = ‘C’</w:t>
      </w:r>
    </w:p>
    <w:p w14:paraId="13DFDF09" w14:textId="77777777" w:rsidR="00757C8D" w:rsidRPr="00E74C21" w:rsidRDefault="00757C8D" w:rsidP="00757C8D">
      <w:pPr>
        <w:pStyle w:val="ListParagraph"/>
        <w:numPr>
          <w:ilvl w:val="0"/>
          <w:numId w:val="3"/>
        </w:numPr>
        <w:ind w:left="1080"/>
        <w:rPr>
          <w:color w:val="000000" w:themeColor="text1"/>
          <w:lang w:bidi="en-US"/>
        </w:rPr>
      </w:pPr>
      <w:r w:rsidRPr="00E74C21">
        <w:rPr>
          <w:color w:val="000000" w:themeColor="text1"/>
          <w:lang w:bidi="en-US"/>
        </w:rPr>
        <w:t>Ấn từ chối =&gt; Hiển thị popup bao gồm các trường thông tin</w:t>
      </w:r>
    </w:p>
    <w:p w14:paraId="0E7C10CC" w14:textId="77777777" w:rsidR="00757C8D" w:rsidRPr="00E74C21" w:rsidRDefault="00757C8D" w:rsidP="00757C8D">
      <w:pPr>
        <w:pStyle w:val="ListParagraph"/>
        <w:numPr>
          <w:ilvl w:val="1"/>
          <w:numId w:val="3"/>
        </w:numPr>
        <w:ind w:left="1800"/>
        <w:rPr>
          <w:color w:val="000000" w:themeColor="text1"/>
          <w:lang w:bidi="en-US"/>
        </w:rPr>
      </w:pPr>
      <w:r w:rsidRPr="00E74C21">
        <w:rPr>
          <w:color w:val="000000" w:themeColor="text1"/>
          <w:lang w:bidi="en-US"/>
        </w:rPr>
        <w:t xml:space="preserve">Lý do từ chối: </w:t>
      </w:r>
      <w:r>
        <w:rPr>
          <w:color w:val="000000" w:themeColor="text1"/>
          <w:lang w:bidi="en-US"/>
        </w:rPr>
        <w:t>Nhập lý do từ chối</w:t>
      </w:r>
    </w:p>
    <w:p w14:paraId="489D223F" w14:textId="77777777" w:rsidR="00757C8D" w:rsidRPr="00E74C21" w:rsidRDefault="00757C8D" w:rsidP="00757C8D">
      <w:pPr>
        <w:pStyle w:val="ListParagraph"/>
        <w:numPr>
          <w:ilvl w:val="1"/>
          <w:numId w:val="3"/>
        </w:numPr>
        <w:ind w:left="1800"/>
        <w:rPr>
          <w:color w:val="000000" w:themeColor="text1"/>
          <w:lang w:bidi="en-US"/>
        </w:rPr>
      </w:pPr>
      <w:r w:rsidRPr="00E74C21">
        <w:rPr>
          <w:color w:val="000000" w:themeColor="text1"/>
          <w:lang w:bidi="en-US"/>
        </w:rPr>
        <w:t>Button “Thực hiện” =&gt; Xử lý:</w:t>
      </w:r>
    </w:p>
    <w:p w14:paraId="4F37B74F" w14:textId="5EA6BB4A" w:rsidR="00757C8D" w:rsidRPr="00E74C21" w:rsidRDefault="00757C8D" w:rsidP="00757C8D">
      <w:pPr>
        <w:pStyle w:val="ListParagraph"/>
        <w:numPr>
          <w:ilvl w:val="2"/>
          <w:numId w:val="3"/>
        </w:numPr>
        <w:ind w:left="2520"/>
        <w:rPr>
          <w:color w:val="000000" w:themeColor="text1"/>
          <w:lang w:bidi="en-US"/>
        </w:rPr>
      </w:pPr>
      <w:r w:rsidRPr="00E74C21">
        <w:rPr>
          <w:color w:val="000000" w:themeColor="text1"/>
          <w:lang w:bidi="en-US"/>
        </w:rPr>
        <w:t xml:space="preserve">Sinh giao dịch </w:t>
      </w:r>
      <w:r>
        <w:rPr>
          <w:color w:val="000000" w:themeColor="text1"/>
          <w:lang w:bidi="en-US"/>
        </w:rPr>
        <w:t>0103</w:t>
      </w:r>
      <w:r w:rsidRPr="00E74C21">
        <w:rPr>
          <w:color w:val="000000" w:themeColor="text1"/>
          <w:lang w:bidi="en-US"/>
        </w:rPr>
        <w:t xml:space="preserve"> – “TTK</w:t>
      </w:r>
      <w:r>
        <w:rPr>
          <w:color w:val="000000" w:themeColor="text1"/>
          <w:lang w:bidi="en-US"/>
        </w:rPr>
        <w:t>D</w:t>
      </w:r>
      <w:r w:rsidRPr="00E74C21">
        <w:rPr>
          <w:color w:val="000000" w:themeColor="text1"/>
          <w:lang w:bidi="en-US"/>
        </w:rPr>
        <w:t xml:space="preserve"> </w:t>
      </w:r>
      <w:r>
        <w:rPr>
          <w:color w:val="000000" w:themeColor="text1"/>
          <w:lang w:bidi="en-US"/>
        </w:rPr>
        <w:t>phê duyệt yêu cầu điều chuyển</w:t>
      </w:r>
      <w:r w:rsidRPr="00E74C21">
        <w:rPr>
          <w:color w:val="000000" w:themeColor="text1"/>
          <w:lang w:bidi="en-US"/>
        </w:rPr>
        <w:t xml:space="preserve"> (Make)”  với Loại GD R – Từ chối =&gt; Chỉ có 1 cấp make. Không sinh ngoài Home</w:t>
      </w:r>
    </w:p>
    <w:p w14:paraId="2780252C" w14:textId="77777777" w:rsidR="00757C8D" w:rsidRDefault="00757C8D" w:rsidP="00757C8D">
      <w:pPr>
        <w:pStyle w:val="ListParagraph"/>
        <w:numPr>
          <w:ilvl w:val="3"/>
          <w:numId w:val="3"/>
        </w:numPr>
        <w:ind w:left="3240"/>
        <w:rPr>
          <w:color w:val="000000" w:themeColor="text1"/>
          <w:lang w:bidi="en-US"/>
        </w:rPr>
      </w:pPr>
      <w:r w:rsidRPr="00E74C21">
        <w:rPr>
          <w:color w:val="000000" w:themeColor="text1"/>
          <w:lang w:bidi="en-US"/>
        </w:rPr>
        <w:t xml:space="preserve">Cập nhật </w:t>
      </w:r>
      <w:r>
        <w:rPr>
          <w:color w:val="000000" w:themeColor="text1"/>
          <w:lang w:bidi="en-US"/>
        </w:rPr>
        <w:t>rmchangelog.status = ‘A’</w:t>
      </w:r>
    </w:p>
    <w:p w14:paraId="7A1EC9CB" w14:textId="77777777" w:rsidR="00757C8D" w:rsidRDefault="00757C8D" w:rsidP="00757C8D">
      <w:pPr>
        <w:pStyle w:val="ListParagraph"/>
        <w:numPr>
          <w:ilvl w:val="3"/>
          <w:numId w:val="3"/>
        </w:numPr>
        <w:ind w:left="3240"/>
        <w:rPr>
          <w:color w:val="000000" w:themeColor="text1"/>
          <w:lang w:bidi="en-US"/>
        </w:rPr>
      </w:pPr>
      <w:r>
        <w:rPr>
          <w:color w:val="000000" w:themeColor="text1"/>
          <w:lang w:bidi="en-US"/>
        </w:rPr>
        <w:t>Cập nhật rmchangelog.tlid_2 = tlid của user thực hiện giao dịch</w:t>
      </w:r>
    </w:p>
    <w:p w14:paraId="0A307586" w14:textId="77777777" w:rsidR="00757C8D" w:rsidRDefault="00757C8D" w:rsidP="00757C8D">
      <w:pPr>
        <w:pStyle w:val="ListParagraph"/>
        <w:numPr>
          <w:ilvl w:val="3"/>
          <w:numId w:val="3"/>
        </w:numPr>
        <w:ind w:left="3240"/>
        <w:rPr>
          <w:color w:val="000000" w:themeColor="text1"/>
          <w:lang w:bidi="en-US"/>
        </w:rPr>
      </w:pPr>
      <w:r>
        <w:rPr>
          <w:color w:val="000000" w:themeColor="text1"/>
          <w:lang w:bidi="en-US"/>
        </w:rPr>
        <w:t>Cập nhật rmchangelog.ttkd_status = ‘R’</w:t>
      </w:r>
    </w:p>
    <w:p w14:paraId="00194411" w14:textId="77777777" w:rsidR="00757C8D" w:rsidRPr="00E74C21" w:rsidRDefault="00757C8D" w:rsidP="00757C8D">
      <w:pPr>
        <w:pStyle w:val="ListParagraph"/>
        <w:numPr>
          <w:ilvl w:val="3"/>
          <w:numId w:val="3"/>
        </w:numPr>
        <w:ind w:left="3240"/>
        <w:rPr>
          <w:color w:val="000000" w:themeColor="text1"/>
          <w:lang w:bidi="en-US"/>
        </w:rPr>
      </w:pPr>
      <w:r>
        <w:rPr>
          <w:color w:val="000000" w:themeColor="text1"/>
          <w:lang w:bidi="en-US"/>
        </w:rPr>
        <w:t>Cập nhật rmchangelog.ttkd_reason = Lý do từ chối đã nhập</w:t>
      </w:r>
    </w:p>
    <w:p w14:paraId="6454DDFF" w14:textId="77777777" w:rsidR="00757C8D" w:rsidRPr="00E74C21" w:rsidRDefault="00757C8D" w:rsidP="00757C8D">
      <w:pPr>
        <w:pStyle w:val="ListParagraph"/>
        <w:ind w:left="3240"/>
        <w:rPr>
          <w:color w:val="000000" w:themeColor="text1"/>
          <w:lang w:bidi="en-US"/>
        </w:rPr>
      </w:pPr>
    </w:p>
    <w:p w14:paraId="26D564B8" w14:textId="77777777" w:rsidR="00757C8D" w:rsidRPr="00E74C21" w:rsidRDefault="00757C8D" w:rsidP="00757C8D">
      <w:pPr>
        <w:pStyle w:val="ListParagraph"/>
        <w:numPr>
          <w:ilvl w:val="0"/>
          <w:numId w:val="19"/>
        </w:numPr>
        <w:rPr>
          <w:color w:val="000000" w:themeColor="text1"/>
          <w:lang w:bidi="en-US"/>
        </w:rPr>
      </w:pPr>
      <w:r w:rsidRPr="00E74C21">
        <w:rPr>
          <w:color w:val="000000" w:themeColor="text1"/>
          <w:lang w:bidi="en-US"/>
        </w:rPr>
        <w:t>Nếu số cấp phê duyệt của TTKD = 1 =&gt; Xử lý như mô tả dưới</w:t>
      </w:r>
    </w:p>
    <w:p w14:paraId="6385A93A" w14:textId="77777777" w:rsidR="00757C8D" w:rsidRPr="00E74C21" w:rsidRDefault="00757C8D" w:rsidP="00757C8D">
      <w:pPr>
        <w:rPr>
          <w:color w:val="000000" w:themeColor="text1"/>
          <w:lang w:bidi="en-US"/>
        </w:rPr>
      </w:pPr>
    </w:p>
    <w:p w14:paraId="19BA13BA" w14:textId="0AB62443" w:rsidR="00757C8D" w:rsidRPr="008D33BC" w:rsidRDefault="00757C8D" w:rsidP="00757C8D">
      <w:pPr>
        <w:pStyle w:val="ListParagraph"/>
        <w:numPr>
          <w:ilvl w:val="0"/>
          <w:numId w:val="3"/>
        </w:numPr>
        <w:ind w:left="1080"/>
        <w:rPr>
          <w:color w:val="000000" w:themeColor="text1"/>
          <w:lang w:bidi="en-US"/>
        </w:rPr>
      </w:pPr>
      <w:r w:rsidRPr="008D33BC">
        <w:rPr>
          <w:color w:val="000000" w:themeColor="text1"/>
          <w:lang w:bidi="en-US"/>
        </w:rPr>
        <w:t xml:space="preserve">Ấn phê duyệt =&gt; Hiển thị dialog “Bạn muốn phê duyệt yêu cầu điều chuyển?” =&gt; Click “Có” =&gt; Sinh giao dịch 0104 – “TTKD </w:t>
      </w:r>
      <w:r>
        <w:rPr>
          <w:color w:val="000000" w:themeColor="text1"/>
          <w:lang w:bidi="en-US"/>
        </w:rPr>
        <w:t>phê duyệt yêu cầu điều chuyển</w:t>
      </w:r>
      <w:r w:rsidRPr="00E74C21">
        <w:rPr>
          <w:color w:val="000000" w:themeColor="text1"/>
          <w:lang w:bidi="en-US"/>
        </w:rPr>
        <w:t xml:space="preserve"> (</w:t>
      </w:r>
      <w:r>
        <w:rPr>
          <w:color w:val="000000" w:themeColor="text1"/>
          <w:lang w:bidi="en-US"/>
        </w:rPr>
        <w:t>Check</w:t>
      </w:r>
      <w:r w:rsidRPr="00E74C21">
        <w:rPr>
          <w:color w:val="000000" w:themeColor="text1"/>
          <w:lang w:bidi="en-US"/>
        </w:rPr>
        <w:t xml:space="preserve">)” </w:t>
      </w:r>
      <w:r w:rsidRPr="008D33BC">
        <w:rPr>
          <w:color w:val="000000" w:themeColor="text1"/>
          <w:lang w:bidi="en-US"/>
        </w:rPr>
        <w:t>với loại GD C – Phê duyệt</w:t>
      </w:r>
    </w:p>
    <w:p w14:paraId="12939180" w14:textId="77777777" w:rsidR="00757C8D" w:rsidRPr="00E74C21" w:rsidRDefault="00757C8D" w:rsidP="00757C8D">
      <w:pPr>
        <w:pStyle w:val="ListParagraph"/>
        <w:numPr>
          <w:ilvl w:val="0"/>
          <w:numId w:val="3"/>
        </w:numPr>
        <w:ind w:left="1080"/>
        <w:rPr>
          <w:color w:val="000000" w:themeColor="text1"/>
          <w:lang w:bidi="en-US"/>
        </w:rPr>
      </w:pPr>
      <w:r w:rsidRPr="00E74C21">
        <w:rPr>
          <w:color w:val="000000" w:themeColor="text1"/>
          <w:lang w:bidi="en-US"/>
        </w:rPr>
        <w:t>Ấn từ chối =&gt; Hiển thị popup bao gồm các trường thông tin</w:t>
      </w:r>
    </w:p>
    <w:p w14:paraId="4241A78D" w14:textId="77777777" w:rsidR="00757C8D" w:rsidRPr="00E74C21" w:rsidRDefault="00757C8D" w:rsidP="00757C8D">
      <w:pPr>
        <w:pStyle w:val="ListParagraph"/>
        <w:numPr>
          <w:ilvl w:val="1"/>
          <w:numId w:val="3"/>
        </w:numPr>
        <w:ind w:left="1800"/>
        <w:rPr>
          <w:color w:val="000000" w:themeColor="text1"/>
          <w:lang w:bidi="en-US"/>
        </w:rPr>
      </w:pPr>
      <w:r w:rsidRPr="00E74C21">
        <w:rPr>
          <w:color w:val="000000" w:themeColor="text1"/>
          <w:lang w:bidi="en-US"/>
        </w:rPr>
        <w:lastRenderedPageBreak/>
        <w:t xml:space="preserve">Lý do từ chối: </w:t>
      </w:r>
      <w:r>
        <w:rPr>
          <w:color w:val="000000" w:themeColor="text1"/>
          <w:lang w:bidi="en-US"/>
        </w:rPr>
        <w:t>Nhập lý do từ chối</w:t>
      </w:r>
    </w:p>
    <w:p w14:paraId="6BC5B412" w14:textId="77777777" w:rsidR="00757C8D" w:rsidRPr="00E74C21" w:rsidRDefault="00757C8D" w:rsidP="00757C8D">
      <w:pPr>
        <w:pStyle w:val="ListParagraph"/>
        <w:numPr>
          <w:ilvl w:val="1"/>
          <w:numId w:val="3"/>
        </w:numPr>
        <w:ind w:left="1800"/>
        <w:rPr>
          <w:color w:val="000000" w:themeColor="text1"/>
          <w:lang w:bidi="en-US"/>
        </w:rPr>
      </w:pPr>
      <w:r w:rsidRPr="00E74C21">
        <w:rPr>
          <w:color w:val="000000" w:themeColor="text1"/>
          <w:lang w:bidi="en-US"/>
        </w:rPr>
        <w:t>Button “Thực hiện” =&gt; Xử lý:</w:t>
      </w:r>
    </w:p>
    <w:p w14:paraId="1A9A0D4E" w14:textId="0C1F509B" w:rsidR="00757C8D" w:rsidRPr="00E74C21" w:rsidRDefault="00757C8D" w:rsidP="00757C8D">
      <w:pPr>
        <w:pStyle w:val="ListParagraph"/>
        <w:numPr>
          <w:ilvl w:val="2"/>
          <w:numId w:val="3"/>
        </w:numPr>
        <w:ind w:left="2520"/>
        <w:rPr>
          <w:color w:val="000000" w:themeColor="text1"/>
          <w:lang w:bidi="en-US"/>
        </w:rPr>
      </w:pPr>
      <w:r w:rsidRPr="00E74C21">
        <w:rPr>
          <w:color w:val="000000" w:themeColor="text1"/>
          <w:lang w:bidi="en-US"/>
        </w:rPr>
        <w:t xml:space="preserve">Sinh giao dịch </w:t>
      </w:r>
      <w:r>
        <w:rPr>
          <w:color w:val="000000" w:themeColor="text1"/>
          <w:lang w:bidi="en-US"/>
        </w:rPr>
        <w:t>0104</w:t>
      </w:r>
      <w:r w:rsidRPr="00E74C21">
        <w:rPr>
          <w:color w:val="000000" w:themeColor="text1"/>
          <w:lang w:bidi="en-US"/>
        </w:rPr>
        <w:t xml:space="preserve"> – “TTK</w:t>
      </w:r>
      <w:r>
        <w:rPr>
          <w:color w:val="000000" w:themeColor="text1"/>
          <w:lang w:bidi="en-US"/>
        </w:rPr>
        <w:t>D</w:t>
      </w:r>
      <w:r w:rsidRPr="00E74C21">
        <w:rPr>
          <w:color w:val="000000" w:themeColor="text1"/>
          <w:lang w:bidi="en-US"/>
        </w:rPr>
        <w:t xml:space="preserve"> </w:t>
      </w:r>
      <w:r>
        <w:rPr>
          <w:color w:val="000000" w:themeColor="text1"/>
          <w:lang w:bidi="en-US"/>
        </w:rPr>
        <w:t>phê duyệt yêu cầu điều chuyển</w:t>
      </w:r>
      <w:r w:rsidRPr="00E74C21">
        <w:rPr>
          <w:color w:val="000000" w:themeColor="text1"/>
          <w:lang w:bidi="en-US"/>
        </w:rPr>
        <w:t xml:space="preserve"> (</w:t>
      </w:r>
      <w:r>
        <w:rPr>
          <w:color w:val="000000" w:themeColor="text1"/>
          <w:lang w:bidi="en-US"/>
        </w:rPr>
        <w:t>Check</w:t>
      </w:r>
      <w:r w:rsidRPr="00E74C21">
        <w:rPr>
          <w:color w:val="000000" w:themeColor="text1"/>
          <w:lang w:bidi="en-US"/>
        </w:rPr>
        <w:t>)” với Loại GD R – Từ chối =&gt; Tru</w:t>
      </w:r>
      <w:r>
        <w:rPr>
          <w:color w:val="000000" w:themeColor="text1"/>
          <w:lang w:bidi="en-US"/>
        </w:rPr>
        <w:t>yền giá trị ttkd_reason vào api</w:t>
      </w:r>
    </w:p>
    <w:p w14:paraId="22FD1911" w14:textId="6F6647F3" w:rsidR="00757C8D" w:rsidRPr="00E74C21" w:rsidRDefault="00757C8D" w:rsidP="00757C8D">
      <w:pPr>
        <w:rPr>
          <w:b/>
          <w:i/>
          <w:color w:val="000000" w:themeColor="text1"/>
          <w:lang w:bidi="en-US"/>
        </w:rPr>
      </w:pPr>
      <w:r w:rsidRPr="00E74C21">
        <w:rPr>
          <w:b/>
          <w:i/>
          <w:color w:val="000000" w:themeColor="text1"/>
          <w:lang w:bidi="en-US"/>
        </w:rPr>
        <w:t xml:space="preserve">(Cách xử lý giao dịch </w:t>
      </w:r>
      <w:r>
        <w:rPr>
          <w:b/>
          <w:i/>
          <w:color w:val="000000" w:themeColor="text1"/>
          <w:lang w:bidi="en-US"/>
        </w:rPr>
        <w:t>0104</w:t>
      </w:r>
      <w:r w:rsidRPr="00E74C21">
        <w:rPr>
          <w:b/>
          <w:i/>
          <w:color w:val="000000" w:themeColor="text1"/>
          <w:lang w:bidi="en-US"/>
        </w:rPr>
        <w:t xml:space="preserve"> xem ở mục </w:t>
      </w:r>
      <w:r w:rsidR="00932185">
        <w:rPr>
          <w:b/>
          <w:i/>
          <w:color w:val="000000" w:themeColor="text1"/>
          <w:lang w:bidi="en-US"/>
        </w:rPr>
        <w:t>dưới</w:t>
      </w:r>
      <w:r w:rsidRPr="00E74C21">
        <w:rPr>
          <w:b/>
          <w:i/>
          <w:color w:val="000000" w:themeColor="text1"/>
          <w:lang w:bidi="en-US"/>
        </w:rPr>
        <w:t>)</w:t>
      </w:r>
    </w:p>
    <w:p w14:paraId="62B76FB3" w14:textId="77777777" w:rsidR="00757C8D" w:rsidRPr="00E74C21" w:rsidRDefault="00757C8D" w:rsidP="00757C8D">
      <w:pPr>
        <w:rPr>
          <w:color w:val="000000" w:themeColor="text1"/>
          <w:lang w:bidi="en-US"/>
        </w:rPr>
      </w:pPr>
    </w:p>
    <w:p w14:paraId="32450DA8" w14:textId="77777777" w:rsidR="00757C8D" w:rsidRPr="00E74C21" w:rsidRDefault="00757C8D" w:rsidP="00757C8D">
      <w:pPr>
        <w:rPr>
          <w:color w:val="000000" w:themeColor="text1"/>
          <w:lang w:bidi="en-US"/>
        </w:rPr>
      </w:pPr>
      <w:r w:rsidRPr="00E74C21">
        <w:rPr>
          <w:color w:val="000000" w:themeColor="text1"/>
          <w:lang w:bidi="en-US"/>
        </w:rPr>
        <w:t xml:space="preserve">Appcheck của </w:t>
      </w:r>
      <w:r>
        <w:rPr>
          <w:color w:val="000000" w:themeColor="text1"/>
          <w:lang w:bidi="en-US"/>
        </w:rPr>
        <w:t>0103</w:t>
      </w:r>
      <w:r w:rsidRPr="00E74C21">
        <w:rPr>
          <w:color w:val="000000" w:themeColor="text1"/>
          <w:lang w:bidi="en-US"/>
        </w:rPr>
        <w:t>:</w:t>
      </w:r>
    </w:p>
    <w:p w14:paraId="1E29A187" w14:textId="77777777" w:rsidR="00757C8D" w:rsidRPr="00E74C21" w:rsidRDefault="00757C8D" w:rsidP="00757C8D">
      <w:pPr>
        <w:pStyle w:val="ListParagraph"/>
        <w:numPr>
          <w:ilvl w:val="0"/>
          <w:numId w:val="3"/>
        </w:numPr>
        <w:rPr>
          <w:lang w:bidi="en-US"/>
        </w:rPr>
      </w:pPr>
      <w:r w:rsidRPr="005E5BCC">
        <w:rPr>
          <w:color w:val="000000" w:themeColor="text1"/>
          <w:lang w:bidi="en-US"/>
        </w:rPr>
        <w:t xml:space="preserve">Chỉ được thực hiện với </w:t>
      </w:r>
      <w:r>
        <w:rPr>
          <w:color w:val="000000" w:themeColor="text1"/>
          <w:lang w:bidi="en-US"/>
        </w:rPr>
        <w:t>yêu cầu</w:t>
      </w:r>
      <w:r w:rsidRPr="00E74C21">
        <w:rPr>
          <w:lang w:bidi="en-US"/>
        </w:rPr>
        <w:t xml:space="preserve"> trong </w:t>
      </w:r>
      <w:r>
        <w:rPr>
          <w:lang w:bidi="en-US"/>
        </w:rPr>
        <w:t>rmchangelog join oxmast join profilemanager where rmchangelog.status = ‘P’ and rmchangelog.deltd = ‘N’ and oxmast.status &lt;&gt; ‘R’ and oxmast.orderid = rmchangelog.orderid and rmchangelog.txnum = profilemanger.confirmno and profilemanager.oxtype = ‘C’ and profilemanager.status = ‘P’</w:t>
      </w:r>
    </w:p>
    <w:p w14:paraId="3E267410" w14:textId="77777777" w:rsidR="00757C8D" w:rsidRPr="00E74C21" w:rsidRDefault="00757C8D" w:rsidP="00757C8D">
      <w:pPr>
        <w:pStyle w:val="ListParagraph"/>
        <w:rPr>
          <w:color w:val="000000" w:themeColor="text1"/>
          <w:lang w:bidi="en-US"/>
        </w:rPr>
      </w:pPr>
    </w:p>
    <w:p w14:paraId="643F503E" w14:textId="4A802F9F" w:rsidR="00757C8D" w:rsidRPr="00E74C21" w:rsidRDefault="00757C8D" w:rsidP="00757C8D">
      <w:pPr>
        <w:rPr>
          <w:b/>
          <w:i/>
          <w:color w:val="000000" w:themeColor="text1"/>
          <w:lang w:bidi="en-US"/>
        </w:rPr>
      </w:pPr>
      <w:r w:rsidRPr="00E74C21">
        <w:rPr>
          <w:b/>
          <w:i/>
          <w:color w:val="000000" w:themeColor="text1"/>
          <w:lang w:bidi="en-US"/>
        </w:rPr>
        <w:t xml:space="preserve">Nếu số cấp phê duyệt của TTKD = 1 =&gt; Đồng bộ </w:t>
      </w:r>
      <w:r>
        <w:rPr>
          <w:b/>
          <w:i/>
          <w:color w:val="000000" w:themeColor="text1"/>
          <w:lang w:bidi="en-US"/>
        </w:rPr>
        <w:t>cache OXMAST</w:t>
      </w:r>
      <w:r w:rsidRPr="00E74C21">
        <w:rPr>
          <w:b/>
          <w:i/>
          <w:color w:val="000000" w:themeColor="text1"/>
          <w:lang w:bidi="en-US"/>
        </w:rPr>
        <w:t xml:space="preserve"> sau khi thực hiện giao dịch</w:t>
      </w:r>
      <w:r>
        <w:rPr>
          <w:b/>
          <w:i/>
          <w:color w:val="000000" w:themeColor="text1"/>
          <w:lang w:bidi="en-US"/>
        </w:rPr>
        <w:t>.</w:t>
      </w:r>
    </w:p>
    <w:p w14:paraId="6BF650D5" w14:textId="77777777" w:rsidR="00757C8D" w:rsidRDefault="00757C8D" w:rsidP="00757C8D">
      <w:pPr>
        <w:rPr>
          <w:b/>
          <w:i/>
          <w:color w:val="000000" w:themeColor="text1"/>
          <w:lang w:bidi="en-US"/>
        </w:rPr>
      </w:pPr>
      <w:r w:rsidRPr="00E74C21">
        <w:rPr>
          <w:b/>
          <w:i/>
          <w:color w:val="000000" w:themeColor="text1"/>
          <w:lang w:bidi="en-US"/>
        </w:rPr>
        <w:t>Refresh lại grid sau khi thực hiện xong.</w:t>
      </w:r>
    </w:p>
    <w:p w14:paraId="41E31975" w14:textId="77777777" w:rsidR="00932185" w:rsidRDefault="00932185" w:rsidP="00757C8D">
      <w:pPr>
        <w:rPr>
          <w:b/>
          <w:i/>
          <w:color w:val="000000" w:themeColor="text1"/>
          <w:lang w:bidi="en-US"/>
        </w:rPr>
      </w:pPr>
    </w:p>
    <w:p w14:paraId="6B6E5158" w14:textId="77777777" w:rsidR="00932185" w:rsidRDefault="00932185" w:rsidP="00932185">
      <w:pPr>
        <w:pStyle w:val="Heading4"/>
      </w:pPr>
      <w:bookmarkStart w:id="523" w:name="_Toc75156573"/>
      <w:bookmarkStart w:id="524" w:name="_Toc78535509"/>
      <w:r>
        <w:t>Quy tắc thực hiện giao dịch 0104</w:t>
      </w:r>
      <w:bookmarkEnd w:id="523"/>
      <w:bookmarkEnd w:id="524"/>
    </w:p>
    <w:p w14:paraId="02337C0F" w14:textId="77777777" w:rsidR="00932185" w:rsidRDefault="00932185" w:rsidP="00932185">
      <w:pPr>
        <w:pStyle w:val="Heading5"/>
      </w:pPr>
      <w:bookmarkStart w:id="525" w:name="_Toc75156574"/>
      <w:r>
        <w:t>Appcheck</w:t>
      </w:r>
      <w:bookmarkEnd w:id="525"/>
    </w:p>
    <w:p w14:paraId="0C2B02D3" w14:textId="77777777" w:rsidR="00932185" w:rsidRPr="00E74C21" w:rsidRDefault="00932185" w:rsidP="00932185">
      <w:pPr>
        <w:pStyle w:val="ListParagraph"/>
        <w:numPr>
          <w:ilvl w:val="0"/>
          <w:numId w:val="3"/>
        </w:numPr>
        <w:rPr>
          <w:lang w:bidi="en-US"/>
        </w:rPr>
      </w:pPr>
      <w:r w:rsidRPr="005E5BCC">
        <w:rPr>
          <w:color w:val="000000" w:themeColor="text1"/>
          <w:lang w:bidi="en-US"/>
        </w:rPr>
        <w:t xml:space="preserve">Chỉ được thực hiện với </w:t>
      </w:r>
      <w:r>
        <w:rPr>
          <w:color w:val="000000" w:themeColor="text1"/>
          <w:lang w:bidi="en-US"/>
        </w:rPr>
        <w:t>yêu cầu</w:t>
      </w:r>
      <w:r w:rsidRPr="00E74C21">
        <w:rPr>
          <w:lang w:bidi="en-US"/>
        </w:rPr>
        <w:t xml:space="preserve"> trong </w:t>
      </w:r>
      <w:r>
        <w:rPr>
          <w:lang w:bidi="en-US"/>
        </w:rPr>
        <w:t>rmchangelog join oxmast join profilemanager where and rmchangelog.deltd = ‘N’ and oxmast.status &lt;&gt; ‘R’ and oxmast.orderid = rmchangelog.orderid and rmchangelog.txnum = profilemanger.confirmno and profilemanager.oxtype = ‘C’ and profilemanager.status = ‘P’ and (sysvar.</w:t>
      </w:r>
      <w:r>
        <w:rPr>
          <w:color w:val="000000" w:themeColor="text1"/>
          <w:lang w:bidi="en-US"/>
        </w:rPr>
        <w:t>TTKD_APPR</w:t>
      </w:r>
      <w:r w:rsidRPr="00E74C21">
        <w:rPr>
          <w:color w:val="000000" w:themeColor="text1"/>
          <w:lang w:bidi="en-US"/>
        </w:rPr>
        <w:t>_</w:t>
      </w:r>
      <w:r>
        <w:rPr>
          <w:color w:val="000000" w:themeColor="text1"/>
          <w:lang w:bidi="en-US"/>
        </w:rPr>
        <w:t>RMCHG_</w:t>
      </w:r>
      <w:r w:rsidRPr="00E74C21">
        <w:rPr>
          <w:color w:val="000000" w:themeColor="text1"/>
          <w:lang w:bidi="en-US"/>
        </w:rPr>
        <w:t xml:space="preserve">LEV </w:t>
      </w:r>
      <w:r>
        <w:rPr>
          <w:color w:val="000000" w:themeColor="text1"/>
          <w:lang w:bidi="en-US"/>
        </w:rPr>
        <w:t xml:space="preserve"> = 1 OR (sysvar.TTKD_APPR</w:t>
      </w:r>
      <w:r w:rsidRPr="00E74C21">
        <w:rPr>
          <w:color w:val="000000" w:themeColor="text1"/>
          <w:lang w:bidi="en-US"/>
        </w:rPr>
        <w:t>_</w:t>
      </w:r>
      <w:r>
        <w:rPr>
          <w:color w:val="000000" w:themeColor="text1"/>
          <w:lang w:bidi="en-US"/>
        </w:rPr>
        <w:t>RMCHG_</w:t>
      </w:r>
      <w:r w:rsidRPr="00E74C21">
        <w:rPr>
          <w:color w:val="000000" w:themeColor="text1"/>
          <w:lang w:bidi="en-US"/>
        </w:rPr>
        <w:t xml:space="preserve">LEV </w:t>
      </w:r>
      <w:r>
        <w:rPr>
          <w:color w:val="000000" w:themeColor="text1"/>
          <w:lang w:bidi="en-US"/>
        </w:rPr>
        <w:t xml:space="preserve">= 2 and </w:t>
      </w:r>
      <w:r>
        <w:rPr>
          <w:lang w:bidi="en-US"/>
        </w:rPr>
        <w:t>rmchangelog.status = ‘A’))</w:t>
      </w:r>
    </w:p>
    <w:p w14:paraId="6918150B" w14:textId="77777777" w:rsidR="00932185" w:rsidRDefault="00932185" w:rsidP="00932185">
      <w:pPr>
        <w:rPr>
          <w:lang w:bidi="en-US"/>
        </w:rPr>
      </w:pPr>
    </w:p>
    <w:p w14:paraId="5BEC4743" w14:textId="77777777" w:rsidR="00932185" w:rsidRDefault="00932185" w:rsidP="00932185">
      <w:pPr>
        <w:pStyle w:val="Heading5"/>
      </w:pPr>
      <w:bookmarkStart w:id="526" w:name="_Toc75156575"/>
      <w:r>
        <w:t>Appupdate</w:t>
      </w:r>
      <w:bookmarkEnd w:id="526"/>
    </w:p>
    <w:p w14:paraId="1276C510" w14:textId="77777777" w:rsidR="00932185" w:rsidRPr="00E74C21" w:rsidRDefault="00932185" w:rsidP="00932185">
      <w:pPr>
        <w:rPr>
          <w:lang w:bidi="en-US"/>
        </w:rPr>
      </w:pPr>
      <w:r>
        <w:rPr>
          <w:lang w:bidi="en-US"/>
        </w:rPr>
        <w:t xml:space="preserve">Chỉ có 1 cấp </w:t>
      </w:r>
      <w:r w:rsidRPr="00E74C21">
        <w:rPr>
          <w:lang w:bidi="en-US"/>
        </w:rPr>
        <w:t>make. Không sinh ngoài Home.</w:t>
      </w:r>
    </w:p>
    <w:p w14:paraId="7172A39E" w14:textId="77777777" w:rsidR="00932185" w:rsidRPr="00E74C21" w:rsidRDefault="00932185" w:rsidP="00932185">
      <w:pPr>
        <w:pStyle w:val="ListParagraph"/>
        <w:numPr>
          <w:ilvl w:val="0"/>
          <w:numId w:val="3"/>
        </w:numPr>
        <w:rPr>
          <w:lang w:bidi="en-US"/>
        </w:rPr>
      </w:pPr>
      <w:r w:rsidRPr="00E74C21">
        <w:rPr>
          <w:lang w:bidi="en-US"/>
        </w:rPr>
        <w:t xml:space="preserve">Giao dịch </w:t>
      </w:r>
      <w:r>
        <w:rPr>
          <w:lang w:bidi="en-US"/>
        </w:rPr>
        <w:t>0104</w:t>
      </w:r>
      <w:r w:rsidRPr="00E74C21">
        <w:rPr>
          <w:lang w:bidi="en-US"/>
        </w:rPr>
        <w:t xml:space="preserve"> – “TTKD duyệt </w:t>
      </w:r>
      <w:r>
        <w:rPr>
          <w:lang w:bidi="en-US"/>
        </w:rPr>
        <w:t>yêu cầu điều chuyển RM</w:t>
      </w:r>
      <w:r w:rsidRPr="00E74C21">
        <w:rPr>
          <w:lang w:bidi="en-US"/>
        </w:rPr>
        <w:t>” với loại GD C – Phê duyệt:</w:t>
      </w:r>
    </w:p>
    <w:p w14:paraId="55FBD610" w14:textId="77777777" w:rsidR="00932185" w:rsidRDefault="00932185" w:rsidP="00932185">
      <w:pPr>
        <w:pStyle w:val="ListParagraph"/>
        <w:numPr>
          <w:ilvl w:val="1"/>
          <w:numId w:val="3"/>
        </w:numPr>
        <w:rPr>
          <w:lang w:bidi="en-US"/>
        </w:rPr>
      </w:pPr>
      <w:r w:rsidRPr="00E74C21">
        <w:rPr>
          <w:lang w:bidi="en-US"/>
        </w:rPr>
        <w:t xml:space="preserve">Cập nhật </w:t>
      </w:r>
      <w:r>
        <w:rPr>
          <w:lang w:bidi="en-US"/>
        </w:rPr>
        <w:t>rmchangelog.status = ‘C’</w:t>
      </w:r>
    </w:p>
    <w:p w14:paraId="395012C8" w14:textId="77777777" w:rsidR="00932185" w:rsidRDefault="00932185" w:rsidP="00932185">
      <w:pPr>
        <w:pStyle w:val="ListParagraph"/>
        <w:numPr>
          <w:ilvl w:val="1"/>
          <w:numId w:val="3"/>
        </w:numPr>
        <w:rPr>
          <w:lang w:bidi="en-US"/>
        </w:rPr>
      </w:pPr>
      <w:r>
        <w:rPr>
          <w:lang w:bidi="en-US"/>
        </w:rPr>
        <w:t>Cập nhật rmchangelog.offid_2 = tlid của user thực hiện giao dịch</w:t>
      </w:r>
    </w:p>
    <w:p w14:paraId="4FED5CDF" w14:textId="77777777" w:rsidR="00932185" w:rsidRDefault="00932185" w:rsidP="00932185">
      <w:pPr>
        <w:pStyle w:val="ListParagraph"/>
        <w:numPr>
          <w:ilvl w:val="1"/>
          <w:numId w:val="3"/>
        </w:numPr>
        <w:rPr>
          <w:lang w:bidi="en-US"/>
        </w:rPr>
      </w:pPr>
      <w:r>
        <w:rPr>
          <w:lang w:bidi="en-US"/>
        </w:rPr>
        <w:t>Cập nhật rmchangelog.ttkd_status = ‘C’</w:t>
      </w:r>
    </w:p>
    <w:p w14:paraId="6010A529" w14:textId="77777777" w:rsidR="00932185" w:rsidRDefault="00932185" w:rsidP="00932185">
      <w:pPr>
        <w:pStyle w:val="ListParagraph"/>
        <w:numPr>
          <w:ilvl w:val="1"/>
          <w:numId w:val="3"/>
        </w:numPr>
        <w:rPr>
          <w:lang w:bidi="en-US"/>
        </w:rPr>
      </w:pPr>
      <w:r>
        <w:rPr>
          <w:lang w:bidi="en-US"/>
        </w:rPr>
        <w:t>Cập nhật profilemanager bản ghi status P tương ứng =&gt; cập nhật status = ‘C’</w:t>
      </w:r>
    </w:p>
    <w:p w14:paraId="799D010A" w14:textId="77777777" w:rsidR="00932185" w:rsidRDefault="00932185" w:rsidP="00932185">
      <w:pPr>
        <w:pStyle w:val="ListParagraph"/>
        <w:numPr>
          <w:ilvl w:val="1"/>
          <w:numId w:val="3"/>
        </w:numPr>
        <w:rPr>
          <w:lang w:bidi="en-US"/>
        </w:rPr>
      </w:pPr>
      <w:r>
        <w:rPr>
          <w:lang w:bidi="en-US"/>
        </w:rPr>
        <w:t>Cập nhật oxmast của lệnh tương ứng:</w:t>
      </w:r>
    </w:p>
    <w:p w14:paraId="173DD319" w14:textId="77777777" w:rsidR="00932185" w:rsidRDefault="00932185" w:rsidP="00932185">
      <w:pPr>
        <w:pStyle w:val="ListParagraph"/>
        <w:numPr>
          <w:ilvl w:val="2"/>
          <w:numId w:val="3"/>
        </w:numPr>
        <w:rPr>
          <w:lang w:bidi="en-US"/>
        </w:rPr>
      </w:pPr>
      <w:r>
        <w:rPr>
          <w:lang w:bidi="en-US"/>
        </w:rPr>
        <w:t>Idbuyer = rmchangelog.rm_new</w:t>
      </w:r>
    </w:p>
    <w:p w14:paraId="39D8204D" w14:textId="77777777" w:rsidR="00932185" w:rsidRDefault="00932185" w:rsidP="00932185">
      <w:pPr>
        <w:pStyle w:val="ListParagraph"/>
        <w:numPr>
          <w:ilvl w:val="2"/>
          <w:numId w:val="3"/>
        </w:numPr>
        <w:rPr>
          <w:lang w:bidi="en-US"/>
        </w:rPr>
      </w:pPr>
      <w:r>
        <w:rPr>
          <w:lang w:bidi="en-US"/>
        </w:rPr>
        <w:t>Sale_manager_id = rmchangelog.sale_manger_new</w:t>
      </w:r>
    </w:p>
    <w:p w14:paraId="335C08FC" w14:textId="77777777" w:rsidR="00932185" w:rsidRDefault="00932185" w:rsidP="00932185">
      <w:pPr>
        <w:pStyle w:val="ListParagraph"/>
        <w:numPr>
          <w:ilvl w:val="2"/>
          <w:numId w:val="3"/>
        </w:numPr>
        <w:rPr>
          <w:lang w:bidi="en-US"/>
        </w:rPr>
      </w:pPr>
      <w:r>
        <w:rPr>
          <w:lang w:bidi="en-US"/>
        </w:rPr>
        <w:t>Brid = rmchangelog.branch_new</w:t>
      </w:r>
    </w:p>
    <w:p w14:paraId="6CD16B4F" w14:textId="77777777" w:rsidR="00932185" w:rsidRDefault="00932185" w:rsidP="00932185">
      <w:pPr>
        <w:pStyle w:val="ListParagraph"/>
        <w:numPr>
          <w:ilvl w:val="2"/>
          <w:numId w:val="3"/>
        </w:numPr>
        <w:rPr>
          <w:lang w:bidi="en-US"/>
        </w:rPr>
      </w:pPr>
      <w:r>
        <w:rPr>
          <w:lang w:bidi="en-US"/>
        </w:rPr>
        <w:t>Collab_id = rmchangelog.collab_new</w:t>
      </w:r>
    </w:p>
    <w:p w14:paraId="390EA5A5" w14:textId="77777777" w:rsidR="00932185" w:rsidRPr="00E74C21" w:rsidRDefault="00932185" w:rsidP="00932185">
      <w:pPr>
        <w:pStyle w:val="ListParagraph"/>
        <w:numPr>
          <w:ilvl w:val="2"/>
          <w:numId w:val="3"/>
        </w:numPr>
        <w:rPr>
          <w:lang w:bidi="en-US"/>
        </w:rPr>
      </w:pPr>
      <w:r>
        <w:rPr>
          <w:lang w:bidi="en-US"/>
        </w:rPr>
        <w:t>Idcode_collab = idcode của rmchangelog.collab_new</w:t>
      </w:r>
    </w:p>
    <w:p w14:paraId="01F56CCF" w14:textId="77777777" w:rsidR="00932185" w:rsidRPr="00E74C21" w:rsidRDefault="00932185" w:rsidP="00932185">
      <w:pPr>
        <w:pStyle w:val="ListParagraph"/>
        <w:numPr>
          <w:ilvl w:val="0"/>
          <w:numId w:val="3"/>
        </w:numPr>
        <w:rPr>
          <w:lang w:bidi="en-US"/>
        </w:rPr>
      </w:pPr>
      <w:r w:rsidRPr="00E74C21">
        <w:rPr>
          <w:lang w:bidi="en-US"/>
        </w:rPr>
        <w:t xml:space="preserve">Giao dịch </w:t>
      </w:r>
      <w:r>
        <w:rPr>
          <w:lang w:bidi="en-US"/>
        </w:rPr>
        <w:t>0104</w:t>
      </w:r>
      <w:r w:rsidRPr="00E74C21">
        <w:rPr>
          <w:lang w:bidi="en-US"/>
        </w:rPr>
        <w:t xml:space="preserve"> – “TTK duyệt </w:t>
      </w:r>
      <w:r>
        <w:rPr>
          <w:lang w:bidi="en-US"/>
        </w:rPr>
        <w:t>yêu cầu điều chuyển RM</w:t>
      </w:r>
      <w:r w:rsidRPr="00E74C21">
        <w:rPr>
          <w:lang w:bidi="en-US"/>
        </w:rPr>
        <w:t>” với Loại GD R – Từ chối:</w:t>
      </w:r>
    </w:p>
    <w:p w14:paraId="3F5BE7B6" w14:textId="77777777" w:rsidR="00932185" w:rsidRDefault="00932185" w:rsidP="00932185">
      <w:pPr>
        <w:pStyle w:val="ListParagraph"/>
        <w:numPr>
          <w:ilvl w:val="1"/>
          <w:numId w:val="3"/>
        </w:numPr>
        <w:rPr>
          <w:lang w:bidi="en-US"/>
        </w:rPr>
      </w:pPr>
      <w:r w:rsidRPr="00E74C21">
        <w:rPr>
          <w:lang w:bidi="en-US"/>
        </w:rPr>
        <w:t xml:space="preserve">Cập nhật </w:t>
      </w:r>
      <w:r>
        <w:rPr>
          <w:lang w:bidi="en-US"/>
        </w:rPr>
        <w:t>rmchangelog.status = ‘C’</w:t>
      </w:r>
    </w:p>
    <w:p w14:paraId="43D518E5" w14:textId="77777777" w:rsidR="00932185" w:rsidRDefault="00932185" w:rsidP="00932185">
      <w:pPr>
        <w:pStyle w:val="ListParagraph"/>
        <w:numPr>
          <w:ilvl w:val="1"/>
          <w:numId w:val="3"/>
        </w:numPr>
        <w:rPr>
          <w:lang w:bidi="en-US"/>
        </w:rPr>
      </w:pPr>
      <w:r>
        <w:rPr>
          <w:lang w:bidi="en-US"/>
        </w:rPr>
        <w:t>Cập nhật rmchangelog.offid_2 = tlid của user thực hiện giao dịch</w:t>
      </w:r>
    </w:p>
    <w:p w14:paraId="6128E99F" w14:textId="77777777" w:rsidR="00932185" w:rsidRDefault="00932185" w:rsidP="00932185">
      <w:pPr>
        <w:pStyle w:val="ListParagraph"/>
        <w:numPr>
          <w:ilvl w:val="1"/>
          <w:numId w:val="3"/>
        </w:numPr>
        <w:rPr>
          <w:lang w:bidi="en-US"/>
        </w:rPr>
      </w:pPr>
      <w:r>
        <w:rPr>
          <w:lang w:bidi="en-US"/>
        </w:rPr>
        <w:t>Cập nhật rmchangelog.ttkd_status = ‘R’</w:t>
      </w:r>
    </w:p>
    <w:p w14:paraId="79977032" w14:textId="77777777" w:rsidR="00932185" w:rsidRDefault="00932185" w:rsidP="00932185">
      <w:pPr>
        <w:pStyle w:val="ListParagraph"/>
        <w:numPr>
          <w:ilvl w:val="1"/>
          <w:numId w:val="3"/>
        </w:numPr>
        <w:rPr>
          <w:lang w:bidi="en-US"/>
        </w:rPr>
      </w:pPr>
      <w:r>
        <w:rPr>
          <w:lang w:bidi="en-US"/>
        </w:rPr>
        <w:t>Cập nhật rmchangelog.ttkd_reason = NVL(rmchangelog.ttkd_reason, Lý do từ chối truyền vào)</w:t>
      </w:r>
    </w:p>
    <w:p w14:paraId="41B81C89" w14:textId="77777777" w:rsidR="00932185" w:rsidRDefault="00932185" w:rsidP="00932185">
      <w:pPr>
        <w:pStyle w:val="ListParagraph"/>
        <w:numPr>
          <w:ilvl w:val="1"/>
          <w:numId w:val="3"/>
        </w:numPr>
        <w:rPr>
          <w:lang w:bidi="en-US"/>
        </w:rPr>
      </w:pPr>
      <w:r>
        <w:rPr>
          <w:lang w:bidi="en-US"/>
        </w:rPr>
        <w:t>Cập nhật profilemanager bản ghi status P tương ứng =&gt; cập nhật status = ‘C’</w:t>
      </w:r>
    </w:p>
    <w:p w14:paraId="0326328F" w14:textId="77777777" w:rsidR="00932185" w:rsidRPr="00E74C21" w:rsidRDefault="00932185" w:rsidP="00757C8D">
      <w:pPr>
        <w:rPr>
          <w:b/>
          <w:i/>
          <w:color w:val="000000" w:themeColor="text1"/>
          <w:lang w:bidi="en-US"/>
        </w:rPr>
      </w:pPr>
    </w:p>
    <w:p w14:paraId="7B15CADA" w14:textId="09AEB8AA" w:rsidR="004126C4" w:rsidRDefault="004126C4" w:rsidP="00101796">
      <w:pPr>
        <w:pStyle w:val="Heading3"/>
        <w:keepNext w:val="0"/>
      </w:pPr>
      <w:bookmarkStart w:id="527" w:name="_Toc78535510"/>
      <w:r>
        <w:t>TTKD phê duyệt yêu cầu điều chuyển (Checker)</w:t>
      </w:r>
      <w:bookmarkEnd w:id="527"/>
    </w:p>
    <w:p w14:paraId="11272097" w14:textId="77777777" w:rsidR="00757C8D" w:rsidRDefault="00757C8D" w:rsidP="00757C8D">
      <w:pPr>
        <w:pStyle w:val="Heading4"/>
      </w:pPr>
      <w:bookmarkStart w:id="528" w:name="_Toc75156577"/>
      <w:bookmarkStart w:id="529" w:name="_Toc78535511"/>
      <w:r>
        <w:t>Grid hiển thị danh sách các yêu cầu chờ phê duyệt</w:t>
      </w:r>
      <w:bookmarkEnd w:id="528"/>
      <w:bookmarkEnd w:id="529"/>
    </w:p>
    <w:p w14:paraId="2519ECFD" w14:textId="77777777" w:rsidR="00757C8D" w:rsidRPr="00C449BB" w:rsidRDefault="00757C8D" w:rsidP="00757C8D">
      <w:pPr>
        <w:pStyle w:val="Heading5"/>
      </w:pPr>
      <w:bookmarkStart w:id="530" w:name="_Toc75156578"/>
      <w:r>
        <w:t>Mô tả giao diện</w:t>
      </w:r>
      <w:bookmarkEnd w:id="530"/>
    </w:p>
    <w:p w14:paraId="6EA57F39" w14:textId="77777777" w:rsidR="00757C8D" w:rsidRDefault="00757C8D" w:rsidP="00757C8D">
      <w:pPr>
        <w:rPr>
          <w:lang w:bidi="en-US"/>
        </w:rPr>
      </w:pPr>
      <w:r>
        <w:rPr>
          <w:lang w:bidi="en-US"/>
        </w:rPr>
        <w:t>Hiển thị danh sách yêu cầu điều chuyển bao gồm các thông tin sau (</w:t>
      </w:r>
      <w:r w:rsidRPr="002F1CAE">
        <w:rPr>
          <w:b/>
          <w:lang w:bidi="en-US"/>
        </w:rPr>
        <w:t xml:space="preserve">order by </w:t>
      </w:r>
      <w:r>
        <w:rPr>
          <w:b/>
          <w:lang w:bidi="en-US"/>
        </w:rPr>
        <w:t>rmchangelog</w:t>
      </w:r>
      <w:r w:rsidRPr="002F1CAE">
        <w:rPr>
          <w:b/>
          <w:lang w:bidi="en-US"/>
        </w:rPr>
        <w:t>.autoid</w:t>
      </w:r>
      <w:r>
        <w:rPr>
          <w:lang w:bidi="en-US"/>
        </w:rPr>
        <w:t>)</w:t>
      </w:r>
    </w:p>
    <w:p w14:paraId="5E0E9B53" w14:textId="77777777" w:rsidR="00757C8D" w:rsidRDefault="00757C8D" w:rsidP="00757C8D">
      <w:pPr>
        <w:pStyle w:val="ListParagraph"/>
        <w:numPr>
          <w:ilvl w:val="0"/>
          <w:numId w:val="3"/>
        </w:numPr>
        <w:rPr>
          <w:lang w:bidi="en-US"/>
        </w:rPr>
      </w:pPr>
      <w:r>
        <w:rPr>
          <w:lang w:bidi="en-US"/>
        </w:rPr>
        <w:lastRenderedPageBreak/>
        <w:t>Button: Thực hiện</w:t>
      </w:r>
    </w:p>
    <w:p w14:paraId="7169B576" w14:textId="77777777" w:rsidR="00757C8D" w:rsidRDefault="00757C8D" w:rsidP="00757C8D">
      <w:pPr>
        <w:pStyle w:val="ListParagraph"/>
        <w:numPr>
          <w:ilvl w:val="0"/>
          <w:numId w:val="3"/>
        </w:numPr>
        <w:rPr>
          <w:lang w:bidi="en-US"/>
        </w:rPr>
      </w:pPr>
      <w:r>
        <w:rPr>
          <w:lang w:bidi="en-US"/>
        </w:rPr>
        <w:t>Số hiệu lệnh SELL: oxmast.orderid</w:t>
      </w:r>
    </w:p>
    <w:p w14:paraId="7F6368CC" w14:textId="77777777" w:rsidR="00757C8D" w:rsidRDefault="00757C8D" w:rsidP="00757C8D">
      <w:pPr>
        <w:pStyle w:val="ListParagraph"/>
        <w:numPr>
          <w:ilvl w:val="0"/>
          <w:numId w:val="3"/>
        </w:numPr>
        <w:rPr>
          <w:lang w:bidi="en-US"/>
        </w:rPr>
      </w:pPr>
      <w:r>
        <w:rPr>
          <w:lang w:bidi="en-US"/>
        </w:rPr>
        <w:t>Số hợp đồng bán: oxmast.contract_no</w:t>
      </w:r>
    </w:p>
    <w:p w14:paraId="23B860E8" w14:textId="77777777" w:rsidR="00757C8D" w:rsidRDefault="00757C8D" w:rsidP="00757C8D">
      <w:pPr>
        <w:pStyle w:val="ListParagraph"/>
        <w:numPr>
          <w:ilvl w:val="0"/>
          <w:numId w:val="3"/>
        </w:numPr>
        <w:rPr>
          <w:lang w:bidi="en-US"/>
        </w:rPr>
      </w:pPr>
      <w:r>
        <w:rPr>
          <w:lang w:bidi="en-US"/>
        </w:rPr>
        <w:t>CIF khách hàng: cfmast.custodycd theo oxmast.acbuyer</w:t>
      </w:r>
    </w:p>
    <w:p w14:paraId="736A756D" w14:textId="77777777" w:rsidR="00757C8D" w:rsidRDefault="00757C8D" w:rsidP="00757C8D">
      <w:pPr>
        <w:pStyle w:val="ListParagraph"/>
        <w:numPr>
          <w:ilvl w:val="0"/>
          <w:numId w:val="3"/>
        </w:numPr>
        <w:rPr>
          <w:lang w:bidi="en-US"/>
        </w:rPr>
      </w:pPr>
      <w:r>
        <w:rPr>
          <w:lang w:bidi="en-US"/>
        </w:rPr>
        <w:t>Tên khách hàng: cfmast.fullname theo oxmast.acbuyer</w:t>
      </w:r>
    </w:p>
    <w:p w14:paraId="5627CBEF" w14:textId="77777777" w:rsidR="00757C8D" w:rsidRDefault="00757C8D" w:rsidP="00757C8D">
      <w:pPr>
        <w:pStyle w:val="ListParagraph"/>
        <w:numPr>
          <w:ilvl w:val="0"/>
          <w:numId w:val="3"/>
        </w:numPr>
        <w:rPr>
          <w:lang w:bidi="en-US"/>
        </w:rPr>
      </w:pPr>
      <w:r>
        <w:rPr>
          <w:lang w:bidi="en-US"/>
        </w:rPr>
        <w:t>Mã trái phiếu: oxmast.symbol</w:t>
      </w:r>
    </w:p>
    <w:p w14:paraId="4FC77B0C" w14:textId="77777777" w:rsidR="00757C8D" w:rsidRDefault="00757C8D" w:rsidP="00757C8D">
      <w:pPr>
        <w:pStyle w:val="ListParagraph"/>
        <w:numPr>
          <w:ilvl w:val="0"/>
          <w:numId w:val="3"/>
        </w:numPr>
        <w:rPr>
          <w:lang w:bidi="en-US"/>
        </w:rPr>
      </w:pPr>
      <w:r>
        <w:rPr>
          <w:lang w:bidi="en-US"/>
        </w:rPr>
        <w:t>Ngày giao dịch: oxmast.txdate</w:t>
      </w:r>
    </w:p>
    <w:p w14:paraId="32C8526D" w14:textId="77777777" w:rsidR="00757C8D" w:rsidRDefault="00757C8D" w:rsidP="00757C8D">
      <w:pPr>
        <w:pStyle w:val="ListParagraph"/>
        <w:numPr>
          <w:ilvl w:val="0"/>
          <w:numId w:val="3"/>
        </w:numPr>
        <w:rPr>
          <w:lang w:bidi="en-US"/>
        </w:rPr>
      </w:pPr>
      <w:r>
        <w:rPr>
          <w:lang w:bidi="en-US"/>
        </w:rPr>
        <w:t>Số lượng: oxmast.execqtty</w:t>
      </w:r>
    </w:p>
    <w:p w14:paraId="4A0EFBFC" w14:textId="77777777" w:rsidR="00757C8D" w:rsidRDefault="00757C8D" w:rsidP="00757C8D">
      <w:pPr>
        <w:pStyle w:val="ListParagraph"/>
        <w:numPr>
          <w:ilvl w:val="0"/>
          <w:numId w:val="3"/>
        </w:numPr>
        <w:rPr>
          <w:lang w:bidi="en-US"/>
        </w:rPr>
      </w:pPr>
      <w:r>
        <w:rPr>
          <w:lang w:bidi="en-US"/>
        </w:rPr>
        <w:t>Giá trị hợp đồng: oxmast.execamt</w:t>
      </w:r>
    </w:p>
    <w:p w14:paraId="3BE5CAF6" w14:textId="77777777" w:rsidR="00757C8D" w:rsidRDefault="00757C8D" w:rsidP="00757C8D">
      <w:pPr>
        <w:pStyle w:val="ListParagraph"/>
        <w:numPr>
          <w:ilvl w:val="0"/>
          <w:numId w:val="3"/>
        </w:numPr>
        <w:rPr>
          <w:lang w:bidi="en-US"/>
        </w:rPr>
      </w:pPr>
      <w:r>
        <w:rPr>
          <w:lang w:bidi="en-US"/>
        </w:rPr>
        <w:t>Ngày yêu cầu điều chuyển: rmchangelog.bkdate</w:t>
      </w:r>
    </w:p>
    <w:p w14:paraId="79A82617" w14:textId="77777777" w:rsidR="00757C8D" w:rsidRDefault="00757C8D" w:rsidP="00757C8D">
      <w:pPr>
        <w:pStyle w:val="ListParagraph"/>
        <w:numPr>
          <w:ilvl w:val="0"/>
          <w:numId w:val="3"/>
        </w:numPr>
        <w:rPr>
          <w:lang w:bidi="en-US"/>
        </w:rPr>
      </w:pPr>
      <w:r>
        <w:rPr>
          <w:lang w:bidi="en-US"/>
        </w:rPr>
        <w:t>POS theo HĐ gốc: hiển thị brgrp.brid – brgrp.brname theo rmchangelog.branch_old</w:t>
      </w:r>
    </w:p>
    <w:p w14:paraId="42CA41AF" w14:textId="77777777" w:rsidR="00757C8D" w:rsidRDefault="00757C8D" w:rsidP="00757C8D">
      <w:pPr>
        <w:pStyle w:val="ListParagraph"/>
        <w:numPr>
          <w:ilvl w:val="0"/>
          <w:numId w:val="3"/>
        </w:numPr>
        <w:rPr>
          <w:lang w:bidi="en-US"/>
        </w:rPr>
      </w:pPr>
      <w:r>
        <w:rPr>
          <w:lang w:bidi="en-US"/>
        </w:rPr>
        <w:t>RM theo HĐ gốc: hiển thị tlprofiles.tlid – tlprofiles.tlfullname theo rmchangelog.rm_old</w:t>
      </w:r>
    </w:p>
    <w:p w14:paraId="64469DD4" w14:textId="77777777" w:rsidR="00757C8D" w:rsidRDefault="00757C8D" w:rsidP="00757C8D">
      <w:pPr>
        <w:pStyle w:val="ListParagraph"/>
        <w:numPr>
          <w:ilvl w:val="0"/>
          <w:numId w:val="3"/>
        </w:numPr>
        <w:rPr>
          <w:lang w:bidi="en-US"/>
        </w:rPr>
      </w:pPr>
      <w:r>
        <w:rPr>
          <w:lang w:bidi="en-US"/>
        </w:rPr>
        <w:t>CBQL theo HĐ gốc: hiển thị tlprofiles.tlid – tlprofiles.tlfullname theo rmchangelog.sale_manager_old</w:t>
      </w:r>
    </w:p>
    <w:p w14:paraId="0421C442" w14:textId="77777777" w:rsidR="00757C8D" w:rsidRDefault="00757C8D" w:rsidP="00757C8D">
      <w:pPr>
        <w:pStyle w:val="ListParagraph"/>
        <w:numPr>
          <w:ilvl w:val="0"/>
          <w:numId w:val="3"/>
        </w:numPr>
        <w:rPr>
          <w:lang w:bidi="en-US"/>
        </w:rPr>
      </w:pPr>
      <w:r>
        <w:rPr>
          <w:lang w:bidi="en-US"/>
        </w:rPr>
        <w:t xml:space="preserve">CTV theo HĐ gốc: hiển thị </w:t>
      </w:r>
      <w:r w:rsidRPr="00313E24">
        <w:rPr>
          <w:lang w:bidi="en-US"/>
        </w:rPr>
        <w:t>collaborator.coid – collaborator</w:t>
      </w:r>
      <w:r>
        <w:rPr>
          <w:lang w:bidi="en-US"/>
        </w:rPr>
        <w:t>.fullname theo rmchangelog.collab_old</w:t>
      </w:r>
    </w:p>
    <w:p w14:paraId="1E72BD38" w14:textId="77777777" w:rsidR="00757C8D" w:rsidRDefault="00757C8D" w:rsidP="00757C8D">
      <w:pPr>
        <w:pStyle w:val="ListParagraph"/>
        <w:numPr>
          <w:ilvl w:val="0"/>
          <w:numId w:val="3"/>
        </w:numPr>
        <w:rPr>
          <w:lang w:bidi="en-US"/>
        </w:rPr>
      </w:pPr>
      <w:r>
        <w:rPr>
          <w:lang w:bidi="en-US"/>
        </w:rPr>
        <w:t>POS đề nghị điều chuyển: hiển thị brgrp.brid – brgrp.brname theo rmchangelog.branch_new</w:t>
      </w:r>
    </w:p>
    <w:p w14:paraId="32D1CB63" w14:textId="77777777" w:rsidR="00757C8D" w:rsidRDefault="00757C8D" w:rsidP="00757C8D">
      <w:pPr>
        <w:pStyle w:val="ListParagraph"/>
        <w:numPr>
          <w:ilvl w:val="0"/>
          <w:numId w:val="3"/>
        </w:numPr>
        <w:rPr>
          <w:lang w:bidi="en-US"/>
        </w:rPr>
      </w:pPr>
      <w:r>
        <w:rPr>
          <w:lang w:bidi="en-US"/>
        </w:rPr>
        <w:t>RM đề nghị điều chuyển: hiển thị tlprofiles.tlid – tlprofiles.tlfullname theo rmchangelog.rm_new</w:t>
      </w:r>
    </w:p>
    <w:p w14:paraId="357457BA" w14:textId="77777777" w:rsidR="00757C8D" w:rsidRDefault="00757C8D" w:rsidP="00757C8D">
      <w:pPr>
        <w:pStyle w:val="ListParagraph"/>
        <w:numPr>
          <w:ilvl w:val="0"/>
          <w:numId w:val="3"/>
        </w:numPr>
        <w:rPr>
          <w:lang w:bidi="en-US"/>
        </w:rPr>
      </w:pPr>
      <w:r>
        <w:rPr>
          <w:lang w:bidi="en-US"/>
        </w:rPr>
        <w:t>CBQL đề nghị điều chuyển: hiển thị tlprofiles.tlid – tlprofiles.tlfullname theo rmchangelog.sale_manager_new</w:t>
      </w:r>
    </w:p>
    <w:p w14:paraId="4B564E57" w14:textId="77777777" w:rsidR="00757C8D" w:rsidRDefault="00757C8D" w:rsidP="00757C8D">
      <w:pPr>
        <w:pStyle w:val="ListParagraph"/>
        <w:numPr>
          <w:ilvl w:val="0"/>
          <w:numId w:val="3"/>
        </w:numPr>
        <w:rPr>
          <w:lang w:bidi="en-US"/>
        </w:rPr>
      </w:pPr>
      <w:r>
        <w:rPr>
          <w:lang w:bidi="en-US"/>
        </w:rPr>
        <w:t xml:space="preserve">CTV đề nghị điều chuyển: hiển thị </w:t>
      </w:r>
      <w:r w:rsidRPr="00313E24">
        <w:rPr>
          <w:lang w:bidi="en-US"/>
        </w:rPr>
        <w:t>collaborator.coid – collaborator</w:t>
      </w:r>
      <w:r>
        <w:rPr>
          <w:lang w:bidi="en-US"/>
        </w:rPr>
        <w:t>.fullname theo rmchangelog.collab_new</w:t>
      </w:r>
    </w:p>
    <w:p w14:paraId="49083C4B" w14:textId="77777777" w:rsidR="00757C8D" w:rsidRDefault="00757C8D" w:rsidP="00757C8D">
      <w:pPr>
        <w:pStyle w:val="ListParagraph"/>
        <w:numPr>
          <w:ilvl w:val="0"/>
          <w:numId w:val="3"/>
        </w:numPr>
        <w:rPr>
          <w:lang w:bidi="en-US"/>
        </w:rPr>
      </w:pPr>
      <w:r>
        <w:rPr>
          <w:lang w:bidi="en-US"/>
        </w:rPr>
        <w:t>Lý do điều chuyển: rmchangelog.reason</w:t>
      </w:r>
    </w:p>
    <w:p w14:paraId="5BFDD72C" w14:textId="77777777" w:rsidR="00757C8D" w:rsidRDefault="00757C8D" w:rsidP="00757C8D">
      <w:pPr>
        <w:pStyle w:val="ListParagraph"/>
        <w:numPr>
          <w:ilvl w:val="0"/>
          <w:numId w:val="3"/>
        </w:numPr>
        <w:rPr>
          <w:lang w:bidi="en-US"/>
        </w:rPr>
      </w:pPr>
      <w:r>
        <w:rPr>
          <w:lang w:bidi="en-US"/>
        </w:rPr>
        <w:t>Người đề nghị ở ĐVKD: hiển thị tlprofiles.tlid – tlprofiles.tlfullname theo rmchangelog.tlid</w:t>
      </w:r>
    </w:p>
    <w:p w14:paraId="3434893A" w14:textId="77777777" w:rsidR="00757C8D" w:rsidRDefault="00757C8D" w:rsidP="00757C8D">
      <w:pPr>
        <w:pStyle w:val="ListParagraph"/>
        <w:numPr>
          <w:ilvl w:val="0"/>
          <w:numId w:val="3"/>
        </w:numPr>
        <w:rPr>
          <w:lang w:bidi="en-US"/>
        </w:rPr>
      </w:pPr>
      <w:r>
        <w:rPr>
          <w:lang w:bidi="en-US"/>
        </w:rPr>
        <w:t>Người phê duyệt yêu cầu ở ĐVKD: hiển thị tlprofiles.tlid – tlprofiles.tlfullname theo rmchangelog.tlid</w:t>
      </w:r>
    </w:p>
    <w:p w14:paraId="5E815288" w14:textId="77777777" w:rsidR="00757C8D" w:rsidRDefault="00757C8D" w:rsidP="00757C8D">
      <w:pPr>
        <w:pStyle w:val="ListParagraph"/>
        <w:numPr>
          <w:ilvl w:val="0"/>
          <w:numId w:val="3"/>
        </w:numPr>
        <w:rPr>
          <w:lang w:bidi="en-US"/>
        </w:rPr>
      </w:pPr>
      <w:r>
        <w:rPr>
          <w:lang w:bidi="en-US"/>
        </w:rPr>
        <w:t>Trạng thái phê duyệt TTKD: rmchangelog.ttkd_status</w:t>
      </w:r>
    </w:p>
    <w:p w14:paraId="22480ACB" w14:textId="77777777" w:rsidR="00757C8D" w:rsidRDefault="00757C8D" w:rsidP="00757C8D">
      <w:pPr>
        <w:pStyle w:val="ListParagraph"/>
        <w:numPr>
          <w:ilvl w:val="0"/>
          <w:numId w:val="3"/>
        </w:numPr>
        <w:rPr>
          <w:lang w:bidi="en-US"/>
        </w:rPr>
      </w:pPr>
      <w:r>
        <w:rPr>
          <w:lang w:bidi="en-US"/>
        </w:rPr>
        <w:t>Lý do từ chối: rmchangelog.ttkd_reason</w:t>
      </w:r>
    </w:p>
    <w:p w14:paraId="40D2C9FD" w14:textId="77777777" w:rsidR="00757C8D" w:rsidRPr="002F1CAE" w:rsidRDefault="00757C8D" w:rsidP="00757C8D">
      <w:pPr>
        <w:rPr>
          <w:lang w:bidi="en-US"/>
        </w:rPr>
      </w:pPr>
    </w:p>
    <w:p w14:paraId="719BCA3F" w14:textId="77777777" w:rsidR="00757C8D" w:rsidRDefault="00757C8D" w:rsidP="00757C8D">
      <w:pPr>
        <w:pStyle w:val="Heading5"/>
      </w:pPr>
      <w:bookmarkStart w:id="531" w:name="_Toc75156579"/>
      <w:r>
        <w:t>Quy tắc lấy dữ liệu</w:t>
      </w:r>
      <w:bookmarkEnd w:id="531"/>
    </w:p>
    <w:p w14:paraId="00AABCD7" w14:textId="77777777" w:rsidR="00757C8D" w:rsidRPr="00E74C21" w:rsidRDefault="00757C8D" w:rsidP="00757C8D">
      <w:pPr>
        <w:rPr>
          <w:lang w:bidi="en-US"/>
        </w:rPr>
      </w:pPr>
      <w:r w:rsidRPr="00E74C21">
        <w:rPr>
          <w:lang w:bidi="en-US"/>
        </w:rPr>
        <w:t xml:space="preserve">Lấy các bản ghi trong </w:t>
      </w:r>
      <w:r>
        <w:rPr>
          <w:lang w:bidi="en-US"/>
        </w:rPr>
        <w:t>rmchangelog join oxmast join profilemanager where rmchangelog.status = ‘A’ and rmchangelog.deltd = ‘N’ and oxmast.status &lt;&gt; ‘R’ and oxmast.orderid = rmchangelog.orderid and rmchangelog.txnum = profilemanger.confirmno and profilemanager.oxtype = ‘C’ and profilemanager.status = ‘P’</w:t>
      </w:r>
    </w:p>
    <w:p w14:paraId="311B3197" w14:textId="77777777" w:rsidR="00757C8D" w:rsidRDefault="00757C8D" w:rsidP="00757C8D">
      <w:pPr>
        <w:rPr>
          <w:lang w:bidi="en-US"/>
        </w:rPr>
      </w:pPr>
    </w:p>
    <w:p w14:paraId="7B4A2B25" w14:textId="77777777" w:rsidR="00757C8D" w:rsidRDefault="00757C8D" w:rsidP="00757C8D">
      <w:pPr>
        <w:pStyle w:val="Heading4"/>
      </w:pPr>
      <w:bookmarkStart w:id="532" w:name="_Toc75156580"/>
      <w:bookmarkStart w:id="533" w:name="_Toc78535512"/>
      <w:r>
        <w:lastRenderedPageBreak/>
        <w:t>Popup thực hiện</w:t>
      </w:r>
      <w:bookmarkEnd w:id="532"/>
      <w:bookmarkEnd w:id="533"/>
    </w:p>
    <w:p w14:paraId="6766261C" w14:textId="77777777" w:rsidR="00757C8D" w:rsidRDefault="00757C8D" w:rsidP="00757C8D">
      <w:pPr>
        <w:pStyle w:val="Heading5"/>
      </w:pPr>
      <w:bookmarkStart w:id="534" w:name="_Toc75156581"/>
      <w:r>
        <w:t>Mô tả giao diện</w:t>
      </w:r>
      <w:bookmarkEnd w:id="534"/>
    </w:p>
    <w:p w14:paraId="54D0E58D" w14:textId="77777777" w:rsidR="00757C8D" w:rsidRDefault="00757C8D" w:rsidP="00757C8D">
      <w:r>
        <w:object w:dxaOrig="12691" w:dyaOrig="6436" w14:anchorId="53E4F210">
          <v:shape id="_x0000_i1031" type="#_x0000_t75" style="width:483pt;height:245.15pt" o:ole="">
            <v:imagedata r:id="rId22" o:title=""/>
          </v:shape>
          <o:OLEObject Type="Embed" ProgID="Visio.Drawing.15" ShapeID="_x0000_i1031" DrawAspect="Content" ObjectID="_1692538950" r:id="rId24"/>
        </w:object>
      </w:r>
    </w:p>
    <w:p w14:paraId="6D0322D8" w14:textId="77777777" w:rsidR="00757C8D" w:rsidRDefault="00757C8D" w:rsidP="00757C8D"/>
    <w:p w14:paraId="2C5CA365" w14:textId="77777777" w:rsidR="00757C8D" w:rsidRPr="001909DB" w:rsidRDefault="00757C8D" w:rsidP="00757C8D">
      <w:pPr>
        <w:rPr>
          <w:lang w:bidi="en-US"/>
        </w:rPr>
      </w:pPr>
      <w:r>
        <w:rPr>
          <w:lang w:bidi="en-US"/>
        </w:rPr>
        <w:t>Nội dung chi tiết của yêu cầu bao gồm tất cả các thông tin ở grid</w:t>
      </w:r>
    </w:p>
    <w:p w14:paraId="78F514F5" w14:textId="77777777" w:rsidR="00757C8D" w:rsidRPr="00E74C21" w:rsidRDefault="00757C8D" w:rsidP="00757C8D">
      <w:pPr>
        <w:rPr>
          <w:lang w:bidi="en-US"/>
        </w:rPr>
      </w:pPr>
      <w:r w:rsidRPr="00E74C21">
        <w:rPr>
          <w:lang w:bidi="en-US"/>
        </w:rPr>
        <w:t xml:space="preserve">Dữ liệu file upload hiển thị bản ghi status </w:t>
      </w:r>
      <w:r>
        <w:rPr>
          <w:lang w:bidi="en-US"/>
        </w:rPr>
        <w:t>= ‘P’</w:t>
      </w:r>
    </w:p>
    <w:p w14:paraId="6D31EED7" w14:textId="77777777" w:rsidR="00757C8D" w:rsidRDefault="00757C8D" w:rsidP="00757C8D">
      <w:pPr>
        <w:pStyle w:val="ListParagraph"/>
        <w:rPr>
          <w:lang w:bidi="en-US"/>
        </w:rPr>
      </w:pPr>
    </w:p>
    <w:p w14:paraId="2FA4A76A" w14:textId="77777777" w:rsidR="00757C8D" w:rsidRDefault="00757C8D" w:rsidP="00757C8D">
      <w:pPr>
        <w:rPr>
          <w:lang w:bidi="en-US"/>
        </w:rPr>
      </w:pPr>
    </w:p>
    <w:p w14:paraId="5AB76A58" w14:textId="77777777" w:rsidR="00757C8D" w:rsidRDefault="00757C8D" w:rsidP="00757C8D">
      <w:pPr>
        <w:pStyle w:val="Heading5"/>
      </w:pPr>
      <w:bookmarkStart w:id="535" w:name="_Toc75156582"/>
      <w:r>
        <w:t>Quy tắc xử lý</w:t>
      </w:r>
      <w:bookmarkEnd w:id="535"/>
    </w:p>
    <w:p w14:paraId="49778DD5" w14:textId="77777777" w:rsidR="00757C8D" w:rsidRDefault="00757C8D" w:rsidP="00757C8D">
      <w:pPr>
        <w:rPr>
          <w:b/>
          <w:lang w:bidi="en-US"/>
        </w:rPr>
      </w:pPr>
    </w:p>
    <w:p w14:paraId="0A88F262" w14:textId="77777777" w:rsidR="00757C8D" w:rsidRPr="005A774E" w:rsidRDefault="00757C8D" w:rsidP="00757C8D">
      <w:pPr>
        <w:pStyle w:val="ListParagraph"/>
        <w:numPr>
          <w:ilvl w:val="0"/>
          <w:numId w:val="19"/>
        </w:numPr>
        <w:rPr>
          <w:lang w:bidi="en-US"/>
        </w:rPr>
      </w:pPr>
      <w:r w:rsidRPr="005A774E">
        <w:rPr>
          <w:lang w:bidi="en-US"/>
        </w:rPr>
        <w:t xml:space="preserve">Nếu ấn Từ chối =&gt; Sinh giao dịch </w:t>
      </w:r>
      <w:r>
        <w:rPr>
          <w:lang w:bidi="en-US"/>
        </w:rPr>
        <w:t>0105</w:t>
      </w:r>
      <w:r w:rsidRPr="005A774E">
        <w:rPr>
          <w:lang w:bidi="en-US"/>
        </w:rPr>
        <w:t xml:space="preserve"> – “Từ chối phê duyệt </w:t>
      </w:r>
      <w:r>
        <w:rPr>
          <w:lang w:bidi="en-US"/>
        </w:rPr>
        <w:t>yêu cầu điều chuyển RM</w:t>
      </w:r>
      <w:r w:rsidRPr="005A774E">
        <w:rPr>
          <w:lang w:bidi="en-US"/>
        </w:rPr>
        <w:t xml:space="preserve"> TTKD” =&gt; Chỉ có 1 cấp make. Không sinh ngoài Home</w:t>
      </w:r>
    </w:p>
    <w:p w14:paraId="42C75073" w14:textId="77777777" w:rsidR="00757C8D" w:rsidRPr="005A774E" w:rsidRDefault="00757C8D" w:rsidP="00757C8D">
      <w:pPr>
        <w:pStyle w:val="ListParagraph"/>
        <w:numPr>
          <w:ilvl w:val="0"/>
          <w:numId w:val="3"/>
        </w:numPr>
        <w:ind w:left="1080"/>
        <w:rPr>
          <w:lang w:bidi="en-US"/>
        </w:rPr>
      </w:pPr>
      <w:r w:rsidRPr="005A774E">
        <w:rPr>
          <w:lang w:bidi="en-US"/>
        </w:rPr>
        <w:t xml:space="preserve">Cập nhật </w:t>
      </w:r>
      <w:r>
        <w:rPr>
          <w:lang w:bidi="en-US"/>
        </w:rPr>
        <w:t>rmchangelog</w:t>
      </w:r>
      <w:r w:rsidRPr="005A774E">
        <w:rPr>
          <w:lang w:bidi="en-US"/>
        </w:rPr>
        <w:t>.ttkd_</w:t>
      </w:r>
      <w:r>
        <w:rPr>
          <w:lang w:bidi="en-US"/>
        </w:rPr>
        <w:t xml:space="preserve">status </w:t>
      </w:r>
      <w:r w:rsidRPr="005A774E">
        <w:rPr>
          <w:lang w:bidi="en-US"/>
        </w:rPr>
        <w:t>= NULL</w:t>
      </w:r>
    </w:p>
    <w:p w14:paraId="7366241D" w14:textId="77777777" w:rsidR="00757C8D" w:rsidRPr="005A774E" w:rsidRDefault="00757C8D" w:rsidP="00757C8D">
      <w:pPr>
        <w:pStyle w:val="ListParagraph"/>
        <w:numPr>
          <w:ilvl w:val="0"/>
          <w:numId w:val="3"/>
        </w:numPr>
        <w:ind w:left="1080"/>
        <w:rPr>
          <w:lang w:bidi="en-US"/>
        </w:rPr>
      </w:pPr>
      <w:r w:rsidRPr="005A774E">
        <w:rPr>
          <w:lang w:bidi="en-US"/>
        </w:rPr>
        <w:t xml:space="preserve">Cập nhật </w:t>
      </w:r>
      <w:r>
        <w:rPr>
          <w:lang w:bidi="en-US"/>
        </w:rPr>
        <w:t>rmchangelog</w:t>
      </w:r>
      <w:r w:rsidRPr="005A774E">
        <w:rPr>
          <w:lang w:bidi="en-US"/>
        </w:rPr>
        <w:t>.ttkd_</w:t>
      </w:r>
      <w:r>
        <w:rPr>
          <w:lang w:bidi="en-US"/>
        </w:rPr>
        <w:t>reason</w:t>
      </w:r>
      <w:r w:rsidRPr="005A774E">
        <w:rPr>
          <w:lang w:bidi="en-US"/>
        </w:rPr>
        <w:t xml:space="preserve"> = NULL</w:t>
      </w:r>
    </w:p>
    <w:p w14:paraId="308472A8" w14:textId="77777777" w:rsidR="00757C8D" w:rsidRDefault="00757C8D" w:rsidP="00757C8D">
      <w:pPr>
        <w:pStyle w:val="ListParagraph"/>
        <w:numPr>
          <w:ilvl w:val="0"/>
          <w:numId w:val="3"/>
        </w:numPr>
        <w:ind w:left="1080"/>
        <w:rPr>
          <w:lang w:bidi="en-US"/>
        </w:rPr>
      </w:pPr>
      <w:r w:rsidRPr="005A774E">
        <w:rPr>
          <w:lang w:bidi="en-US"/>
        </w:rPr>
        <w:t xml:space="preserve">Cập nhật </w:t>
      </w:r>
      <w:r>
        <w:rPr>
          <w:lang w:bidi="en-US"/>
        </w:rPr>
        <w:t>rmchangelog</w:t>
      </w:r>
      <w:r w:rsidRPr="005A774E">
        <w:rPr>
          <w:lang w:bidi="en-US"/>
        </w:rPr>
        <w:t>.</w:t>
      </w:r>
      <w:r>
        <w:rPr>
          <w:lang w:bidi="en-US"/>
        </w:rPr>
        <w:t>tlid_2</w:t>
      </w:r>
      <w:r w:rsidRPr="005A774E">
        <w:rPr>
          <w:lang w:bidi="en-US"/>
        </w:rPr>
        <w:t xml:space="preserve"> = NULL</w:t>
      </w:r>
    </w:p>
    <w:p w14:paraId="642F7643" w14:textId="77777777" w:rsidR="00757C8D" w:rsidRDefault="00757C8D" w:rsidP="00757C8D">
      <w:pPr>
        <w:pStyle w:val="ListParagraph"/>
        <w:numPr>
          <w:ilvl w:val="0"/>
          <w:numId w:val="3"/>
        </w:numPr>
        <w:ind w:left="1080"/>
        <w:rPr>
          <w:lang w:bidi="en-US"/>
        </w:rPr>
      </w:pPr>
      <w:r>
        <w:rPr>
          <w:lang w:bidi="en-US"/>
        </w:rPr>
        <w:t>Cập nhật rmchangelog.status = ‘P’</w:t>
      </w:r>
    </w:p>
    <w:p w14:paraId="0BD8E360" w14:textId="77777777" w:rsidR="00757C8D" w:rsidRDefault="00757C8D" w:rsidP="00757C8D">
      <w:pPr>
        <w:pStyle w:val="ListParagraph"/>
        <w:ind w:left="1080"/>
        <w:rPr>
          <w:lang w:bidi="en-US"/>
        </w:rPr>
      </w:pPr>
    </w:p>
    <w:p w14:paraId="1A979718" w14:textId="77777777" w:rsidR="00757C8D" w:rsidRPr="00434956" w:rsidRDefault="00757C8D" w:rsidP="00757C8D">
      <w:pPr>
        <w:ind w:firstLine="720"/>
        <w:rPr>
          <w:lang w:bidi="en-US"/>
        </w:rPr>
      </w:pPr>
      <w:r w:rsidRPr="00434956">
        <w:rPr>
          <w:lang w:bidi="en-US"/>
        </w:rPr>
        <w:t xml:space="preserve">Appcheck </w:t>
      </w:r>
      <w:r>
        <w:rPr>
          <w:lang w:bidi="en-US"/>
        </w:rPr>
        <w:t>0105</w:t>
      </w:r>
      <w:r w:rsidRPr="00434956">
        <w:rPr>
          <w:lang w:bidi="en-US"/>
        </w:rPr>
        <w:t>:</w:t>
      </w:r>
    </w:p>
    <w:p w14:paraId="448C368E" w14:textId="77777777" w:rsidR="00757C8D" w:rsidRPr="00434956" w:rsidRDefault="00757C8D" w:rsidP="00757C8D">
      <w:pPr>
        <w:pStyle w:val="ListParagraph"/>
        <w:numPr>
          <w:ilvl w:val="1"/>
          <w:numId w:val="3"/>
        </w:numPr>
        <w:rPr>
          <w:color w:val="FF0000"/>
          <w:lang w:bidi="en-US"/>
        </w:rPr>
      </w:pPr>
      <w:r>
        <w:rPr>
          <w:lang w:bidi="en-US"/>
        </w:rPr>
        <w:t>rmchangelog join oxmast join profilemanager where rmchangelog.status = ‘A’ and rmchangelog.deltd = ‘N’ and oxmast.status &lt;&gt; ‘R’ and oxmast.orderid = rmchangelog.orderid and rmchangelog.txnum = profilemanger.confirmno and profilemanager.oxtype = ‘C’ and profilemanager.status = ‘P’</w:t>
      </w:r>
    </w:p>
    <w:p w14:paraId="5215C053" w14:textId="77777777" w:rsidR="00757C8D" w:rsidRPr="005A774E" w:rsidRDefault="00757C8D" w:rsidP="00757C8D">
      <w:pPr>
        <w:pStyle w:val="ListParagraph"/>
        <w:ind w:left="1080"/>
        <w:rPr>
          <w:lang w:bidi="en-US"/>
        </w:rPr>
      </w:pPr>
    </w:p>
    <w:p w14:paraId="278008B8" w14:textId="77777777" w:rsidR="00757C8D" w:rsidRPr="005A774E" w:rsidRDefault="00757C8D" w:rsidP="00757C8D">
      <w:pPr>
        <w:pStyle w:val="ListParagraph"/>
        <w:ind w:left="3240"/>
        <w:rPr>
          <w:lang w:bidi="en-US"/>
        </w:rPr>
      </w:pPr>
    </w:p>
    <w:p w14:paraId="75DB4924" w14:textId="77777777" w:rsidR="00757C8D" w:rsidRPr="005A774E" w:rsidRDefault="00757C8D" w:rsidP="00757C8D">
      <w:pPr>
        <w:pStyle w:val="ListParagraph"/>
        <w:numPr>
          <w:ilvl w:val="0"/>
          <w:numId w:val="19"/>
        </w:numPr>
        <w:rPr>
          <w:lang w:bidi="en-US"/>
        </w:rPr>
      </w:pPr>
      <w:r w:rsidRPr="005A774E">
        <w:rPr>
          <w:lang w:bidi="en-US"/>
        </w:rPr>
        <w:t>Nếu ấn phê duyệt =&gt; Xử lý như mô tả dưới</w:t>
      </w:r>
    </w:p>
    <w:p w14:paraId="7891E329" w14:textId="77777777" w:rsidR="00757C8D" w:rsidRPr="001F08F3" w:rsidRDefault="00757C8D" w:rsidP="00757C8D">
      <w:pPr>
        <w:rPr>
          <w:lang w:bidi="en-US"/>
        </w:rPr>
      </w:pPr>
    </w:p>
    <w:p w14:paraId="0FC48A1E" w14:textId="77777777" w:rsidR="00757C8D" w:rsidRDefault="00757C8D" w:rsidP="00757C8D">
      <w:pPr>
        <w:pStyle w:val="ListParagraph"/>
        <w:numPr>
          <w:ilvl w:val="0"/>
          <w:numId w:val="3"/>
        </w:numPr>
        <w:ind w:left="1080"/>
        <w:rPr>
          <w:lang w:bidi="en-US"/>
        </w:rPr>
      </w:pPr>
      <w:r>
        <w:rPr>
          <w:lang w:bidi="en-US"/>
        </w:rPr>
        <w:t xml:space="preserve">Nếu rmchangelog.ttkd_status = ‘C’ (Phê duyệt hồ sơ) =&gt; Sinh giao dịch 0104 – “TTKD duyệt yêu cầu điều chuyển RM” với loại GD C – Phê duyệt </w:t>
      </w:r>
    </w:p>
    <w:p w14:paraId="01F35BDF" w14:textId="77777777" w:rsidR="00757C8D" w:rsidRDefault="00757C8D" w:rsidP="00757C8D">
      <w:pPr>
        <w:pStyle w:val="ListParagraph"/>
        <w:numPr>
          <w:ilvl w:val="0"/>
          <w:numId w:val="3"/>
        </w:numPr>
        <w:ind w:left="1080"/>
        <w:rPr>
          <w:lang w:bidi="en-US"/>
        </w:rPr>
      </w:pPr>
      <w:r>
        <w:rPr>
          <w:lang w:bidi="en-US"/>
        </w:rPr>
        <w:t xml:space="preserve">Nếu rmchangelog.ttkd_status = ‘R’ (Từ chối hồ sơ) =&gt; Sinh giao dịch 0104 – “TTKD duyệt yêu cầu điều chuyển RM” với Loại GD R – Từ chối </w:t>
      </w:r>
    </w:p>
    <w:p w14:paraId="70182B9D" w14:textId="77777777" w:rsidR="00757C8D" w:rsidRPr="00E35456" w:rsidRDefault="00757C8D" w:rsidP="00757C8D">
      <w:pPr>
        <w:rPr>
          <w:lang w:bidi="en-US"/>
        </w:rPr>
      </w:pPr>
    </w:p>
    <w:p w14:paraId="6A4E0951" w14:textId="77777777" w:rsidR="00757C8D" w:rsidRPr="00F92F7A" w:rsidRDefault="00757C8D" w:rsidP="00757C8D">
      <w:pPr>
        <w:rPr>
          <w:lang w:bidi="en-US"/>
        </w:rPr>
      </w:pPr>
    </w:p>
    <w:p w14:paraId="4EC84CC1" w14:textId="1FF090DE" w:rsidR="00757C8D" w:rsidRDefault="00757C8D" w:rsidP="00757C8D">
      <w:pPr>
        <w:rPr>
          <w:b/>
          <w:i/>
          <w:lang w:bidi="en-US"/>
        </w:rPr>
      </w:pPr>
      <w:r w:rsidRPr="00E5782A">
        <w:rPr>
          <w:b/>
          <w:i/>
          <w:lang w:bidi="en-US"/>
        </w:rPr>
        <w:t>Đồng bộ lệnh</w:t>
      </w:r>
      <w:r>
        <w:rPr>
          <w:b/>
          <w:i/>
          <w:lang w:bidi="en-US"/>
        </w:rPr>
        <w:t xml:space="preserve"> ở </w:t>
      </w:r>
      <w:r w:rsidR="00932185">
        <w:rPr>
          <w:b/>
          <w:i/>
          <w:lang w:bidi="en-US"/>
        </w:rPr>
        <w:t>cache OXMAST</w:t>
      </w:r>
      <w:r w:rsidRPr="00E5782A">
        <w:rPr>
          <w:b/>
          <w:i/>
          <w:lang w:bidi="en-US"/>
        </w:rPr>
        <w:t xml:space="preserve"> sau khi duyệt giao dịch</w:t>
      </w:r>
    </w:p>
    <w:p w14:paraId="75356A44" w14:textId="77777777" w:rsidR="00757C8D" w:rsidRDefault="00757C8D" w:rsidP="00757C8D">
      <w:pPr>
        <w:rPr>
          <w:b/>
          <w:i/>
          <w:lang w:bidi="en-US"/>
        </w:rPr>
      </w:pPr>
      <w:r>
        <w:rPr>
          <w:b/>
          <w:i/>
          <w:lang w:bidi="en-US"/>
        </w:rPr>
        <w:t>Refresh lại grid sau khi thực hiện xong.</w:t>
      </w:r>
    </w:p>
    <w:p w14:paraId="0EEF04CA" w14:textId="5E3FB552" w:rsidR="004126C4" w:rsidRDefault="0098533B" w:rsidP="004B42C7">
      <w:pPr>
        <w:pStyle w:val="Heading2"/>
        <w:ind w:left="360"/>
      </w:pPr>
      <w:bookmarkStart w:id="536" w:name="_Toc78535513"/>
      <w:r>
        <w:lastRenderedPageBreak/>
        <w:t>C</w:t>
      </w:r>
      <w:r w:rsidR="004B42C7">
        <w:t>hi trả hoa hồng</w:t>
      </w:r>
      <w:bookmarkEnd w:id="536"/>
    </w:p>
    <w:p w14:paraId="6EA5BE55" w14:textId="5F9E0323" w:rsidR="004B42C7" w:rsidRDefault="004B42C7" w:rsidP="004B42C7">
      <w:pPr>
        <w:pStyle w:val="Heading3"/>
      </w:pPr>
      <w:bookmarkStart w:id="537" w:name="_Toc78535514"/>
      <w:r>
        <w:t>Tra cứu hoa hồng</w:t>
      </w:r>
      <w:bookmarkEnd w:id="537"/>
    </w:p>
    <w:p w14:paraId="19E4D960" w14:textId="586DE98B" w:rsidR="004B42C7" w:rsidRPr="004B42C7" w:rsidRDefault="004B42C7" w:rsidP="004B42C7">
      <w:pPr>
        <w:pStyle w:val="Heading3"/>
      </w:pPr>
      <w:bookmarkStart w:id="538" w:name="_Toc78535515"/>
      <w:r>
        <w:t>Tính lại hoa hồng</w:t>
      </w:r>
      <w:bookmarkEnd w:id="538"/>
    </w:p>
    <w:p w14:paraId="7B22F773" w14:textId="77777777" w:rsidR="00526AFA" w:rsidRPr="00526AFA" w:rsidRDefault="00526AFA" w:rsidP="00526AFA">
      <w:pPr>
        <w:rPr>
          <w:lang w:bidi="en-US"/>
        </w:rPr>
      </w:pPr>
    </w:p>
    <w:p w14:paraId="63408F36" w14:textId="39BB2EC2" w:rsidR="0098225A" w:rsidRDefault="00FD6470" w:rsidP="00FD6470">
      <w:pPr>
        <w:pStyle w:val="Heading2"/>
        <w:ind w:left="360"/>
      </w:pPr>
      <w:bookmarkStart w:id="539" w:name="_Toc78535516"/>
      <w:r>
        <w:t>Hồ sơ khách hàng</w:t>
      </w:r>
      <w:bookmarkEnd w:id="0"/>
      <w:bookmarkEnd w:id="539"/>
    </w:p>
    <w:p w14:paraId="75EA6E26" w14:textId="2E1677A5" w:rsidR="00FD6470" w:rsidRDefault="00FD6470" w:rsidP="00FD6470">
      <w:pPr>
        <w:pStyle w:val="Heading3"/>
      </w:pPr>
      <w:bookmarkStart w:id="540" w:name="_Toc78535517"/>
      <w:r>
        <w:t>Thông tin khách hàng</w:t>
      </w:r>
      <w:bookmarkEnd w:id="540"/>
    </w:p>
    <w:p w14:paraId="2F0A7A75" w14:textId="77777777" w:rsidR="00DD4769" w:rsidRDefault="00DD4769" w:rsidP="00DD4769">
      <w:pPr>
        <w:pStyle w:val="Heading4"/>
      </w:pPr>
      <w:bookmarkStart w:id="541" w:name="_Toc78535518"/>
      <w:r>
        <w:t>Mô tả giao diện</w:t>
      </w:r>
      <w:bookmarkEnd w:id="541"/>
    </w:p>
    <w:p w14:paraId="40089E2A" w14:textId="108DB316" w:rsidR="00DD4769" w:rsidRDefault="00DD4769" w:rsidP="00DD4769">
      <w:pPr>
        <w:pStyle w:val="Heading5"/>
        <w:rPr>
          <w:lang w:bidi="en-US"/>
        </w:rPr>
      </w:pPr>
      <w:r>
        <w:rPr>
          <w:lang w:bidi="en-US"/>
        </w:rPr>
        <w:t>Grid tìm kiếm</w:t>
      </w:r>
    </w:p>
    <w:p w14:paraId="271C0678" w14:textId="04BF2371" w:rsidR="004035FE" w:rsidRDefault="004035FE" w:rsidP="004035FE">
      <w:pPr>
        <w:rPr>
          <w:lang w:bidi="en-US"/>
        </w:rPr>
      </w:pPr>
    </w:p>
    <w:p w14:paraId="33BF5B53" w14:textId="0EA6D753" w:rsidR="004035FE" w:rsidRDefault="004035FE" w:rsidP="004035FE">
      <w:pPr>
        <w:rPr>
          <w:lang w:bidi="en-US"/>
        </w:rPr>
      </w:pPr>
      <w:r>
        <w:rPr>
          <w:lang w:bidi="en-US"/>
        </w:rPr>
        <w:t>Hiển thị các thông tin</w:t>
      </w:r>
    </w:p>
    <w:p w14:paraId="44463D4E" w14:textId="2F1B701E" w:rsidR="004035FE" w:rsidRDefault="004035FE" w:rsidP="004035FE">
      <w:pPr>
        <w:pStyle w:val="ListParagraph"/>
        <w:numPr>
          <w:ilvl w:val="0"/>
          <w:numId w:val="3"/>
        </w:numPr>
        <w:rPr>
          <w:lang w:bidi="en-US"/>
        </w:rPr>
      </w:pPr>
      <w:r>
        <w:rPr>
          <w:lang w:bidi="en-US"/>
        </w:rPr>
        <w:t>Mã KH</w:t>
      </w:r>
    </w:p>
    <w:p w14:paraId="7419785D" w14:textId="102B714A" w:rsidR="00537667" w:rsidRDefault="00537667" w:rsidP="004035FE">
      <w:pPr>
        <w:pStyle w:val="ListParagraph"/>
        <w:numPr>
          <w:ilvl w:val="0"/>
          <w:numId w:val="3"/>
        </w:numPr>
        <w:rPr>
          <w:lang w:bidi="en-US"/>
        </w:rPr>
      </w:pPr>
      <w:r>
        <w:rPr>
          <w:lang w:bidi="en-US"/>
        </w:rPr>
        <w:t>Họ tên</w:t>
      </w:r>
    </w:p>
    <w:p w14:paraId="55AD6B32" w14:textId="77777777" w:rsidR="00537667" w:rsidRDefault="00537667" w:rsidP="00537667">
      <w:pPr>
        <w:pStyle w:val="ListParagraph"/>
        <w:numPr>
          <w:ilvl w:val="0"/>
          <w:numId w:val="3"/>
        </w:numPr>
        <w:rPr>
          <w:lang w:bidi="en-US"/>
        </w:rPr>
      </w:pPr>
      <w:r>
        <w:rPr>
          <w:lang w:bidi="en-US"/>
        </w:rPr>
        <w:t>Trạng thái</w:t>
      </w:r>
    </w:p>
    <w:p w14:paraId="319F44D9" w14:textId="06A19A04" w:rsidR="004035FE" w:rsidRDefault="004035FE" w:rsidP="004035FE">
      <w:pPr>
        <w:pStyle w:val="ListParagraph"/>
        <w:numPr>
          <w:ilvl w:val="0"/>
          <w:numId w:val="3"/>
        </w:numPr>
        <w:rPr>
          <w:lang w:bidi="en-US"/>
        </w:rPr>
      </w:pPr>
      <w:r>
        <w:rPr>
          <w:lang w:bidi="en-US"/>
        </w:rPr>
        <w:t>CIF trên Core Bank</w:t>
      </w:r>
    </w:p>
    <w:p w14:paraId="1C208685" w14:textId="77777777" w:rsidR="00891712" w:rsidRDefault="00537667" w:rsidP="004035FE">
      <w:pPr>
        <w:pStyle w:val="ListParagraph"/>
        <w:numPr>
          <w:ilvl w:val="0"/>
          <w:numId w:val="3"/>
        </w:numPr>
        <w:rPr>
          <w:lang w:bidi="en-US"/>
        </w:rPr>
      </w:pPr>
      <w:r>
        <w:rPr>
          <w:lang w:bidi="en-US"/>
        </w:rPr>
        <w:t>CIF trên Core SHS</w:t>
      </w:r>
    </w:p>
    <w:p w14:paraId="009E4B39" w14:textId="26D55E41" w:rsidR="004035FE" w:rsidRDefault="004035FE" w:rsidP="004035FE">
      <w:pPr>
        <w:pStyle w:val="ListParagraph"/>
        <w:numPr>
          <w:ilvl w:val="0"/>
          <w:numId w:val="3"/>
        </w:numPr>
        <w:rPr>
          <w:lang w:bidi="en-US"/>
        </w:rPr>
      </w:pPr>
      <w:r>
        <w:rPr>
          <w:lang w:bidi="en-US"/>
        </w:rPr>
        <w:t>Loại KH</w:t>
      </w:r>
    </w:p>
    <w:p w14:paraId="1A2439AB" w14:textId="2A9EA47F" w:rsidR="00537667" w:rsidRDefault="00537667" w:rsidP="004035FE">
      <w:pPr>
        <w:pStyle w:val="ListParagraph"/>
        <w:numPr>
          <w:ilvl w:val="0"/>
          <w:numId w:val="3"/>
        </w:numPr>
        <w:rPr>
          <w:lang w:bidi="en-US"/>
        </w:rPr>
      </w:pPr>
      <w:r>
        <w:rPr>
          <w:lang w:bidi="en-US"/>
        </w:rPr>
        <w:t>NĐT CN</w:t>
      </w:r>
    </w:p>
    <w:p w14:paraId="06F453D2" w14:textId="2CBBC583" w:rsidR="004035FE" w:rsidRDefault="00537667" w:rsidP="004035FE">
      <w:pPr>
        <w:pStyle w:val="ListParagraph"/>
        <w:numPr>
          <w:ilvl w:val="0"/>
          <w:numId w:val="3"/>
        </w:numPr>
        <w:rPr>
          <w:lang w:bidi="en-US"/>
        </w:rPr>
      </w:pPr>
      <w:r>
        <w:rPr>
          <w:lang w:bidi="en-US"/>
        </w:rPr>
        <w:t>Loại giấy tờ</w:t>
      </w:r>
      <w:r w:rsidR="001D5E90">
        <w:rPr>
          <w:lang w:bidi="en-US"/>
        </w:rPr>
        <w:t xml:space="preserve"> (Core SHS)</w:t>
      </w:r>
    </w:p>
    <w:p w14:paraId="6AD25145" w14:textId="005E886B" w:rsidR="004035FE" w:rsidRDefault="00537667" w:rsidP="004035FE">
      <w:pPr>
        <w:pStyle w:val="ListParagraph"/>
        <w:numPr>
          <w:ilvl w:val="0"/>
          <w:numId w:val="3"/>
        </w:numPr>
        <w:rPr>
          <w:lang w:bidi="en-US"/>
        </w:rPr>
      </w:pPr>
      <w:r>
        <w:rPr>
          <w:lang w:bidi="en-US"/>
        </w:rPr>
        <w:t>Số giấy tờ</w:t>
      </w:r>
      <w:r w:rsidR="00234D8E">
        <w:rPr>
          <w:lang w:bidi="en-US"/>
        </w:rPr>
        <w:t xml:space="preserve"> </w:t>
      </w:r>
      <w:r w:rsidR="00D21157">
        <w:rPr>
          <w:lang w:bidi="en-US"/>
        </w:rPr>
        <w:t>định danh</w:t>
      </w:r>
      <w:r w:rsidR="001D5E90">
        <w:rPr>
          <w:lang w:bidi="en-US"/>
        </w:rPr>
        <w:t xml:space="preserve"> (Core SHS)</w:t>
      </w:r>
    </w:p>
    <w:p w14:paraId="04C846D7" w14:textId="0DA67C33" w:rsidR="004035FE" w:rsidRDefault="004035FE" w:rsidP="004035FE">
      <w:pPr>
        <w:pStyle w:val="ListParagraph"/>
        <w:numPr>
          <w:ilvl w:val="0"/>
          <w:numId w:val="3"/>
        </w:numPr>
        <w:rPr>
          <w:lang w:bidi="en-US"/>
        </w:rPr>
      </w:pPr>
      <w:r>
        <w:rPr>
          <w:lang w:bidi="en-US"/>
        </w:rPr>
        <w:t>Phân nhóm KH</w:t>
      </w:r>
    </w:p>
    <w:p w14:paraId="46F75A43" w14:textId="0DB18D4C" w:rsidR="004035FE" w:rsidRDefault="004035FE" w:rsidP="004035FE">
      <w:pPr>
        <w:pStyle w:val="ListParagraph"/>
        <w:numPr>
          <w:ilvl w:val="0"/>
          <w:numId w:val="3"/>
        </w:numPr>
        <w:rPr>
          <w:lang w:bidi="en-US"/>
        </w:rPr>
      </w:pPr>
      <w:r>
        <w:rPr>
          <w:lang w:bidi="en-US"/>
        </w:rPr>
        <w:t>Nhóm Careby</w:t>
      </w:r>
    </w:p>
    <w:p w14:paraId="6F865028" w14:textId="15B7F21F" w:rsidR="004035FE" w:rsidRDefault="004035FE" w:rsidP="004035FE">
      <w:pPr>
        <w:pStyle w:val="ListParagraph"/>
        <w:numPr>
          <w:ilvl w:val="0"/>
          <w:numId w:val="3"/>
        </w:numPr>
        <w:rPr>
          <w:lang w:bidi="en-US"/>
        </w:rPr>
      </w:pPr>
      <w:r>
        <w:rPr>
          <w:lang w:bidi="en-US"/>
        </w:rPr>
        <w:t>Ngày mở</w:t>
      </w:r>
    </w:p>
    <w:p w14:paraId="4CD04AC1" w14:textId="4C7E5905" w:rsidR="004035FE" w:rsidRDefault="004035FE" w:rsidP="004035FE">
      <w:pPr>
        <w:pStyle w:val="ListParagraph"/>
        <w:numPr>
          <w:ilvl w:val="0"/>
          <w:numId w:val="3"/>
        </w:numPr>
        <w:rPr>
          <w:lang w:bidi="en-US"/>
        </w:rPr>
      </w:pPr>
      <w:r>
        <w:rPr>
          <w:lang w:bidi="en-US"/>
        </w:rPr>
        <w:t>Người mở</w:t>
      </w:r>
    </w:p>
    <w:p w14:paraId="2EF8C5A4" w14:textId="5526AE3F" w:rsidR="00DD4769" w:rsidRPr="00DD4769" w:rsidRDefault="00DD4769" w:rsidP="00E378AA">
      <w:pPr>
        <w:pStyle w:val="Heading5"/>
        <w:rPr>
          <w:lang w:bidi="en-US"/>
        </w:rPr>
      </w:pPr>
      <w:r>
        <w:rPr>
          <w:lang w:bidi="en-US"/>
        </w:rPr>
        <w:t>Popup thêm/sửa/xóa</w:t>
      </w:r>
    </w:p>
    <w:p w14:paraId="5F8D2533" w14:textId="2EDF8224" w:rsidR="00DD4769" w:rsidRDefault="00DD4769" w:rsidP="00DD4769">
      <w:pPr>
        <w:rPr>
          <w:lang w:bidi="en-US"/>
        </w:rPr>
      </w:pPr>
    </w:p>
    <w:p w14:paraId="4F90740C" w14:textId="138BFF07" w:rsidR="00DD4769" w:rsidRPr="00DD4769" w:rsidRDefault="00DD4769" w:rsidP="00DD4769">
      <w:pPr>
        <w:rPr>
          <w:b/>
          <w:i/>
          <w:lang w:bidi="en-US"/>
        </w:rPr>
      </w:pPr>
      <w:r w:rsidRPr="00DD4769">
        <w:rPr>
          <w:b/>
          <w:i/>
          <w:lang w:bidi="en-US"/>
        </w:rPr>
        <w:t>Cột được sửa =&gt; Quy định các trường được sửa khi lấy thông tin từ Core Bank về, cũng như được sửa khi thực hiện sửa thông tin tài khoản sau khi tạo mới</w:t>
      </w:r>
    </w:p>
    <w:p w14:paraId="5FBD6D68" w14:textId="77777777" w:rsidR="00DD4769" w:rsidRPr="00DD4769" w:rsidRDefault="00DD4769" w:rsidP="00DD4769">
      <w:pPr>
        <w:rPr>
          <w:lang w:bidi="en-US"/>
        </w:rPr>
      </w:pPr>
    </w:p>
    <w:tbl>
      <w:tblPr>
        <w:tblW w:w="508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2497"/>
        <w:gridCol w:w="1304"/>
        <w:gridCol w:w="1169"/>
        <w:gridCol w:w="4095"/>
      </w:tblGrid>
      <w:tr w:rsidR="00DD4769" w:rsidRPr="00E35456" w14:paraId="1DF1A3B0" w14:textId="77777777" w:rsidTr="004035FE">
        <w:trPr>
          <w:tblHeader/>
        </w:trPr>
        <w:tc>
          <w:tcPr>
            <w:tcW w:w="970" w:type="dxa"/>
            <w:shd w:val="clear" w:color="auto" w:fill="FABF8F" w:themeFill="accent6" w:themeFillTint="99"/>
          </w:tcPr>
          <w:p w14:paraId="686DAE98" w14:textId="77777777" w:rsidR="00DD4769" w:rsidRPr="00E35456" w:rsidRDefault="00DD4769" w:rsidP="00E378AA">
            <w:pPr>
              <w:pStyle w:val="cGDD1"/>
              <w:tabs>
                <w:tab w:val="clear" w:pos="720"/>
              </w:tabs>
              <w:ind w:left="0"/>
              <w:jc w:val="center"/>
              <w:rPr>
                <w:b/>
                <w:lang w:val="vi-VN"/>
              </w:rPr>
            </w:pPr>
            <w:r w:rsidRPr="00E35456">
              <w:rPr>
                <w:b/>
                <w:lang w:val="vi-VN"/>
              </w:rPr>
              <w:tab/>
              <w:t>STT</w:t>
            </w:r>
          </w:p>
        </w:tc>
        <w:tc>
          <w:tcPr>
            <w:tcW w:w="2497" w:type="dxa"/>
            <w:shd w:val="clear" w:color="auto" w:fill="FABF8F" w:themeFill="accent6" w:themeFillTint="99"/>
          </w:tcPr>
          <w:p w14:paraId="52CFE1B2" w14:textId="77777777" w:rsidR="00DD4769" w:rsidRPr="00E35456" w:rsidRDefault="00DD4769" w:rsidP="00E378AA">
            <w:pPr>
              <w:pStyle w:val="cGDD1"/>
              <w:tabs>
                <w:tab w:val="clear" w:pos="720"/>
              </w:tabs>
              <w:ind w:left="0"/>
              <w:jc w:val="center"/>
              <w:rPr>
                <w:b/>
                <w:lang w:val="vi-VN"/>
              </w:rPr>
            </w:pPr>
            <w:r w:rsidRPr="00E35456">
              <w:rPr>
                <w:b/>
                <w:lang w:val="vi-VN"/>
              </w:rPr>
              <w:t>Tên trường</w:t>
            </w:r>
          </w:p>
        </w:tc>
        <w:tc>
          <w:tcPr>
            <w:tcW w:w="1304" w:type="dxa"/>
            <w:shd w:val="clear" w:color="auto" w:fill="FABF8F" w:themeFill="accent6" w:themeFillTint="99"/>
          </w:tcPr>
          <w:p w14:paraId="0C1259C3" w14:textId="77777777" w:rsidR="00DD4769" w:rsidRPr="00E35456" w:rsidRDefault="00DD4769" w:rsidP="00E378AA">
            <w:pPr>
              <w:pStyle w:val="cGDD1"/>
              <w:tabs>
                <w:tab w:val="clear" w:pos="720"/>
              </w:tabs>
              <w:ind w:left="0"/>
              <w:jc w:val="center"/>
              <w:rPr>
                <w:b/>
              </w:rPr>
            </w:pPr>
            <w:r w:rsidRPr="00E35456">
              <w:rPr>
                <w:b/>
              </w:rPr>
              <w:t>Bắt buộc</w:t>
            </w:r>
          </w:p>
        </w:tc>
        <w:tc>
          <w:tcPr>
            <w:tcW w:w="1169" w:type="dxa"/>
            <w:shd w:val="clear" w:color="auto" w:fill="FABF8F" w:themeFill="accent6" w:themeFillTint="99"/>
          </w:tcPr>
          <w:p w14:paraId="546AAC8C" w14:textId="3669424E" w:rsidR="00DD4769" w:rsidRPr="00DD4769" w:rsidRDefault="00DD4769" w:rsidP="00E378AA">
            <w:pPr>
              <w:pStyle w:val="cGDD1"/>
              <w:tabs>
                <w:tab w:val="clear" w:pos="720"/>
              </w:tabs>
              <w:ind w:left="0"/>
              <w:jc w:val="center"/>
              <w:rPr>
                <w:b/>
              </w:rPr>
            </w:pPr>
            <w:r w:rsidRPr="00DD4769">
              <w:rPr>
                <w:b/>
              </w:rPr>
              <w:t>Được sửa</w:t>
            </w:r>
          </w:p>
        </w:tc>
        <w:tc>
          <w:tcPr>
            <w:tcW w:w="4095" w:type="dxa"/>
            <w:shd w:val="clear" w:color="auto" w:fill="FABF8F" w:themeFill="accent6" w:themeFillTint="99"/>
          </w:tcPr>
          <w:p w14:paraId="370A3720" w14:textId="5EE6B997" w:rsidR="00DD4769" w:rsidRPr="00E35456" w:rsidRDefault="00DD4769" w:rsidP="00E378AA">
            <w:pPr>
              <w:pStyle w:val="cGDD1"/>
              <w:tabs>
                <w:tab w:val="clear" w:pos="720"/>
              </w:tabs>
              <w:ind w:left="0"/>
              <w:jc w:val="center"/>
              <w:rPr>
                <w:b/>
                <w:lang w:val="vi-VN"/>
              </w:rPr>
            </w:pPr>
            <w:r w:rsidRPr="00E35456">
              <w:rPr>
                <w:b/>
                <w:lang w:val="vi-VN"/>
              </w:rPr>
              <w:t>Diễn giải</w:t>
            </w:r>
          </w:p>
        </w:tc>
      </w:tr>
      <w:tr w:rsidR="004708D1" w:rsidRPr="004708D1" w14:paraId="0DCB493E" w14:textId="77777777" w:rsidTr="004035FE">
        <w:tc>
          <w:tcPr>
            <w:tcW w:w="970" w:type="dxa"/>
            <w:tcBorders>
              <w:top w:val="single" w:sz="4" w:space="0" w:color="auto"/>
              <w:left w:val="single" w:sz="4" w:space="0" w:color="auto"/>
              <w:bottom w:val="single" w:sz="4" w:space="0" w:color="auto"/>
              <w:right w:val="single" w:sz="4" w:space="0" w:color="auto"/>
            </w:tcBorders>
            <w:shd w:val="clear" w:color="auto" w:fill="auto"/>
          </w:tcPr>
          <w:p w14:paraId="3AE58FF6" w14:textId="77777777" w:rsidR="004708D1" w:rsidRPr="004708D1" w:rsidRDefault="004708D1" w:rsidP="004708D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shd w:val="clear" w:color="auto" w:fill="auto"/>
          </w:tcPr>
          <w:p w14:paraId="13D093CE" w14:textId="3747A14D" w:rsidR="004708D1" w:rsidRPr="004708D1" w:rsidRDefault="004708D1" w:rsidP="004708D1">
            <w:pPr>
              <w:pStyle w:val="cGDD1"/>
              <w:tabs>
                <w:tab w:val="clear" w:pos="720"/>
              </w:tabs>
              <w:ind w:left="0"/>
              <w:jc w:val="left"/>
            </w:pPr>
            <w:r>
              <w:t>Mã KH</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43C30B98" w14:textId="77777777" w:rsidR="004708D1" w:rsidRPr="004708D1" w:rsidRDefault="004708D1" w:rsidP="004708D1">
            <w:pPr>
              <w:pStyle w:val="cGDD1"/>
              <w:tabs>
                <w:tab w:val="clear" w:pos="720"/>
              </w:tabs>
              <w:ind w:left="0"/>
              <w:jc w:val="left"/>
            </w:pPr>
            <w:r w:rsidRPr="004708D1">
              <w:t>Có</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CA0A42E" w14:textId="77777777" w:rsidR="004708D1" w:rsidRPr="004708D1" w:rsidRDefault="004708D1" w:rsidP="004708D1">
            <w:pPr>
              <w:pStyle w:val="cGDD1"/>
              <w:tabs>
                <w:tab w:val="clear" w:pos="720"/>
              </w:tabs>
              <w:ind w:left="0"/>
              <w:jc w:val="left"/>
            </w:pPr>
            <w:r w:rsidRPr="004708D1">
              <w:t>Không</w:t>
            </w:r>
          </w:p>
        </w:tc>
        <w:tc>
          <w:tcPr>
            <w:tcW w:w="4095" w:type="dxa"/>
            <w:tcBorders>
              <w:top w:val="single" w:sz="4" w:space="0" w:color="auto"/>
              <w:left w:val="single" w:sz="4" w:space="0" w:color="auto"/>
              <w:bottom w:val="single" w:sz="4" w:space="0" w:color="auto"/>
              <w:right w:val="single" w:sz="4" w:space="0" w:color="auto"/>
            </w:tcBorders>
            <w:shd w:val="clear" w:color="auto" w:fill="auto"/>
          </w:tcPr>
          <w:p w14:paraId="081E4F0D" w14:textId="758A5D8B" w:rsidR="004708D1" w:rsidRPr="004708D1" w:rsidRDefault="004708D1" w:rsidP="004708D1">
            <w:pPr>
              <w:pStyle w:val="cGDD1"/>
              <w:tabs>
                <w:tab w:val="clear" w:pos="720"/>
              </w:tabs>
              <w:ind w:left="0"/>
              <w:jc w:val="left"/>
              <w:rPr>
                <w:lang w:val="vi-VN"/>
              </w:rPr>
            </w:pPr>
            <w:r>
              <w:t>Chỉ hiển thị khi view thông tin KH. Khi tạo mới chưa có trường này</w:t>
            </w:r>
          </w:p>
        </w:tc>
      </w:tr>
      <w:tr w:rsidR="00910753" w:rsidRPr="004708D1" w14:paraId="7995E0DA" w14:textId="77777777" w:rsidTr="004035FE">
        <w:tc>
          <w:tcPr>
            <w:tcW w:w="970" w:type="dxa"/>
            <w:tcBorders>
              <w:top w:val="single" w:sz="4" w:space="0" w:color="auto"/>
              <w:left w:val="single" w:sz="4" w:space="0" w:color="auto"/>
              <w:bottom w:val="single" w:sz="4" w:space="0" w:color="auto"/>
              <w:right w:val="single" w:sz="4" w:space="0" w:color="auto"/>
            </w:tcBorders>
            <w:shd w:val="clear" w:color="auto" w:fill="auto"/>
          </w:tcPr>
          <w:p w14:paraId="0552C895" w14:textId="77777777" w:rsidR="00910753" w:rsidRPr="004708D1" w:rsidRDefault="00910753" w:rsidP="004708D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shd w:val="clear" w:color="auto" w:fill="auto"/>
          </w:tcPr>
          <w:p w14:paraId="53E5B466" w14:textId="2D5ADBC3" w:rsidR="00910753" w:rsidRDefault="00910753" w:rsidP="004708D1">
            <w:pPr>
              <w:pStyle w:val="cGDD1"/>
              <w:tabs>
                <w:tab w:val="clear" w:pos="720"/>
              </w:tabs>
              <w:ind w:left="0"/>
              <w:jc w:val="left"/>
            </w:pPr>
            <w:r>
              <w:t>Trạng thái</w:t>
            </w:r>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2E4696B4" w14:textId="2844D2B1" w:rsidR="00910753" w:rsidRPr="004708D1" w:rsidRDefault="00910753" w:rsidP="004708D1">
            <w:pPr>
              <w:pStyle w:val="cGDD1"/>
              <w:tabs>
                <w:tab w:val="clear" w:pos="720"/>
              </w:tabs>
              <w:ind w:left="0"/>
              <w:jc w:val="left"/>
            </w:pPr>
            <w:r>
              <w:t>Có</w:t>
            </w:r>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65105593" w14:textId="400416F7" w:rsidR="00910753" w:rsidRPr="004708D1" w:rsidRDefault="00910753" w:rsidP="004708D1">
            <w:pPr>
              <w:pStyle w:val="cGDD1"/>
              <w:tabs>
                <w:tab w:val="clear" w:pos="720"/>
              </w:tabs>
              <w:ind w:left="0"/>
              <w:jc w:val="left"/>
            </w:pPr>
            <w:r>
              <w:t>Không</w:t>
            </w:r>
          </w:p>
        </w:tc>
        <w:tc>
          <w:tcPr>
            <w:tcW w:w="4095" w:type="dxa"/>
            <w:tcBorders>
              <w:top w:val="single" w:sz="4" w:space="0" w:color="auto"/>
              <w:left w:val="single" w:sz="4" w:space="0" w:color="auto"/>
              <w:bottom w:val="single" w:sz="4" w:space="0" w:color="auto"/>
              <w:right w:val="single" w:sz="4" w:space="0" w:color="auto"/>
            </w:tcBorders>
            <w:shd w:val="clear" w:color="auto" w:fill="auto"/>
          </w:tcPr>
          <w:p w14:paraId="3EAFCE9B" w14:textId="023DF79A" w:rsidR="00910753" w:rsidRDefault="00910753" w:rsidP="004708D1">
            <w:pPr>
              <w:pStyle w:val="cGDD1"/>
              <w:tabs>
                <w:tab w:val="clear" w:pos="720"/>
              </w:tabs>
              <w:ind w:left="0"/>
              <w:jc w:val="left"/>
            </w:pPr>
            <w:r>
              <w:t>Disable. Hiển thị trạng thái bản ghi</w:t>
            </w:r>
          </w:p>
        </w:tc>
      </w:tr>
      <w:tr w:rsidR="00DD4769" w:rsidRPr="001909DB" w14:paraId="6C5EB092" w14:textId="77777777" w:rsidTr="00DD4769">
        <w:tc>
          <w:tcPr>
            <w:tcW w:w="970" w:type="dxa"/>
          </w:tcPr>
          <w:p w14:paraId="5A216157" w14:textId="77777777" w:rsidR="00DD4769" w:rsidRPr="001909DB" w:rsidRDefault="00DD4769" w:rsidP="00DD4769">
            <w:pPr>
              <w:pStyle w:val="cGDD1"/>
              <w:numPr>
                <w:ilvl w:val="0"/>
                <w:numId w:val="8"/>
              </w:numPr>
              <w:rPr>
                <w:lang w:val="vi-VN"/>
              </w:rPr>
            </w:pPr>
          </w:p>
        </w:tc>
        <w:tc>
          <w:tcPr>
            <w:tcW w:w="2497" w:type="dxa"/>
          </w:tcPr>
          <w:p w14:paraId="4DA02E9B" w14:textId="57859607" w:rsidR="00DD4769" w:rsidRPr="001909DB" w:rsidRDefault="00DD4769" w:rsidP="00E378AA">
            <w:pPr>
              <w:pStyle w:val="cGDD1"/>
              <w:tabs>
                <w:tab w:val="clear" w:pos="720"/>
              </w:tabs>
              <w:ind w:left="0"/>
            </w:pPr>
            <w:r w:rsidRPr="001909DB">
              <w:t>CIF trên Core</w:t>
            </w:r>
            <w:r w:rsidR="004708D1">
              <w:t xml:space="preserve"> Bank</w:t>
            </w:r>
          </w:p>
        </w:tc>
        <w:tc>
          <w:tcPr>
            <w:tcW w:w="1304" w:type="dxa"/>
          </w:tcPr>
          <w:p w14:paraId="1528CEA5" w14:textId="77777777" w:rsidR="00DD4769" w:rsidRPr="001909DB" w:rsidRDefault="00DD4769" w:rsidP="00E378AA">
            <w:pPr>
              <w:pStyle w:val="cGDD1"/>
              <w:tabs>
                <w:tab w:val="clear" w:pos="720"/>
              </w:tabs>
              <w:ind w:left="0"/>
            </w:pPr>
            <w:r w:rsidRPr="001909DB">
              <w:t>Có</w:t>
            </w:r>
          </w:p>
        </w:tc>
        <w:tc>
          <w:tcPr>
            <w:tcW w:w="1169" w:type="dxa"/>
          </w:tcPr>
          <w:p w14:paraId="598F8A39" w14:textId="2B7AB0CE" w:rsidR="00DD4769" w:rsidRPr="00DD4769" w:rsidRDefault="00DD4769" w:rsidP="00E378AA">
            <w:pPr>
              <w:pStyle w:val="cGDD1"/>
              <w:tabs>
                <w:tab w:val="clear" w:pos="720"/>
              </w:tabs>
              <w:ind w:left="0"/>
            </w:pPr>
            <w:r w:rsidRPr="00DD4769">
              <w:t>Không</w:t>
            </w:r>
          </w:p>
        </w:tc>
        <w:tc>
          <w:tcPr>
            <w:tcW w:w="4095" w:type="dxa"/>
          </w:tcPr>
          <w:p w14:paraId="29C4C9D9" w14:textId="77777777" w:rsidR="000A6C05" w:rsidRPr="00255814" w:rsidRDefault="00DD4769" w:rsidP="00E378AA">
            <w:pPr>
              <w:pStyle w:val="cGDD1"/>
              <w:tabs>
                <w:tab w:val="clear" w:pos="720"/>
              </w:tabs>
              <w:ind w:left="0"/>
            </w:pPr>
            <w:r w:rsidRPr="00255814">
              <w:t xml:space="preserve">Có nút V tick xanh bên phải. Khi click nút này =&gt; gọi tích hợp đến Core Bank để lấy thông tin KH từ Core Bank về để fill vào các trường trên màn hình. </w:t>
            </w:r>
          </w:p>
          <w:p w14:paraId="491BAA82" w14:textId="77777777" w:rsidR="00DD4769" w:rsidRPr="00255814" w:rsidRDefault="00DD4769" w:rsidP="00E378AA">
            <w:pPr>
              <w:pStyle w:val="cGDD1"/>
              <w:tabs>
                <w:tab w:val="clear" w:pos="720"/>
              </w:tabs>
              <w:ind w:left="0"/>
            </w:pPr>
            <w:r w:rsidRPr="00255814">
              <w:t xml:space="preserve">Thêm một tham số trong sysvar =&gt; Nếu tham số = ‘Y’ =&gt; Bắt buộc tài khoản </w:t>
            </w:r>
            <w:r w:rsidRPr="00255814">
              <w:lastRenderedPageBreak/>
              <w:t>phải tồn tại trên Core Bank. Nếu không tồn tại =&gt; không được nhập thông tin và tạo tài khoản.</w:t>
            </w:r>
          </w:p>
          <w:p w14:paraId="148F0325" w14:textId="77777777" w:rsidR="00DD4769" w:rsidRPr="00255814" w:rsidRDefault="00DD4769" w:rsidP="00E378AA">
            <w:pPr>
              <w:pStyle w:val="cGDD1"/>
              <w:tabs>
                <w:tab w:val="clear" w:pos="720"/>
              </w:tabs>
              <w:ind w:left="0"/>
              <w:rPr>
                <w:b/>
              </w:rPr>
            </w:pPr>
            <w:r w:rsidRPr="00255814">
              <w:t>Nếu tham số = ‘N’ =&gt; Cho phép tạo tài khoản trong trường hợp không lấy được thông tin từ Core Bank</w:t>
            </w:r>
            <w:r w:rsidR="000A6C05" w:rsidRPr="00255814">
              <w:t xml:space="preserve">. </w:t>
            </w:r>
            <w:r w:rsidR="000A6C05" w:rsidRPr="00255814">
              <w:rPr>
                <w:b/>
              </w:rPr>
              <w:t>Tất cả các trường thông tin sẽ khai báo trên hệ thống.</w:t>
            </w:r>
          </w:p>
          <w:p w14:paraId="33B9A0D6" w14:textId="77777777" w:rsidR="000A6C05" w:rsidRDefault="000A6C05" w:rsidP="00E378AA">
            <w:pPr>
              <w:pStyle w:val="cGDD1"/>
              <w:tabs>
                <w:tab w:val="clear" w:pos="720"/>
              </w:tabs>
              <w:ind w:left="0"/>
              <w:rPr>
                <w:b/>
              </w:rPr>
            </w:pPr>
            <w:r w:rsidRPr="00255814">
              <w:rPr>
                <w:b/>
                <w:highlight w:val="yellow"/>
              </w:rPr>
              <w:t>Hai trường hợp đều cần duyệt</w:t>
            </w:r>
          </w:p>
          <w:p w14:paraId="45691BDC" w14:textId="09C59FA3" w:rsidR="003B7CDD" w:rsidRPr="003B7CDD" w:rsidRDefault="00500CF7" w:rsidP="00500CF7">
            <w:pPr>
              <w:pStyle w:val="cGDD1"/>
              <w:tabs>
                <w:tab w:val="clear" w:pos="720"/>
              </w:tabs>
              <w:ind w:left="0"/>
              <w:rPr>
                <w:color w:val="FF0000"/>
              </w:rPr>
            </w:pPr>
            <w:r>
              <w:rPr>
                <w:color w:val="FF0000"/>
              </w:rPr>
              <w:t xml:space="preserve">Nếu tham số = ‘Y’ và </w:t>
            </w:r>
            <w:r w:rsidRPr="00500CF7">
              <w:rPr>
                <w:b/>
                <w:color w:val="FF0000"/>
              </w:rPr>
              <w:t xml:space="preserve">đã lấy được thông tin KH </w:t>
            </w:r>
            <w:r>
              <w:rPr>
                <w:b/>
                <w:color w:val="FF0000"/>
              </w:rPr>
              <w:t>có tồn tại trên</w:t>
            </w:r>
            <w:r w:rsidRPr="00500CF7">
              <w:rPr>
                <w:b/>
                <w:color w:val="FF0000"/>
              </w:rPr>
              <w:t xml:space="preserve"> Core Bank</w:t>
            </w:r>
            <w:r>
              <w:rPr>
                <w:color w:val="FF0000"/>
              </w:rPr>
              <w:t>, hoặc tham số = ‘N’ =&gt; sau khi Core bank trả về kết quả =&gt; gọi sang Core SHS để lấy thông tin KH từ Core SHS</w:t>
            </w:r>
          </w:p>
        </w:tc>
      </w:tr>
      <w:tr w:rsidR="00DD4769" w:rsidRPr="001909DB" w14:paraId="34215416" w14:textId="77777777" w:rsidTr="00DD4769">
        <w:tc>
          <w:tcPr>
            <w:tcW w:w="970" w:type="dxa"/>
          </w:tcPr>
          <w:p w14:paraId="07A8AF3A" w14:textId="77777777" w:rsidR="00DD4769" w:rsidRPr="001909DB" w:rsidRDefault="00DD4769" w:rsidP="00DD4769">
            <w:pPr>
              <w:pStyle w:val="cGDD1"/>
              <w:numPr>
                <w:ilvl w:val="0"/>
                <w:numId w:val="8"/>
              </w:numPr>
              <w:rPr>
                <w:lang w:val="vi-VN"/>
              </w:rPr>
            </w:pPr>
          </w:p>
        </w:tc>
        <w:tc>
          <w:tcPr>
            <w:tcW w:w="2497" w:type="dxa"/>
          </w:tcPr>
          <w:p w14:paraId="6D5703FB" w14:textId="77777777" w:rsidR="00DD4769" w:rsidRPr="001909DB" w:rsidRDefault="00DD4769" w:rsidP="00E378AA">
            <w:pPr>
              <w:pStyle w:val="cGDD1"/>
              <w:tabs>
                <w:tab w:val="clear" w:pos="720"/>
              </w:tabs>
              <w:ind w:left="0"/>
              <w:rPr>
                <w:lang w:val="vi-VN"/>
              </w:rPr>
            </w:pPr>
            <w:r w:rsidRPr="001909DB">
              <w:rPr>
                <w:lang w:val="vi-VN"/>
              </w:rPr>
              <w:t>Loại KH</w:t>
            </w:r>
          </w:p>
        </w:tc>
        <w:tc>
          <w:tcPr>
            <w:tcW w:w="1304" w:type="dxa"/>
          </w:tcPr>
          <w:p w14:paraId="3E40B210" w14:textId="77777777" w:rsidR="00DD4769" w:rsidRPr="001909DB" w:rsidRDefault="00DD4769" w:rsidP="00E378AA">
            <w:pPr>
              <w:pStyle w:val="cGDD1"/>
              <w:tabs>
                <w:tab w:val="clear" w:pos="720"/>
              </w:tabs>
              <w:ind w:left="0"/>
            </w:pPr>
            <w:r w:rsidRPr="001909DB">
              <w:t>Có</w:t>
            </w:r>
          </w:p>
        </w:tc>
        <w:tc>
          <w:tcPr>
            <w:tcW w:w="1169" w:type="dxa"/>
          </w:tcPr>
          <w:p w14:paraId="60FB0785" w14:textId="5985ACF9" w:rsidR="00DD4769" w:rsidRPr="00DD4769" w:rsidRDefault="00DD4769" w:rsidP="00E378AA">
            <w:pPr>
              <w:pStyle w:val="cGDD1"/>
              <w:tabs>
                <w:tab w:val="clear" w:pos="720"/>
              </w:tabs>
              <w:ind w:left="0"/>
            </w:pPr>
            <w:r>
              <w:t>Không</w:t>
            </w:r>
          </w:p>
        </w:tc>
        <w:tc>
          <w:tcPr>
            <w:tcW w:w="4095" w:type="dxa"/>
          </w:tcPr>
          <w:p w14:paraId="52FBEFA5" w14:textId="72B6918F" w:rsidR="00DD4769" w:rsidRPr="001909DB" w:rsidRDefault="00DD4769" w:rsidP="00E378AA">
            <w:pPr>
              <w:pStyle w:val="cGDD1"/>
              <w:tabs>
                <w:tab w:val="clear" w:pos="720"/>
              </w:tabs>
              <w:ind w:left="0"/>
              <w:rPr>
                <w:lang w:val="vi-VN"/>
              </w:rPr>
            </w:pPr>
            <w:r w:rsidRPr="001909DB">
              <w:rPr>
                <w:lang w:val="vi-VN"/>
              </w:rPr>
              <w:t>Là combobox gồm 1 trong các giá trị sau</w:t>
            </w:r>
          </w:p>
          <w:p w14:paraId="262572FF" w14:textId="77777777" w:rsidR="00DD4769" w:rsidRPr="001909DB" w:rsidRDefault="00DD4769" w:rsidP="00DD4769">
            <w:pPr>
              <w:pStyle w:val="cGDD1"/>
              <w:numPr>
                <w:ilvl w:val="0"/>
                <w:numId w:val="6"/>
              </w:numPr>
              <w:rPr>
                <w:lang w:val="vi-VN"/>
              </w:rPr>
            </w:pPr>
            <w:r w:rsidRPr="001909DB">
              <w:rPr>
                <w:lang w:val="vi-VN"/>
              </w:rPr>
              <w:t>Cá nhân</w:t>
            </w:r>
          </w:p>
          <w:p w14:paraId="05B96340" w14:textId="5607F20F" w:rsidR="00DD4769" w:rsidRPr="00DD4769" w:rsidRDefault="00DD4769" w:rsidP="00DD4769">
            <w:pPr>
              <w:pStyle w:val="cGDD1"/>
              <w:numPr>
                <w:ilvl w:val="0"/>
                <w:numId w:val="6"/>
              </w:numPr>
              <w:rPr>
                <w:lang w:val="vi-VN"/>
              </w:rPr>
            </w:pPr>
            <w:r w:rsidRPr="001909DB">
              <w:rPr>
                <w:lang w:val="vi-VN"/>
              </w:rPr>
              <w:t>Tổ chức</w:t>
            </w:r>
          </w:p>
        </w:tc>
      </w:tr>
      <w:tr w:rsidR="00DD4769" w:rsidRPr="001909DB" w14:paraId="02D7EC3B" w14:textId="77777777" w:rsidTr="00DD4769">
        <w:tc>
          <w:tcPr>
            <w:tcW w:w="970" w:type="dxa"/>
            <w:tcBorders>
              <w:top w:val="single" w:sz="4" w:space="0" w:color="auto"/>
              <w:left w:val="single" w:sz="4" w:space="0" w:color="auto"/>
              <w:bottom w:val="single" w:sz="4" w:space="0" w:color="auto"/>
              <w:right w:val="single" w:sz="4" w:space="0" w:color="auto"/>
            </w:tcBorders>
          </w:tcPr>
          <w:p w14:paraId="779019BB" w14:textId="77777777" w:rsidR="00DD4769" w:rsidRPr="001909DB" w:rsidRDefault="00DD4769" w:rsidP="00DD4769">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6E38046E" w14:textId="77777777" w:rsidR="00DD4769" w:rsidRPr="001909DB" w:rsidRDefault="00DD4769" w:rsidP="00E378AA">
            <w:pPr>
              <w:pStyle w:val="cGDD1"/>
              <w:tabs>
                <w:tab w:val="clear" w:pos="720"/>
              </w:tabs>
              <w:ind w:left="0"/>
              <w:rPr>
                <w:lang w:val="vi-VN"/>
              </w:rPr>
            </w:pPr>
            <w:r w:rsidRPr="001909DB">
              <w:rPr>
                <w:lang w:val="vi-VN"/>
              </w:rPr>
              <w:t>Họ tên tiếng Việt có dấu</w:t>
            </w:r>
          </w:p>
        </w:tc>
        <w:tc>
          <w:tcPr>
            <w:tcW w:w="1304" w:type="dxa"/>
            <w:tcBorders>
              <w:top w:val="single" w:sz="4" w:space="0" w:color="auto"/>
              <w:left w:val="single" w:sz="4" w:space="0" w:color="auto"/>
              <w:bottom w:val="single" w:sz="4" w:space="0" w:color="auto"/>
              <w:right w:val="single" w:sz="4" w:space="0" w:color="auto"/>
            </w:tcBorders>
          </w:tcPr>
          <w:p w14:paraId="760EE692" w14:textId="77777777" w:rsidR="00DD4769" w:rsidRPr="001909DB" w:rsidRDefault="00DD4769" w:rsidP="00E378AA">
            <w:pPr>
              <w:pStyle w:val="cGDD1"/>
              <w:tabs>
                <w:tab w:val="clear" w:pos="720"/>
              </w:tabs>
              <w:ind w:left="0"/>
            </w:pPr>
            <w:r w:rsidRPr="001909DB">
              <w:t>Có</w:t>
            </w:r>
          </w:p>
        </w:tc>
        <w:tc>
          <w:tcPr>
            <w:tcW w:w="1169" w:type="dxa"/>
            <w:tcBorders>
              <w:top w:val="single" w:sz="4" w:space="0" w:color="auto"/>
              <w:left w:val="single" w:sz="4" w:space="0" w:color="auto"/>
              <w:bottom w:val="single" w:sz="4" w:space="0" w:color="auto"/>
              <w:right w:val="single" w:sz="4" w:space="0" w:color="auto"/>
            </w:tcBorders>
          </w:tcPr>
          <w:p w14:paraId="07142A04" w14:textId="54884E5C" w:rsidR="00DD4769" w:rsidRPr="00DD4769" w:rsidRDefault="00DD4769" w:rsidP="00E378AA">
            <w:pPr>
              <w:pStyle w:val="cGDD1"/>
              <w:tabs>
                <w:tab w:val="clear" w:pos="720"/>
              </w:tabs>
              <w:ind w:left="0"/>
            </w:pPr>
            <w:r>
              <w:t>Không sửa khi sau khi đã duyệt. Khi tạo mới phải cho phép nhập</w:t>
            </w:r>
          </w:p>
        </w:tc>
        <w:tc>
          <w:tcPr>
            <w:tcW w:w="4095" w:type="dxa"/>
            <w:tcBorders>
              <w:top w:val="single" w:sz="4" w:space="0" w:color="auto"/>
              <w:left w:val="single" w:sz="4" w:space="0" w:color="auto"/>
              <w:bottom w:val="single" w:sz="4" w:space="0" w:color="auto"/>
              <w:right w:val="single" w:sz="4" w:space="0" w:color="auto"/>
            </w:tcBorders>
          </w:tcPr>
          <w:p w14:paraId="34B05D8F" w14:textId="195C5ACD" w:rsidR="00DD4769" w:rsidRPr="001909DB" w:rsidRDefault="00DD4769" w:rsidP="00E378AA">
            <w:pPr>
              <w:pStyle w:val="cGDD1"/>
              <w:tabs>
                <w:tab w:val="clear" w:pos="720"/>
              </w:tabs>
              <w:ind w:left="0"/>
            </w:pPr>
            <w:r w:rsidRPr="001909DB">
              <w:rPr>
                <w:lang w:val="vi-VN"/>
              </w:rPr>
              <w:t>Do thông tin trên Core Bank không lưu tiếng Việt có dấu, nên phải nhập thông tin này trên Core NHĐT để in hợp đồng cho KH</w:t>
            </w:r>
            <w:r w:rsidRPr="001909DB">
              <w:t>.</w:t>
            </w:r>
          </w:p>
          <w:p w14:paraId="6D020DCA" w14:textId="342161B6" w:rsidR="00DD4769" w:rsidRPr="00DD4769" w:rsidRDefault="00DD4769" w:rsidP="00E378AA">
            <w:pPr>
              <w:pStyle w:val="cGDD1"/>
              <w:tabs>
                <w:tab w:val="clear" w:pos="720"/>
              </w:tabs>
              <w:ind w:left="0"/>
              <w:rPr>
                <w:b/>
              </w:rPr>
            </w:pPr>
            <w:r w:rsidRPr="00DD4769">
              <w:rPr>
                <w:b/>
              </w:rPr>
              <w:t>(cfmast.fullname)</w:t>
            </w:r>
          </w:p>
        </w:tc>
      </w:tr>
      <w:tr w:rsidR="00DD4769" w:rsidRPr="001909DB" w14:paraId="7827931C" w14:textId="77777777" w:rsidTr="00DD4769">
        <w:tc>
          <w:tcPr>
            <w:tcW w:w="970" w:type="dxa"/>
          </w:tcPr>
          <w:p w14:paraId="308E5200" w14:textId="77777777" w:rsidR="00DD4769" w:rsidRPr="001909DB" w:rsidRDefault="00DD4769" w:rsidP="00DD4769">
            <w:pPr>
              <w:pStyle w:val="cGDD1"/>
              <w:numPr>
                <w:ilvl w:val="0"/>
                <w:numId w:val="8"/>
              </w:numPr>
              <w:rPr>
                <w:lang w:val="vi-VN"/>
              </w:rPr>
            </w:pPr>
          </w:p>
        </w:tc>
        <w:tc>
          <w:tcPr>
            <w:tcW w:w="2497" w:type="dxa"/>
          </w:tcPr>
          <w:p w14:paraId="5EEC972D" w14:textId="77777777" w:rsidR="00DD4769" w:rsidRPr="001909DB" w:rsidRDefault="00DD4769" w:rsidP="00E378AA">
            <w:pPr>
              <w:pStyle w:val="cGDD1"/>
              <w:tabs>
                <w:tab w:val="clear" w:pos="720"/>
              </w:tabs>
              <w:ind w:left="0"/>
              <w:rPr>
                <w:lang w:val="vi-VN"/>
              </w:rPr>
            </w:pPr>
            <w:r w:rsidRPr="001909DB">
              <w:rPr>
                <w:lang w:val="vi-VN"/>
              </w:rPr>
              <w:t>Giới tính</w:t>
            </w:r>
          </w:p>
        </w:tc>
        <w:tc>
          <w:tcPr>
            <w:tcW w:w="1304" w:type="dxa"/>
          </w:tcPr>
          <w:p w14:paraId="35708DA3" w14:textId="77777777" w:rsidR="00DD4769" w:rsidRPr="001909DB" w:rsidRDefault="00DD4769" w:rsidP="00E378AA">
            <w:pPr>
              <w:pStyle w:val="cGDD1"/>
              <w:tabs>
                <w:tab w:val="clear" w:pos="720"/>
              </w:tabs>
              <w:ind w:left="0"/>
            </w:pPr>
            <w:r w:rsidRPr="001909DB">
              <w:t>Bắt buộc nếu là KH cá nhân</w:t>
            </w:r>
          </w:p>
        </w:tc>
        <w:tc>
          <w:tcPr>
            <w:tcW w:w="1169" w:type="dxa"/>
          </w:tcPr>
          <w:p w14:paraId="30521011" w14:textId="6048A926" w:rsidR="00DD4769" w:rsidRPr="00DD4769" w:rsidRDefault="00DD4769" w:rsidP="00E378AA">
            <w:pPr>
              <w:pStyle w:val="cGDD1"/>
              <w:tabs>
                <w:tab w:val="clear" w:pos="720"/>
              </w:tabs>
              <w:ind w:left="0"/>
            </w:pPr>
            <w:r>
              <w:t>Không</w:t>
            </w:r>
          </w:p>
        </w:tc>
        <w:tc>
          <w:tcPr>
            <w:tcW w:w="4095" w:type="dxa"/>
          </w:tcPr>
          <w:p w14:paraId="39F67C75" w14:textId="2B9C9021" w:rsidR="00DD4769" w:rsidRPr="001909DB" w:rsidRDefault="00DD4769" w:rsidP="00E378AA">
            <w:pPr>
              <w:pStyle w:val="cGDD1"/>
              <w:tabs>
                <w:tab w:val="clear" w:pos="720"/>
              </w:tabs>
              <w:ind w:left="0"/>
              <w:rPr>
                <w:lang w:val="vi-VN"/>
              </w:rPr>
            </w:pPr>
            <w:r w:rsidRPr="001909DB">
              <w:rPr>
                <w:lang w:val="vi-VN"/>
              </w:rPr>
              <w:t>Là combobox gồm 2 giá trị : Nam/Nữ.</w:t>
            </w:r>
          </w:p>
          <w:p w14:paraId="401170F7" w14:textId="77777777" w:rsidR="00DD4769" w:rsidRPr="001909DB" w:rsidRDefault="00DD4769" w:rsidP="00E378AA">
            <w:pPr>
              <w:pStyle w:val="cGDD1"/>
              <w:tabs>
                <w:tab w:val="clear" w:pos="720"/>
              </w:tabs>
              <w:ind w:left="0"/>
              <w:rPr>
                <w:lang w:val="vi-VN"/>
              </w:rPr>
            </w:pPr>
            <w:r w:rsidRPr="001909DB">
              <w:t>Chỉ hiển thị để nhập với loại khách hàng cá nhân</w:t>
            </w:r>
          </w:p>
        </w:tc>
      </w:tr>
      <w:tr w:rsidR="00DD4769" w:rsidRPr="001909DB" w14:paraId="039006F0" w14:textId="77777777" w:rsidTr="00DD4769">
        <w:tc>
          <w:tcPr>
            <w:tcW w:w="970" w:type="dxa"/>
          </w:tcPr>
          <w:p w14:paraId="2143A225" w14:textId="77777777" w:rsidR="00DD4769" w:rsidRPr="001909DB" w:rsidRDefault="00DD4769" w:rsidP="00DD4769">
            <w:pPr>
              <w:pStyle w:val="cGDD1"/>
              <w:numPr>
                <w:ilvl w:val="0"/>
                <w:numId w:val="8"/>
              </w:numPr>
              <w:rPr>
                <w:lang w:val="vi-VN"/>
              </w:rPr>
            </w:pPr>
          </w:p>
        </w:tc>
        <w:tc>
          <w:tcPr>
            <w:tcW w:w="2497" w:type="dxa"/>
          </w:tcPr>
          <w:p w14:paraId="3AB01A6B" w14:textId="77777777" w:rsidR="00DD4769" w:rsidRPr="001909DB" w:rsidRDefault="00DD4769" w:rsidP="00E378AA">
            <w:pPr>
              <w:pStyle w:val="cGDD1"/>
              <w:tabs>
                <w:tab w:val="clear" w:pos="720"/>
              </w:tabs>
              <w:ind w:left="0"/>
              <w:rPr>
                <w:lang w:val="vi-VN"/>
              </w:rPr>
            </w:pPr>
            <w:r w:rsidRPr="001909DB">
              <w:rPr>
                <w:lang w:val="vi-VN"/>
              </w:rPr>
              <w:t>Ngày sinh</w:t>
            </w:r>
          </w:p>
        </w:tc>
        <w:tc>
          <w:tcPr>
            <w:tcW w:w="1304" w:type="dxa"/>
          </w:tcPr>
          <w:p w14:paraId="10F23E76" w14:textId="77777777" w:rsidR="00DD4769" w:rsidRPr="001909DB" w:rsidRDefault="00DD4769" w:rsidP="00E378AA">
            <w:pPr>
              <w:pStyle w:val="cGDD1"/>
              <w:tabs>
                <w:tab w:val="clear" w:pos="720"/>
              </w:tabs>
              <w:ind w:left="0"/>
              <w:rPr>
                <w:lang w:val="vi-VN"/>
              </w:rPr>
            </w:pPr>
            <w:r w:rsidRPr="001909DB">
              <w:t>Bắt buộc nếu là KH cá nhân</w:t>
            </w:r>
          </w:p>
        </w:tc>
        <w:tc>
          <w:tcPr>
            <w:tcW w:w="1169" w:type="dxa"/>
          </w:tcPr>
          <w:p w14:paraId="2AD4F97F" w14:textId="6C607683" w:rsidR="00DD4769" w:rsidRPr="00DD4769" w:rsidRDefault="00DD4769" w:rsidP="00E378AA">
            <w:pPr>
              <w:pStyle w:val="cGDD1"/>
              <w:tabs>
                <w:tab w:val="clear" w:pos="720"/>
              </w:tabs>
              <w:ind w:left="0"/>
            </w:pPr>
            <w:r>
              <w:t>Không</w:t>
            </w:r>
          </w:p>
        </w:tc>
        <w:tc>
          <w:tcPr>
            <w:tcW w:w="4095" w:type="dxa"/>
          </w:tcPr>
          <w:p w14:paraId="3852E233" w14:textId="573F19FE" w:rsidR="00DD4769" w:rsidRPr="001909DB" w:rsidRDefault="00DD4769" w:rsidP="00E378AA">
            <w:pPr>
              <w:pStyle w:val="cGDD1"/>
              <w:tabs>
                <w:tab w:val="clear" w:pos="720"/>
              </w:tabs>
              <w:ind w:left="0"/>
              <w:rPr>
                <w:lang w:val="vi-VN"/>
              </w:rPr>
            </w:pPr>
            <w:r w:rsidRPr="001909DB">
              <w:rPr>
                <w:lang w:val="vi-VN"/>
              </w:rPr>
              <w:t>Định dạng DD/MM/YYYY</w:t>
            </w:r>
          </w:p>
          <w:p w14:paraId="5EBC943E" w14:textId="77777777" w:rsidR="00DD4769" w:rsidRPr="001909DB" w:rsidRDefault="00DD4769" w:rsidP="00E378AA">
            <w:pPr>
              <w:pStyle w:val="cGDD1"/>
              <w:tabs>
                <w:tab w:val="clear" w:pos="720"/>
              </w:tabs>
              <w:ind w:left="0"/>
              <w:rPr>
                <w:lang w:val="vi-VN"/>
              </w:rPr>
            </w:pPr>
            <w:r w:rsidRPr="001909DB">
              <w:t>Chỉ hiển thị để nhập với loại khách hàng cá nhân</w:t>
            </w:r>
          </w:p>
        </w:tc>
      </w:tr>
      <w:tr w:rsidR="00DD4769" w:rsidRPr="001909DB" w14:paraId="476B0101" w14:textId="77777777" w:rsidTr="00DD4769">
        <w:tc>
          <w:tcPr>
            <w:tcW w:w="970" w:type="dxa"/>
          </w:tcPr>
          <w:p w14:paraId="4766D4B1" w14:textId="77777777" w:rsidR="00DD4769" w:rsidRPr="001909DB" w:rsidRDefault="00DD4769" w:rsidP="00DD4769">
            <w:pPr>
              <w:pStyle w:val="cGDD1"/>
              <w:numPr>
                <w:ilvl w:val="0"/>
                <w:numId w:val="8"/>
              </w:numPr>
              <w:rPr>
                <w:lang w:val="vi-VN"/>
              </w:rPr>
            </w:pPr>
          </w:p>
        </w:tc>
        <w:tc>
          <w:tcPr>
            <w:tcW w:w="2497" w:type="dxa"/>
          </w:tcPr>
          <w:p w14:paraId="4EFA6A49" w14:textId="77777777" w:rsidR="00DD4769" w:rsidRPr="001909DB" w:rsidRDefault="00DD4769" w:rsidP="00E378AA">
            <w:pPr>
              <w:pStyle w:val="cGDD1"/>
              <w:tabs>
                <w:tab w:val="clear" w:pos="720"/>
              </w:tabs>
              <w:ind w:left="0"/>
              <w:rPr>
                <w:lang w:val="vi-VN"/>
              </w:rPr>
            </w:pPr>
            <w:r w:rsidRPr="001909DB">
              <w:rPr>
                <w:lang w:val="vi-VN"/>
              </w:rPr>
              <w:t>Quốc tịch</w:t>
            </w:r>
          </w:p>
        </w:tc>
        <w:tc>
          <w:tcPr>
            <w:tcW w:w="1304" w:type="dxa"/>
          </w:tcPr>
          <w:p w14:paraId="77CC4024" w14:textId="77777777" w:rsidR="00DD4769" w:rsidRPr="001909DB" w:rsidRDefault="00DD4769" w:rsidP="00E378AA">
            <w:pPr>
              <w:pStyle w:val="cGDD1"/>
              <w:tabs>
                <w:tab w:val="clear" w:pos="720"/>
              </w:tabs>
              <w:ind w:left="0"/>
            </w:pPr>
            <w:r w:rsidRPr="001909DB">
              <w:t>Có</w:t>
            </w:r>
          </w:p>
        </w:tc>
        <w:tc>
          <w:tcPr>
            <w:tcW w:w="1169" w:type="dxa"/>
          </w:tcPr>
          <w:p w14:paraId="506B3DD8" w14:textId="0EDB2483" w:rsidR="00DD4769" w:rsidRPr="00DD4769" w:rsidRDefault="00DD4769" w:rsidP="00E378AA">
            <w:pPr>
              <w:pStyle w:val="cGDD1"/>
              <w:tabs>
                <w:tab w:val="clear" w:pos="720"/>
              </w:tabs>
              <w:ind w:left="0"/>
            </w:pPr>
            <w:r>
              <w:t>Có</w:t>
            </w:r>
          </w:p>
        </w:tc>
        <w:tc>
          <w:tcPr>
            <w:tcW w:w="4095" w:type="dxa"/>
          </w:tcPr>
          <w:p w14:paraId="71C5AC2C" w14:textId="477436E8" w:rsidR="00DD4769" w:rsidRPr="001909DB" w:rsidRDefault="00DD4769" w:rsidP="00E378AA">
            <w:pPr>
              <w:pStyle w:val="cGDD1"/>
              <w:tabs>
                <w:tab w:val="clear" w:pos="720"/>
              </w:tabs>
              <w:ind w:left="0"/>
              <w:rPr>
                <w:lang w:val="vi-VN"/>
              </w:rPr>
            </w:pPr>
            <w:r w:rsidRPr="001909DB">
              <w:rPr>
                <w:lang w:val="vi-VN"/>
              </w:rPr>
              <w:t>Là combobox danh sách các quốc gia. Mặc định = Việt Nam</w:t>
            </w:r>
          </w:p>
        </w:tc>
      </w:tr>
      <w:tr w:rsidR="00DD4769" w:rsidRPr="001909DB" w14:paraId="03DBA88C" w14:textId="77777777" w:rsidTr="00DD4769">
        <w:tc>
          <w:tcPr>
            <w:tcW w:w="970" w:type="dxa"/>
          </w:tcPr>
          <w:p w14:paraId="6F12684A" w14:textId="77777777" w:rsidR="00DD4769" w:rsidRPr="001909DB" w:rsidRDefault="00DD4769" w:rsidP="00DD4769">
            <w:pPr>
              <w:pStyle w:val="cGDD1"/>
              <w:numPr>
                <w:ilvl w:val="0"/>
                <w:numId w:val="8"/>
              </w:numPr>
              <w:rPr>
                <w:lang w:val="vi-VN"/>
              </w:rPr>
            </w:pPr>
          </w:p>
        </w:tc>
        <w:tc>
          <w:tcPr>
            <w:tcW w:w="2497" w:type="dxa"/>
          </w:tcPr>
          <w:p w14:paraId="3037D26C" w14:textId="77777777" w:rsidR="00DD4769" w:rsidRPr="001909DB" w:rsidRDefault="00DD4769" w:rsidP="00E378AA">
            <w:pPr>
              <w:pStyle w:val="cGDD1"/>
              <w:tabs>
                <w:tab w:val="clear" w:pos="720"/>
              </w:tabs>
              <w:ind w:left="0"/>
              <w:rPr>
                <w:lang w:val="vi-VN"/>
              </w:rPr>
            </w:pPr>
            <w:r w:rsidRPr="001909DB">
              <w:rPr>
                <w:lang w:val="vi-VN"/>
              </w:rPr>
              <w:t>Quốc tịch khác</w:t>
            </w:r>
          </w:p>
        </w:tc>
        <w:tc>
          <w:tcPr>
            <w:tcW w:w="1304" w:type="dxa"/>
          </w:tcPr>
          <w:p w14:paraId="689056AB" w14:textId="77777777" w:rsidR="00DD4769" w:rsidRPr="001909DB" w:rsidRDefault="00DD4769" w:rsidP="00E378AA">
            <w:pPr>
              <w:pStyle w:val="cGDD1"/>
              <w:tabs>
                <w:tab w:val="clear" w:pos="720"/>
              </w:tabs>
              <w:ind w:left="0"/>
            </w:pPr>
            <w:r w:rsidRPr="001909DB">
              <w:t>Không</w:t>
            </w:r>
          </w:p>
        </w:tc>
        <w:tc>
          <w:tcPr>
            <w:tcW w:w="1169" w:type="dxa"/>
          </w:tcPr>
          <w:p w14:paraId="03DE27B4" w14:textId="4079ADCA" w:rsidR="00DD4769" w:rsidRPr="00DD4769" w:rsidRDefault="00DD4769" w:rsidP="00E378AA">
            <w:pPr>
              <w:pStyle w:val="cGDD1"/>
              <w:tabs>
                <w:tab w:val="clear" w:pos="720"/>
              </w:tabs>
              <w:ind w:left="0"/>
            </w:pPr>
            <w:r>
              <w:t>Có</w:t>
            </w:r>
          </w:p>
        </w:tc>
        <w:tc>
          <w:tcPr>
            <w:tcW w:w="4095" w:type="dxa"/>
          </w:tcPr>
          <w:p w14:paraId="0459CB5F" w14:textId="3D305FF6" w:rsidR="00DD4769" w:rsidRPr="001909DB" w:rsidRDefault="00DD4769" w:rsidP="00E378AA">
            <w:pPr>
              <w:pStyle w:val="cGDD1"/>
              <w:tabs>
                <w:tab w:val="clear" w:pos="720"/>
              </w:tabs>
              <w:ind w:left="0"/>
              <w:rPr>
                <w:lang w:val="vi-VN"/>
              </w:rPr>
            </w:pPr>
          </w:p>
        </w:tc>
      </w:tr>
      <w:tr w:rsidR="00DD4769" w:rsidRPr="001909DB" w14:paraId="1EDA52C6" w14:textId="77777777" w:rsidTr="00DD4769">
        <w:tc>
          <w:tcPr>
            <w:tcW w:w="970" w:type="dxa"/>
          </w:tcPr>
          <w:p w14:paraId="1CDDBCB5" w14:textId="77777777" w:rsidR="00DD4769" w:rsidRPr="001909DB" w:rsidRDefault="00DD4769" w:rsidP="00DD4769">
            <w:pPr>
              <w:pStyle w:val="cGDD1"/>
              <w:numPr>
                <w:ilvl w:val="0"/>
                <w:numId w:val="8"/>
              </w:numPr>
              <w:rPr>
                <w:lang w:val="vi-VN"/>
              </w:rPr>
            </w:pPr>
          </w:p>
        </w:tc>
        <w:tc>
          <w:tcPr>
            <w:tcW w:w="2497" w:type="dxa"/>
          </w:tcPr>
          <w:p w14:paraId="019D27ED" w14:textId="77777777" w:rsidR="00DD4769" w:rsidRPr="001909DB" w:rsidRDefault="00DD4769" w:rsidP="00E378AA">
            <w:pPr>
              <w:pStyle w:val="cGDD1"/>
              <w:tabs>
                <w:tab w:val="clear" w:pos="720"/>
              </w:tabs>
              <w:ind w:left="0"/>
              <w:rPr>
                <w:lang w:val="vi-VN"/>
              </w:rPr>
            </w:pPr>
            <w:r w:rsidRPr="001909DB">
              <w:rPr>
                <w:lang w:val="vi-VN"/>
              </w:rPr>
              <w:t>Nơi chịu thuế</w:t>
            </w:r>
          </w:p>
        </w:tc>
        <w:tc>
          <w:tcPr>
            <w:tcW w:w="1304" w:type="dxa"/>
          </w:tcPr>
          <w:p w14:paraId="05115D1C" w14:textId="4B4629D3" w:rsidR="00DD4769" w:rsidRPr="001909DB" w:rsidRDefault="00DD4769" w:rsidP="00E378AA">
            <w:pPr>
              <w:pStyle w:val="cGDD1"/>
              <w:tabs>
                <w:tab w:val="clear" w:pos="720"/>
              </w:tabs>
              <w:ind w:left="0"/>
            </w:pPr>
            <w:r>
              <w:t>Không</w:t>
            </w:r>
          </w:p>
        </w:tc>
        <w:tc>
          <w:tcPr>
            <w:tcW w:w="1169" w:type="dxa"/>
          </w:tcPr>
          <w:p w14:paraId="00E4367F" w14:textId="7CC76B84" w:rsidR="00DD4769" w:rsidRPr="00DD4769" w:rsidRDefault="00DD4769" w:rsidP="00E378AA">
            <w:pPr>
              <w:pStyle w:val="cGDD1"/>
              <w:tabs>
                <w:tab w:val="clear" w:pos="720"/>
              </w:tabs>
              <w:ind w:left="0"/>
            </w:pPr>
            <w:r>
              <w:t>Có</w:t>
            </w:r>
          </w:p>
        </w:tc>
        <w:tc>
          <w:tcPr>
            <w:tcW w:w="4095" w:type="dxa"/>
          </w:tcPr>
          <w:p w14:paraId="062D9C85" w14:textId="7CA5D4DE" w:rsidR="00DD4769" w:rsidRPr="001909DB" w:rsidRDefault="00DD4769" w:rsidP="00E378AA">
            <w:pPr>
              <w:pStyle w:val="cGDD1"/>
              <w:tabs>
                <w:tab w:val="clear" w:pos="720"/>
              </w:tabs>
              <w:ind w:left="0"/>
              <w:rPr>
                <w:lang w:val="vi-VN"/>
              </w:rPr>
            </w:pPr>
          </w:p>
        </w:tc>
      </w:tr>
      <w:tr w:rsidR="00DD4769" w:rsidRPr="001909DB" w14:paraId="0BCFD00D" w14:textId="77777777" w:rsidTr="00DD4769">
        <w:tc>
          <w:tcPr>
            <w:tcW w:w="970" w:type="dxa"/>
          </w:tcPr>
          <w:p w14:paraId="38A62FD4" w14:textId="77777777" w:rsidR="00DD4769" w:rsidRPr="001909DB" w:rsidRDefault="00DD4769" w:rsidP="00DD4769">
            <w:pPr>
              <w:pStyle w:val="cGDD1"/>
              <w:numPr>
                <w:ilvl w:val="0"/>
                <w:numId w:val="8"/>
              </w:numPr>
              <w:rPr>
                <w:lang w:val="vi-VN"/>
              </w:rPr>
            </w:pPr>
          </w:p>
        </w:tc>
        <w:tc>
          <w:tcPr>
            <w:tcW w:w="2497" w:type="dxa"/>
          </w:tcPr>
          <w:p w14:paraId="5A859B60" w14:textId="77777777" w:rsidR="00DD4769" w:rsidRPr="001909DB" w:rsidRDefault="00DD4769" w:rsidP="00DD4769">
            <w:pPr>
              <w:pStyle w:val="cGDD1"/>
              <w:tabs>
                <w:tab w:val="clear" w:pos="720"/>
              </w:tabs>
              <w:ind w:left="0"/>
              <w:rPr>
                <w:lang w:val="vi-VN"/>
              </w:rPr>
            </w:pPr>
            <w:r w:rsidRPr="001909DB">
              <w:rPr>
                <w:lang w:val="vi-VN"/>
              </w:rPr>
              <w:t>Mã số thuế</w:t>
            </w:r>
          </w:p>
        </w:tc>
        <w:tc>
          <w:tcPr>
            <w:tcW w:w="1304" w:type="dxa"/>
          </w:tcPr>
          <w:p w14:paraId="52A69707" w14:textId="2821DDEE" w:rsidR="00DD4769" w:rsidRPr="001909DB" w:rsidRDefault="00DD4769" w:rsidP="00DD4769">
            <w:pPr>
              <w:pStyle w:val="cGDD1"/>
              <w:tabs>
                <w:tab w:val="clear" w:pos="720"/>
              </w:tabs>
              <w:ind w:left="0"/>
              <w:rPr>
                <w:lang w:val="vi-VN"/>
              </w:rPr>
            </w:pPr>
            <w:r>
              <w:t>Không</w:t>
            </w:r>
          </w:p>
        </w:tc>
        <w:tc>
          <w:tcPr>
            <w:tcW w:w="1169" w:type="dxa"/>
          </w:tcPr>
          <w:p w14:paraId="26231A92" w14:textId="762A0C6D" w:rsidR="00DD4769" w:rsidRPr="00DD4769" w:rsidRDefault="00DD4769" w:rsidP="00DD4769">
            <w:pPr>
              <w:pStyle w:val="cGDD1"/>
              <w:tabs>
                <w:tab w:val="clear" w:pos="720"/>
              </w:tabs>
              <w:ind w:left="0"/>
            </w:pPr>
            <w:r>
              <w:t>Có</w:t>
            </w:r>
          </w:p>
        </w:tc>
        <w:tc>
          <w:tcPr>
            <w:tcW w:w="4095" w:type="dxa"/>
          </w:tcPr>
          <w:p w14:paraId="5BFCC99F" w14:textId="4E0B64B4" w:rsidR="00DD4769" w:rsidRPr="001909DB" w:rsidRDefault="00DD4769" w:rsidP="00DD4769">
            <w:pPr>
              <w:pStyle w:val="cGDD1"/>
              <w:tabs>
                <w:tab w:val="clear" w:pos="720"/>
              </w:tabs>
              <w:ind w:left="0"/>
              <w:rPr>
                <w:lang w:val="vi-VN"/>
              </w:rPr>
            </w:pPr>
            <w:r w:rsidRPr="001909DB">
              <w:rPr>
                <w:lang w:val="vi-VN"/>
              </w:rPr>
              <w:t>Mã số thuế phải là duy nhất và không được trùng nhau giữa các NĐT.</w:t>
            </w:r>
          </w:p>
        </w:tc>
      </w:tr>
      <w:tr w:rsidR="00DD4769" w:rsidRPr="001909DB" w14:paraId="71CE6D5F" w14:textId="77777777" w:rsidTr="00DD4769">
        <w:tc>
          <w:tcPr>
            <w:tcW w:w="970" w:type="dxa"/>
          </w:tcPr>
          <w:p w14:paraId="3E6D3CCB" w14:textId="77777777" w:rsidR="00DD4769" w:rsidRPr="001909DB" w:rsidRDefault="00DD4769" w:rsidP="00DD4769">
            <w:pPr>
              <w:pStyle w:val="cGDD1"/>
              <w:numPr>
                <w:ilvl w:val="0"/>
                <w:numId w:val="8"/>
              </w:numPr>
              <w:rPr>
                <w:lang w:val="vi-VN"/>
              </w:rPr>
            </w:pPr>
          </w:p>
        </w:tc>
        <w:tc>
          <w:tcPr>
            <w:tcW w:w="2497" w:type="dxa"/>
          </w:tcPr>
          <w:p w14:paraId="7FC208D1" w14:textId="4283D97E" w:rsidR="00DD4769" w:rsidRPr="001909DB" w:rsidRDefault="00234D8E" w:rsidP="002A7231">
            <w:pPr>
              <w:pStyle w:val="cGDD1"/>
              <w:tabs>
                <w:tab w:val="clear" w:pos="720"/>
              </w:tabs>
              <w:ind w:left="0"/>
            </w:pPr>
            <w:r>
              <w:t>Loại giấy tờ</w:t>
            </w:r>
            <w:r w:rsidR="002A7231">
              <w:t xml:space="preserve"> (Core Bank)</w:t>
            </w:r>
          </w:p>
        </w:tc>
        <w:tc>
          <w:tcPr>
            <w:tcW w:w="1304" w:type="dxa"/>
          </w:tcPr>
          <w:p w14:paraId="51D9284B" w14:textId="77777777" w:rsidR="00DD4769" w:rsidRPr="001909DB" w:rsidRDefault="00DD4769" w:rsidP="00E378AA">
            <w:pPr>
              <w:pStyle w:val="cGDD1"/>
              <w:tabs>
                <w:tab w:val="clear" w:pos="720"/>
              </w:tabs>
              <w:ind w:left="0"/>
            </w:pPr>
            <w:r w:rsidRPr="001909DB">
              <w:t>Có</w:t>
            </w:r>
          </w:p>
        </w:tc>
        <w:tc>
          <w:tcPr>
            <w:tcW w:w="1169" w:type="dxa"/>
          </w:tcPr>
          <w:p w14:paraId="5CA5CDE3" w14:textId="37783CD2" w:rsidR="00DD4769" w:rsidRPr="00DD4769" w:rsidRDefault="00DD4769" w:rsidP="00E378AA">
            <w:pPr>
              <w:pStyle w:val="cGDD1"/>
              <w:tabs>
                <w:tab w:val="clear" w:pos="720"/>
              </w:tabs>
              <w:ind w:left="0"/>
            </w:pPr>
            <w:r>
              <w:t>Không (Có quy trình sửa riêng)</w:t>
            </w:r>
          </w:p>
        </w:tc>
        <w:tc>
          <w:tcPr>
            <w:tcW w:w="4095" w:type="dxa"/>
          </w:tcPr>
          <w:p w14:paraId="12EBB485" w14:textId="2BBF156D" w:rsidR="00DD4769" w:rsidRPr="001909DB" w:rsidRDefault="00DD4769" w:rsidP="00E378AA">
            <w:pPr>
              <w:pStyle w:val="cGDD1"/>
              <w:tabs>
                <w:tab w:val="clear" w:pos="720"/>
              </w:tabs>
              <w:ind w:left="0"/>
              <w:rPr>
                <w:lang w:val="vi-VN"/>
              </w:rPr>
            </w:pPr>
            <w:r w:rsidRPr="001909DB">
              <w:rPr>
                <w:lang w:val="vi-VN"/>
              </w:rPr>
              <w:t>Là combobox gồm 1 trong các giá trị sau</w:t>
            </w:r>
          </w:p>
          <w:p w14:paraId="7778FBAC" w14:textId="77777777" w:rsidR="00DD4769" w:rsidRPr="001909DB" w:rsidRDefault="00DD4769" w:rsidP="00DD4769">
            <w:pPr>
              <w:pStyle w:val="cGDD1"/>
              <w:numPr>
                <w:ilvl w:val="0"/>
                <w:numId w:val="6"/>
              </w:numPr>
            </w:pPr>
            <w:r w:rsidRPr="001909DB">
              <w:t>Nếu là Cá nhân =&gt; bao gồm 2 giá trị:</w:t>
            </w:r>
          </w:p>
          <w:p w14:paraId="775BFFE0" w14:textId="77777777" w:rsidR="00DD4769" w:rsidRPr="001909DB" w:rsidRDefault="00DD4769" w:rsidP="00DD4769">
            <w:pPr>
              <w:pStyle w:val="cGDD1"/>
              <w:numPr>
                <w:ilvl w:val="1"/>
                <w:numId w:val="6"/>
              </w:numPr>
              <w:rPr>
                <w:lang w:val="vi-VN"/>
              </w:rPr>
            </w:pPr>
            <w:r w:rsidRPr="001909DB">
              <w:rPr>
                <w:lang w:val="vi-VN"/>
              </w:rPr>
              <w:t>CMND</w:t>
            </w:r>
          </w:p>
          <w:p w14:paraId="1F742119" w14:textId="77777777" w:rsidR="00DD4769" w:rsidRPr="001909DB" w:rsidRDefault="00DD4769" w:rsidP="00DD4769">
            <w:pPr>
              <w:pStyle w:val="cGDD1"/>
              <w:numPr>
                <w:ilvl w:val="1"/>
                <w:numId w:val="6"/>
              </w:numPr>
              <w:rPr>
                <w:lang w:val="vi-VN"/>
              </w:rPr>
            </w:pPr>
            <w:r w:rsidRPr="001909DB">
              <w:rPr>
                <w:lang w:val="vi-VN"/>
              </w:rPr>
              <w:t>Hộ chiếu</w:t>
            </w:r>
          </w:p>
          <w:p w14:paraId="45268523" w14:textId="77777777" w:rsidR="00DD4769" w:rsidRPr="001909DB" w:rsidRDefault="00DD4769" w:rsidP="00DD4769">
            <w:pPr>
              <w:pStyle w:val="cGDD1"/>
              <w:numPr>
                <w:ilvl w:val="0"/>
                <w:numId w:val="6"/>
              </w:numPr>
              <w:rPr>
                <w:lang w:val="vi-VN"/>
              </w:rPr>
            </w:pPr>
            <w:r w:rsidRPr="001909DB">
              <w:t xml:space="preserve">Nếu là Tổ chức =&gt; Chỉ bao gồm 1 giá trị là </w:t>
            </w:r>
            <w:r w:rsidRPr="001909DB">
              <w:rPr>
                <w:lang w:val="vi-VN"/>
              </w:rPr>
              <w:t>Giấy phép KD</w:t>
            </w:r>
          </w:p>
        </w:tc>
      </w:tr>
      <w:tr w:rsidR="00DD4769" w:rsidRPr="001909DB" w14:paraId="1007982F" w14:textId="77777777" w:rsidTr="00DD4769">
        <w:tc>
          <w:tcPr>
            <w:tcW w:w="970" w:type="dxa"/>
          </w:tcPr>
          <w:p w14:paraId="1746D7AA" w14:textId="77777777" w:rsidR="00DD4769" w:rsidRPr="001909DB" w:rsidRDefault="00DD4769" w:rsidP="00DD4769">
            <w:pPr>
              <w:pStyle w:val="cGDD1"/>
              <w:numPr>
                <w:ilvl w:val="0"/>
                <w:numId w:val="8"/>
              </w:numPr>
              <w:rPr>
                <w:lang w:val="vi-VN"/>
              </w:rPr>
            </w:pPr>
          </w:p>
        </w:tc>
        <w:tc>
          <w:tcPr>
            <w:tcW w:w="2497" w:type="dxa"/>
          </w:tcPr>
          <w:p w14:paraId="13CC5BDE" w14:textId="2252F247" w:rsidR="00DD4769" w:rsidRPr="001909DB" w:rsidRDefault="00234D8E" w:rsidP="00D21157">
            <w:pPr>
              <w:pStyle w:val="cGDD1"/>
              <w:tabs>
                <w:tab w:val="clear" w:pos="720"/>
              </w:tabs>
              <w:ind w:left="0"/>
            </w:pPr>
            <w:r>
              <w:t xml:space="preserve">Số giấy tờ </w:t>
            </w:r>
            <w:r w:rsidR="00D21157">
              <w:t>định danh</w:t>
            </w:r>
            <w:r w:rsidR="002A7231">
              <w:t xml:space="preserve"> (Core Bank)</w:t>
            </w:r>
          </w:p>
        </w:tc>
        <w:tc>
          <w:tcPr>
            <w:tcW w:w="1304" w:type="dxa"/>
          </w:tcPr>
          <w:p w14:paraId="21ED1596" w14:textId="77777777" w:rsidR="00DD4769" w:rsidRPr="001909DB" w:rsidRDefault="00DD4769" w:rsidP="00E378AA">
            <w:pPr>
              <w:pStyle w:val="cGDD1"/>
              <w:tabs>
                <w:tab w:val="clear" w:pos="720"/>
              </w:tabs>
              <w:ind w:left="0"/>
            </w:pPr>
            <w:r w:rsidRPr="001909DB">
              <w:t>Có</w:t>
            </w:r>
          </w:p>
        </w:tc>
        <w:tc>
          <w:tcPr>
            <w:tcW w:w="1169" w:type="dxa"/>
          </w:tcPr>
          <w:p w14:paraId="0D1DD488" w14:textId="660A74C0" w:rsidR="00DD4769" w:rsidRPr="00DD4769" w:rsidRDefault="00DD4769" w:rsidP="00E378AA">
            <w:pPr>
              <w:pStyle w:val="cGDD1"/>
              <w:tabs>
                <w:tab w:val="clear" w:pos="720"/>
              </w:tabs>
              <w:ind w:left="0"/>
              <w:rPr>
                <w:lang w:val="vi-VN"/>
              </w:rPr>
            </w:pPr>
            <w:r>
              <w:t>Không (Có quy trình sửa riêng)</w:t>
            </w:r>
          </w:p>
        </w:tc>
        <w:tc>
          <w:tcPr>
            <w:tcW w:w="4095" w:type="dxa"/>
          </w:tcPr>
          <w:p w14:paraId="1F61EF57" w14:textId="5FD86EC1" w:rsidR="00DD4769" w:rsidRDefault="00DD4769" w:rsidP="00E378AA">
            <w:pPr>
              <w:pStyle w:val="cGDD1"/>
              <w:tabs>
                <w:tab w:val="clear" w:pos="720"/>
              </w:tabs>
              <w:ind w:left="0"/>
            </w:pPr>
            <w:r w:rsidRPr="001909DB">
              <w:rPr>
                <w:lang w:val="vi-VN"/>
              </w:rPr>
              <w:t>Nhập Số CMND/Hộ chiếu</w:t>
            </w:r>
            <w:r w:rsidRPr="001909DB">
              <w:t>/Giấy phép KD</w:t>
            </w:r>
          </w:p>
          <w:p w14:paraId="4BA25202" w14:textId="77777777" w:rsidR="00C14670" w:rsidRPr="00255814" w:rsidRDefault="00C14670" w:rsidP="00C14670">
            <w:pPr>
              <w:pStyle w:val="cGDD1"/>
              <w:tabs>
                <w:tab w:val="clear" w:pos="720"/>
              </w:tabs>
              <w:ind w:left="0"/>
            </w:pPr>
            <w:r w:rsidRPr="00255814">
              <w:t xml:space="preserve">Có nút V tick xanh bên phải. Khi click nút này =&gt; gọi tích hợp đến Core Bank để lấy thông tin KH từ Core Bank về để fill vào các trường trên màn hình. </w:t>
            </w:r>
          </w:p>
          <w:p w14:paraId="2D30E481" w14:textId="77777777" w:rsidR="00C14670" w:rsidRPr="00255814" w:rsidRDefault="00C14670" w:rsidP="00C14670">
            <w:pPr>
              <w:pStyle w:val="cGDD1"/>
              <w:tabs>
                <w:tab w:val="clear" w:pos="720"/>
              </w:tabs>
              <w:ind w:left="0"/>
            </w:pPr>
            <w:r w:rsidRPr="00255814">
              <w:t>Thêm một tham số trong sysvar =&gt; Nếu tham số = ‘Y’ =&gt; Bắt buộc tài khoản phải tồn tại trên Core Bank. Nếu không tồn tại =&gt; không được nhập thông tin và tạo tài khoản.</w:t>
            </w:r>
          </w:p>
          <w:p w14:paraId="47BAF12B" w14:textId="77777777" w:rsidR="00C14670" w:rsidRPr="00255814" w:rsidRDefault="00C14670" w:rsidP="00C14670">
            <w:pPr>
              <w:pStyle w:val="cGDD1"/>
              <w:tabs>
                <w:tab w:val="clear" w:pos="720"/>
              </w:tabs>
              <w:ind w:left="0"/>
              <w:rPr>
                <w:b/>
              </w:rPr>
            </w:pPr>
            <w:r w:rsidRPr="00255814">
              <w:t xml:space="preserve">Nếu tham số = ‘N’ =&gt; Cho phép tạo tài khoản trong trường hợp không lấy được thông tin từ Core Bank. </w:t>
            </w:r>
            <w:r w:rsidRPr="00255814">
              <w:rPr>
                <w:b/>
              </w:rPr>
              <w:t>Tất cả các trường thông tin sẽ khai báo trên hệ thống.</w:t>
            </w:r>
          </w:p>
          <w:p w14:paraId="1855A7C1" w14:textId="77777777" w:rsidR="00DD4769" w:rsidRDefault="00C14670" w:rsidP="00C14670">
            <w:pPr>
              <w:pStyle w:val="cGDD1"/>
              <w:tabs>
                <w:tab w:val="clear" w:pos="720"/>
              </w:tabs>
              <w:ind w:left="0"/>
              <w:rPr>
                <w:b/>
              </w:rPr>
            </w:pPr>
            <w:r w:rsidRPr="00255814">
              <w:rPr>
                <w:b/>
                <w:highlight w:val="yellow"/>
              </w:rPr>
              <w:t>Hai trường hợp đều cần duyệt</w:t>
            </w:r>
          </w:p>
          <w:p w14:paraId="63DF7E92" w14:textId="2911656A" w:rsidR="00500CF7" w:rsidRPr="001909DB" w:rsidRDefault="00500CF7" w:rsidP="00C14670">
            <w:pPr>
              <w:pStyle w:val="cGDD1"/>
              <w:tabs>
                <w:tab w:val="clear" w:pos="720"/>
              </w:tabs>
              <w:ind w:left="0"/>
            </w:pPr>
            <w:r>
              <w:rPr>
                <w:color w:val="FF0000"/>
              </w:rPr>
              <w:t xml:space="preserve">Nếu tham số = ‘Y’ và </w:t>
            </w:r>
            <w:r w:rsidRPr="00500CF7">
              <w:rPr>
                <w:b/>
                <w:color w:val="FF0000"/>
              </w:rPr>
              <w:t xml:space="preserve">đã lấy được thông tin KH </w:t>
            </w:r>
            <w:r>
              <w:rPr>
                <w:b/>
                <w:color w:val="FF0000"/>
              </w:rPr>
              <w:t>có tồn tại trên</w:t>
            </w:r>
            <w:r w:rsidRPr="00500CF7">
              <w:rPr>
                <w:b/>
                <w:color w:val="FF0000"/>
              </w:rPr>
              <w:t xml:space="preserve"> Core Bank</w:t>
            </w:r>
            <w:r>
              <w:rPr>
                <w:color w:val="FF0000"/>
              </w:rPr>
              <w:t>, hoặc tham số = ‘N’ =&gt; sau khi Core bank trả về kết quả =&gt; gọi sang Core SHS để lấy thông tin KH từ Core SHS</w:t>
            </w:r>
          </w:p>
        </w:tc>
      </w:tr>
      <w:tr w:rsidR="00DD4769" w:rsidRPr="001909DB" w14:paraId="283051E5" w14:textId="77777777" w:rsidTr="00DD4769">
        <w:tc>
          <w:tcPr>
            <w:tcW w:w="970" w:type="dxa"/>
          </w:tcPr>
          <w:p w14:paraId="0E660131" w14:textId="77777777" w:rsidR="00DD4769" w:rsidRPr="001909DB" w:rsidRDefault="00DD4769" w:rsidP="00DD4769">
            <w:pPr>
              <w:pStyle w:val="cGDD1"/>
              <w:numPr>
                <w:ilvl w:val="0"/>
                <w:numId w:val="8"/>
              </w:numPr>
              <w:rPr>
                <w:lang w:val="vi-VN"/>
              </w:rPr>
            </w:pPr>
          </w:p>
        </w:tc>
        <w:tc>
          <w:tcPr>
            <w:tcW w:w="2497" w:type="dxa"/>
          </w:tcPr>
          <w:p w14:paraId="7A487E87" w14:textId="111AE98E" w:rsidR="00DD4769" w:rsidRPr="001909DB" w:rsidRDefault="00DD4769" w:rsidP="00E378AA">
            <w:pPr>
              <w:pStyle w:val="cGDD1"/>
              <w:tabs>
                <w:tab w:val="clear" w:pos="720"/>
              </w:tabs>
              <w:ind w:left="0"/>
              <w:rPr>
                <w:lang w:val="vi-VN"/>
              </w:rPr>
            </w:pPr>
            <w:r w:rsidRPr="001909DB">
              <w:rPr>
                <w:lang w:val="vi-VN"/>
              </w:rPr>
              <w:t>Ngày cấp</w:t>
            </w:r>
            <w:r w:rsidR="002A7231">
              <w:t xml:space="preserve"> (Core Bank)</w:t>
            </w:r>
          </w:p>
        </w:tc>
        <w:tc>
          <w:tcPr>
            <w:tcW w:w="1304" w:type="dxa"/>
          </w:tcPr>
          <w:p w14:paraId="4A2AF70E" w14:textId="77777777" w:rsidR="00DD4769" w:rsidRPr="001909DB" w:rsidRDefault="00DD4769" w:rsidP="00E378AA">
            <w:pPr>
              <w:pStyle w:val="cGDD1"/>
              <w:tabs>
                <w:tab w:val="clear" w:pos="720"/>
              </w:tabs>
              <w:ind w:left="0"/>
            </w:pPr>
            <w:r w:rsidRPr="001909DB">
              <w:t>Có</w:t>
            </w:r>
          </w:p>
        </w:tc>
        <w:tc>
          <w:tcPr>
            <w:tcW w:w="1169" w:type="dxa"/>
          </w:tcPr>
          <w:p w14:paraId="5F33EF96" w14:textId="3DB2BBCD" w:rsidR="00DD4769" w:rsidRPr="00DD4769" w:rsidRDefault="00DD4769" w:rsidP="00E378AA">
            <w:pPr>
              <w:pStyle w:val="cGDD1"/>
              <w:tabs>
                <w:tab w:val="clear" w:pos="720"/>
              </w:tabs>
              <w:ind w:left="0"/>
            </w:pPr>
            <w:r>
              <w:t xml:space="preserve">Không (Có quy trình sửa </w:t>
            </w:r>
            <w:r>
              <w:lastRenderedPageBreak/>
              <w:t>riêng)</w:t>
            </w:r>
          </w:p>
        </w:tc>
        <w:tc>
          <w:tcPr>
            <w:tcW w:w="4095" w:type="dxa"/>
          </w:tcPr>
          <w:p w14:paraId="6D54B138" w14:textId="4C6F26E5" w:rsidR="00DD4769" w:rsidRPr="001909DB" w:rsidRDefault="00DD4769" w:rsidP="00E378AA">
            <w:pPr>
              <w:pStyle w:val="cGDD1"/>
              <w:tabs>
                <w:tab w:val="clear" w:pos="720"/>
              </w:tabs>
              <w:ind w:left="0"/>
            </w:pPr>
            <w:r w:rsidRPr="001909DB">
              <w:lastRenderedPageBreak/>
              <w:t>Nhập ngày cấp giấy ĐKSH</w:t>
            </w:r>
          </w:p>
          <w:p w14:paraId="651FA914" w14:textId="77777777" w:rsidR="00DD4769" w:rsidRPr="001909DB" w:rsidRDefault="00DD4769" w:rsidP="00E378AA">
            <w:pPr>
              <w:pStyle w:val="cGDD1"/>
              <w:tabs>
                <w:tab w:val="clear" w:pos="720"/>
              </w:tabs>
              <w:ind w:left="0"/>
              <w:rPr>
                <w:lang w:val="vi-VN"/>
              </w:rPr>
            </w:pPr>
            <w:r w:rsidRPr="001909DB">
              <w:rPr>
                <w:lang w:val="vi-VN"/>
              </w:rPr>
              <w:t>Định dạng DD/MM/YYYY.</w:t>
            </w:r>
          </w:p>
          <w:p w14:paraId="0AA6484C" w14:textId="77777777" w:rsidR="00DD4769" w:rsidRPr="001909DB" w:rsidRDefault="00DD4769" w:rsidP="00E378AA">
            <w:pPr>
              <w:pStyle w:val="cGDD1"/>
              <w:tabs>
                <w:tab w:val="clear" w:pos="720"/>
              </w:tabs>
              <w:ind w:left="0"/>
              <w:rPr>
                <w:lang w:val="vi-VN"/>
              </w:rPr>
            </w:pPr>
            <w:r w:rsidRPr="001909DB">
              <w:rPr>
                <w:lang w:val="vi-VN"/>
              </w:rPr>
              <w:lastRenderedPageBreak/>
              <w:t>Ngày cấp check phải lớn hơn ngày sinh.</w:t>
            </w:r>
          </w:p>
        </w:tc>
      </w:tr>
      <w:tr w:rsidR="00DD4769" w:rsidRPr="001909DB" w14:paraId="31DFA6FD" w14:textId="77777777" w:rsidTr="00DD4769">
        <w:tc>
          <w:tcPr>
            <w:tcW w:w="970" w:type="dxa"/>
          </w:tcPr>
          <w:p w14:paraId="318C7E75" w14:textId="77777777" w:rsidR="00DD4769" w:rsidRPr="001909DB" w:rsidRDefault="00DD4769" w:rsidP="00DD4769">
            <w:pPr>
              <w:pStyle w:val="cGDD1"/>
              <w:numPr>
                <w:ilvl w:val="0"/>
                <w:numId w:val="8"/>
              </w:numPr>
              <w:rPr>
                <w:lang w:val="vi-VN"/>
              </w:rPr>
            </w:pPr>
          </w:p>
        </w:tc>
        <w:tc>
          <w:tcPr>
            <w:tcW w:w="2497" w:type="dxa"/>
          </w:tcPr>
          <w:p w14:paraId="75DC2C50" w14:textId="2406208A" w:rsidR="00DD4769" w:rsidRPr="00DD4769" w:rsidRDefault="00DD4769" w:rsidP="00DD4769">
            <w:pPr>
              <w:pStyle w:val="cGDD1"/>
              <w:tabs>
                <w:tab w:val="clear" w:pos="720"/>
              </w:tabs>
              <w:ind w:left="0"/>
            </w:pPr>
            <w:r>
              <w:t>Ngày hết hạn</w:t>
            </w:r>
            <w:r w:rsidR="002A7231">
              <w:t xml:space="preserve"> (Core Bank)</w:t>
            </w:r>
          </w:p>
        </w:tc>
        <w:tc>
          <w:tcPr>
            <w:tcW w:w="1304" w:type="dxa"/>
          </w:tcPr>
          <w:p w14:paraId="1A9CE2CA" w14:textId="4A51E559" w:rsidR="00DD4769" w:rsidRPr="001909DB" w:rsidRDefault="00DD4769" w:rsidP="00DD4769">
            <w:pPr>
              <w:pStyle w:val="cGDD1"/>
              <w:tabs>
                <w:tab w:val="clear" w:pos="720"/>
              </w:tabs>
              <w:ind w:left="0"/>
            </w:pPr>
            <w:r>
              <w:t>Có</w:t>
            </w:r>
          </w:p>
        </w:tc>
        <w:tc>
          <w:tcPr>
            <w:tcW w:w="1169" w:type="dxa"/>
          </w:tcPr>
          <w:p w14:paraId="0FB51E40" w14:textId="6115FA4E" w:rsidR="00DD4769" w:rsidRDefault="00DD4769" w:rsidP="00DD4769">
            <w:pPr>
              <w:pStyle w:val="cGDD1"/>
              <w:tabs>
                <w:tab w:val="clear" w:pos="720"/>
              </w:tabs>
              <w:ind w:left="0"/>
            </w:pPr>
            <w:r>
              <w:t>Không (Có quy trình sửa riêng)</w:t>
            </w:r>
          </w:p>
        </w:tc>
        <w:tc>
          <w:tcPr>
            <w:tcW w:w="4095" w:type="dxa"/>
          </w:tcPr>
          <w:p w14:paraId="707D91F4" w14:textId="77777777" w:rsidR="00DD4769" w:rsidRPr="00641E4C" w:rsidRDefault="00DD4769" w:rsidP="00DD4769">
            <w:pPr>
              <w:pStyle w:val="cGDD1"/>
              <w:tabs>
                <w:tab w:val="clear" w:pos="720"/>
              </w:tabs>
              <w:ind w:left="0"/>
            </w:pPr>
            <w:r w:rsidRPr="00641E4C">
              <w:t xml:space="preserve">Nhập ngày </w:t>
            </w:r>
            <w:r>
              <w:t>hết hạn</w:t>
            </w:r>
            <w:r w:rsidRPr="00641E4C">
              <w:t xml:space="preserve"> giấy </w:t>
            </w:r>
            <w:r>
              <w:t>CMND/Hộ chiếu/GPKD</w:t>
            </w:r>
          </w:p>
          <w:p w14:paraId="1C554184" w14:textId="77777777" w:rsidR="00DD4769" w:rsidRPr="00641E4C" w:rsidRDefault="00DD4769" w:rsidP="00DD4769">
            <w:pPr>
              <w:pStyle w:val="cGDD1"/>
              <w:tabs>
                <w:tab w:val="clear" w:pos="720"/>
              </w:tabs>
              <w:ind w:left="0"/>
              <w:rPr>
                <w:lang w:val="vi-VN"/>
              </w:rPr>
            </w:pPr>
            <w:r w:rsidRPr="00641E4C">
              <w:rPr>
                <w:lang w:val="vi-VN"/>
              </w:rPr>
              <w:t>Định dạng DD/MM/YYYY.</w:t>
            </w:r>
          </w:p>
          <w:p w14:paraId="0DBF32CF" w14:textId="77777777" w:rsidR="00DD4769" w:rsidRDefault="00DD4769" w:rsidP="00DD4769">
            <w:pPr>
              <w:pStyle w:val="cGDD1"/>
              <w:tabs>
                <w:tab w:val="clear" w:pos="720"/>
              </w:tabs>
              <w:ind w:left="0"/>
              <w:rPr>
                <w:lang w:val="vi-VN"/>
              </w:rPr>
            </w:pPr>
            <w:r w:rsidRPr="00641E4C">
              <w:rPr>
                <w:lang w:val="vi-VN"/>
              </w:rPr>
              <w:t xml:space="preserve">Ngày </w:t>
            </w:r>
            <w:r>
              <w:t>hết hạn</w:t>
            </w:r>
            <w:r w:rsidRPr="00641E4C">
              <w:rPr>
                <w:lang w:val="vi-VN"/>
              </w:rPr>
              <w:t xml:space="preserve"> check phải lớn hơn ngày </w:t>
            </w:r>
            <w:r>
              <w:t>cấp</w:t>
            </w:r>
            <w:r w:rsidRPr="00641E4C">
              <w:rPr>
                <w:lang w:val="vi-VN"/>
              </w:rPr>
              <w:t>.</w:t>
            </w:r>
          </w:p>
          <w:p w14:paraId="32563FF0" w14:textId="7B0CD81B" w:rsidR="00DD4769" w:rsidRPr="001909DB" w:rsidRDefault="00DD4769" w:rsidP="00DD4769">
            <w:pPr>
              <w:pStyle w:val="cGDD1"/>
              <w:tabs>
                <w:tab w:val="clear" w:pos="720"/>
              </w:tabs>
              <w:ind w:left="0"/>
            </w:pPr>
            <w:r>
              <w:t>Lấy thông tin từ Core Bank</w:t>
            </w:r>
          </w:p>
        </w:tc>
      </w:tr>
      <w:tr w:rsidR="00DD4769" w:rsidRPr="001909DB" w14:paraId="73921DE3" w14:textId="77777777" w:rsidTr="00DD4769">
        <w:tc>
          <w:tcPr>
            <w:tcW w:w="970" w:type="dxa"/>
          </w:tcPr>
          <w:p w14:paraId="60C28034" w14:textId="77777777" w:rsidR="00DD4769" w:rsidRPr="001909DB" w:rsidRDefault="00DD4769" w:rsidP="00DD4769">
            <w:pPr>
              <w:pStyle w:val="cGDD1"/>
              <w:numPr>
                <w:ilvl w:val="0"/>
                <w:numId w:val="8"/>
              </w:numPr>
              <w:rPr>
                <w:lang w:val="vi-VN"/>
              </w:rPr>
            </w:pPr>
          </w:p>
        </w:tc>
        <w:tc>
          <w:tcPr>
            <w:tcW w:w="2497" w:type="dxa"/>
          </w:tcPr>
          <w:p w14:paraId="20BD25B5" w14:textId="1C04EDB9" w:rsidR="00DD4769" w:rsidRPr="001909DB" w:rsidRDefault="00DD4769" w:rsidP="00DD4769">
            <w:pPr>
              <w:pStyle w:val="cGDD1"/>
              <w:tabs>
                <w:tab w:val="clear" w:pos="720"/>
              </w:tabs>
              <w:ind w:left="0"/>
              <w:rPr>
                <w:lang w:val="vi-VN"/>
              </w:rPr>
            </w:pPr>
            <w:r w:rsidRPr="001909DB">
              <w:rPr>
                <w:lang w:val="vi-VN"/>
              </w:rPr>
              <w:t>Nơi cấp</w:t>
            </w:r>
            <w:r w:rsidR="002A7231">
              <w:t xml:space="preserve"> (Core Bank)</w:t>
            </w:r>
          </w:p>
        </w:tc>
        <w:tc>
          <w:tcPr>
            <w:tcW w:w="1304" w:type="dxa"/>
          </w:tcPr>
          <w:p w14:paraId="135C49ED" w14:textId="77777777" w:rsidR="00DD4769" w:rsidRPr="001909DB" w:rsidRDefault="00DD4769" w:rsidP="00DD4769">
            <w:pPr>
              <w:pStyle w:val="cGDD1"/>
              <w:tabs>
                <w:tab w:val="clear" w:pos="720"/>
              </w:tabs>
              <w:ind w:left="0"/>
            </w:pPr>
            <w:r w:rsidRPr="001909DB">
              <w:t>Có</w:t>
            </w:r>
          </w:p>
        </w:tc>
        <w:tc>
          <w:tcPr>
            <w:tcW w:w="1169" w:type="dxa"/>
          </w:tcPr>
          <w:p w14:paraId="22CDDDEF" w14:textId="6AA8D665" w:rsidR="00DD4769" w:rsidRPr="00DD4769" w:rsidRDefault="00DD4769" w:rsidP="00DD4769">
            <w:pPr>
              <w:pStyle w:val="cGDD1"/>
              <w:tabs>
                <w:tab w:val="clear" w:pos="720"/>
              </w:tabs>
              <w:ind w:left="0"/>
              <w:rPr>
                <w:lang w:val="vi-VN"/>
              </w:rPr>
            </w:pPr>
            <w:r>
              <w:t>Không (Có quy trình sửa riêng)</w:t>
            </w:r>
          </w:p>
        </w:tc>
        <w:tc>
          <w:tcPr>
            <w:tcW w:w="4095" w:type="dxa"/>
          </w:tcPr>
          <w:p w14:paraId="568CD347" w14:textId="667B49DF" w:rsidR="00DD4769" w:rsidRPr="001909DB" w:rsidRDefault="00DD4769" w:rsidP="00DD4769">
            <w:pPr>
              <w:pStyle w:val="cGDD1"/>
              <w:tabs>
                <w:tab w:val="clear" w:pos="720"/>
              </w:tabs>
              <w:ind w:left="0"/>
            </w:pPr>
            <w:r w:rsidRPr="001909DB">
              <w:rPr>
                <w:lang w:val="vi-VN"/>
              </w:rPr>
              <w:t>Nhập Nơi cấp</w:t>
            </w:r>
            <w:r w:rsidRPr="001909DB">
              <w:t xml:space="preserve"> giấy ĐKSH</w:t>
            </w:r>
          </w:p>
        </w:tc>
      </w:tr>
      <w:tr w:rsidR="00DD4769" w:rsidRPr="001909DB" w14:paraId="42B75167" w14:textId="77777777" w:rsidTr="00DD4769">
        <w:tc>
          <w:tcPr>
            <w:tcW w:w="970" w:type="dxa"/>
          </w:tcPr>
          <w:p w14:paraId="4791782A" w14:textId="77777777" w:rsidR="00DD4769" w:rsidRPr="001909DB" w:rsidRDefault="00DD4769" w:rsidP="00DD4769">
            <w:pPr>
              <w:pStyle w:val="cGDD1"/>
              <w:numPr>
                <w:ilvl w:val="0"/>
                <w:numId w:val="8"/>
              </w:numPr>
              <w:rPr>
                <w:lang w:val="vi-VN"/>
              </w:rPr>
            </w:pPr>
          </w:p>
        </w:tc>
        <w:tc>
          <w:tcPr>
            <w:tcW w:w="2497" w:type="dxa"/>
          </w:tcPr>
          <w:p w14:paraId="32BBAFE9" w14:textId="77777777" w:rsidR="00DD4769" w:rsidRPr="001909DB" w:rsidRDefault="00DD4769" w:rsidP="00DD4769">
            <w:pPr>
              <w:pStyle w:val="cGDD1"/>
              <w:tabs>
                <w:tab w:val="clear" w:pos="720"/>
              </w:tabs>
              <w:ind w:left="0"/>
            </w:pPr>
            <w:r w:rsidRPr="001909DB">
              <w:rPr>
                <w:lang w:val="vi-VN"/>
              </w:rPr>
              <w:t>Địa chỉ thường trú</w:t>
            </w:r>
            <w:r w:rsidRPr="001909DB">
              <w:t>/Địa chỉ ĐKKD</w:t>
            </w:r>
          </w:p>
        </w:tc>
        <w:tc>
          <w:tcPr>
            <w:tcW w:w="1304" w:type="dxa"/>
          </w:tcPr>
          <w:p w14:paraId="65585083" w14:textId="77777777" w:rsidR="00DD4769" w:rsidRPr="001909DB" w:rsidRDefault="00DD4769" w:rsidP="00DD4769">
            <w:pPr>
              <w:pStyle w:val="cGDD1"/>
              <w:tabs>
                <w:tab w:val="clear" w:pos="720"/>
              </w:tabs>
              <w:ind w:left="0"/>
            </w:pPr>
            <w:r w:rsidRPr="001909DB">
              <w:t>Có</w:t>
            </w:r>
          </w:p>
        </w:tc>
        <w:tc>
          <w:tcPr>
            <w:tcW w:w="1169" w:type="dxa"/>
          </w:tcPr>
          <w:p w14:paraId="64CAD5BC" w14:textId="6DA56D93" w:rsidR="00DD4769" w:rsidRPr="00DD4769" w:rsidRDefault="00DD4769" w:rsidP="00DD4769">
            <w:pPr>
              <w:pStyle w:val="cGDD1"/>
              <w:tabs>
                <w:tab w:val="clear" w:pos="720"/>
              </w:tabs>
              <w:ind w:left="0"/>
            </w:pPr>
            <w:r>
              <w:t>Có</w:t>
            </w:r>
          </w:p>
        </w:tc>
        <w:tc>
          <w:tcPr>
            <w:tcW w:w="4095" w:type="dxa"/>
          </w:tcPr>
          <w:p w14:paraId="0815ADC0" w14:textId="4EC7DF35" w:rsidR="00DD4769" w:rsidRPr="001909DB" w:rsidRDefault="00DD4769" w:rsidP="00DD4769">
            <w:pPr>
              <w:pStyle w:val="cGDD1"/>
              <w:tabs>
                <w:tab w:val="clear" w:pos="720"/>
              </w:tabs>
              <w:ind w:left="0"/>
              <w:rPr>
                <w:lang w:val="vi-VN"/>
              </w:rPr>
            </w:pPr>
          </w:p>
        </w:tc>
      </w:tr>
      <w:tr w:rsidR="00DD4769" w:rsidRPr="001909DB" w14:paraId="427CCCBB" w14:textId="77777777" w:rsidTr="00DD4769">
        <w:tc>
          <w:tcPr>
            <w:tcW w:w="970" w:type="dxa"/>
          </w:tcPr>
          <w:p w14:paraId="0DBAAE2B" w14:textId="77777777" w:rsidR="00DD4769" w:rsidRPr="001909DB" w:rsidRDefault="00DD4769" w:rsidP="00DD4769">
            <w:pPr>
              <w:pStyle w:val="cGDD1"/>
              <w:numPr>
                <w:ilvl w:val="0"/>
                <w:numId w:val="8"/>
              </w:numPr>
              <w:rPr>
                <w:lang w:val="vi-VN"/>
              </w:rPr>
            </w:pPr>
          </w:p>
        </w:tc>
        <w:tc>
          <w:tcPr>
            <w:tcW w:w="2497" w:type="dxa"/>
          </w:tcPr>
          <w:p w14:paraId="4DB8619D" w14:textId="77777777" w:rsidR="00DD4769" w:rsidRPr="001909DB" w:rsidRDefault="00DD4769" w:rsidP="00DD4769">
            <w:pPr>
              <w:pStyle w:val="cGDD1"/>
              <w:tabs>
                <w:tab w:val="clear" w:pos="720"/>
              </w:tabs>
              <w:ind w:left="0"/>
              <w:rPr>
                <w:lang w:val="vi-VN"/>
              </w:rPr>
            </w:pPr>
            <w:r w:rsidRPr="001909DB">
              <w:rPr>
                <w:lang w:val="vi-VN"/>
              </w:rPr>
              <w:t>Địa chỉ liên lạc</w:t>
            </w:r>
          </w:p>
        </w:tc>
        <w:tc>
          <w:tcPr>
            <w:tcW w:w="1304" w:type="dxa"/>
          </w:tcPr>
          <w:p w14:paraId="3585B481" w14:textId="77777777" w:rsidR="00DD4769" w:rsidRPr="001909DB" w:rsidRDefault="00DD4769" w:rsidP="00DD4769">
            <w:pPr>
              <w:pStyle w:val="cGDD1"/>
              <w:tabs>
                <w:tab w:val="clear" w:pos="720"/>
              </w:tabs>
              <w:ind w:left="0"/>
            </w:pPr>
            <w:r w:rsidRPr="001909DB">
              <w:t>Không</w:t>
            </w:r>
          </w:p>
        </w:tc>
        <w:tc>
          <w:tcPr>
            <w:tcW w:w="1169" w:type="dxa"/>
          </w:tcPr>
          <w:p w14:paraId="5F2E4690" w14:textId="3BE6FB18" w:rsidR="00DD4769" w:rsidRPr="00DD4769" w:rsidRDefault="00DD4769" w:rsidP="00DD4769">
            <w:pPr>
              <w:pStyle w:val="cGDD1"/>
              <w:tabs>
                <w:tab w:val="clear" w:pos="720"/>
              </w:tabs>
              <w:ind w:left="0"/>
            </w:pPr>
            <w:r>
              <w:t>Có</w:t>
            </w:r>
          </w:p>
        </w:tc>
        <w:tc>
          <w:tcPr>
            <w:tcW w:w="4095" w:type="dxa"/>
          </w:tcPr>
          <w:p w14:paraId="656A84FD" w14:textId="54767333" w:rsidR="00DD4769" w:rsidRPr="001909DB" w:rsidRDefault="00DD4769" w:rsidP="00DD4769">
            <w:pPr>
              <w:pStyle w:val="cGDD1"/>
              <w:tabs>
                <w:tab w:val="clear" w:pos="720"/>
              </w:tabs>
              <w:ind w:left="0"/>
              <w:rPr>
                <w:lang w:val="vi-VN"/>
              </w:rPr>
            </w:pPr>
          </w:p>
        </w:tc>
      </w:tr>
      <w:tr w:rsidR="00DD4769" w:rsidRPr="001909DB" w14:paraId="561C3F8F" w14:textId="77777777" w:rsidTr="00DD4769">
        <w:tc>
          <w:tcPr>
            <w:tcW w:w="970" w:type="dxa"/>
          </w:tcPr>
          <w:p w14:paraId="48C6EE36" w14:textId="77777777" w:rsidR="00DD4769" w:rsidRPr="001909DB" w:rsidRDefault="00DD4769" w:rsidP="00DD4769">
            <w:pPr>
              <w:pStyle w:val="cGDD1"/>
              <w:numPr>
                <w:ilvl w:val="0"/>
                <w:numId w:val="8"/>
              </w:numPr>
              <w:rPr>
                <w:lang w:val="vi-VN"/>
              </w:rPr>
            </w:pPr>
          </w:p>
        </w:tc>
        <w:tc>
          <w:tcPr>
            <w:tcW w:w="2497" w:type="dxa"/>
          </w:tcPr>
          <w:p w14:paraId="12AD6403" w14:textId="77777777" w:rsidR="00DD4769" w:rsidRPr="001909DB" w:rsidRDefault="00DD4769" w:rsidP="00DD4769">
            <w:pPr>
              <w:pStyle w:val="cGDD1"/>
              <w:tabs>
                <w:tab w:val="clear" w:pos="720"/>
              </w:tabs>
              <w:ind w:left="0"/>
              <w:rPr>
                <w:lang w:val="vi-VN"/>
              </w:rPr>
            </w:pPr>
            <w:r w:rsidRPr="001909DB">
              <w:rPr>
                <w:lang w:val="vi-VN"/>
              </w:rPr>
              <w:t>Fax</w:t>
            </w:r>
          </w:p>
        </w:tc>
        <w:tc>
          <w:tcPr>
            <w:tcW w:w="1304" w:type="dxa"/>
          </w:tcPr>
          <w:p w14:paraId="20E28B21" w14:textId="77777777" w:rsidR="00DD4769" w:rsidRPr="001909DB" w:rsidRDefault="00DD4769" w:rsidP="00DD4769">
            <w:pPr>
              <w:pStyle w:val="cGDD1"/>
              <w:tabs>
                <w:tab w:val="clear" w:pos="720"/>
              </w:tabs>
              <w:ind w:left="0"/>
              <w:rPr>
                <w:lang w:val="vi-VN"/>
              </w:rPr>
            </w:pPr>
            <w:r w:rsidRPr="001909DB">
              <w:t>Không</w:t>
            </w:r>
          </w:p>
        </w:tc>
        <w:tc>
          <w:tcPr>
            <w:tcW w:w="1169" w:type="dxa"/>
          </w:tcPr>
          <w:p w14:paraId="35E807EE" w14:textId="70529073" w:rsidR="00DD4769" w:rsidRPr="00DD4769" w:rsidRDefault="00DD4769" w:rsidP="00DD4769">
            <w:pPr>
              <w:pStyle w:val="cGDD1"/>
              <w:tabs>
                <w:tab w:val="clear" w:pos="720"/>
              </w:tabs>
              <w:ind w:left="0"/>
            </w:pPr>
            <w:r>
              <w:t>Có</w:t>
            </w:r>
          </w:p>
        </w:tc>
        <w:tc>
          <w:tcPr>
            <w:tcW w:w="4095" w:type="dxa"/>
          </w:tcPr>
          <w:p w14:paraId="2E0021C5" w14:textId="0D55F6C1" w:rsidR="00DD4769" w:rsidRPr="001909DB" w:rsidRDefault="00DD4769" w:rsidP="00DD4769">
            <w:pPr>
              <w:pStyle w:val="cGDD1"/>
              <w:tabs>
                <w:tab w:val="clear" w:pos="720"/>
              </w:tabs>
              <w:ind w:left="0"/>
              <w:rPr>
                <w:lang w:val="vi-VN"/>
              </w:rPr>
            </w:pPr>
          </w:p>
        </w:tc>
      </w:tr>
      <w:tr w:rsidR="00DD4769" w:rsidRPr="001909DB" w14:paraId="677F92EF" w14:textId="77777777" w:rsidTr="00DD4769">
        <w:tc>
          <w:tcPr>
            <w:tcW w:w="970" w:type="dxa"/>
          </w:tcPr>
          <w:p w14:paraId="14BF253F" w14:textId="77777777" w:rsidR="00DD4769" w:rsidRPr="001909DB" w:rsidRDefault="00DD4769" w:rsidP="00DD4769">
            <w:pPr>
              <w:pStyle w:val="cGDD1"/>
              <w:numPr>
                <w:ilvl w:val="0"/>
                <w:numId w:val="8"/>
              </w:numPr>
              <w:rPr>
                <w:lang w:val="vi-VN"/>
              </w:rPr>
            </w:pPr>
          </w:p>
        </w:tc>
        <w:tc>
          <w:tcPr>
            <w:tcW w:w="2497" w:type="dxa"/>
          </w:tcPr>
          <w:p w14:paraId="0404A2A1" w14:textId="77777777" w:rsidR="00DD4769" w:rsidRPr="001909DB" w:rsidRDefault="00DD4769" w:rsidP="00DD4769">
            <w:pPr>
              <w:pStyle w:val="cGDD1"/>
              <w:tabs>
                <w:tab w:val="clear" w:pos="720"/>
              </w:tabs>
              <w:ind w:left="0"/>
              <w:rPr>
                <w:lang w:val="vi-VN"/>
              </w:rPr>
            </w:pPr>
            <w:r w:rsidRPr="001909DB">
              <w:rPr>
                <w:lang w:val="vi-VN"/>
              </w:rPr>
              <w:t>Email</w:t>
            </w:r>
          </w:p>
        </w:tc>
        <w:tc>
          <w:tcPr>
            <w:tcW w:w="1304" w:type="dxa"/>
          </w:tcPr>
          <w:p w14:paraId="40DFAB91" w14:textId="6114D79F" w:rsidR="00DD4769" w:rsidRPr="001909DB" w:rsidRDefault="00906274" w:rsidP="00DD4769">
            <w:pPr>
              <w:pStyle w:val="cGDD1"/>
              <w:tabs>
                <w:tab w:val="clear" w:pos="720"/>
              </w:tabs>
              <w:ind w:left="0"/>
            </w:pPr>
            <w:r>
              <w:t>Không</w:t>
            </w:r>
          </w:p>
        </w:tc>
        <w:tc>
          <w:tcPr>
            <w:tcW w:w="1169" w:type="dxa"/>
          </w:tcPr>
          <w:p w14:paraId="07D13859" w14:textId="5C590280" w:rsidR="00DD4769" w:rsidRPr="00906274" w:rsidRDefault="00906274" w:rsidP="00DD4769">
            <w:pPr>
              <w:pStyle w:val="cGDD1"/>
              <w:tabs>
                <w:tab w:val="clear" w:pos="720"/>
              </w:tabs>
              <w:ind w:left="0"/>
            </w:pPr>
            <w:r>
              <w:t>Có</w:t>
            </w:r>
          </w:p>
        </w:tc>
        <w:tc>
          <w:tcPr>
            <w:tcW w:w="4095" w:type="dxa"/>
          </w:tcPr>
          <w:p w14:paraId="70A9C3DE" w14:textId="77777777" w:rsidR="00DD4769" w:rsidRDefault="00DD4769" w:rsidP="00DD4769">
            <w:pPr>
              <w:pStyle w:val="cGDD1"/>
              <w:tabs>
                <w:tab w:val="clear" w:pos="720"/>
              </w:tabs>
              <w:ind w:left="0"/>
            </w:pPr>
            <w:r w:rsidRPr="001909DB">
              <w:t>Email này được dùng để gửi nội dung các thông báo cho nhà đầu tư</w:t>
            </w:r>
          </w:p>
          <w:p w14:paraId="3E5F424E" w14:textId="573B5651" w:rsidR="00906274" w:rsidRPr="00906274" w:rsidRDefault="00906274" w:rsidP="00DD4769">
            <w:pPr>
              <w:pStyle w:val="cGDD1"/>
              <w:tabs>
                <w:tab w:val="clear" w:pos="720"/>
              </w:tabs>
              <w:ind w:left="0"/>
              <w:rPr>
                <w:b/>
              </w:rPr>
            </w:pPr>
            <w:r w:rsidRPr="00906274">
              <w:rPr>
                <w:b/>
              </w:rPr>
              <w:t>(Không cần check trùng email)</w:t>
            </w:r>
          </w:p>
        </w:tc>
      </w:tr>
      <w:tr w:rsidR="00DD4769" w:rsidRPr="001909DB" w14:paraId="21045F12" w14:textId="77777777" w:rsidTr="00DD4769">
        <w:tc>
          <w:tcPr>
            <w:tcW w:w="970" w:type="dxa"/>
          </w:tcPr>
          <w:p w14:paraId="2434CA8B" w14:textId="77777777" w:rsidR="00DD4769" w:rsidRPr="001909DB" w:rsidRDefault="00DD4769" w:rsidP="00DD4769">
            <w:pPr>
              <w:pStyle w:val="cGDD1"/>
              <w:numPr>
                <w:ilvl w:val="0"/>
                <w:numId w:val="8"/>
              </w:numPr>
              <w:rPr>
                <w:lang w:val="vi-VN"/>
              </w:rPr>
            </w:pPr>
          </w:p>
        </w:tc>
        <w:tc>
          <w:tcPr>
            <w:tcW w:w="2497" w:type="dxa"/>
          </w:tcPr>
          <w:p w14:paraId="184B09AB" w14:textId="77777777" w:rsidR="00DD4769" w:rsidRPr="001909DB" w:rsidRDefault="00DD4769" w:rsidP="00DD4769">
            <w:pPr>
              <w:pStyle w:val="cGDD1"/>
              <w:tabs>
                <w:tab w:val="clear" w:pos="720"/>
              </w:tabs>
              <w:ind w:left="0"/>
              <w:rPr>
                <w:lang w:val="vi-VN"/>
              </w:rPr>
            </w:pPr>
            <w:r w:rsidRPr="001909DB">
              <w:rPr>
                <w:lang w:val="vi-VN"/>
              </w:rPr>
              <w:t>Điện thoại di động</w:t>
            </w:r>
          </w:p>
        </w:tc>
        <w:tc>
          <w:tcPr>
            <w:tcW w:w="1304" w:type="dxa"/>
          </w:tcPr>
          <w:p w14:paraId="11BEB06D" w14:textId="77777777" w:rsidR="00DD4769" w:rsidRPr="001909DB" w:rsidRDefault="00DD4769" w:rsidP="00DD4769">
            <w:pPr>
              <w:pStyle w:val="cGDD1"/>
              <w:tabs>
                <w:tab w:val="clear" w:pos="720"/>
              </w:tabs>
              <w:ind w:left="0"/>
            </w:pPr>
            <w:r w:rsidRPr="001909DB">
              <w:t>Có</w:t>
            </w:r>
          </w:p>
        </w:tc>
        <w:tc>
          <w:tcPr>
            <w:tcW w:w="1169" w:type="dxa"/>
          </w:tcPr>
          <w:p w14:paraId="32D630E6" w14:textId="13B92B9E" w:rsidR="00DD4769" w:rsidRPr="00906274" w:rsidRDefault="00906274" w:rsidP="00DD4769">
            <w:pPr>
              <w:pStyle w:val="cGDD1"/>
              <w:tabs>
                <w:tab w:val="clear" w:pos="720"/>
              </w:tabs>
              <w:ind w:left="0"/>
            </w:pPr>
            <w:r>
              <w:t>Có</w:t>
            </w:r>
          </w:p>
        </w:tc>
        <w:tc>
          <w:tcPr>
            <w:tcW w:w="4095" w:type="dxa"/>
          </w:tcPr>
          <w:p w14:paraId="5B830E20" w14:textId="006B6389" w:rsidR="00DD4769" w:rsidRPr="001909DB" w:rsidRDefault="00DD4769" w:rsidP="00DD4769">
            <w:pPr>
              <w:pStyle w:val="cGDD1"/>
              <w:tabs>
                <w:tab w:val="clear" w:pos="720"/>
              </w:tabs>
              <w:ind w:left="0"/>
              <w:rPr>
                <w:lang w:val="vi-VN"/>
              </w:rPr>
            </w:pPr>
            <w:r w:rsidRPr="001909DB">
              <w:rPr>
                <w:lang w:val="vi-VN"/>
              </w:rPr>
              <w:t>Số điện thoại phải là duy nhất và không trùng nhau giữa các NĐT.</w:t>
            </w:r>
          </w:p>
          <w:p w14:paraId="4DC1DB3C" w14:textId="77777777" w:rsidR="00DD4769" w:rsidRPr="001909DB" w:rsidRDefault="00DD4769" w:rsidP="00DD4769">
            <w:pPr>
              <w:pStyle w:val="cGDD1"/>
              <w:tabs>
                <w:tab w:val="clear" w:pos="720"/>
              </w:tabs>
              <w:ind w:left="0"/>
            </w:pPr>
            <w:r w:rsidRPr="001909DB">
              <w:t>Số điện thoại này được dùng để gửi SMS cho Nhà đầu tư</w:t>
            </w:r>
          </w:p>
        </w:tc>
      </w:tr>
      <w:tr w:rsidR="00DD4769" w:rsidRPr="001909DB" w14:paraId="3F40485B" w14:textId="77777777" w:rsidTr="00DD4769">
        <w:tc>
          <w:tcPr>
            <w:tcW w:w="970" w:type="dxa"/>
          </w:tcPr>
          <w:p w14:paraId="3FBFF9F3" w14:textId="77777777" w:rsidR="00DD4769" w:rsidRPr="001909DB" w:rsidRDefault="00DD4769" w:rsidP="00DD4769">
            <w:pPr>
              <w:pStyle w:val="cGDD1"/>
              <w:numPr>
                <w:ilvl w:val="0"/>
                <w:numId w:val="8"/>
              </w:numPr>
              <w:rPr>
                <w:lang w:val="vi-VN"/>
              </w:rPr>
            </w:pPr>
          </w:p>
        </w:tc>
        <w:tc>
          <w:tcPr>
            <w:tcW w:w="2497" w:type="dxa"/>
          </w:tcPr>
          <w:p w14:paraId="42E4B2E6" w14:textId="77777777" w:rsidR="00DD4769" w:rsidRPr="001909DB" w:rsidRDefault="00DD4769" w:rsidP="00DD4769">
            <w:pPr>
              <w:pStyle w:val="cGDD1"/>
              <w:tabs>
                <w:tab w:val="clear" w:pos="720"/>
              </w:tabs>
              <w:ind w:left="0"/>
              <w:rPr>
                <w:lang w:val="vi-VN"/>
              </w:rPr>
            </w:pPr>
            <w:r w:rsidRPr="001909DB">
              <w:rPr>
                <w:lang w:val="vi-VN"/>
              </w:rPr>
              <w:t>ĐT cố định</w:t>
            </w:r>
          </w:p>
        </w:tc>
        <w:tc>
          <w:tcPr>
            <w:tcW w:w="1304" w:type="dxa"/>
          </w:tcPr>
          <w:p w14:paraId="5AAFF04E" w14:textId="77777777" w:rsidR="00DD4769" w:rsidRPr="001909DB" w:rsidRDefault="00DD4769" w:rsidP="00DD4769">
            <w:pPr>
              <w:pStyle w:val="cGDD1"/>
              <w:tabs>
                <w:tab w:val="clear" w:pos="720"/>
              </w:tabs>
              <w:ind w:left="0"/>
            </w:pPr>
            <w:r w:rsidRPr="001909DB">
              <w:t>Không</w:t>
            </w:r>
          </w:p>
        </w:tc>
        <w:tc>
          <w:tcPr>
            <w:tcW w:w="1169" w:type="dxa"/>
          </w:tcPr>
          <w:p w14:paraId="5A281CCF" w14:textId="6325653C" w:rsidR="00DD4769" w:rsidRPr="00906274" w:rsidRDefault="004208F3" w:rsidP="00DD4769">
            <w:pPr>
              <w:pStyle w:val="cGDD1"/>
              <w:tabs>
                <w:tab w:val="clear" w:pos="720"/>
              </w:tabs>
              <w:ind w:left="0"/>
            </w:pPr>
            <w:r>
              <w:t>Có</w:t>
            </w:r>
          </w:p>
        </w:tc>
        <w:tc>
          <w:tcPr>
            <w:tcW w:w="4095" w:type="dxa"/>
          </w:tcPr>
          <w:p w14:paraId="2AA2B681" w14:textId="5E1EAEE3" w:rsidR="00DD4769" w:rsidRPr="001909DB" w:rsidRDefault="00DD4769" w:rsidP="00DD4769">
            <w:pPr>
              <w:pStyle w:val="cGDD1"/>
              <w:tabs>
                <w:tab w:val="clear" w:pos="720"/>
              </w:tabs>
              <w:ind w:left="0"/>
              <w:rPr>
                <w:lang w:val="vi-VN"/>
              </w:rPr>
            </w:pPr>
          </w:p>
        </w:tc>
      </w:tr>
      <w:tr w:rsidR="00DD4769" w:rsidRPr="001909DB" w14:paraId="1363FF13" w14:textId="77777777" w:rsidTr="00DD4769">
        <w:tc>
          <w:tcPr>
            <w:tcW w:w="970" w:type="dxa"/>
          </w:tcPr>
          <w:p w14:paraId="2024AE91" w14:textId="77777777" w:rsidR="00DD4769" w:rsidRPr="001909DB" w:rsidRDefault="00DD4769" w:rsidP="00DD4769">
            <w:pPr>
              <w:pStyle w:val="cGDD1"/>
              <w:numPr>
                <w:ilvl w:val="0"/>
                <w:numId w:val="8"/>
              </w:numPr>
              <w:rPr>
                <w:lang w:val="vi-VN"/>
              </w:rPr>
            </w:pPr>
          </w:p>
        </w:tc>
        <w:tc>
          <w:tcPr>
            <w:tcW w:w="2497" w:type="dxa"/>
          </w:tcPr>
          <w:p w14:paraId="3A49AC8B" w14:textId="77777777" w:rsidR="00DD4769" w:rsidRPr="001909DB" w:rsidRDefault="00DD4769" w:rsidP="00DD4769">
            <w:pPr>
              <w:pStyle w:val="cGDD1"/>
              <w:tabs>
                <w:tab w:val="clear" w:pos="720"/>
              </w:tabs>
              <w:ind w:left="0"/>
              <w:rPr>
                <w:lang w:val="vi-VN"/>
              </w:rPr>
            </w:pPr>
            <w:r w:rsidRPr="001909DB">
              <w:rPr>
                <w:lang w:val="vi-VN"/>
              </w:rPr>
              <w:t>Số TK NH</w:t>
            </w:r>
          </w:p>
        </w:tc>
        <w:tc>
          <w:tcPr>
            <w:tcW w:w="1304" w:type="dxa"/>
          </w:tcPr>
          <w:p w14:paraId="376D2F5B" w14:textId="77777777" w:rsidR="00DD4769" w:rsidRPr="001909DB" w:rsidRDefault="00DD4769" w:rsidP="00DD4769">
            <w:pPr>
              <w:pStyle w:val="cGDD1"/>
              <w:tabs>
                <w:tab w:val="clear" w:pos="720"/>
              </w:tabs>
              <w:ind w:left="0"/>
            </w:pPr>
            <w:r w:rsidRPr="001909DB">
              <w:t>Có</w:t>
            </w:r>
          </w:p>
        </w:tc>
        <w:tc>
          <w:tcPr>
            <w:tcW w:w="1169" w:type="dxa"/>
          </w:tcPr>
          <w:p w14:paraId="46B576A4" w14:textId="7C9E2F39" w:rsidR="00DD4769" w:rsidRPr="00DD4769" w:rsidRDefault="00906274" w:rsidP="00DD4769">
            <w:pPr>
              <w:pStyle w:val="cGDD1"/>
              <w:tabs>
                <w:tab w:val="clear" w:pos="720"/>
              </w:tabs>
              <w:ind w:left="0"/>
            </w:pPr>
            <w:r>
              <w:t>Không</w:t>
            </w:r>
          </w:p>
        </w:tc>
        <w:tc>
          <w:tcPr>
            <w:tcW w:w="4095" w:type="dxa"/>
          </w:tcPr>
          <w:p w14:paraId="72BE8E3F" w14:textId="4FE6075E" w:rsidR="00DD4769" w:rsidRPr="001909DB" w:rsidRDefault="00DD4769" w:rsidP="00DD4769">
            <w:pPr>
              <w:pStyle w:val="cGDD1"/>
              <w:tabs>
                <w:tab w:val="clear" w:pos="720"/>
              </w:tabs>
              <w:ind w:left="0"/>
            </w:pPr>
            <w:r w:rsidRPr="001909DB">
              <w:t>Nhập TK thanh toán tại ngân hàng dùng để thanh toán tiền bán trái phiếu</w:t>
            </w:r>
          </w:p>
        </w:tc>
      </w:tr>
      <w:tr w:rsidR="00DD4769" w:rsidRPr="001909DB" w14:paraId="089C4618" w14:textId="77777777" w:rsidTr="00DD4769">
        <w:tc>
          <w:tcPr>
            <w:tcW w:w="970" w:type="dxa"/>
          </w:tcPr>
          <w:p w14:paraId="7E3D3CDD" w14:textId="77777777" w:rsidR="00DD4769" w:rsidRPr="001909DB" w:rsidRDefault="00DD4769" w:rsidP="00DD4769">
            <w:pPr>
              <w:pStyle w:val="cGDD1"/>
              <w:numPr>
                <w:ilvl w:val="0"/>
                <w:numId w:val="8"/>
              </w:numPr>
              <w:rPr>
                <w:lang w:val="vi-VN"/>
              </w:rPr>
            </w:pPr>
          </w:p>
        </w:tc>
        <w:tc>
          <w:tcPr>
            <w:tcW w:w="2497" w:type="dxa"/>
          </w:tcPr>
          <w:p w14:paraId="0E54D6A3" w14:textId="77777777" w:rsidR="00DD4769" w:rsidRPr="001909DB" w:rsidRDefault="00DD4769" w:rsidP="00DD4769">
            <w:pPr>
              <w:pStyle w:val="cGDD1"/>
              <w:tabs>
                <w:tab w:val="clear" w:pos="720"/>
              </w:tabs>
              <w:ind w:left="0"/>
              <w:rPr>
                <w:lang w:val="vi-VN"/>
              </w:rPr>
            </w:pPr>
            <w:r w:rsidRPr="001909DB">
              <w:rPr>
                <w:lang w:val="vi-VN"/>
              </w:rPr>
              <w:t>Tên NH</w:t>
            </w:r>
          </w:p>
        </w:tc>
        <w:tc>
          <w:tcPr>
            <w:tcW w:w="1304" w:type="dxa"/>
          </w:tcPr>
          <w:p w14:paraId="67BAD180" w14:textId="77777777" w:rsidR="00DD4769" w:rsidRPr="006A3507" w:rsidRDefault="00DD4769" w:rsidP="00DD4769">
            <w:pPr>
              <w:pStyle w:val="cGDD1"/>
              <w:tabs>
                <w:tab w:val="clear" w:pos="720"/>
              </w:tabs>
              <w:ind w:left="0"/>
            </w:pPr>
            <w:r w:rsidRPr="006A3507">
              <w:t>Có</w:t>
            </w:r>
          </w:p>
        </w:tc>
        <w:tc>
          <w:tcPr>
            <w:tcW w:w="1169" w:type="dxa"/>
          </w:tcPr>
          <w:p w14:paraId="0DEDE8DD" w14:textId="4DD3D561" w:rsidR="00DD4769" w:rsidRPr="00DD4769" w:rsidRDefault="00906274" w:rsidP="00DD4769">
            <w:pPr>
              <w:pStyle w:val="cGDD1"/>
              <w:tabs>
                <w:tab w:val="clear" w:pos="720"/>
              </w:tabs>
              <w:ind w:left="0"/>
            </w:pPr>
            <w:r>
              <w:t>Không</w:t>
            </w:r>
          </w:p>
        </w:tc>
        <w:tc>
          <w:tcPr>
            <w:tcW w:w="4095" w:type="dxa"/>
          </w:tcPr>
          <w:p w14:paraId="050414BD" w14:textId="3A955515" w:rsidR="00DD4769" w:rsidRPr="006A3507" w:rsidRDefault="00DD4769" w:rsidP="00DD4769">
            <w:pPr>
              <w:pStyle w:val="cGDD1"/>
              <w:tabs>
                <w:tab w:val="clear" w:pos="720"/>
              </w:tabs>
              <w:ind w:left="0"/>
            </w:pPr>
            <w:r w:rsidRPr="006A3507">
              <w:t>Mặc định chọn Ngân hàng SHB</w:t>
            </w:r>
          </w:p>
        </w:tc>
      </w:tr>
      <w:tr w:rsidR="00DD4769" w:rsidRPr="001909DB" w14:paraId="0BFC985A" w14:textId="77777777" w:rsidTr="00DD4769">
        <w:tc>
          <w:tcPr>
            <w:tcW w:w="970" w:type="dxa"/>
          </w:tcPr>
          <w:p w14:paraId="6E39B95E" w14:textId="77777777" w:rsidR="00DD4769" w:rsidRPr="001909DB" w:rsidRDefault="00DD4769" w:rsidP="00DD4769">
            <w:pPr>
              <w:pStyle w:val="cGDD1"/>
              <w:numPr>
                <w:ilvl w:val="0"/>
                <w:numId w:val="8"/>
              </w:numPr>
              <w:rPr>
                <w:lang w:val="vi-VN"/>
              </w:rPr>
            </w:pPr>
          </w:p>
        </w:tc>
        <w:tc>
          <w:tcPr>
            <w:tcW w:w="2497" w:type="dxa"/>
          </w:tcPr>
          <w:p w14:paraId="37894342" w14:textId="77777777" w:rsidR="00DD4769" w:rsidRPr="001909DB" w:rsidRDefault="00DD4769" w:rsidP="00DD4769">
            <w:pPr>
              <w:pStyle w:val="cGDD1"/>
              <w:tabs>
                <w:tab w:val="clear" w:pos="720"/>
              </w:tabs>
              <w:ind w:left="0"/>
              <w:rPr>
                <w:lang w:val="vi-VN"/>
              </w:rPr>
            </w:pPr>
            <w:r w:rsidRPr="001909DB">
              <w:rPr>
                <w:lang w:val="vi-VN"/>
              </w:rPr>
              <w:t>Chi nhánh NH</w:t>
            </w:r>
          </w:p>
        </w:tc>
        <w:tc>
          <w:tcPr>
            <w:tcW w:w="1304" w:type="dxa"/>
          </w:tcPr>
          <w:p w14:paraId="27E61B69" w14:textId="77777777" w:rsidR="00DD4769" w:rsidRPr="001909DB" w:rsidRDefault="00DD4769" w:rsidP="00DD4769">
            <w:pPr>
              <w:pStyle w:val="cGDD1"/>
              <w:tabs>
                <w:tab w:val="clear" w:pos="720"/>
              </w:tabs>
              <w:ind w:left="0"/>
            </w:pPr>
            <w:r w:rsidRPr="001909DB">
              <w:t>Có</w:t>
            </w:r>
          </w:p>
        </w:tc>
        <w:tc>
          <w:tcPr>
            <w:tcW w:w="1169" w:type="dxa"/>
          </w:tcPr>
          <w:p w14:paraId="74A8B6D8" w14:textId="00B8C8F5" w:rsidR="00DD4769" w:rsidRPr="00906274" w:rsidRDefault="00906274" w:rsidP="00DD4769">
            <w:pPr>
              <w:pStyle w:val="cGDD1"/>
              <w:tabs>
                <w:tab w:val="clear" w:pos="720"/>
              </w:tabs>
              <w:ind w:left="0"/>
            </w:pPr>
            <w:r>
              <w:t>Không</w:t>
            </w:r>
          </w:p>
        </w:tc>
        <w:tc>
          <w:tcPr>
            <w:tcW w:w="4095" w:type="dxa"/>
          </w:tcPr>
          <w:p w14:paraId="41B65C38" w14:textId="7B0B1EC7" w:rsidR="00DD4769" w:rsidRPr="001909DB" w:rsidRDefault="00DD4769" w:rsidP="00DD4769">
            <w:pPr>
              <w:pStyle w:val="cGDD1"/>
              <w:tabs>
                <w:tab w:val="clear" w:pos="720"/>
              </w:tabs>
              <w:ind w:left="0"/>
              <w:rPr>
                <w:lang w:val="vi-VN"/>
              </w:rPr>
            </w:pPr>
          </w:p>
        </w:tc>
      </w:tr>
      <w:tr w:rsidR="00DD4769" w:rsidRPr="001909DB" w14:paraId="3D663CAD" w14:textId="77777777" w:rsidTr="00DD4769">
        <w:tc>
          <w:tcPr>
            <w:tcW w:w="970" w:type="dxa"/>
          </w:tcPr>
          <w:p w14:paraId="746D7D86" w14:textId="77777777" w:rsidR="00DD4769" w:rsidRPr="001909DB" w:rsidRDefault="00DD4769" w:rsidP="00DD4769">
            <w:pPr>
              <w:pStyle w:val="cGDD1"/>
              <w:numPr>
                <w:ilvl w:val="0"/>
                <w:numId w:val="8"/>
              </w:numPr>
              <w:rPr>
                <w:lang w:val="vi-VN"/>
              </w:rPr>
            </w:pPr>
          </w:p>
        </w:tc>
        <w:tc>
          <w:tcPr>
            <w:tcW w:w="2497" w:type="dxa"/>
          </w:tcPr>
          <w:p w14:paraId="27756CCD" w14:textId="77777777" w:rsidR="00DD4769" w:rsidRPr="001909DB" w:rsidRDefault="00DD4769" w:rsidP="00DD4769">
            <w:pPr>
              <w:pStyle w:val="cGDD1"/>
              <w:tabs>
                <w:tab w:val="clear" w:pos="720"/>
              </w:tabs>
              <w:ind w:left="0"/>
              <w:rPr>
                <w:lang w:val="vi-VN"/>
              </w:rPr>
            </w:pPr>
            <w:r w:rsidRPr="001909DB">
              <w:rPr>
                <w:lang w:val="vi-VN"/>
              </w:rPr>
              <w:t>Nghề nghiệp</w:t>
            </w:r>
          </w:p>
        </w:tc>
        <w:tc>
          <w:tcPr>
            <w:tcW w:w="1304" w:type="dxa"/>
          </w:tcPr>
          <w:p w14:paraId="5EDBB655" w14:textId="77777777" w:rsidR="00DD4769" w:rsidRPr="001909DB" w:rsidRDefault="00DD4769" w:rsidP="00DD4769">
            <w:pPr>
              <w:pStyle w:val="cGDD1"/>
              <w:tabs>
                <w:tab w:val="clear" w:pos="720"/>
              </w:tabs>
              <w:ind w:left="0"/>
            </w:pPr>
            <w:r w:rsidRPr="001909DB">
              <w:t>Không</w:t>
            </w:r>
          </w:p>
        </w:tc>
        <w:tc>
          <w:tcPr>
            <w:tcW w:w="1169" w:type="dxa"/>
          </w:tcPr>
          <w:p w14:paraId="2639F1F1" w14:textId="2CA987AA" w:rsidR="00DD4769" w:rsidRPr="00DD4769" w:rsidRDefault="004208F3" w:rsidP="00DD4769">
            <w:pPr>
              <w:pStyle w:val="cGDD1"/>
              <w:tabs>
                <w:tab w:val="clear" w:pos="720"/>
              </w:tabs>
              <w:ind w:left="0"/>
            </w:pPr>
            <w:r>
              <w:t>Có</w:t>
            </w:r>
          </w:p>
        </w:tc>
        <w:tc>
          <w:tcPr>
            <w:tcW w:w="4095" w:type="dxa"/>
          </w:tcPr>
          <w:p w14:paraId="2DEECE1F" w14:textId="077B74BC" w:rsidR="00DD4769" w:rsidRPr="001909DB" w:rsidRDefault="00DD4769" w:rsidP="00DD4769">
            <w:pPr>
              <w:pStyle w:val="cGDD1"/>
              <w:tabs>
                <w:tab w:val="clear" w:pos="720"/>
              </w:tabs>
              <w:ind w:left="0"/>
            </w:pPr>
            <w:r w:rsidRPr="001909DB">
              <w:t>Chỉ hiển thị để nhập với loại khách hàng cá nhân</w:t>
            </w:r>
          </w:p>
        </w:tc>
      </w:tr>
      <w:tr w:rsidR="00DD4769" w:rsidRPr="001909DB" w14:paraId="1B0AA294" w14:textId="77777777" w:rsidTr="00DD4769">
        <w:tc>
          <w:tcPr>
            <w:tcW w:w="970" w:type="dxa"/>
          </w:tcPr>
          <w:p w14:paraId="16328248" w14:textId="77777777" w:rsidR="00DD4769" w:rsidRPr="001909DB" w:rsidRDefault="00DD4769" w:rsidP="00DD4769">
            <w:pPr>
              <w:pStyle w:val="cGDD1"/>
              <w:numPr>
                <w:ilvl w:val="0"/>
                <w:numId w:val="8"/>
              </w:numPr>
              <w:rPr>
                <w:lang w:val="vi-VN"/>
              </w:rPr>
            </w:pPr>
          </w:p>
        </w:tc>
        <w:tc>
          <w:tcPr>
            <w:tcW w:w="2497" w:type="dxa"/>
          </w:tcPr>
          <w:p w14:paraId="2ABCB7EF" w14:textId="77777777" w:rsidR="00DD4769" w:rsidRPr="001909DB" w:rsidRDefault="00DD4769" w:rsidP="00DD4769">
            <w:pPr>
              <w:pStyle w:val="cGDD1"/>
              <w:tabs>
                <w:tab w:val="clear" w:pos="720"/>
              </w:tabs>
              <w:ind w:left="0"/>
              <w:rPr>
                <w:lang w:val="vi-VN"/>
              </w:rPr>
            </w:pPr>
            <w:r w:rsidRPr="001909DB">
              <w:rPr>
                <w:lang w:val="vi-VN"/>
              </w:rPr>
              <w:t>Đơn vị công tác</w:t>
            </w:r>
          </w:p>
        </w:tc>
        <w:tc>
          <w:tcPr>
            <w:tcW w:w="1304" w:type="dxa"/>
          </w:tcPr>
          <w:p w14:paraId="24E91302" w14:textId="77777777" w:rsidR="00DD4769" w:rsidRPr="001909DB" w:rsidRDefault="00DD4769" w:rsidP="00DD4769">
            <w:pPr>
              <w:pStyle w:val="cGDD1"/>
              <w:tabs>
                <w:tab w:val="clear" w:pos="720"/>
              </w:tabs>
              <w:ind w:left="0"/>
            </w:pPr>
            <w:r w:rsidRPr="001909DB">
              <w:t>Không</w:t>
            </w:r>
          </w:p>
        </w:tc>
        <w:tc>
          <w:tcPr>
            <w:tcW w:w="1169" w:type="dxa"/>
          </w:tcPr>
          <w:p w14:paraId="576E3F5B" w14:textId="7EC64890" w:rsidR="00DD4769" w:rsidRPr="00DD4769" w:rsidRDefault="004208F3" w:rsidP="00DD4769">
            <w:pPr>
              <w:pStyle w:val="cGDD1"/>
              <w:tabs>
                <w:tab w:val="clear" w:pos="720"/>
              </w:tabs>
              <w:ind w:left="0"/>
            </w:pPr>
            <w:r>
              <w:t>Có</w:t>
            </w:r>
          </w:p>
        </w:tc>
        <w:tc>
          <w:tcPr>
            <w:tcW w:w="4095" w:type="dxa"/>
          </w:tcPr>
          <w:p w14:paraId="1C8AFCA2" w14:textId="18037362" w:rsidR="00DD4769" w:rsidRPr="001909DB" w:rsidRDefault="00DD4769" w:rsidP="00DD4769">
            <w:pPr>
              <w:pStyle w:val="cGDD1"/>
              <w:tabs>
                <w:tab w:val="clear" w:pos="720"/>
              </w:tabs>
              <w:ind w:left="0"/>
              <w:rPr>
                <w:lang w:val="vi-VN"/>
              </w:rPr>
            </w:pPr>
            <w:r w:rsidRPr="001909DB">
              <w:t>Chỉ hiển thị để nhập với loại khách hàng cá nhân</w:t>
            </w:r>
          </w:p>
        </w:tc>
      </w:tr>
      <w:tr w:rsidR="002A7231" w:rsidRPr="001909DB" w14:paraId="6E74126E" w14:textId="77777777" w:rsidTr="002A7231">
        <w:tc>
          <w:tcPr>
            <w:tcW w:w="970" w:type="dxa"/>
            <w:tcBorders>
              <w:top w:val="single" w:sz="4" w:space="0" w:color="auto"/>
              <w:left w:val="single" w:sz="4" w:space="0" w:color="auto"/>
              <w:bottom w:val="single" w:sz="4" w:space="0" w:color="auto"/>
              <w:right w:val="single" w:sz="4" w:space="0" w:color="auto"/>
            </w:tcBorders>
          </w:tcPr>
          <w:p w14:paraId="7BF7A4C2" w14:textId="77777777" w:rsidR="002A7231" w:rsidRPr="001909DB" w:rsidRDefault="002A7231" w:rsidP="002A723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6678A6FA" w14:textId="77777777" w:rsidR="002A7231" w:rsidRPr="002A7231" w:rsidRDefault="002A7231" w:rsidP="00526F8B">
            <w:pPr>
              <w:pStyle w:val="cGDD1"/>
              <w:tabs>
                <w:tab w:val="clear" w:pos="720"/>
              </w:tabs>
              <w:ind w:left="0"/>
              <w:rPr>
                <w:lang w:val="vi-VN"/>
              </w:rPr>
            </w:pPr>
            <w:r w:rsidRPr="002A7231">
              <w:rPr>
                <w:lang w:val="vi-VN"/>
              </w:rPr>
              <w:t>Mã KH trên Core CK</w:t>
            </w:r>
          </w:p>
        </w:tc>
        <w:tc>
          <w:tcPr>
            <w:tcW w:w="1304" w:type="dxa"/>
            <w:tcBorders>
              <w:top w:val="single" w:sz="4" w:space="0" w:color="auto"/>
              <w:left w:val="single" w:sz="4" w:space="0" w:color="auto"/>
              <w:bottom w:val="single" w:sz="4" w:space="0" w:color="auto"/>
              <w:right w:val="single" w:sz="4" w:space="0" w:color="auto"/>
            </w:tcBorders>
          </w:tcPr>
          <w:p w14:paraId="3DAAB271" w14:textId="77777777" w:rsidR="002A7231" w:rsidRPr="001909DB" w:rsidRDefault="002A7231" w:rsidP="00526F8B">
            <w:pPr>
              <w:pStyle w:val="cGDD1"/>
              <w:tabs>
                <w:tab w:val="clear" w:pos="720"/>
              </w:tabs>
              <w:ind w:left="0"/>
            </w:pPr>
          </w:p>
        </w:tc>
        <w:tc>
          <w:tcPr>
            <w:tcW w:w="1169" w:type="dxa"/>
            <w:tcBorders>
              <w:top w:val="single" w:sz="4" w:space="0" w:color="auto"/>
              <w:left w:val="single" w:sz="4" w:space="0" w:color="auto"/>
              <w:bottom w:val="single" w:sz="4" w:space="0" w:color="auto"/>
              <w:right w:val="single" w:sz="4" w:space="0" w:color="auto"/>
            </w:tcBorders>
          </w:tcPr>
          <w:p w14:paraId="588C68EC" w14:textId="77777777" w:rsidR="002A7231" w:rsidRPr="00DD4769" w:rsidRDefault="002A7231" w:rsidP="00526F8B">
            <w:pPr>
              <w:pStyle w:val="cGDD1"/>
              <w:tabs>
                <w:tab w:val="clear" w:pos="720"/>
              </w:tabs>
              <w:ind w:left="0"/>
            </w:pPr>
            <w:r>
              <w:t>Không</w:t>
            </w:r>
          </w:p>
        </w:tc>
        <w:tc>
          <w:tcPr>
            <w:tcW w:w="4095" w:type="dxa"/>
            <w:tcBorders>
              <w:top w:val="single" w:sz="4" w:space="0" w:color="auto"/>
              <w:left w:val="single" w:sz="4" w:space="0" w:color="auto"/>
              <w:bottom w:val="single" w:sz="4" w:space="0" w:color="auto"/>
              <w:right w:val="single" w:sz="4" w:space="0" w:color="auto"/>
            </w:tcBorders>
          </w:tcPr>
          <w:p w14:paraId="1DA217B4" w14:textId="77777777" w:rsidR="002A7231" w:rsidRPr="00255814" w:rsidRDefault="002A7231" w:rsidP="00526F8B">
            <w:pPr>
              <w:pStyle w:val="cGDD1"/>
              <w:tabs>
                <w:tab w:val="clear" w:pos="720"/>
              </w:tabs>
              <w:ind w:left="0"/>
            </w:pPr>
            <w:r w:rsidRPr="00255814">
              <w:t>Lấy theo thông tin trả về từ SHS</w:t>
            </w:r>
          </w:p>
        </w:tc>
      </w:tr>
      <w:tr w:rsidR="002A7231" w:rsidRPr="001909DB" w14:paraId="0E3D2A47" w14:textId="77777777" w:rsidTr="002A7231">
        <w:tc>
          <w:tcPr>
            <w:tcW w:w="970" w:type="dxa"/>
            <w:tcBorders>
              <w:top w:val="single" w:sz="4" w:space="0" w:color="auto"/>
              <w:left w:val="single" w:sz="4" w:space="0" w:color="auto"/>
              <w:bottom w:val="single" w:sz="4" w:space="0" w:color="auto"/>
              <w:right w:val="single" w:sz="4" w:space="0" w:color="auto"/>
            </w:tcBorders>
          </w:tcPr>
          <w:p w14:paraId="75F3EF15" w14:textId="77777777" w:rsidR="002A7231" w:rsidRPr="001909DB" w:rsidRDefault="002A7231" w:rsidP="002A723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2A27F2D7" w14:textId="77777777" w:rsidR="002A7231" w:rsidRPr="002A7231" w:rsidRDefault="002A7231" w:rsidP="00526F8B">
            <w:pPr>
              <w:pStyle w:val="cGDD1"/>
              <w:tabs>
                <w:tab w:val="clear" w:pos="720"/>
              </w:tabs>
              <w:ind w:left="0"/>
              <w:rPr>
                <w:lang w:val="vi-VN"/>
              </w:rPr>
            </w:pPr>
            <w:r w:rsidRPr="002A7231">
              <w:rPr>
                <w:lang w:val="vi-VN"/>
              </w:rPr>
              <w:t>Số TK CK</w:t>
            </w:r>
          </w:p>
        </w:tc>
        <w:tc>
          <w:tcPr>
            <w:tcW w:w="1304" w:type="dxa"/>
            <w:tcBorders>
              <w:top w:val="single" w:sz="4" w:space="0" w:color="auto"/>
              <w:left w:val="single" w:sz="4" w:space="0" w:color="auto"/>
              <w:bottom w:val="single" w:sz="4" w:space="0" w:color="auto"/>
              <w:right w:val="single" w:sz="4" w:space="0" w:color="auto"/>
            </w:tcBorders>
          </w:tcPr>
          <w:p w14:paraId="599BDF78" w14:textId="77777777" w:rsidR="002A7231" w:rsidRPr="001909DB" w:rsidRDefault="002A7231" w:rsidP="00526F8B">
            <w:pPr>
              <w:pStyle w:val="cGDD1"/>
              <w:tabs>
                <w:tab w:val="clear" w:pos="720"/>
              </w:tabs>
              <w:ind w:left="0"/>
            </w:pPr>
          </w:p>
        </w:tc>
        <w:tc>
          <w:tcPr>
            <w:tcW w:w="1169" w:type="dxa"/>
            <w:tcBorders>
              <w:top w:val="single" w:sz="4" w:space="0" w:color="auto"/>
              <w:left w:val="single" w:sz="4" w:space="0" w:color="auto"/>
              <w:bottom w:val="single" w:sz="4" w:space="0" w:color="auto"/>
              <w:right w:val="single" w:sz="4" w:space="0" w:color="auto"/>
            </w:tcBorders>
          </w:tcPr>
          <w:p w14:paraId="4BD8F5BB" w14:textId="77777777" w:rsidR="002A7231" w:rsidRPr="00DD4769" w:rsidRDefault="002A7231" w:rsidP="00526F8B">
            <w:pPr>
              <w:pStyle w:val="cGDD1"/>
              <w:tabs>
                <w:tab w:val="clear" w:pos="720"/>
              </w:tabs>
              <w:ind w:left="0"/>
            </w:pPr>
            <w:r>
              <w:t>Không</w:t>
            </w:r>
          </w:p>
        </w:tc>
        <w:tc>
          <w:tcPr>
            <w:tcW w:w="4095" w:type="dxa"/>
            <w:tcBorders>
              <w:top w:val="single" w:sz="4" w:space="0" w:color="auto"/>
              <w:left w:val="single" w:sz="4" w:space="0" w:color="auto"/>
              <w:bottom w:val="single" w:sz="4" w:space="0" w:color="auto"/>
              <w:right w:val="single" w:sz="4" w:space="0" w:color="auto"/>
            </w:tcBorders>
          </w:tcPr>
          <w:p w14:paraId="5D57D96E" w14:textId="77777777" w:rsidR="002A7231" w:rsidRPr="00255814" w:rsidRDefault="002A7231" w:rsidP="00526F8B">
            <w:pPr>
              <w:pStyle w:val="cGDD1"/>
              <w:tabs>
                <w:tab w:val="clear" w:pos="720"/>
              </w:tabs>
              <w:ind w:left="0"/>
            </w:pPr>
            <w:r w:rsidRPr="00255814">
              <w:t>Lấy theo thông tin trả về từ SHS</w:t>
            </w:r>
          </w:p>
        </w:tc>
      </w:tr>
      <w:tr w:rsidR="002A7231" w:rsidRPr="001909DB" w14:paraId="7D82852E" w14:textId="77777777" w:rsidTr="002A7231">
        <w:tc>
          <w:tcPr>
            <w:tcW w:w="970" w:type="dxa"/>
            <w:tcBorders>
              <w:top w:val="single" w:sz="4" w:space="0" w:color="auto"/>
              <w:left w:val="single" w:sz="4" w:space="0" w:color="auto"/>
              <w:bottom w:val="single" w:sz="4" w:space="0" w:color="auto"/>
              <w:right w:val="single" w:sz="4" w:space="0" w:color="auto"/>
            </w:tcBorders>
          </w:tcPr>
          <w:p w14:paraId="5B8BAD0C" w14:textId="77777777" w:rsidR="002A7231" w:rsidRPr="001909DB" w:rsidRDefault="002A7231" w:rsidP="002A723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187A9B99" w14:textId="77777777" w:rsidR="002A7231" w:rsidRPr="002A7231" w:rsidRDefault="002A7231" w:rsidP="00526F8B">
            <w:pPr>
              <w:pStyle w:val="cGDD1"/>
              <w:tabs>
                <w:tab w:val="clear" w:pos="720"/>
              </w:tabs>
              <w:ind w:left="0"/>
              <w:rPr>
                <w:lang w:val="vi-VN"/>
              </w:rPr>
            </w:pPr>
            <w:r w:rsidRPr="002A7231">
              <w:rPr>
                <w:lang w:val="vi-VN"/>
              </w:rPr>
              <w:t>Số tài khoản thanh toán bên Core CK</w:t>
            </w:r>
          </w:p>
        </w:tc>
        <w:tc>
          <w:tcPr>
            <w:tcW w:w="1304" w:type="dxa"/>
            <w:tcBorders>
              <w:top w:val="single" w:sz="4" w:space="0" w:color="auto"/>
              <w:left w:val="single" w:sz="4" w:space="0" w:color="auto"/>
              <w:bottom w:val="single" w:sz="4" w:space="0" w:color="auto"/>
              <w:right w:val="single" w:sz="4" w:space="0" w:color="auto"/>
            </w:tcBorders>
          </w:tcPr>
          <w:p w14:paraId="32B00830" w14:textId="77777777" w:rsidR="002A7231" w:rsidRPr="001909DB" w:rsidRDefault="002A7231" w:rsidP="00526F8B">
            <w:pPr>
              <w:pStyle w:val="cGDD1"/>
              <w:tabs>
                <w:tab w:val="clear" w:pos="720"/>
              </w:tabs>
              <w:ind w:left="0"/>
            </w:pPr>
          </w:p>
        </w:tc>
        <w:tc>
          <w:tcPr>
            <w:tcW w:w="1169" w:type="dxa"/>
            <w:tcBorders>
              <w:top w:val="single" w:sz="4" w:space="0" w:color="auto"/>
              <w:left w:val="single" w:sz="4" w:space="0" w:color="auto"/>
              <w:bottom w:val="single" w:sz="4" w:space="0" w:color="auto"/>
              <w:right w:val="single" w:sz="4" w:space="0" w:color="auto"/>
            </w:tcBorders>
          </w:tcPr>
          <w:p w14:paraId="2636D77B" w14:textId="77777777" w:rsidR="002A7231" w:rsidRPr="00DD4769" w:rsidRDefault="002A7231" w:rsidP="00526F8B">
            <w:pPr>
              <w:pStyle w:val="cGDD1"/>
              <w:tabs>
                <w:tab w:val="clear" w:pos="720"/>
              </w:tabs>
              <w:ind w:left="0"/>
            </w:pPr>
            <w:r>
              <w:t>Không</w:t>
            </w:r>
          </w:p>
        </w:tc>
        <w:tc>
          <w:tcPr>
            <w:tcW w:w="4095" w:type="dxa"/>
            <w:tcBorders>
              <w:top w:val="single" w:sz="4" w:space="0" w:color="auto"/>
              <w:left w:val="single" w:sz="4" w:space="0" w:color="auto"/>
              <w:bottom w:val="single" w:sz="4" w:space="0" w:color="auto"/>
              <w:right w:val="single" w:sz="4" w:space="0" w:color="auto"/>
            </w:tcBorders>
          </w:tcPr>
          <w:p w14:paraId="20F54C72" w14:textId="77777777" w:rsidR="002A7231" w:rsidRPr="00255814" w:rsidRDefault="002A7231" w:rsidP="00526F8B">
            <w:pPr>
              <w:pStyle w:val="cGDD1"/>
              <w:tabs>
                <w:tab w:val="clear" w:pos="720"/>
              </w:tabs>
              <w:ind w:left="0"/>
            </w:pPr>
            <w:r w:rsidRPr="00255814">
              <w:t>Lấy theo thông tin trả về từ SHS</w:t>
            </w:r>
          </w:p>
        </w:tc>
      </w:tr>
      <w:tr w:rsidR="002A7231" w:rsidRPr="001909DB" w14:paraId="27A2AD0A" w14:textId="77777777" w:rsidTr="002A7231">
        <w:tc>
          <w:tcPr>
            <w:tcW w:w="970" w:type="dxa"/>
            <w:tcBorders>
              <w:top w:val="single" w:sz="4" w:space="0" w:color="auto"/>
              <w:left w:val="single" w:sz="4" w:space="0" w:color="auto"/>
              <w:bottom w:val="single" w:sz="4" w:space="0" w:color="auto"/>
              <w:right w:val="single" w:sz="4" w:space="0" w:color="auto"/>
            </w:tcBorders>
          </w:tcPr>
          <w:p w14:paraId="29F9E9FD" w14:textId="77777777" w:rsidR="002A7231" w:rsidRPr="001909DB" w:rsidRDefault="002A7231" w:rsidP="002A723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73924BE6" w14:textId="448B77CA" w:rsidR="002A7231" w:rsidRPr="002A7231" w:rsidRDefault="002A7231" w:rsidP="003B7CDD">
            <w:pPr>
              <w:pStyle w:val="cGDD1"/>
              <w:tabs>
                <w:tab w:val="clear" w:pos="720"/>
              </w:tabs>
              <w:ind w:left="0"/>
              <w:rPr>
                <w:lang w:val="vi-VN"/>
              </w:rPr>
            </w:pPr>
            <w:r w:rsidRPr="002A7231">
              <w:rPr>
                <w:lang w:val="vi-VN"/>
              </w:rPr>
              <w:t xml:space="preserve">Loại giấy tờ </w:t>
            </w:r>
            <w:r w:rsidR="00D21157">
              <w:t xml:space="preserve">định danh </w:t>
            </w:r>
            <w:r w:rsidRPr="002A7231">
              <w:rPr>
                <w:lang w:val="vi-VN"/>
              </w:rPr>
              <w:t>(</w:t>
            </w:r>
            <w:r w:rsidR="003B7CDD">
              <w:t>Core CK</w:t>
            </w:r>
            <w:r w:rsidRPr="002A7231">
              <w:rPr>
                <w:lang w:val="vi-VN"/>
              </w:rPr>
              <w:t>)</w:t>
            </w:r>
          </w:p>
        </w:tc>
        <w:tc>
          <w:tcPr>
            <w:tcW w:w="1304" w:type="dxa"/>
            <w:tcBorders>
              <w:top w:val="single" w:sz="4" w:space="0" w:color="auto"/>
              <w:left w:val="single" w:sz="4" w:space="0" w:color="auto"/>
              <w:bottom w:val="single" w:sz="4" w:space="0" w:color="auto"/>
              <w:right w:val="single" w:sz="4" w:space="0" w:color="auto"/>
            </w:tcBorders>
          </w:tcPr>
          <w:p w14:paraId="4E76B136" w14:textId="53DD0C7E" w:rsidR="002A7231" w:rsidRPr="001909DB" w:rsidRDefault="002A7231" w:rsidP="00526F8B">
            <w:pPr>
              <w:pStyle w:val="cGDD1"/>
              <w:tabs>
                <w:tab w:val="clear" w:pos="720"/>
              </w:tabs>
              <w:ind w:left="0"/>
            </w:pPr>
          </w:p>
        </w:tc>
        <w:tc>
          <w:tcPr>
            <w:tcW w:w="1169" w:type="dxa"/>
            <w:tcBorders>
              <w:top w:val="single" w:sz="4" w:space="0" w:color="auto"/>
              <w:left w:val="single" w:sz="4" w:space="0" w:color="auto"/>
              <w:bottom w:val="single" w:sz="4" w:space="0" w:color="auto"/>
              <w:right w:val="single" w:sz="4" w:space="0" w:color="auto"/>
            </w:tcBorders>
          </w:tcPr>
          <w:p w14:paraId="3A794BCB" w14:textId="77777777" w:rsidR="002A7231" w:rsidRPr="00DD4769" w:rsidRDefault="002A7231" w:rsidP="00526F8B">
            <w:pPr>
              <w:pStyle w:val="cGDD1"/>
              <w:tabs>
                <w:tab w:val="clear" w:pos="720"/>
              </w:tabs>
              <w:ind w:left="0"/>
            </w:pPr>
            <w:r>
              <w:t>Không (Có quy trình sửa riêng)</w:t>
            </w:r>
          </w:p>
        </w:tc>
        <w:tc>
          <w:tcPr>
            <w:tcW w:w="4095" w:type="dxa"/>
            <w:tcBorders>
              <w:top w:val="single" w:sz="4" w:space="0" w:color="auto"/>
              <w:left w:val="single" w:sz="4" w:space="0" w:color="auto"/>
              <w:bottom w:val="single" w:sz="4" w:space="0" w:color="auto"/>
              <w:right w:val="single" w:sz="4" w:space="0" w:color="auto"/>
            </w:tcBorders>
          </w:tcPr>
          <w:p w14:paraId="11892988" w14:textId="560AF144" w:rsidR="003B7CDD" w:rsidRDefault="003B7CDD" w:rsidP="00526F8B">
            <w:pPr>
              <w:pStyle w:val="cGDD1"/>
              <w:tabs>
                <w:tab w:val="clear" w:pos="720"/>
              </w:tabs>
              <w:ind w:left="0"/>
            </w:pPr>
            <w:r>
              <w:t>Lấy theo thông tin trả về từ SHS, bao gồm các giá trị</w:t>
            </w:r>
          </w:p>
          <w:p w14:paraId="51639846" w14:textId="77777777" w:rsidR="002A7231" w:rsidRPr="001909DB" w:rsidRDefault="002A7231" w:rsidP="00526F8B">
            <w:pPr>
              <w:pStyle w:val="cGDD1"/>
              <w:numPr>
                <w:ilvl w:val="0"/>
                <w:numId w:val="6"/>
              </w:numPr>
            </w:pPr>
            <w:r w:rsidRPr="001909DB">
              <w:t>Nếu là Cá nhân =&gt; bao gồm 2 giá trị:</w:t>
            </w:r>
          </w:p>
          <w:p w14:paraId="74D59FFA" w14:textId="77777777" w:rsidR="002A7231" w:rsidRPr="002A7231" w:rsidRDefault="002A7231" w:rsidP="00526F8B">
            <w:pPr>
              <w:pStyle w:val="cGDD1"/>
              <w:numPr>
                <w:ilvl w:val="1"/>
                <w:numId w:val="6"/>
              </w:numPr>
            </w:pPr>
            <w:r w:rsidRPr="002A7231">
              <w:t>CMND</w:t>
            </w:r>
          </w:p>
          <w:p w14:paraId="42671EE6" w14:textId="77777777" w:rsidR="002A7231" w:rsidRPr="002A7231" w:rsidRDefault="002A7231" w:rsidP="00526F8B">
            <w:pPr>
              <w:pStyle w:val="cGDD1"/>
              <w:numPr>
                <w:ilvl w:val="1"/>
                <w:numId w:val="6"/>
              </w:numPr>
            </w:pPr>
            <w:r w:rsidRPr="002A7231">
              <w:t>Hộ chiếu</w:t>
            </w:r>
          </w:p>
          <w:p w14:paraId="091938BF" w14:textId="77777777" w:rsidR="002A7231" w:rsidRPr="002A7231" w:rsidRDefault="002A7231" w:rsidP="00526F8B">
            <w:pPr>
              <w:pStyle w:val="cGDD1"/>
              <w:numPr>
                <w:ilvl w:val="0"/>
                <w:numId w:val="6"/>
              </w:numPr>
            </w:pPr>
            <w:r w:rsidRPr="001909DB">
              <w:t xml:space="preserve">Nếu là Tổ chức =&gt; Chỉ bao gồm 1 giá trị là </w:t>
            </w:r>
            <w:r w:rsidRPr="002A7231">
              <w:t>Giấy phép KD</w:t>
            </w:r>
          </w:p>
        </w:tc>
      </w:tr>
      <w:tr w:rsidR="002A7231" w:rsidRPr="001909DB" w14:paraId="6C2CDC10" w14:textId="77777777" w:rsidTr="002A7231">
        <w:tc>
          <w:tcPr>
            <w:tcW w:w="970" w:type="dxa"/>
            <w:tcBorders>
              <w:top w:val="single" w:sz="4" w:space="0" w:color="auto"/>
              <w:left w:val="single" w:sz="4" w:space="0" w:color="auto"/>
              <w:bottom w:val="single" w:sz="4" w:space="0" w:color="auto"/>
              <w:right w:val="single" w:sz="4" w:space="0" w:color="auto"/>
            </w:tcBorders>
          </w:tcPr>
          <w:p w14:paraId="26D50E35" w14:textId="77777777" w:rsidR="002A7231" w:rsidRPr="001909DB" w:rsidRDefault="002A7231" w:rsidP="002A723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568EDC39" w14:textId="17DACB47" w:rsidR="002A7231" w:rsidRPr="002A7231" w:rsidRDefault="002A7231" w:rsidP="00D21157">
            <w:pPr>
              <w:pStyle w:val="cGDD1"/>
              <w:tabs>
                <w:tab w:val="clear" w:pos="720"/>
              </w:tabs>
              <w:ind w:left="0"/>
              <w:rPr>
                <w:lang w:val="vi-VN"/>
              </w:rPr>
            </w:pPr>
            <w:r w:rsidRPr="002A7231">
              <w:rPr>
                <w:lang w:val="vi-VN"/>
              </w:rPr>
              <w:t xml:space="preserve">Số giấy tờ </w:t>
            </w:r>
            <w:r w:rsidR="00D21157">
              <w:t>định danh</w:t>
            </w:r>
            <w:r w:rsidRPr="002A7231">
              <w:rPr>
                <w:lang w:val="vi-VN"/>
              </w:rPr>
              <w:t xml:space="preserve"> (</w:t>
            </w:r>
            <w:r w:rsidR="003B7CDD">
              <w:rPr>
                <w:lang w:val="vi-VN"/>
              </w:rPr>
              <w:t xml:space="preserve">Core </w:t>
            </w:r>
            <w:r w:rsidR="003B7CDD">
              <w:t>CK</w:t>
            </w:r>
            <w:r w:rsidRPr="002A7231">
              <w:rPr>
                <w:lang w:val="vi-VN"/>
              </w:rPr>
              <w:t>)</w:t>
            </w:r>
          </w:p>
        </w:tc>
        <w:tc>
          <w:tcPr>
            <w:tcW w:w="1304" w:type="dxa"/>
            <w:tcBorders>
              <w:top w:val="single" w:sz="4" w:space="0" w:color="auto"/>
              <w:left w:val="single" w:sz="4" w:space="0" w:color="auto"/>
              <w:bottom w:val="single" w:sz="4" w:space="0" w:color="auto"/>
              <w:right w:val="single" w:sz="4" w:space="0" w:color="auto"/>
            </w:tcBorders>
          </w:tcPr>
          <w:p w14:paraId="41A34FCC" w14:textId="0BF16D7F" w:rsidR="002A7231" w:rsidRPr="001909DB" w:rsidRDefault="002A7231" w:rsidP="00526F8B">
            <w:pPr>
              <w:pStyle w:val="cGDD1"/>
              <w:tabs>
                <w:tab w:val="clear" w:pos="720"/>
              </w:tabs>
              <w:ind w:left="0"/>
            </w:pPr>
          </w:p>
        </w:tc>
        <w:tc>
          <w:tcPr>
            <w:tcW w:w="1169" w:type="dxa"/>
            <w:tcBorders>
              <w:top w:val="single" w:sz="4" w:space="0" w:color="auto"/>
              <w:left w:val="single" w:sz="4" w:space="0" w:color="auto"/>
              <w:bottom w:val="single" w:sz="4" w:space="0" w:color="auto"/>
              <w:right w:val="single" w:sz="4" w:space="0" w:color="auto"/>
            </w:tcBorders>
          </w:tcPr>
          <w:p w14:paraId="31391DD3" w14:textId="77777777" w:rsidR="002A7231" w:rsidRPr="002A7231" w:rsidRDefault="002A7231" w:rsidP="00526F8B">
            <w:pPr>
              <w:pStyle w:val="cGDD1"/>
              <w:tabs>
                <w:tab w:val="clear" w:pos="720"/>
              </w:tabs>
              <w:ind w:left="0"/>
            </w:pPr>
            <w:r>
              <w:t>Không (Có quy trình sửa riêng)</w:t>
            </w:r>
          </w:p>
        </w:tc>
        <w:tc>
          <w:tcPr>
            <w:tcW w:w="4095" w:type="dxa"/>
            <w:tcBorders>
              <w:top w:val="single" w:sz="4" w:space="0" w:color="auto"/>
              <w:left w:val="single" w:sz="4" w:space="0" w:color="auto"/>
              <w:bottom w:val="single" w:sz="4" w:space="0" w:color="auto"/>
              <w:right w:val="single" w:sz="4" w:space="0" w:color="auto"/>
            </w:tcBorders>
          </w:tcPr>
          <w:p w14:paraId="3CB0F828" w14:textId="087B2DAB" w:rsidR="002A7231" w:rsidRPr="001909DB" w:rsidRDefault="003B7CDD" w:rsidP="00526F8B">
            <w:pPr>
              <w:pStyle w:val="cGDD1"/>
              <w:tabs>
                <w:tab w:val="clear" w:pos="720"/>
              </w:tabs>
              <w:ind w:left="0"/>
            </w:pPr>
            <w:r>
              <w:t>Lấy theo thông tin trả về từ SHS, bao gồm các giá trị</w:t>
            </w:r>
          </w:p>
        </w:tc>
      </w:tr>
      <w:tr w:rsidR="002A7231" w:rsidRPr="001909DB" w14:paraId="23E2951E" w14:textId="77777777" w:rsidTr="002A7231">
        <w:tc>
          <w:tcPr>
            <w:tcW w:w="970" w:type="dxa"/>
            <w:tcBorders>
              <w:top w:val="single" w:sz="4" w:space="0" w:color="auto"/>
              <w:left w:val="single" w:sz="4" w:space="0" w:color="auto"/>
              <w:bottom w:val="single" w:sz="4" w:space="0" w:color="auto"/>
              <w:right w:val="single" w:sz="4" w:space="0" w:color="auto"/>
            </w:tcBorders>
          </w:tcPr>
          <w:p w14:paraId="1003413C" w14:textId="77777777" w:rsidR="002A7231" w:rsidRPr="001909DB" w:rsidRDefault="002A7231" w:rsidP="002A723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67EA522B" w14:textId="766004A1" w:rsidR="002A7231" w:rsidRPr="001909DB" w:rsidRDefault="002A7231" w:rsidP="00526F8B">
            <w:pPr>
              <w:pStyle w:val="cGDD1"/>
              <w:tabs>
                <w:tab w:val="clear" w:pos="720"/>
              </w:tabs>
              <w:ind w:left="0"/>
              <w:rPr>
                <w:lang w:val="vi-VN"/>
              </w:rPr>
            </w:pPr>
            <w:r w:rsidRPr="001909DB">
              <w:rPr>
                <w:lang w:val="vi-VN"/>
              </w:rPr>
              <w:t>Ngày cấp</w:t>
            </w:r>
            <w:r w:rsidRPr="002A7231">
              <w:rPr>
                <w:lang w:val="vi-VN"/>
              </w:rPr>
              <w:t xml:space="preserve"> (</w:t>
            </w:r>
            <w:r w:rsidR="003B7CDD">
              <w:rPr>
                <w:lang w:val="vi-VN"/>
              </w:rPr>
              <w:t xml:space="preserve">Core </w:t>
            </w:r>
            <w:r w:rsidR="003B7CDD">
              <w:t>CK</w:t>
            </w:r>
            <w:r w:rsidRPr="002A7231">
              <w:rPr>
                <w:lang w:val="vi-VN"/>
              </w:rPr>
              <w:t>)</w:t>
            </w:r>
          </w:p>
        </w:tc>
        <w:tc>
          <w:tcPr>
            <w:tcW w:w="1304" w:type="dxa"/>
            <w:tcBorders>
              <w:top w:val="single" w:sz="4" w:space="0" w:color="auto"/>
              <w:left w:val="single" w:sz="4" w:space="0" w:color="auto"/>
              <w:bottom w:val="single" w:sz="4" w:space="0" w:color="auto"/>
              <w:right w:val="single" w:sz="4" w:space="0" w:color="auto"/>
            </w:tcBorders>
          </w:tcPr>
          <w:p w14:paraId="235F1E61" w14:textId="151722D1" w:rsidR="002A7231" w:rsidRPr="001909DB" w:rsidRDefault="002A7231" w:rsidP="00526F8B">
            <w:pPr>
              <w:pStyle w:val="cGDD1"/>
              <w:tabs>
                <w:tab w:val="clear" w:pos="720"/>
              </w:tabs>
              <w:ind w:left="0"/>
            </w:pPr>
          </w:p>
        </w:tc>
        <w:tc>
          <w:tcPr>
            <w:tcW w:w="1169" w:type="dxa"/>
            <w:tcBorders>
              <w:top w:val="single" w:sz="4" w:space="0" w:color="auto"/>
              <w:left w:val="single" w:sz="4" w:space="0" w:color="auto"/>
              <w:bottom w:val="single" w:sz="4" w:space="0" w:color="auto"/>
              <w:right w:val="single" w:sz="4" w:space="0" w:color="auto"/>
            </w:tcBorders>
          </w:tcPr>
          <w:p w14:paraId="131D3227" w14:textId="77777777" w:rsidR="002A7231" w:rsidRPr="00DD4769" w:rsidRDefault="002A7231" w:rsidP="00526F8B">
            <w:pPr>
              <w:pStyle w:val="cGDD1"/>
              <w:tabs>
                <w:tab w:val="clear" w:pos="720"/>
              </w:tabs>
              <w:ind w:left="0"/>
            </w:pPr>
            <w:r>
              <w:t>Không (Có quy trình sửa riêng)</w:t>
            </w:r>
          </w:p>
        </w:tc>
        <w:tc>
          <w:tcPr>
            <w:tcW w:w="4095" w:type="dxa"/>
            <w:tcBorders>
              <w:top w:val="single" w:sz="4" w:space="0" w:color="auto"/>
              <w:left w:val="single" w:sz="4" w:space="0" w:color="auto"/>
              <w:bottom w:val="single" w:sz="4" w:space="0" w:color="auto"/>
              <w:right w:val="single" w:sz="4" w:space="0" w:color="auto"/>
            </w:tcBorders>
          </w:tcPr>
          <w:p w14:paraId="7893ACAB" w14:textId="1767FCC1" w:rsidR="003B7CDD" w:rsidRDefault="003B7CDD" w:rsidP="003B7CDD">
            <w:pPr>
              <w:pStyle w:val="cGDD1"/>
              <w:tabs>
                <w:tab w:val="clear" w:pos="720"/>
              </w:tabs>
              <w:ind w:left="0"/>
            </w:pPr>
            <w:r>
              <w:t>Lấy theo thông tin trả về từ SHS</w:t>
            </w:r>
          </w:p>
          <w:p w14:paraId="10881F0A" w14:textId="77777777" w:rsidR="002A7231" w:rsidRPr="002A7231" w:rsidRDefault="002A7231" w:rsidP="00526F8B">
            <w:pPr>
              <w:pStyle w:val="cGDD1"/>
              <w:tabs>
                <w:tab w:val="clear" w:pos="720"/>
              </w:tabs>
              <w:ind w:left="0"/>
            </w:pPr>
            <w:r w:rsidRPr="002A7231">
              <w:t>Định dạng DD/MM/YYYY.</w:t>
            </w:r>
          </w:p>
          <w:p w14:paraId="511B6AF2" w14:textId="77777777" w:rsidR="002A7231" w:rsidRPr="002A7231" w:rsidRDefault="002A7231" w:rsidP="00526F8B">
            <w:pPr>
              <w:pStyle w:val="cGDD1"/>
              <w:tabs>
                <w:tab w:val="clear" w:pos="720"/>
              </w:tabs>
              <w:ind w:left="0"/>
            </w:pPr>
            <w:r w:rsidRPr="002A7231">
              <w:t>Ngày cấp check phải lớn hơn ngày sinh.</w:t>
            </w:r>
          </w:p>
        </w:tc>
      </w:tr>
      <w:tr w:rsidR="002A7231" w:rsidRPr="001909DB" w14:paraId="0C6159C7" w14:textId="77777777" w:rsidTr="002A7231">
        <w:tc>
          <w:tcPr>
            <w:tcW w:w="970" w:type="dxa"/>
            <w:tcBorders>
              <w:top w:val="single" w:sz="4" w:space="0" w:color="auto"/>
              <w:left w:val="single" w:sz="4" w:space="0" w:color="auto"/>
              <w:bottom w:val="single" w:sz="4" w:space="0" w:color="auto"/>
              <w:right w:val="single" w:sz="4" w:space="0" w:color="auto"/>
            </w:tcBorders>
          </w:tcPr>
          <w:p w14:paraId="467F5326" w14:textId="77777777" w:rsidR="002A7231" w:rsidRPr="001909DB" w:rsidRDefault="002A7231" w:rsidP="002A723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1DA5BBF0" w14:textId="6449EBD7" w:rsidR="002A7231" w:rsidRPr="002A7231" w:rsidRDefault="002A7231" w:rsidP="00526F8B">
            <w:pPr>
              <w:pStyle w:val="cGDD1"/>
              <w:tabs>
                <w:tab w:val="clear" w:pos="720"/>
              </w:tabs>
              <w:ind w:left="0"/>
              <w:rPr>
                <w:lang w:val="vi-VN"/>
              </w:rPr>
            </w:pPr>
            <w:r w:rsidRPr="002A7231">
              <w:rPr>
                <w:lang w:val="vi-VN"/>
              </w:rPr>
              <w:t>Ngày hết hạn (</w:t>
            </w:r>
            <w:r w:rsidR="003B7CDD">
              <w:rPr>
                <w:lang w:val="vi-VN"/>
              </w:rPr>
              <w:t>Core CK</w:t>
            </w:r>
            <w:r w:rsidRPr="002A7231">
              <w:rPr>
                <w:lang w:val="vi-VN"/>
              </w:rPr>
              <w:t>)</w:t>
            </w:r>
          </w:p>
        </w:tc>
        <w:tc>
          <w:tcPr>
            <w:tcW w:w="1304" w:type="dxa"/>
            <w:tcBorders>
              <w:top w:val="single" w:sz="4" w:space="0" w:color="auto"/>
              <w:left w:val="single" w:sz="4" w:space="0" w:color="auto"/>
              <w:bottom w:val="single" w:sz="4" w:space="0" w:color="auto"/>
              <w:right w:val="single" w:sz="4" w:space="0" w:color="auto"/>
            </w:tcBorders>
          </w:tcPr>
          <w:p w14:paraId="7A27A593" w14:textId="76905F12" w:rsidR="002A7231" w:rsidRPr="001909DB" w:rsidRDefault="002A7231" w:rsidP="00526F8B">
            <w:pPr>
              <w:pStyle w:val="cGDD1"/>
              <w:tabs>
                <w:tab w:val="clear" w:pos="720"/>
              </w:tabs>
              <w:ind w:left="0"/>
            </w:pPr>
          </w:p>
        </w:tc>
        <w:tc>
          <w:tcPr>
            <w:tcW w:w="1169" w:type="dxa"/>
            <w:tcBorders>
              <w:top w:val="single" w:sz="4" w:space="0" w:color="auto"/>
              <w:left w:val="single" w:sz="4" w:space="0" w:color="auto"/>
              <w:bottom w:val="single" w:sz="4" w:space="0" w:color="auto"/>
              <w:right w:val="single" w:sz="4" w:space="0" w:color="auto"/>
            </w:tcBorders>
          </w:tcPr>
          <w:p w14:paraId="5E07EBDE" w14:textId="77777777" w:rsidR="002A7231" w:rsidRDefault="002A7231" w:rsidP="00526F8B">
            <w:pPr>
              <w:pStyle w:val="cGDD1"/>
              <w:tabs>
                <w:tab w:val="clear" w:pos="720"/>
              </w:tabs>
              <w:ind w:left="0"/>
            </w:pPr>
            <w:r>
              <w:t>Không (Có quy trình sửa riêng)</w:t>
            </w:r>
          </w:p>
        </w:tc>
        <w:tc>
          <w:tcPr>
            <w:tcW w:w="4095" w:type="dxa"/>
            <w:tcBorders>
              <w:top w:val="single" w:sz="4" w:space="0" w:color="auto"/>
              <w:left w:val="single" w:sz="4" w:space="0" w:color="auto"/>
              <w:bottom w:val="single" w:sz="4" w:space="0" w:color="auto"/>
              <w:right w:val="single" w:sz="4" w:space="0" w:color="auto"/>
            </w:tcBorders>
          </w:tcPr>
          <w:p w14:paraId="6583ADC2" w14:textId="0B5838DB" w:rsidR="003B7CDD" w:rsidRDefault="003B7CDD" w:rsidP="003B7CDD">
            <w:pPr>
              <w:pStyle w:val="cGDD1"/>
              <w:tabs>
                <w:tab w:val="clear" w:pos="720"/>
              </w:tabs>
              <w:ind w:left="0"/>
            </w:pPr>
            <w:r>
              <w:t>Lấy theo thông tin trả về từ SHS</w:t>
            </w:r>
          </w:p>
          <w:p w14:paraId="5486BC08" w14:textId="77777777" w:rsidR="002A7231" w:rsidRPr="002A7231" w:rsidRDefault="002A7231" w:rsidP="00526F8B">
            <w:pPr>
              <w:pStyle w:val="cGDD1"/>
              <w:tabs>
                <w:tab w:val="clear" w:pos="720"/>
              </w:tabs>
              <w:ind w:left="0"/>
            </w:pPr>
            <w:r w:rsidRPr="002A7231">
              <w:t>Định dạng DD/MM/YYYY.</w:t>
            </w:r>
          </w:p>
          <w:p w14:paraId="1F39EDB7" w14:textId="32FFB8F9" w:rsidR="002A7231" w:rsidRPr="001909DB" w:rsidRDefault="002A7231" w:rsidP="00526F8B">
            <w:pPr>
              <w:pStyle w:val="cGDD1"/>
              <w:tabs>
                <w:tab w:val="clear" w:pos="720"/>
              </w:tabs>
              <w:ind w:left="0"/>
            </w:pPr>
            <w:r w:rsidRPr="002A7231">
              <w:t xml:space="preserve">Ngày </w:t>
            </w:r>
            <w:r>
              <w:t>hết hạn</w:t>
            </w:r>
            <w:r w:rsidRPr="002A7231">
              <w:t xml:space="preserve"> check phải lớn hơn ngày </w:t>
            </w:r>
            <w:r>
              <w:t>cấp</w:t>
            </w:r>
            <w:r w:rsidRPr="002A7231">
              <w:t>.</w:t>
            </w:r>
          </w:p>
        </w:tc>
      </w:tr>
      <w:tr w:rsidR="002A7231" w:rsidRPr="001909DB" w14:paraId="48626BD3" w14:textId="77777777" w:rsidTr="002A7231">
        <w:tc>
          <w:tcPr>
            <w:tcW w:w="970" w:type="dxa"/>
            <w:tcBorders>
              <w:top w:val="single" w:sz="4" w:space="0" w:color="auto"/>
              <w:left w:val="single" w:sz="4" w:space="0" w:color="auto"/>
              <w:bottom w:val="single" w:sz="4" w:space="0" w:color="auto"/>
              <w:right w:val="single" w:sz="4" w:space="0" w:color="auto"/>
            </w:tcBorders>
          </w:tcPr>
          <w:p w14:paraId="0DBDE809" w14:textId="77777777" w:rsidR="002A7231" w:rsidRPr="001909DB" w:rsidRDefault="002A7231" w:rsidP="002A723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497B5259" w14:textId="512B9F40" w:rsidR="002A7231" w:rsidRPr="001909DB" w:rsidRDefault="002A7231" w:rsidP="003B7CDD">
            <w:pPr>
              <w:pStyle w:val="cGDD1"/>
              <w:tabs>
                <w:tab w:val="clear" w:pos="720"/>
              </w:tabs>
              <w:ind w:left="0"/>
              <w:rPr>
                <w:lang w:val="vi-VN"/>
              </w:rPr>
            </w:pPr>
            <w:r w:rsidRPr="001909DB">
              <w:rPr>
                <w:lang w:val="vi-VN"/>
              </w:rPr>
              <w:t>Nơi cấp</w:t>
            </w:r>
            <w:r w:rsidRPr="002A7231">
              <w:rPr>
                <w:lang w:val="vi-VN"/>
              </w:rPr>
              <w:t xml:space="preserve"> (Core </w:t>
            </w:r>
            <w:r w:rsidR="003B7CDD">
              <w:t>CK</w:t>
            </w:r>
            <w:r w:rsidRPr="002A7231">
              <w:rPr>
                <w:lang w:val="vi-VN"/>
              </w:rPr>
              <w:t>)</w:t>
            </w:r>
          </w:p>
        </w:tc>
        <w:tc>
          <w:tcPr>
            <w:tcW w:w="1304" w:type="dxa"/>
            <w:tcBorders>
              <w:top w:val="single" w:sz="4" w:space="0" w:color="auto"/>
              <w:left w:val="single" w:sz="4" w:space="0" w:color="auto"/>
              <w:bottom w:val="single" w:sz="4" w:space="0" w:color="auto"/>
              <w:right w:val="single" w:sz="4" w:space="0" w:color="auto"/>
            </w:tcBorders>
          </w:tcPr>
          <w:p w14:paraId="1B12F933" w14:textId="6592248E" w:rsidR="002A7231" w:rsidRPr="001909DB" w:rsidRDefault="002A7231" w:rsidP="00526F8B">
            <w:pPr>
              <w:pStyle w:val="cGDD1"/>
              <w:tabs>
                <w:tab w:val="clear" w:pos="720"/>
              </w:tabs>
              <w:ind w:left="0"/>
            </w:pPr>
          </w:p>
        </w:tc>
        <w:tc>
          <w:tcPr>
            <w:tcW w:w="1169" w:type="dxa"/>
            <w:tcBorders>
              <w:top w:val="single" w:sz="4" w:space="0" w:color="auto"/>
              <w:left w:val="single" w:sz="4" w:space="0" w:color="auto"/>
              <w:bottom w:val="single" w:sz="4" w:space="0" w:color="auto"/>
              <w:right w:val="single" w:sz="4" w:space="0" w:color="auto"/>
            </w:tcBorders>
          </w:tcPr>
          <w:p w14:paraId="41EEDD56" w14:textId="77777777" w:rsidR="002A7231" w:rsidRPr="002A7231" w:rsidRDefault="002A7231" w:rsidP="00526F8B">
            <w:pPr>
              <w:pStyle w:val="cGDD1"/>
              <w:tabs>
                <w:tab w:val="clear" w:pos="720"/>
              </w:tabs>
              <w:ind w:left="0"/>
            </w:pPr>
            <w:r>
              <w:t>Không (Có quy trình sửa riêng)</w:t>
            </w:r>
          </w:p>
        </w:tc>
        <w:tc>
          <w:tcPr>
            <w:tcW w:w="4095" w:type="dxa"/>
            <w:tcBorders>
              <w:top w:val="single" w:sz="4" w:space="0" w:color="auto"/>
              <w:left w:val="single" w:sz="4" w:space="0" w:color="auto"/>
              <w:bottom w:val="single" w:sz="4" w:space="0" w:color="auto"/>
              <w:right w:val="single" w:sz="4" w:space="0" w:color="auto"/>
            </w:tcBorders>
          </w:tcPr>
          <w:p w14:paraId="03AE14D9" w14:textId="2455763D" w:rsidR="002A7231" w:rsidRPr="001909DB" w:rsidRDefault="003B7CDD" w:rsidP="00526F8B">
            <w:pPr>
              <w:pStyle w:val="cGDD1"/>
              <w:tabs>
                <w:tab w:val="clear" w:pos="720"/>
              </w:tabs>
              <w:ind w:left="0"/>
            </w:pPr>
            <w:r>
              <w:t>Lấy theo thông tin trả về từ SHS</w:t>
            </w:r>
          </w:p>
        </w:tc>
      </w:tr>
      <w:tr w:rsidR="00DD4769" w:rsidRPr="001909DB" w14:paraId="7BF22745" w14:textId="77777777" w:rsidTr="00DD4769">
        <w:tc>
          <w:tcPr>
            <w:tcW w:w="970" w:type="dxa"/>
            <w:tcBorders>
              <w:top w:val="single" w:sz="4" w:space="0" w:color="auto"/>
              <w:left w:val="single" w:sz="4" w:space="0" w:color="auto"/>
              <w:bottom w:val="single" w:sz="4" w:space="0" w:color="auto"/>
              <w:right w:val="single" w:sz="4" w:space="0" w:color="auto"/>
            </w:tcBorders>
          </w:tcPr>
          <w:p w14:paraId="020BC570" w14:textId="77777777" w:rsidR="00DD4769" w:rsidRPr="001909DB" w:rsidRDefault="00DD4769" w:rsidP="002A723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18A1F99C" w14:textId="77777777" w:rsidR="00DD4769" w:rsidRPr="001909DB" w:rsidRDefault="00DD4769" w:rsidP="00DD4769">
            <w:pPr>
              <w:pStyle w:val="cGDD1"/>
              <w:tabs>
                <w:tab w:val="clear" w:pos="720"/>
              </w:tabs>
              <w:ind w:left="0"/>
              <w:rPr>
                <w:lang w:val="vi-VN"/>
              </w:rPr>
            </w:pPr>
            <w:r w:rsidRPr="001909DB">
              <w:rPr>
                <w:lang w:val="vi-VN"/>
              </w:rPr>
              <w:t>Nhà đầu tư chuyên nghiệp</w:t>
            </w:r>
          </w:p>
        </w:tc>
        <w:tc>
          <w:tcPr>
            <w:tcW w:w="1304" w:type="dxa"/>
            <w:tcBorders>
              <w:top w:val="single" w:sz="4" w:space="0" w:color="auto"/>
              <w:left w:val="single" w:sz="4" w:space="0" w:color="auto"/>
              <w:bottom w:val="single" w:sz="4" w:space="0" w:color="auto"/>
              <w:right w:val="single" w:sz="4" w:space="0" w:color="auto"/>
            </w:tcBorders>
          </w:tcPr>
          <w:p w14:paraId="18F197B0" w14:textId="77777777" w:rsidR="00DD4769" w:rsidRPr="001909DB" w:rsidRDefault="00DD4769" w:rsidP="00DD4769">
            <w:pPr>
              <w:pStyle w:val="cGDD1"/>
              <w:tabs>
                <w:tab w:val="clear" w:pos="720"/>
              </w:tabs>
              <w:ind w:left="0"/>
            </w:pPr>
            <w:r w:rsidRPr="001909DB">
              <w:t>Có</w:t>
            </w:r>
          </w:p>
        </w:tc>
        <w:tc>
          <w:tcPr>
            <w:tcW w:w="1169" w:type="dxa"/>
            <w:tcBorders>
              <w:top w:val="single" w:sz="4" w:space="0" w:color="auto"/>
              <w:left w:val="single" w:sz="4" w:space="0" w:color="auto"/>
              <w:bottom w:val="single" w:sz="4" w:space="0" w:color="auto"/>
              <w:right w:val="single" w:sz="4" w:space="0" w:color="auto"/>
            </w:tcBorders>
          </w:tcPr>
          <w:p w14:paraId="6F6DD386" w14:textId="7EB653E7" w:rsidR="00DD4769" w:rsidRPr="00DD4769" w:rsidRDefault="00906274" w:rsidP="00DD4769">
            <w:pPr>
              <w:pStyle w:val="cGDD1"/>
              <w:tabs>
                <w:tab w:val="clear" w:pos="720"/>
              </w:tabs>
              <w:ind w:left="0"/>
            </w:pPr>
            <w:r>
              <w:t>Không</w:t>
            </w:r>
          </w:p>
        </w:tc>
        <w:tc>
          <w:tcPr>
            <w:tcW w:w="4095" w:type="dxa"/>
            <w:tcBorders>
              <w:top w:val="single" w:sz="4" w:space="0" w:color="auto"/>
              <w:left w:val="single" w:sz="4" w:space="0" w:color="auto"/>
              <w:bottom w:val="single" w:sz="4" w:space="0" w:color="auto"/>
              <w:right w:val="single" w:sz="4" w:space="0" w:color="auto"/>
            </w:tcBorders>
          </w:tcPr>
          <w:p w14:paraId="31B79D06" w14:textId="6C0FC306" w:rsidR="003B7CDD" w:rsidRDefault="003B7CDD" w:rsidP="003B7CDD">
            <w:pPr>
              <w:pStyle w:val="cGDD1"/>
              <w:tabs>
                <w:tab w:val="clear" w:pos="720"/>
              </w:tabs>
              <w:ind w:left="0"/>
            </w:pPr>
            <w:r>
              <w:t>Lấy theo thông tin trả về từ SHS</w:t>
            </w:r>
          </w:p>
          <w:p w14:paraId="03E4CF52" w14:textId="69B560AB" w:rsidR="00DD4769" w:rsidRPr="00255814" w:rsidRDefault="00DD4769" w:rsidP="00DD4769">
            <w:pPr>
              <w:pStyle w:val="cGDD1"/>
              <w:ind w:left="0"/>
            </w:pPr>
          </w:p>
        </w:tc>
      </w:tr>
      <w:tr w:rsidR="00DD4769" w:rsidRPr="001909DB" w14:paraId="29269607" w14:textId="77777777" w:rsidTr="00DD4769">
        <w:tc>
          <w:tcPr>
            <w:tcW w:w="970" w:type="dxa"/>
            <w:tcBorders>
              <w:top w:val="single" w:sz="4" w:space="0" w:color="auto"/>
              <w:left w:val="single" w:sz="4" w:space="0" w:color="auto"/>
              <w:bottom w:val="single" w:sz="4" w:space="0" w:color="auto"/>
              <w:right w:val="single" w:sz="4" w:space="0" w:color="auto"/>
            </w:tcBorders>
          </w:tcPr>
          <w:p w14:paraId="13D981E6" w14:textId="77777777" w:rsidR="00DD4769" w:rsidRPr="001909DB" w:rsidRDefault="00DD4769" w:rsidP="002A723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1A59038A" w14:textId="77777777" w:rsidR="00DD4769" w:rsidRPr="001909DB" w:rsidRDefault="00DD4769" w:rsidP="00DD4769">
            <w:pPr>
              <w:pStyle w:val="cGDD1"/>
              <w:tabs>
                <w:tab w:val="clear" w:pos="720"/>
              </w:tabs>
              <w:ind w:left="0"/>
              <w:rPr>
                <w:lang w:val="vi-VN"/>
              </w:rPr>
            </w:pPr>
            <w:r w:rsidRPr="001909DB">
              <w:rPr>
                <w:lang w:val="vi-VN"/>
              </w:rPr>
              <w:t>NĐT chuyên nghiệp từ ngày</w:t>
            </w:r>
          </w:p>
        </w:tc>
        <w:tc>
          <w:tcPr>
            <w:tcW w:w="1304" w:type="dxa"/>
            <w:tcBorders>
              <w:top w:val="single" w:sz="4" w:space="0" w:color="auto"/>
              <w:left w:val="single" w:sz="4" w:space="0" w:color="auto"/>
              <w:bottom w:val="single" w:sz="4" w:space="0" w:color="auto"/>
              <w:right w:val="single" w:sz="4" w:space="0" w:color="auto"/>
            </w:tcBorders>
          </w:tcPr>
          <w:p w14:paraId="63E97456" w14:textId="77777777" w:rsidR="00DD4769" w:rsidRPr="001909DB" w:rsidRDefault="00DD4769" w:rsidP="00DD4769">
            <w:pPr>
              <w:pStyle w:val="cGDD1"/>
              <w:tabs>
                <w:tab w:val="clear" w:pos="720"/>
              </w:tabs>
              <w:ind w:left="0"/>
            </w:pPr>
          </w:p>
        </w:tc>
        <w:tc>
          <w:tcPr>
            <w:tcW w:w="1169" w:type="dxa"/>
            <w:tcBorders>
              <w:top w:val="single" w:sz="4" w:space="0" w:color="auto"/>
              <w:left w:val="single" w:sz="4" w:space="0" w:color="auto"/>
              <w:bottom w:val="single" w:sz="4" w:space="0" w:color="auto"/>
              <w:right w:val="single" w:sz="4" w:space="0" w:color="auto"/>
            </w:tcBorders>
          </w:tcPr>
          <w:p w14:paraId="5B21A1D2" w14:textId="50760E9B" w:rsidR="00DD4769" w:rsidRPr="00DD4769" w:rsidRDefault="00906274" w:rsidP="00DD4769">
            <w:pPr>
              <w:pStyle w:val="cGDD1"/>
              <w:tabs>
                <w:tab w:val="clear" w:pos="720"/>
              </w:tabs>
              <w:ind w:left="0"/>
            </w:pPr>
            <w:r>
              <w:t>Không</w:t>
            </w:r>
          </w:p>
        </w:tc>
        <w:tc>
          <w:tcPr>
            <w:tcW w:w="4095" w:type="dxa"/>
            <w:tcBorders>
              <w:top w:val="single" w:sz="4" w:space="0" w:color="auto"/>
              <w:left w:val="single" w:sz="4" w:space="0" w:color="auto"/>
              <w:bottom w:val="single" w:sz="4" w:space="0" w:color="auto"/>
              <w:right w:val="single" w:sz="4" w:space="0" w:color="auto"/>
            </w:tcBorders>
          </w:tcPr>
          <w:p w14:paraId="2C8C9B17" w14:textId="2ABF4DC2" w:rsidR="00DD4769" w:rsidRPr="00255814" w:rsidRDefault="00906274" w:rsidP="00DD4769">
            <w:pPr>
              <w:pStyle w:val="cGDD1"/>
              <w:tabs>
                <w:tab w:val="clear" w:pos="720"/>
              </w:tabs>
              <w:ind w:left="0"/>
            </w:pPr>
            <w:r w:rsidRPr="00255814">
              <w:t>Lấy theo thông tin trả về từ SHS</w:t>
            </w:r>
          </w:p>
        </w:tc>
      </w:tr>
      <w:tr w:rsidR="00DD4769" w:rsidRPr="001909DB" w14:paraId="03C5BAD1" w14:textId="77777777" w:rsidTr="00DD4769">
        <w:tc>
          <w:tcPr>
            <w:tcW w:w="970" w:type="dxa"/>
            <w:tcBorders>
              <w:top w:val="single" w:sz="4" w:space="0" w:color="auto"/>
              <w:left w:val="single" w:sz="4" w:space="0" w:color="auto"/>
              <w:bottom w:val="single" w:sz="4" w:space="0" w:color="auto"/>
              <w:right w:val="single" w:sz="4" w:space="0" w:color="auto"/>
            </w:tcBorders>
          </w:tcPr>
          <w:p w14:paraId="485647C2" w14:textId="77777777" w:rsidR="00DD4769" w:rsidRPr="001909DB" w:rsidRDefault="00DD4769" w:rsidP="002A7231">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310BC6AD" w14:textId="77777777" w:rsidR="00DD4769" w:rsidRPr="001909DB" w:rsidRDefault="00DD4769" w:rsidP="00DD4769">
            <w:pPr>
              <w:pStyle w:val="cGDD1"/>
              <w:tabs>
                <w:tab w:val="clear" w:pos="720"/>
              </w:tabs>
              <w:ind w:left="0"/>
              <w:rPr>
                <w:lang w:val="vi-VN"/>
              </w:rPr>
            </w:pPr>
            <w:r w:rsidRPr="001909DB">
              <w:rPr>
                <w:lang w:val="vi-VN"/>
              </w:rPr>
              <w:t>NĐT chuyên nghiệp đến ngày</w:t>
            </w:r>
          </w:p>
        </w:tc>
        <w:tc>
          <w:tcPr>
            <w:tcW w:w="1304" w:type="dxa"/>
            <w:tcBorders>
              <w:top w:val="single" w:sz="4" w:space="0" w:color="auto"/>
              <w:left w:val="single" w:sz="4" w:space="0" w:color="auto"/>
              <w:bottom w:val="single" w:sz="4" w:space="0" w:color="auto"/>
              <w:right w:val="single" w:sz="4" w:space="0" w:color="auto"/>
            </w:tcBorders>
          </w:tcPr>
          <w:p w14:paraId="2BD1B596" w14:textId="77777777" w:rsidR="00DD4769" w:rsidRPr="001909DB" w:rsidRDefault="00DD4769" w:rsidP="00DD4769">
            <w:pPr>
              <w:pStyle w:val="cGDD1"/>
              <w:tabs>
                <w:tab w:val="clear" w:pos="720"/>
              </w:tabs>
              <w:ind w:left="0"/>
            </w:pPr>
          </w:p>
        </w:tc>
        <w:tc>
          <w:tcPr>
            <w:tcW w:w="1169" w:type="dxa"/>
            <w:tcBorders>
              <w:top w:val="single" w:sz="4" w:space="0" w:color="auto"/>
              <w:left w:val="single" w:sz="4" w:space="0" w:color="auto"/>
              <w:bottom w:val="single" w:sz="4" w:space="0" w:color="auto"/>
              <w:right w:val="single" w:sz="4" w:space="0" w:color="auto"/>
            </w:tcBorders>
          </w:tcPr>
          <w:p w14:paraId="0F2E9011" w14:textId="07A16423" w:rsidR="00DD4769" w:rsidRPr="00DD4769" w:rsidRDefault="00906274" w:rsidP="00DD4769">
            <w:pPr>
              <w:pStyle w:val="cGDD1"/>
              <w:tabs>
                <w:tab w:val="clear" w:pos="720"/>
              </w:tabs>
              <w:ind w:left="0"/>
            </w:pPr>
            <w:r>
              <w:t>Không</w:t>
            </w:r>
          </w:p>
        </w:tc>
        <w:tc>
          <w:tcPr>
            <w:tcW w:w="4095" w:type="dxa"/>
            <w:tcBorders>
              <w:top w:val="single" w:sz="4" w:space="0" w:color="auto"/>
              <w:left w:val="single" w:sz="4" w:space="0" w:color="auto"/>
              <w:bottom w:val="single" w:sz="4" w:space="0" w:color="auto"/>
              <w:right w:val="single" w:sz="4" w:space="0" w:color="auto"/>
            </w:tcBorders>
          </w:tcPr>
          <w:p w14:paraId="5B130578" w14:textId="66DD570C" w:rsidR="00DD4769" w:rsidRPr="00255814" w:rsidRDefault="00906274" w:rsidP="00DD4769">
            <w:pPr>
              <w:pStyle w:val="cGDD1"/>
              <w:tabs>
                <w:tab w:val="clear" w:pos="720"/>
              </w:tabs>
              <w:ind w:left="0"/>
            </w:pPr>
            <w:r w:rsidRPr="00255814">
              <w:t>Lấy theo thông tin trả về từ SHS</w:t>
            </w:r>
          </w:p>
        </w:tc>
      </w:tr>
      <w:tr w:rsidR="00DD4769" w:rsidRPr="001909DB" w14:paraId="5311A319" w14:textId="77777777" w:rsidTr="00DD4769">
        <w:tc>
          <w:tcPr>
            <w:tcW w:w="970" w:type="dxa"/>
          </w:tcPr>
          <w:p w14:paraId="539C9ED2" w14:textId="77777777" w:rsidR="00DD4769" w:rsidRPr="001909DB" w:rsidRDefault="00DD4769" w:rsidP="002A7231">
            <w:pPr>
              <w:pStyle w:val="cGDD1"/>
              <w:numPr>
                <w:ilvl w:val="0"/>
                <w:numId w:val="8"/>
              </w:numPr>
              <w:rPr>
                <w:lang w:val="vi-VN"/>
              </w:rPr>
            </w:pPr>
          </w:p>
        </w:tc>
        <w:tc>
          <w:tcPr>
            <w:tcW w:w="2497" w:type="dxa"/>
          </w:tcPr>
          <w:p w14:paraId="3A85AF4A" w14:textId="77777777" w:rsidR="00DD4769" w:rsidRPr="001909DB" w:rsidRDefault="00DD4769" w:rsidP="00DD4769">
            <w:pPr>
              <w:pStyle w:val="cGDD1"/>
              <w:tabs>
                <w:tab w:val="clear" w:pos="720"/>
              </w:tabs>
              <w:ind w:left="0"/>
              <w:rPr>
                <w:lang w:val="vi-VN"/>
              </w:rPr>
            </w:pPr>
            <w:r w:rsidRPr="001909DB">
              <w:rPr>
                <w:lang w:val="vi-VN"/>
              </w:rPr>
              <w:t xml:space="preserve">Có ủy quyền </w:t>
            </w:r>
          </w:p>
        </w:tc>
        <w:tc>
          <w:tcPr>
            <w:tcW w:w="1304" w:type="dxa"/>
          </w:tcPr>
          <w:p w14:paraId="35A26AEC" w14:textId="3F0497F8" w:rsidR="00DD4769" w:rsidRPr="001909DB" w:rsidRDefault="00DD4769" w:rsidP="00DD4769">
            <w:pPr>
              <w:pStyle w:val="cGDD1"/>
              <w:tabs>
                <w:tab w:val="clear" w:pos="720"/>
              </w:tabs>
              <w:ind w:left="0"/>
            </w:pPr>
          </w:p>
        </w:tc>
        <w:tc>
          <w:tcPr>
            <w:tcW w:w="1169" w:type="dxa"/>
          </w:tcPr>
          <w:p w14:paraId="71D70995" w14:textId="3A6A526C" w:rsidR="00DD4769" w:rsidRPr="00DD4769" w:rsidRDefault="001D28DF" w:rsidP="00DD4769">
            <w:pPr>
              <w:pStyle w:val="cGDD1"/>
              <w:tabs>
                <w:tab w:val="clear" w:pos="720"/>
              </w:tabs>
              <w:ind w:left="0"/>
            </w:pPr>
            <w:r>
              <w:t>Có</w:t>
            </w:r>
          </w:p>
        </w:tc>
        <w:tc>
          <w:tcPr>
            <w:tcW w:w="4095" w:type="dxa"/>
          </w:tcPr>
          <w:p w14:paraId="32ECACB0" w14:textId="0859A336" w:rsidR="00DD4769" w:rsidRPr="001909DB" w:rsidRDefault="00DD4769" w:rsidP="00DD4769">
            <w:pPr>
              <w:pStyle w:val="cGDD1"/>
              <w:tabs>
                <w:tab w:val="clear" w:pos="720"/>
              </w:tabs>
              <w:ind w:left="0"/>
              <w:rPr>
                <w:lang w:val="vi-VN"/>
              </w:rPr>
            </w:pPr>
            <w:r w:rsidRPr="001909DB">
              <w:t>Chỉ hiển thị để nhập với loại khách hàng tổ chức</w:t>
            </w:r>
          </w:p>
          <w:p w14:paraId="3CA9A452" w14:textId="475F9F2D" w:rsidR="001D28DF" w:rsidRPr="001909DB" w:rsidRDefault="00DD4769" w:rsidP="00DD4769">
            <w:pPr>
              <w:pStyle w:val="cGDD1"/>
              <w:tabs>
                <w:tab w:val="clear" w:pos="720"/>
              </w:tabs>
              <w:ind w:left="0"/>
            </w:pPr>
            <w:r w:rsidRPr="001909DB">
              <w:rPr>
                <w:lang w:val="vi-VN"/>
              </w:rPr>
              <w:t xml:space="preserve">Là combobox để chọn </w:t>
            </w:r>
            <w:r w:rsidRPr="001909DB">
              <w:t xml:space="preserve">có hoặc không. </w:t>
            </w:r>
            <w:r w:rsidRPr="001909DB">
              <w:lastRenderedPageBreak/>
              <w:t xml:space="preserve">Nếu chọn có </w:t>
            </w:r>
            <w:r w:rsidRPr="001909DB">
              <w:rPr>
                <w:lang w:val="vi-VN"/>
              </w:rPr>
              <w:t xml:space="preserve">ủy quyền </w:t>
            </w:r>
            <w:r w:rsidRPr="001909DB">
              <w:t>thì sẽ bắt buộc khai thêm bước thông tin ủy quyền</w:t>
            </w:r>
          </w:p>
        </w:tc>
      </w:tr>
      <w:tr w:rsidR="00DD4769" w:rsidRPr="001909DB" w14:paraId="7A9794B0" w14:textId="77777777" w:rsidTr="00DD4769">
        <w:tc>
          <w:tcPr>
            <w:tcW w:w="970" w:type="dxa"/>
          </w:tcPr>
          <w:p w14:paraId="66AAD098" w14:textId="6EDFC013" w:rsidR="00DD4769" w:rsidRPr="001909DB" w:rsidRDefault="00DD4769" w:rsidP="002A7231">
            <w:pPr>
              <w:pStyle w:val="cGDD1"/>
              <w:numPr>
                <w:ilvl w:val="0"/>
                <w:numId w:val="8"/>
              </w:numPr>
              <w:rPr>
                <w:lang w:val="vi-VN"/>
              </w:rPr>
            </w:pPr>
          </w:p>
        </w:tc>
        <w:tc>
          <w:tcPr>
            <w:tcW w:w="2497" w:type="dxa"/>
          </w:tcPr>
          <w:p w14:paraId="4211413E" w14:textId="77777777" w:rsidR="00DD4769" w:rsidRPr="001909DB" w:rsidRDefault="00DD4769" w:rsidP="00DD4769">
            <w:pPr>
              <w:pStyle w:val="cGDD1"/>
              <w:tabs>
                <w:tab w:val="clear" w:pos="720"/>
              </w:tabs>
              <w:ind w:left="0"/>
            </w:pPr>
            <w:r w:rsidRPr="001909DB">
              <w:t>Dấu hiệu Mỹ</w:t>
            </w:r>
          </w:p>
        </w:tc>
        <w:tc>
          <w:tcPr>
            <w:tcW w:w="1304" w:type="dxa"/>
          </w:tcPr>
          <w:p w14:paraId="2B00C230" w14:textId="77777777" w:rsidR="00DD4769" w:rsidRPr="001909DB" w:rsidRDefault="00DD4769" w:rsidP="00DD4769">
            <w:pPr>
              <w:pStyle w:val="cGDD1"/>
              <w:tabs>
                <w:tab w:val="clear" w:pos="720"/>
              </w:tabs>
              <w:ind w:left="0"/>
            </w:pPr>
          </w:p>
        </w:tc>
        <w:tc>
          <w:tcPr>
            <w:tcW w:w="1169" w:type="dxa"/>
          </w:tcPr>
          <w:p w14:paraId="0F9A46F0" w14:textId="1BE8C13E" w:rsidR="00DD4769" w:rsidRPr="00DD4769" w:rsidRDefault="001D28DF" w:rsidP="00DD4769">
            <w:pPr>
              <w:pStyle w:val="cGDD1"/>
              <w:tabs>
                <w:tab w:val="clear" w:pos="720"/>
              </w:tabs>
              <w:ind w:left="0"/>
            </w:pPr>
            <w:r>
              <w:t>Có</w:t>
            </w:r>
          </w:p>
        </w:tc>
        <w:tc>
          <w:tcPr>
            <w:tcW w:w="4095" w:type="dxa"/>
          </w:tcPr>
          <w:p w14:paraId="57267D09" w14:textId="61979775" w:rsidR="00DD4769" w:rsidRPr="001909DB" w:rsidRDefault="00DD4769" w:rsidP="00DD4769">
            <w:pPr>
              <w:pStyle w:val="cGDD1"/>
              <w:tabs>
                <w:tab w:val="clear" w:pos="720"/>
              </w:tabs>
              <w:ind w:left="0"/>
            </w:pPr>
            <w:r w:rsidRPr="001909DB">
              <w:t xml:space="preserve">Chỉ hiển thị và phải nhập với trường hợp khách hàng </w:t>
            </w:r>
            <w:r>
              <w:t>cá nhân</w:t>
            </w:r>
            <w:r w:rsidRPr="001909DB">
              <w:t>. Gồm hai giá trị Có/Không</w:t>
            </w:r>
          </w:p>
        </w:tc>
      </w:tr>
      <w:tr w:rsidR="0090524F" w:rsidRPr="001909DB" w14:paraId="32F0935C" w14:textId="77777777" w:rsidTr="00DD4769">
        <w:tc>
          <w:tcPr>
            <w:tcW w:w="970" w:type="dxa"/>
          </w:tcPr>
          <w:p w14:paraId="0E6089A4" w14:textId="77777777" w:rsidR="0090524F" w:rsidRPr="001909DB" w:rsidRDefault="0090524F" w:rsidP="002A7231">
            <w:pPr>
              <w:pStyle w:val="cGDD1"/>
              <w:numPr>
                <w:ilvl w:val="0"/>
                <w:numId w:val="8"/>
              </w:numPr>
              <w:rPr>
                <w:lang w:val="vi-VN"/>
              </w:rPr>
            </w:pPr>
          </w:p>
        </w:tc>
        <w:tc>
          <w:tcPr>
            <w:tcW w:w="2497" w:type="dxa"/>
          </w:tcPr>
          <w:p w14:paraId="288D0BAE" w14:textId="2AB4036A" w:rsidR="0090524F" w:rsidRPr="001909DB" w:rsidRDefault="0090524F" w:rsidP="00DD4769">
            <w:pPr>
              <w:pStyle w:val="cGDD1"/>
              <w:tabs>
                <w:tab w:val="clear" w:pos="720"/>
              </w:tabs>
              <w:ind w:left="0"/>
            </w:pPr>
            <w:r>
              <w:t>Có giao dịch online</w:t>
            </w:r>
          </w:p>
        </w:tc>
        <w:tc>
          <w:tcPr>
            <w:tcW w:w="1304" w:type="dxa"/>
          </w:tcPr>
          <w:p w14:paraId="4605E768" w14:textId="77777777" w:rsidR="0090524F" w:rsidRPr="001909DB" w:rsidRDefault="0090524F" w:rsidP="00DD4769">
            <w:pPr>
              <w:pStyle w:val="cGDD1"/>
              <w:tabs>
                <w:tab w:val="clear" w:pos="720"/>
              </w:tabs>
              <w:ind w:left="0"/>
            </w:pPr>
          </w:p>
        </w:tc>
        <w:tc>
          <w:tcPr>
            <w:tcW w:w="1169" w:type="dxa"/>
          </w:tcPr>
          <w:p w14:paraId="6B8B4869" w14:textId="4B4A305A" w:rsidR="0090524F" w:rsidRPr="00DD4769" w:rsidRDefault="001D28DF" w:rsidP="00DD4769">
            <w:pPr>
              <w:pStyle w:val="cGDD1"/>
              <w:tabs>
                <w:tab w:val="clear" w:pos="720"/>
              </w:tabs>
              <w:ind w:left="0"/>
            </w:pPr>
            <w:r>
              <w:t>Có</w:t>
            </w:r>
          </w:p>
        </w:tc>
        <w:tc>
          <w:tcPr>
            <w:tcW w:w="4095" w:type="dxa"/>
          </w:tcPr>
          <w:p w14:paraId="5965D6DC" w14:textId="48281354" w:rsidR="0090524F" w:rsidRPr="001909DB" w:rsidRDefault="0090524F" w:rsidP="00DD4769">
            <w:pPr>
              <w:pStyle w:val="cGDD1"/>
              <w:tabs>
                <w:tab w:val="clear" w:pos="720"/>
              </w:tabs>
              <w:ind w:left="0"/>
            </w:pPr>
            <w:r>
              <w:t>Combobox chọn Có/Không. Cái này nhập trên Core TP, không phải lấy từ Core Bank</w:t>
            </w:r>
          </w:p>
        </w:tc>
      </w:tr>
      <w:tr w:rsidR="0090524F" w:rsidRPr="001909DB" w14:paraId="01411428" w14:textId="77777777" w:rsidTr="00DD4769">
        <w:tc>
          <w:tcPr>
            <w:tcW w:w="970" w:type="dxa"/>
          </w:tcPr>
          <w:p w14:paraId="3339AD8B" w14:textId="77777777" w:rsidR="0090524F" w:rsidRPr="001909DB" w:rsidRDefault="0090524F" w:rsidP="002A7231">
            <w:pPr>
              <w:pStyle w:val="cGDD1"/>
              <w:numPr>
                <w:ilvl w:val="0"/>
                <w:numId w:val="8"/>
              </w:numPr>
              <w:rPr>
                <w:lang w:val="vi-VN"/>
              </w:rPr>
            </w:pPr>
          </w:p>
        </w:tc>
        <w:tc>
          <w:tcPr>
            <w:tcW w:w="2497" w:type="dxa"/>
          </w:tcPr>
          <w:p w14:paraId="46C37E0B" w14:textId="7EFE8C8A" w:rsidR="0090524F" w:rsidRDefault="0090524F" w:rsidP="00DD4769">
            <w:pPr>
              <w:pStyle w:val="cGDD1"/>
              <w:tabs>
                <w:tab w:val="clear" w:pos="720"/>
              </w:tabs>
              <w:ind w:left="0"/>
            </w:pPr>
            <w:r>
              <w:t>Phân nhóm khách hàng</w:t>
            </w:r>
          </w:p>
        </w:tc>
        <w:tc>
          <w:tcPr>
            <w:tcW w:w="1304" w:type="dxa"/>
          </w:tcPr>
          <w:p w14:paraId="54C74FF3" w14:textId="77777777" w:rsidR="0090524F" w:rsidRPr="001909DB" w:rsidRDefault="0090524F" w:rsidP="00DD4769">
            <w:pPr>
              <w:pStyle w:val="cGDD1"/>
              <w:tabs>
                <w:tab w:val="clear" w:pos="720"/>
              </w:tabs>
              <w:ind w:left="0"/>
            </w:pPr>
          </w:p>
        </w:tc>
        <w:tc>
          <w:tcPr>
            <w:tcW w:w="1169" w:type="dxa"/>
          </w:tcPr>
          <w:p w14:paraId="7D5302F4" w14:textId="72FD0049" w:rsidR="0090524F" w:rsidRPr="00DD4769" w:rsidRDefault="005968E3" w:rsidP="00DD4769">
            <w:pPr>
              <w:pStyle w:val="cGDD1"/>
              <w:tabs>
                <w:tab w:val="clear" w:pos="720"/>
              </w:tabs>
              <w:ind w:left="0"/>
            </w:pPr>
            <w:r>
              <w:t>Chọn khi tạo mới. Sau khi đã duyệt =&gt; không sửa. Có giao dịch sửa riêng</w:t>
            </w:r>
          </w:p>
        </w:tc>
        <w:tc>
          <w:tcPr>
            <w:tcW w:w="4095" w:type="dxa"/>
          </w:tcPr>
          <w:p w14:paraId="2605B7C0" w14:textId="77777777" w:rsidR="0090524F" w:rsidRDefault="0090524F" w:rsidP="00DD4769">
            <w:pPr>
              <w:pStyle w:val="cGDD1"/>
              <w:tabs>
                <w:tab w:val="clear" w:pos="720"/>
              </w:tabs>
              <w:ind w:left="0"/>
            </w:pPr>
            <w:r>
              <w:t>Chọn từ aftype (hiển thị actype – typename) các bản ghi đã duyệt và có cftype = loại KH của KH đang tạo (TC/CN)</w:t>
            </w:r>
          </w:p>
          <w:p w14:paraId="74A53722" w14:textId="36CE040F" w:rsidR="0090524F" w:rsidRDefault="0090524F" w:rsidP="00DD4769">
            <w:pPr>
              <w:pStyle w:val="cGDD1"/>
              <w:tabs>
                <w:tab w:val="clear" w:pos="720"/>
              </w:tabs>
              <w:ind w:left="0"/>
            </w:pPr>
            <w:r>
              <w:t>Cho phép để NULL không</w:t>
            </w:r>
            <w:r w:rsidR="005968E3">
              <w:t xml:space="preserve"> chọn</w:t>
            </w:r>
          </w:p>
        </w:tc>
      </w:tr>
      <w:tr w:rsidR="005968E3" w:rsidRPr="001909DB" w14:paraId="6E3B926E" w14:textId="77777777" w:rsidTr="00DD4769">
        <w:tc>
          <w:tcPr>
            <w:tcW w:w="970" w:type="dxa"/>
          </w:tcPr>
          <w:p w14:paraId="2C893544" w14:textId="77777777" w:rsidR="005968E3" w:rsidRPr="001909DB" w:rsidRDefault="005968E3" w:rsidP="002A7231">
            <w:pPr>
              <w:pStyle w:val="cGDD1"/>
              <w:numPr>
                <w:ilvl w:val="0"/>
                <w:numId w:val="8"/>
              </w:numPr>
              <w:rPr>
                <w:lang w:val="vi-VN"/>
              </w:rPr>
            </w:pPr>
          </w:p>
        </w:tc>
        <w:tc>
          <w:tcPr>
            <w:tcW w:w="2497" w:type="dxa"/>
          </w:tcPr>
          <w:p w14:paraId="26CD43AD" w14:textId="3533E09D" w:rsidR="005968E3" w:rsidRDefault="005968E3" w:rsidP="00DD4769">
            <w:pPr>
              <w:pStyle w:val="cGDD1"/>
              <w:tabs>
                <w:tab w:val="clear" w:pos="720"/>
              </w:tabs>
              <w:ind w:left="0"/>
            </w:pPr>
            <w:r>
              <w:t>Nhóm Careby KH</w:t>
            </w:r>
          </w:p>
        </w:tc>
        <w:tc>
          <w:tcPr>
            <w:tcW w:w="1304" w:type="dxa"/>
          </w:tcPr>
          <w:p w14:paraId="2BAA12C0" w14:textId="77777777" w:rsidR="005968E3" w:rsidRPr="001909DB" w:rsidRDefault="005968E3" w:rsidP="00DD4769">
            <w:pPr>
              <w:pStyle w:val="cGDD1"/>
              <w:tabs>
                <w:tab w:val="clear" w:pos="720"/>
              </w:tabs>
              <w:ind w:left="0"/>
            </w:pPr>
          </w:p>
        </w:tc>
        <w:tc>
          <w:tcPr>
            <w:tcW w:w="1169" w:type="dxa"/>
          </w:tcPr>
          <w:p w14:paraId="369E0D7E" w14:textId="1FAC4D7F" w:rsidR="005968E3" w:rsidRPr="00DD4769" w:rsidRDefault="005968E3" w:rsidP="00DD4769">
            <w:pPr>
              <w:pStyle w:val="cGDD1"/>
              <w:tabs>
                <w:tab w:val="clear" w:pos="720"/>
              </w:tabs>
              <w:ind w:left="0"/>
            </w:pPr>
            <w:r>
              <w:t>Chọn khi tạo mới. Sau khi đã duyệt =&gt; không sửa. Có giao dịch sửa riêng</w:t>
            </w:r>
          </w:p>
        </w:tc>
        <w:tc>
          <w:tcPr>
            <w:tcW w:w="4095" w:type="dxa"/>
          </w:tcPr>
          <w:p w14:paraId="1F3560F1" w14:textId="77777777" w:rsidR="005968E3" w:rsidRDefault="005968E3" w:rsidP="005968E3">
            <w:pPr>
              <w:pStyle w:val="cGDD1"/>
              <w:tabs>
                <w:tab w:val="clear" w:pos="720"/>
              </w:tabs>
              <w:ind w:left="0"/>
            </w:pPr>
            <w:r>
              <w:t xml:space="preserve">Chọn từ tlgroups (hiển thị grpid – grname) các bản ghi có active = ‘Y’ &amp; grptype = 2 </w:t>
            </w:r>
          </w:p>
          <w:p w14:paraId="68786806" w14:textId="5DD4B080" w:rsidR="00705218" w:rsidRDefault="00705218" w:rsidP="005968E3">
            <w:pPr>
              <w:pStyle w:val="cGDD1"/>
              <w:tabs>
                <w:tab w:val="clear" w:pos="720"/>
              </w:tabs>
              <w:ind w:left="0"/>
            </w:pPr>
            <w:r>
              <w:t>Cho phép NULL không chọn</w:t>
            </w:r>
          </w:p>
        </w:tc>
      </w:tr>
    </w:tbl>
    <w:p w14:paraId="29B08BDC" w14:textId="6F21D5B6" w:rsidR="00DD4769" w:rsidRDefault="00DD4769" w:rsidP="00DD4769">
      <w:pPr>
        <w:rPr>
          <w:lang w:bidi="en-US"/>
        </w:rPr>
      </w:pPr>
    </w:p>
    <w:p w14:paraId="00108C0D" w14:textId="75FB1CCD" w:rsidR="00E378AA" w:rsidRDefault="00E378AA" w:rsidP="00DD4769">
      <w:pPr>
        <w:rPr>
          <w:lang w:bidi="en-US"/>
        </w:rPr>
      </w:pPr>
    </w:p>
    <w:p w14:paraId="3A899FE5" w14:textId="77777777" w:rsidR="00E378AA" w:rsidRDefault="00E378AA" w:rsidP="00DD4769">
      <w:pPr>
        <w:rPr>
          <w:lang w:bidi="en-US"/>
        </w:rPr>
      </w:pPr>
    </w:p>
    <w:p w14:paraId="7B0A6804" w14:textId="77777777" w:rsidR="00E378AA" w:rsidRPr="00641E4C" w:rsidRDefault="00E378AA" w:rsidP="00E378AA">
      <w:pPr>
        <w:pStyle w:val="cNorUnderBold"/>
        <w:rPr>
          <w:rStyle w:val="ccharNorBIU"/>
          <w:rFonts w:eastAsiaTheme="majorEastAsia"/>
          <w:b/>
          <w:lang w:val="vi-VN"/>
        </w:rPr>
      </w:pPr>
      <w:r w:rsidRPr="00641E4C">
        <w:rPr>
          <w:rStyle w:val="ccharNorBIU"/>
          <w:rFonts w:eastAsiaTheme="majorEastAsia"/>
          <w:lang w:val="vi-VN"/>
        </w:rPr>
        <w:t>Trường hợp NĐT là Tổ chức, cần khai báo thêm thông tin về Người đại diện Pháp luật:</w:t>
      </w:r>
    </w:p>
    <w:p w14:paraId="59456015" w14:textId="77777777" w:rsidR="00E378AA" w:rsidRPr="00641E4C" w:rsidRDefault="00E378AA" w:rsidP="00E378AA">
      <w:pPr>
        <w:pStyle w:val="cNorUnderBold"/>
        <w:rPr>
          <w:rStyle w:val="ccharNorBIU"/>
          <w:rFonts w:eastAsiaTheme="majorEastAsia"/>
          <w:b/>
          <w:lang w:val="vi-VN"/>
        </w:rPr>
      </w:pPr>
    </w:p>
    <w:tbl>
      <w:tblPr>
        <w:tblW w:w="478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1885"/>
        <w:gridCol w:w="1110"/>
        <w:gridCol w:w="1560"/>
        <w:gridCol w:w="3869"/>
      </w:tblGrid>
      <w:tr w:rsidR="00E378AA" w:rsidRPr="00C8225E" w14:paraId="1B5CEF3E" w14:textId="77777777" w:rsidTr="00E378AA">
        <w:trPr>
          <w:tblHeader/>
        </w:trPr>
        <w:tc>
          <w:tcPr>
            <w:tcW w:w="1026" w:type="dxa"/>
            <w:shd w:val="clear" w:color="auto" w:fill="FABF8F" w:themeFill="accent6" w:themeFillTint="99"/>
          </w:tcPr>
          <w:p w14:paraId="5583DE91" w14:textId="77777777" w:rsidR="00E378AA" w:rsidRPr="00C8225E" w:rsidRDefault="00E378AA" w:rsidP="00E378AA">
            <w:pPr>
              <w:pStyle w:val="cGDD1"/>
              <w:tabs>
                <w:tab w:val="clear" w:pos="720"/>
              </w:tabs>
              <w:ind w:left="0"/>
              <w:jc w:val="center"/>
              <w:rPr>
                <w:b/>
                <w:lang w:val="vi-VN"/>
              </w:rPr>
            </w:pPr>
            <w:r w:rsidRPr="00C8225E">
              <w:rPr>
                <w:b/>
                <w:lang w:val="vi-VN"/>
              </w:rPr>
              <w:tab/>
              <w:t>STT</w:t>
            </w:r>
          </w:p>
        </w:tc>
        <w:tc>
          <w:tcPr>
            <w:tcW w:w="1885" w:type="dxa"/>
            <w:shd w:val="clear" w:color="auto" w:fill="FABF8F" w:themeFill="accent6" w:themeFillTint="99"/>
          </w:tcPr>
          <w:p w14:paraId="3EFE51D1" w14:textId="77777777" w:rsidR="00E378AA" w:rsidRPr="00C8225E" w:rsidRDefault="00E378AA" w:rsidP="00E378AA">
            <w:pPr>
              <w:pStyle w:val="cGDD1"/>
              <w:tabs>
                <w:tab w:val="clear" w:pos="720"/>
              </w:tabs>
              <w:ind w:left="0"/>
              <w:jc w:val="center"/>
              <w:rPr>
                <w:b/>
                <w:lang w:val="vi-VN"/>
              </w:rPr>
            </w:pPr>
            <w:r w:rsidRPr="00C8225E">
              <w:rPr>
                <w:b/>
                <w:lang w:val="vi-VN"/>
              </w:rPr>
              <w:t>Tên trường</w:t>
            </w:r>
          </w:p>
        </w:tc>
        <w:tc>
          <w:tcPr>
            <w:tcW w:w="1110" w:type="dxa"/>
            <w:shd w:val="clear" w:color="auto" w:fill="FABF8F" w:themeFill="accent6" w:themeFillTint="99"/>
          </w:tcPr>
          <w:p w14:paraId="3D95A368" w14:textId="77777777" w:rsidR="00E378AA" w:rsidRPr="00C8225E" w:rsidRDefault="00E378AA" w:rsidP="00E378AA">
            <w:pPr>
              <w:pStyle w:val="cGDD1"/>
              <w:tabs>
                <w:tab w:val="clear" w:pos="720"/>
              </w:tabs>
              <w:ind w:left="0"/>
              <w:jc w:val="center"/>
              <w:rPr>
                <w:b/>
              </w:rPr>
            </w:pPr>
            <w:r w:rsidRPr="00C8225E">
              <w:rPr>
                <w:b/>
              </w:rPr>
              <w:t>Bắt buộc</w:t>
            </w:r>
          </w:p>
        </w:tc>
        <w:tc>
          <w:tcPr>
            <w:tcW w:w="1560" w:type="dxa"/>
            <w:shd w:val="clear" w:color="auto" w:fill="FABF8F" w:themeFill="accent6" w:themeFillTint="99"/>
          </w:tcPr>
          <w:p w14:paraId="05F9297B" w14:textId="22B1D80E" w:rsidR="00E378AA" w:rsidRPr="00E378AA" w:rsidRDefault="00E378AA" w:rsidP="00E378AA">
            <w:pPr>
              <w:pStyle w:val="cGDD1"/>
              <w:tabs>
                <w:tab w:val="clear" w:pos="720"/>
              </w:tabs>
              <w:ind w:left="0"/>
              <w:jc w:val="center"/>
              <w:rPr>
                <w:b/>
              </w:rPr>
            </w:pPr>
            <w:r>
              <w:rPr>
                <w:b/>
              </w:rPr>
              <w:t>Được sửa</w:t>
            </w:r>
          </w:p>
        </w:tc>
        <w:tc>
          <w:tcPr>
            <w:tcW w:w="3869" w:type="dxa"/>
            <w:shd w:val="clear" w:color="auto" w:fill="FABF8F" w:themeFill="accent6" w:themeFillTint="99"/>
          </w:tcPr>
          <w:p w14:paraId="30AA9683" w14:textId="56333806" w:rsidR="00E378AA" w:rsidRPr="00C8225E" w:rsidRDefault="00E378AA" w:rsidP="00E378AA">
            <w:pPr>
              <w:pStyle w:val="cGDD1"/>
              <w:tabs>
                <w:tab w:val="clear" w:pos="720"/>
              </w:tabs>
              <w:ind w:left="0"/>
              <w:jc w:val="center"/>
              <w:rPr>
                <w:b/>
                <w:lang w:val="vi-VN"/>
              </w:rPr>
            </w:pPr>
            <w:r w:rsidRPr="00C8225E">
              <w:rPr>
                <w:b/>
                <w:lang w:val="vi-VN"/>
              </w:rPr>
              <w:t>Diễn giải</w:t>
            </w:r>
          </w:p>
        </w:tc>
      </w:tr>
      <w:tr w:rsidR="00E378AA" w:rsidRPr="00641E4C" w14:paraId="3DB38EDA" w14:textId="77777777" w:rsidTr="00E378AA">
        <w:tc>
          <w:tcPr>
            <w:tcW w:w="1026" w:type="dxa"/>
          </w:tcPr>
          <w:p w14:paraId="5752D438" w14:textId="77777777" w:rsidR="00E378AA" w:rsidRPr="00641E4C" w:rsidRDefault="00E378AA" w:rsidP="00E378AA">
            <w:pPr>
              <w:pStyle w:val="cGDD1"/>
              <w:numPr>
                <w:ilvl w:val="0"/>
                <w:numId w:val="9"/>
              </w:numPr>
              <w:rPr>
                <w:lang w:val="vi-VN"/>
              </w:rPr>
            </w:pPr>
          </w:p>
        </w:tc>
        <w:tc>
          <w:tcPr>
            <w:tcW w:w="1885" w:type="dxa"/>
          </w:tcPr>
          <w:p w14:paraId="1FA4591D" w14:textId="77777777" w:rsidR="00E378AA" w:rsidRPr="00641E4C" w:rsidRDefault="00E378AA" w:rsidP="00E378AA">
            <w:pPr>
              <w:pStyle w:val="cGDD1"/>
              <w:tabs>
                <w:tab w:val="clear" w:pos="720"/>
              </w:tabs>
              <w:ind w:left="0"/>
              <w:rPr>
                <w:lang w:val="vi-VN"/>
              </w:rPr>
            </w:pPr>
            <w:r w:rsidRPr="00641E4C">
              <w:rPr>
                <w:lang w:val="vi-VN"/>
              </w:rPr>
              <w:t>Họ tên</w:t>
            </w:r>
          </w:p>
        </w:tc>
        <w:tc>
          <w:tcPr>
            <w:tcW w:w="1110" w:type="dxa"/>
          </w:tcPr>
          <w:p w14:paraId="7EFB6F2B" w14:textId="77777777" w:rsidR="00E378AA" w:rsidRPr="00641E4C" w:rsidRDefault="00E378AA" w:rsidP="00E378AA">
            <w:pPr>
              <w:pStyle w:val="cGDD1"/>
              <w:tabs>
                <w:tab w:val="clear" w:pos="720"/>
              </w:tabs>
              <w:ind w:left="0"/>
            </w:pPr>
            <w:r w:rsidRPr="00641E4C">
              <w:t>Có</w:t>
            </w:r>
          </w:p>
        </w:tc>
        <w:tc>
          <w:tcPr>
            <w:tcW w:w="1560" w:type="dxa"/>
          </w:tcPr>
          <w:p w14:paraId="4FF57A53" w14:textId="1F7A2C75" w:rsidR="00E378AA" w:rsidRPr="00E378AA" w:rsidRDefault="00E378AA" w:rsidP="00E378AA">
            <w:pPr>
              <w:pStyle w:val="cGDD1"/>
              <w:tabs>
                <w:tab w:val="clear" w:pos="720"/>
              </w:tabs>
              <w:ind w:left="0"/>
            </w:pPr>
            <w:r>
              <w:t>Có</w:t>
            </w:r>
          </w:p>
        </w:tc>
        <w:tc>
          <w:tcPr>
            <w:tcW w:w="3869" w:type="dxa"/>
          </w:tcPr>
          <w:p w14:paraId="7A0C1CA3" w14:textId="2FEE4656" w:rsidR="00E378AA" w:rsidRPr="00B55E1A" w:rsidRDefault="00E378AA" w:rsidP="00E378AA">
            <w:pPr>
              <w:pStyle w:val="cGDD1"/>
              <w:tabs>
                <w:tab w:val="clear" w:pos="720"/>
              </w:tabs>
              <w:ind w:left="0"/>
            </w:pPr>
            <w:r w:rsidRPr="00641E4C">
              <w:rPr>
                <w:lang w:val="vi-VN"/>
              </w:rPr>
              <w:t>Nhập Họ tên người đại diện pháp luật</w:t>
            </w:r>
            <w:r>
              <w:t>.</w:t>
            </w:r>
          </w:p>
        </w:tc>
      </w:tr>
      <w:tr w:rsidR="004708D1" w:rsidRPr="00641E4C" w14:paraId="5DF9A3BA" w14:textId="77777777" w:rsidTr="00E378AA">
        <w:tc>
          <w:tcPr>
            <w:tcW w:w="1026" w:type="dxa"/>
          </w:tcPr>
          <w:p w14:paraId="2C7C21EE" w14:textId="77777777" w:rsidR="004708D1" w:rsidRPr="00641E4C" w:rsidRDefault="004708D1" w:rsidP="004708D1">
            <w:pPr>
              <w:pStyle w:val="cGDD1"/>
              <w:numPr>
                <w:ilvl w:val="0"/>
                <w:numId w:val="9"/>
              </w:numPr>
              <w:rPr>
                <w:lang w:val="vi-VN"/>
              </w:rPr>
            </w:pPr>
          </w:p>
        </w:tc>
        <w:tc>
          <w:tcPr>
            <w:tcW w:w="1885" w:type="dxa"/>
          </w:tcPr>
          <w:p w14:paraId="312E6E0B" w14:textId="77777777" w:rsidR="004708D1" w:rsidRPr="00641E4C" w:rsidRDefault="004708D1" w:rsidP="004708D1">
            <w:pPr>
              <w:pStyle w:val="cGDD1"/>
              <w:tabs>
                <w:tab w:val="clear" w:pos="720"/>
              </w:tabs>
              <w:ind w:left="0"/>
              <w:rPr>
                <w:lang w:val="vi-VN"/>
              </w:rPr>
            </w:pPr>
            <w:r w:rsidRPr="00641E4C">
              <w:rPr>
                <w:lang w:val="vi-VN"/>
              </w:rPr>
              <w:t>Giới tính</w:t>
            </w:r>
          </w:p>
        </w:tc>
        <w:tc>
          <w:tcPr>
            <w:tcW w:w="1110" w:type="dxa"/>
          </w:tcPr>
          <w:p w14:paraId="5D4079E1" w14:textId="77777777" w:rsidR="004708D1" w:rsidRPr="00641E4C" w:rsidRDefault="004708D1" w:rsidP="004708D1">
            <w:pPr>
              <w:pStyle w:val="cGDD1"/>
              <w:tabs>
                <w:tab w:val="clear" w:pos="720"/>
              </w:tabs>
              <w:ind w:left="0"/>
            </w:pPr>
            <w:r w:rsidRPr="00641E4C">
              <w:t>Có</w:t>
            </w:r>
          </w:p>
        </w:tc>
        <w:tc>
          <w:tcPr>
            <w:tcW w:w="1560" w:type="dxa"/>
          </w:tcPr>
          <w:p w14:paraId="3CDEF2C2" w14:textId="25C69FCD" w:rsidR="004708D1" w:rsidRPr="00641E4C" w:rsidRDefault="004708D1" w:rsidP="004708D1">
            <w:pPr>
              <w:pStyle w:val="cGDD1"/>
              <w:tabs>
                <w:tab w:val="clear" w:pos="720"/>
              </w:tabs>
              <w:ind w:left="0"/>
              <w:rPr>
                <w:lang w:val="vi-VN"/>
              </w:rPr>
            </w:pPr>
            <w:r>
              <w:t>Có</w:t>
            </w:r>
          </w:p>
        </w:tc>
        <w:tc>
          <w:tcPr>
            <w:tcW w:w="3869" w:type="dxa"/>
          </w:tcPr>
          <w:p w14:paraId="7FF465FD" w14:textId="07EAE362" w:rsidR="004708D1" w:rsidRPr="00641E4C" w:rsidRDefault="004708D1" w:rsidP="004708D1">
            <w:pPr>
              <w:pStyle w:val="cGDD1"/>
              <w:tabs>
                <w:tab w:val="clear" w:pos="720"/>
              </w:tabs>
              <w:ind w:left="0"/>
              <w:rPr>
                <w:lang w:val="vi-VN"/>
              </w:rPr>
            </w:pPr>
            <w:r w:rsidRPr="00641E4C">
              <w:rPr>
                <w:lang w:val="vi-VN"/>
              </w:rPr>
              <w:t>Là c</w:t>
            </w:r>
            <w:r>
              <w:rPr>
                <w:lang w:val="vi-VN"/>
              </w:rPr>
              <w:t>ombobox gồm 2 giá trị : Nam/Nữ.</w:t>
            </w:r>
          </w:p>
        </w:tc>
      </w:tr>
      <w:tr w:rsidR="004708D1" w:rsidRPr="00641E4C" w14:paraId="346A95BB" w14:textId="77777777" w:rsidTr="00E378AA">
        <w:tc>
          <w:tcPr>
            <w:tcW w:w="1026" w:type="dxa"/>
          </w:tcPr>
          <w:p w14:paraId="4D0B0A7C" w14:textId="77777777" w:rsidR="004708D1" w:rsidRPr="00641E4C" w:rsidRDefault="004708D1" w:rsidP="004708D1">
            <w:pPr>
              <w:pStyle w:val="cGDD1"/>
              <w:numPr>
                <w:ilvl w:val="0"/>
                <w:numId w:val="9"/>
              </w:numPr>
              <w:rPr>
                <w:lang w:val="vi-VN"/>
              </w:rPr>
            </w:pPr>
          </w:p>
        </w:tc>
        <w:tc>
          <w:tcPr>
            <w:tcW w:w="1885" w:type="dxa"/>
          </w:tcPr>
          <w:p w14:paraId="3B9E10D0" w14:textId="77777777" w:rsidR="004708D1" w:rsidRPr="00641E4C" w:rsidRDefault="004708D1" w:rsidP="004708D1">
            <w:pPr>
              <w:pStyle w:val="cGDD1"/>
              <w:tabs>
                <w:tab w:val="clear" w:pos="720"/>
              </w:tabs>
              <w:ind w:left="0"/>
              <w:rPr>
                <w:lang w:val="vi-VN"/>
              </w:rPr>
            </w:pPr>
            <w:r w:rsidRPr="00641E4C">
              <w:rPr>
                <w:lang w:val="vi-VN"/>
              </w:rPr>
              <w:t>Ngày sinh</w:t>
            </w:r>
          </w:p>
        </w:tc>
        <w:tc>
          <w:tcPr>
            <w:tcW w:w="1110" w:type="dxa"/>
          </w:tcPr>
          <w:p w14:paraId="39F7C644" w14:textId="77777777" w:rsidR="004708D1" w:rsidRPr="00641E4C" w:rsidRDefault="004708D1" w:rsidP="004708D1">
            <w:pPr>
              <w:pStyle w:val="cGDD1"/>
              <w:tabs>
                <w:tab w:val="clear" w:pos="720"/>
              </w:tabs>
              <w:ind w:left="0"/>
            </w:pPr>
            <w:r w:rsidRPr="00641E4C">
              <w:t>Có</w:t>
            </w:r>
          </w:p>
        </w:tc>
        <w:tc>
          <w:tcPr>
            <w:tcW w:w="1560" w:type="dxa"/>
          </w:tcPr>
          <w:p w14:paraId="212654B9" w14:textId="4FED48A6" w:rsidR="004708D1" w:rsidRPr="00641E4C" w:rsidRDefault="004708D1" w:rsidP="004708D1">
            <w:pPr>
              <w:pStyle w:val="cGDD1"/>
              <w:tabs>
                <w:tab w:val="clear" w:pos="720"/>
              </w:tabs>
              <w:ind w:left="0"/>
              <w:rPr>
                <w:lang w:val="vi-VN"/>
              </w:rPr>
            </w:pPr>
            <w:r>
              <w:t>Có</w:t>
            </w:r>
          </w:p>
        </w:tc>
        <w:tc>
          <w:tcPr>
            <w:tcW w:w="3869" w:type="dxa"/>
          </w:tcPr>
          <w:p w14:paraId="094197D6" w14:textId="6BD0540C" w:rsidR="004708D1" w:rsidRPr="00641E4C" w:rsidRDefault="004708D1" w:rsidP="004708D1">
            <w:pPr>
              <w:pStyle w:val="cGDD1"/>
              <w:tabs>
                <w:tab w:val="clear" w:pos="720"/>
              </w:tabs>
              <w:ind w:left="0"/>
              <w:rPr>
                <w:lang w:val="vi-VN"/>
              </w:rPr>
            </w:pPr>
            <w:r w:rsidRPr="00641E4C">
              <w:rPr>
                <w:lang w:val="vi-VN"/>
              </w:rPr>
              <w:t>Định dạng DD/MM/YYYY.</w:t>
            </w:r>
          </w:p>
        </w:tc>
      </w:tr>
      <w:tr w:rsidR="004708D1" w:rsidRPr="00641E4C" w14:paraId="7D75684A" w14:textId="77777777" w:rsidTr="00E378AA">
        <w:tc>
          <w:tcPr>
            <w:tcW w:w="1026" w:type="dxa"/>
          </w:tcPr>
          <w:p w14:paraId="77FEE81E" w14:textId="77777777" w:rsidR="004708D1" w:rsidRPr="00641E4C" w:rsidRDefault="004708D1" w:rsidP="004708D1">
            <w:pPr>
              <w:pStyle w:val="cGDD1"/>
              <w:numPr>
                <w:ilvl w:val="0"/>
                <w:numId w:val="9"/>
              </w:numPr>
              <w:rPr>
                <w:lang w:val="vi-VN"/>
              </w:rPr>
            </w:pPr>
          </w:p>
        </w:tc>
        <w:tc>
          <w:tcPr>
            <w:tcW w:w="1885" w:type="dxa"/>
          </w:tcPr>
          <w:p w14:paraId="091BC827" w14:textId="77777777" w:rsidR="004708D1" w:rsidRPr="00641E4C" w:rsidRDefault="004708D1" w:rsidP="004708D1">
            <w:pPr>
              <w:pStyle w:val="cGDD1"/>
              <w:tabs>
                <w:tab w:val="clear" w:pos="720"/>
              </w:tabs>
              <w:ind w:left="0"/>
              <w:rPr>
                <w:lang w:val="vi-VN"/>
              </w:rPr>
            </w:pPr>
            <w:r w:rsidRPr="00641E4C">
              <w:rPr>
                <w:lang w:val="vi-VN"/>
              </w:rPr>
              <w:t>Quốc tịch</w:t>
            </w:r>
          </w:p>
        </w:tc>
        <w:tc>
          <w:tcPr>
            <w:tcW w:w="1110" w:type="dxa"/>
          </w:tcPr>
          <w:p w14:paraId="09DA4063" w14:textId="77777777" w:rsidR="004708D1" w:rsidRPr="00641E4C" w:rsidRDefault="004708D1" w:rsidP="004708D1">
            <w:pPr>
              <w:pStyle w:val="cGDD1"/>
              <w:tabs>
                <w:tab w:val="clear" w:pos="720"/>
              </w:tabs>
              <w:ind w:left="0"/>
            </w:pPr>
            <w:r w:rsidRPr="00641E4C">
              <w:t>Có</w:t>
            </w:r>
          </w:p>
        </w:tc>
        <w:tc>
          <w:tcPr>
            <w:tcW w:w="1560" w:type="dxa"/>
          </w:tcPr>
          <w:p w14:paraId="7D413E76" w14:textId="5D08E597" w:rsidR="004708D1" w:rsidRPr="00641E4C" w:rsidRDefault="004708D1" w:rsidP="004708D1">
            <w:pPr>
              <w:pStyle w:val="cGDD1"/>
              <w:tabs>
                <w:tab w:val="clear" w:pos="720"/>
              </w:tabs>
              <w:ind w:left="0"/>
              <w:rPr>
                <w:lang w:val="vi-VN"/>
              </w:rPr>
            </w:pPr>
            <w:r>
              <w:t>Có</w:t>
            </w:r>
          </w:p>
        </w:tc>
        <w:tc>
          <w:tcPr>
            <w:tcW w:w="3869" w:type="dxa"/>
          </w:tcPr>
          <w:p w14:paraId="26253BD7" w14:textId="38F32395" w:rsidR="004708D1" w:rsidRPr="00641E4C" w:rsidRDefault="004708D1" w:rsidP="004708D1">
            <w:pPr>
              <w:pStyle w:val="cGDD1"/>
              <w:tabs>
                <w:tab w:val="clear" w:pos="720"/>
              </w:tabs>
              <w:ind w:left="0"/>
              <w:rPr>
                <w:lang w:val="vi-VN"/>
              </w:rPr>
            </w:pPr>
            <w:r w:rsidRPr="00641E4C">
              <w:rPr>
                <w:lang w:val="vi-VN"/>
              </w:rPr>
              <w:t>Là combobox danh sách các quốc gia.</w:t>
            </w:r>
          </w:p>
        </w:tc>
      </w:tr>
      <w:tr w:rsidR="004708D1" w:rsidRPr="00641E4C" w14:paraId="5C32611A" w14:textId="77777777" w:rsidTr="00E378AA">
        <w:tc>
          <w:tcPr>
            <w:tcW w:w="1026" w:type="dxa"/>
          </w:tcPr>
          <w:p w14:paraId="1C2EE023" w14:textId="77777777" w:rsidR="004708D1" w:rsidRPr="00641E4C" w:rsidRDefault="004708D1" w:rsidP="004708D1">
            <w:pPr>
              <w:pStyle w:val="cGDD1"/>
              <w:numPr>
                <w:ilvl w:val="0"/>
                <w:numId w:val="9"/>
              </w:numPr>
              <w:rPr>
                <w:lang w:val="vi-VN"/>
              </w:rPr>
            </w:pPr>
          </w:p>
        </w:tc>
        <w:tc>
          <w:tcPr>
            <w:tcW w:w="1885" w:type="dxa"/>
          </w:tcPr>
          <w:p w14:paraId="4D595EEE" w14:textId="77777777" w:rsidR="004708D1" w:rsidRPr="00641E4C" w:rsidRDefault="004708D1" w:rsidP="004708D1">
            <w:pPr>
              <w:pStyle w:val="cGDD1"/>
              <w:tabs>
                <w:tab w:val="clear" w:pos="720"/>
              </w:tabs>
              <w:ind w:left="0"/>
              <w:rPr>
                <w:lang w:val="vi-VN"/>
              </w:rPr>
            </w:pPr>
            <w:r w:rsidRPr="00641E4C">
              <w:rPr>
                <w:lang w:val="vi-VN"/>
              </w:rPr>
              <w:t>Chức vụ</w:t>
            </w:r>
          </w:p>
        </w:tc>
        <w:tc>
          <w:tcPr>
            <w:tcW w:w="1110" w:type="dxa"/>
          </w:tcPr>
          <w:p w14:paraId="789B9D7C" w14:textId="77777777" w:rsidR="004708D1" w:rsidRPr="00641E4C" w:rsidRDefault="004708D1" w:rsidP="004708D1">
            <w:pPr>
              <w:pStyle w:val="cGDD1"/>
              <w:tabs>
                <w:tab w:val="clear" w:pos="720"/>
              </w:tabs>
              <w:ind w:left="0"/>
            </w:pPr>
            <w:r w:rsidRPr="00641E4C">
              <w:t>Không</w:t>
            </w:r>
          </w:p>
        </w:tc>
        <w:tc>
          <w:tcPr>
            <w:tcW w:w="1560" w:type="dxa"/>
          </w:tcPr>
          <w:p w14:paraId="454EE665" w14:textId="395CB12A" w:rsidR="004708D1" w:rsidRDefault="004708D1" w:rsidP="004708D1">
            <w:pPr>
              <w:pStyle w:val="cGDD1"/>
              <w:tabs>
                <w:tab w:val="clear" w:pos="720"/>
              </w:tabs>
              <w:ind w:left="0"/>
            </w:pPr>
            <w:r>
              <w:t>Có</w:t>
            </w:r>
          </w:p>
        </w:tc>
        <w:tc>
          <w:tcPr>
            <w:tcW w:w="3869" w:type="dxa"/>
          </w:tcPr>
          <w:p w14:paraId="04F593C3" w14:textId="6E4B1ADD" w:rsidR="004708D1" w:rsidRPr="00641E4C" w:rsidRDefault="004708D1" w:rsidP="004708D1">
            <w:pPr>
              <w:pStyle w:val="cGDD1"/>
              <w:tabs>
                <w:tab w:val="clear" w:pos="720"/>
              </w:tabs>
              <w:ind w:left="0"/>
              <w:rPr>
                <w:lang w:val="vi-VN"/>
              </w:rPr>
            </w:pPr>
          </w:p>
        </w:tc>
      </w:tr>
      <w:tr w:rsidR="004708D1" w:rsidRPr="00641E4C" w14:paraId="5C6E1793" w14:textId="77777777" w:rsidTr="00E378AA">
        <w:tc>
          <w:tcPr>
            <w:tcW w:w="1026" w:type="dxa"/>
          </w:tcPr>
          <w:p w14:paraId="13C4044E" w14:textId="77777777" w:rsidR="004708D1" w:rsidRPr="00641E4C" w:rsidRDefault="004708D1" w:rsidP="004708D1">
            <w:pPr>
              <w:pStyle w:val="cGDD1"/>
              <w:numPr>
                <w:ilvl w:val="0"/>
                <w:numId w:val="9"/>
              </w:numPr>
              <w:rPr>
                <w:lang w:val="vi-VN"/>
              </w:rPr>
            </w:pPr>
          </w:p>
        </w:tc>
        <w:tc>
          <w:tcPr>
            <w:tcW w:w="1885" w:type="dxa"/>
          </w:tcPr>
          <w:p w14:paraId="61E5E05A" w14:textId="77777777" w:rsidR="004708D1" w:rsidRPr="00785026" w:rsidRDefault="004708D1" w:rsidP="004708D1">
            <w:pPr>
              <w:pStyle w:val="cGDD1"/>
              <w:tabs>
                <w:tab w:val="clear" w:pos="720"/>
              </w:tabs>
              <w:ind w:left="0"/>
            </w:pPr>
            <w:r>
              <w:t>Loại giấy tờ</w:t>
            </w:r>
          </w:p>
        </w:tc>
        <w:tc>
          <w:tcPr>
            <w:tcW w:w="1110" w:type="dxa"/>
          </w:tcPr>
          <w:p w14:paraId="4ADCC97E" w14:textId="77777777" w:rsidR="004708D1" w:rsidRPr="00641E4C" w:rsidRDefault="004708D1" w:rsidP="004708D1">
            <w:pPr>
              <w:pStyle w:val="cGDD1"/>
              <w:tabs>
                <w:tab w:val="clear" w:pos="720"/>
              </w:tabs>
              <w:ind w:left="0"/>
            </w:pPr>
            <w:r>
              <w:t>Có</w:t>
            </w:r>
          </w:p>
        </w:tc>
        <w:tc>
          <w:tcPr>
            <w:tcW w:w="1560" w:type="dxa"/>
          </w:tcPr>
          <w:p w14:paraId="5E8E8AEF" w14:textId="340573E5" w:rsidR="004708D1" w:rsidRDefault="004708D1" w:rsidP="004708D1">
            <w:pPr>
              <w:pStyle w:val="cGDD1"/>
              <w:tabs>
                <w:tab w:val="clear" w:pos="720"/>
              </w:tabs>
              <w:ind w:left="0"/>
            </w:pPr>
            <w:r>
              <w:t>Có</w:t>
            </w:r>
          </w:p>
        </w:tc>
        <w:tc>
          <w:tcPr>
            <w:tcW w:w="3869" w:type="dxa"/>
          </w:tcPr>
          <w:p w14:paraId="68B0A9C7" w14:textId="2763324F" w:rsidR="004708D1" w:rsidRDefault="004708D1" w:rsidP="004708D1">
            <w:pPr>
              <w:pStyle w:val="cGDD1"/>
              <w:tabs>
                <w:tab w:val="clear" w:pos="720"/>
              </w:tabs>
              <w:ind w:left="0"/>
            </w:pPr>
            <w:r>
              <w:t>Chọn 1 trong 2 giá trị: CMND/Hộ chiếu</w:t>
            </w:r>
          </w:p>
        </w:tc>
      </w:tr>
      <w:tr w:rsidR="004708D1" w:rsidRPr="00641E4C" w14:paraId="5D4D4382" w14:textId="77777777" w:rsidTr="00E378AA">
        <w:tc>
          <w:tcPr>
            <w:tcW w:w="1026" w:type="dxa"/>
          </w:tcPr>
          <w:p w14:paraId="068B4BE8" w14:textId="77777777" w:rsidR="004708D1" w:rsidRPr="00641E4C" w:rsidRDefault="004708D1" w:rsidP="004708D1">
            <w:pPr>
              <w:pStyle w:val="cGDD1"/>
              <w:numPr>
                <w:ilvl w:val="0"/>
                <w:numId w:val="9"/>
              </w:numPr>
              <w:rPr>
                <w:lang w:val="vi-VN"/>
              </w:rPr>
            </w:pPr>
          </w:p>
        </w:tc>
        <w:tc>
          <w:tcPr>
            <w:tcW w:w="1885" w:type="dxa"/>
          </w:tcPr>
          <w:p w14:paraId="28EBAD2B" w14:textId="77777777" w:rsidR="004708D1" w:rsidRPr="00641E4C" w:rsidRDefault="004708D1" w:rsidP="004708D1">
            <w:pPr>
              <w:pStyle w:val="cGDD1"/>
              <w:tabs>
                <w:tab w:val="clear" w:pos="720"/>
              </w:tabs>
              <w:ind w:left="0"/>
              <w:rPr>
                <w:lang w:val="vi-VN"/>
              </w:rPr>
            </w:pPr>
            <w:r w:rsidRPr="00641E4C">
              <w:rPr>
                <w:lang w:val="vi-VN"/>
              </w:rPr>
              <w:t>CMND/Hộ chiếu</w:t>
            </w:r>
          </w:p>
        </w:tc>
        <w:tc>
          <w:tcPr>
            <w:tcW w:w="1110" w:type="dxa"/>
          </w:tcPr>
          <w:p w14:paraId="745F12B3" w14:textId="77777777" w:rsidR="004708D1" w:rsidRPr="00641E4C" w:rsidRDefault="004708D1" w:rsidP="004708D1">
            <w:pPr>
              <w:pStyle w:val="cGDD1"/>
              <w:tabs>
                <w:tab w:val="clear" w:pos="720"/>
              </w:tabs>
              <w:ind w:left="0"/>
            </w:pPr>
            <w:r w:rsidRPr="00641E4C">
              <w:t>Có</w:t>
            </w:r>
          </w:p>
        </w:tc>
        <w:tc>
          <w:tcPr>
            <w:tcW w:w="1560" w:type="dxa"/>
          </w:tcPr>
          <w:p w14:paraId="25B11DDD" w14:textId="503BF7A6" w:rsidR="004708D1" w:rsidRDefault="004708D1" w:rsidP="004708D1">
            <w:pPr>
              <w:pStyle w:val="cGDD1"/>
              <w:tabs>
                <w:tab w:val="clear" w:pos="720"/>
              </w:tabs>
              <w:ind w:left="0"/>
            </w:pPr>
            <w:r>
              <w:t>Có</w:t>
            </w:r>
          </w:p>
        </w:tc>
        <w:tc>
          <w:tcPr>
            <w:tcW w:w="3869" w:type="dxa"/>
          </w:tcPr>
          <w:p w14:paraId="7E5D5330" w14:textId="06CD3961" w:rsidR="004708D1" w:rsidRPr="00641E4C" w:rsidRDefault="004708D1" w:rsidP="004708D1">
            <w:pPr>
              <w:pStyle w:val="cGDD1"/>
              <w:tabs>
                <w:tab w:val="clear" w:pos="720"/>
              </w:tabs>
              <w:ind w:left="0"/>
              <w:rPr>
                <w:lang w:val="vi-VN"/>
              </w:rPr>
            </w:pPr>
          </w:p>
        </w:tc>
      </w:tr>
      <w:tr w:rsidR="004708D1" w:rsidRPr="00641E4C" w14:paraId="1124879D" w14:textId="77777777" w:rsidTr="00E378AA">
        <w:tc>
          <w:tcPr>
            <w:tcW w:w="1026" w:type="dxa"/>
          </w:tcPr>
          <w:p w14:paraId="7823C1CB" w14:textId="77777777" w:rsidR="004708D1" w:rsidRPr="00641E4C" w:rsidRDefault="004708D1" w:rsidP="004708D1">
            <w:pPr>
              <w:pStyle w:val="cGDD1"/>
              <w:numPr>
                <w:ilvl w:val="0"/>
                <w:numId w:val="9"/>
              </w:numPr>
              <w:rPr>
                <w:lang w:val="vi-VN"/>
              </w:rPr>
            </w:pPr>
          </w:p>
        </w:tc>
        <w:tc>
          <w:tcPr>
            <w:tcW w:w="1885" w:type="dxa"/>
          </w:tcPr>
          <w:p w14:paraId="0ECE7459" w14:textId="77777777" w:rsidR="004708D1" w:rsidRPr="00641E4C" w:rsidRDefault="004708D1" w:rsidP="004708D1">
            <w:pPr>
              <w:pStyle w:val="cGDD1"/>
              <w:tabs>
                <w:tab w:val="clear" w:pos="720"/>
              </w:tabs>
              <w:ind w:left="0"/>
              <w:rPr>
                <w:lang w:val="vi-VN"/>
              </w:rPr>
            </w:pPr>
            <w:r w:rsidRPr="00641E4C">
              <w:rPr>
                <w:lang w:val="vi-VN"/>
              </w:rPr>
              <w:t>Cấp ngày</w:t>
            </w:r>
          </w:p>
        </w:tc>
        <w:tc>
          <w:tcPr>
            <w:tcW w:w="1110" w:type="dxa"/>
          </w:tcPr>
          <w:p w14:paraId="21522784" w14:textId="77777777" w:rsidR="004708D1" w:rsidRPr="00641E4C" w:rsidRDefault="004708D1" w:rsidP="004708D1">
            <w:pPr>
              <w:pStyle w:val="cGDD1"/>
              <w:tabs>
                <w:tab w:val="clear" w:pos="720"/>
              </w:tabs>
              <w:ind w:left="0"/>
            </w:pPr>
            <w:r w:rsidRPr="00641E4C">
              <w:t>Có</w:t>
            </w:r>
          </w:p>
        </w:tc>
        <w:tc>
          <w:tcPr>
            <w:tcW w:w="1560" w:type="dxa"/>
          </w:tcPr>
          <w:p w14:paraId="458739ED" w14:textId="279884E1" w:rsidR="004708D1" w:rsidRPr="00641E4C" w:rsidRDefault="004708D1" w:rsidP="004708D1">
            <w:pPr>
              <w:pStyle w:val="cGDD1"/>
              <w:tabs>
                <w:tab w:val="clear" w:pos="720"/>
              </w:tabs>
              <w:ind w:left="0"/>
              <w:rPr>
                <w:lang w:val="vi-VN"/>
              </w:rPr>
            </w:pPr>
            <w:r>
              <w:t>Có</w:t>
            </w:r>
          </w:p>
        </w:tc>
        <w:tc>
          <w:tcPr>
            <w:tcW w:w="3869" w:type="dxa"/>
          </w:tcPr>
          <w:p w14:paraId="34829896" w14:textId="1FB66D8A" w:rsidR="004708D1" w:rsidRPr="00641E4C" w:rsidRDefault="004708D1" w:rsidP="004708D1">
            <w:pPr>
              <w:pStyle w:val="cGDD1"/>
              <w:tabs>
                <w:tab w:val="clear" w:pos="720"/>
              </w:tabs>
              <w:ind w:left="0"/>
              <w:rPr>
                <w:lang w:val="vi-VN"/>
              </w:rPr>
            </w:pPr>
            <w:r w:rsidRPr="00641E4C">
              <w:rPr>
                <w:lang w:val="vi-VN"/>
              </w:rPr>
              <w:t>Định dạng DD/MM/YYYY.</w:t>
            </w:r>
          </w:p>
        </w:tc>
      </w:tr>
      <w:tr w:rsidR="004708D1" w:rsidRPr="00641E4C" w14:paraId="669EB209" w14:textId="77777777" w:rsidTr="00E378AA">
        <w:tc>
          <w:tcPr>
            <w:tcW w:w="1026" w:type="dxa"/>
          </w:tcPr>
          <w:p w14:paraId="417352B3" w14:textId="77777777" w:rsidR="004708D1" w:rsidRPr="00641E4C" w:rsidRDefault="004708D1" w:rsidP="004708D1">
            <w:pPr>
              <w:pStyle w:val="cGDD1"/>
              <w:numPr>
                <w:ilvl w:val="0"/>
                <w:numId w:val="9"/>
              </w:numPr>
              <w:rPr>
                <w:lang w:val="vi-VN"/>
              </w:rPr>
            </w:pPr>
          </w:p>
        </w:tc>
        <w:tc>
          <w:tcPr>
            <w:tcW w:w="1885" w:type="dxa"/>
          </w:tcPr>
          <w:p w14:paraId="00386D81" w14:textId="77777777" w:rsidR="004708D1" w:rsidRPr="00641E4C" w:rsidRDefault="004708D1" w:rsidP="004708D1">
            <w:pPr>
              <w:pStyle w:val="cGDD1"/>
              <w:tabs>
                <w:tab w:val="clear" w:pos="720"/>
              </w:tabs>
              <w:ind w:left="0"/>
              <w:rPr>
                <w:lang w:val="vi-VN"/>
              </w:rPr>
            </w:pPr>
            <w:r w:rsidRPr="00641E4C">
              <w:rPr>
                <w:lang w:val="vi-VN"/>
              </w:rPr>
              <w:t>Tại</w:t>
            </w:r>
          </w:p>
        </w:tc>
        <w:tc>
          <w:tcPr>
            <w:tcW w:w="1110" w:type="dxa"/>
          </w:tcPr>
          <w:p w14:paraId="0FCDA47D" w14:textId="77777777" w:rsidR="004708D1" w:rsidRPr="00641E4C" w:rsidRDefault="004708D1" w:rsidP="004708D1">
            <w:pPr>
              <w:pStyle w:val="cGDD1"/>
              <w:tabs>
                <w:tab w:val="clear" w:pos="720"/>
              </w:tabs>
              <w:ind w:left="0"/>
            </w:pPr>
            <w:r w:rsidRPr="00641E4C">
              <w:t>Có</w:t>
            </w:r>
          </w:p>
        </w:tc>
        <w:tc>
          <w:tcPr>
            <w:tcW w:w="1560" w:type="dxa"/>
          </w:tcPr>
          <w:p w14:paraId="1BE59D77" w14:textId="212E82F5" w:rsidR="004708D1" w:rsidRPr="00641E4C" w:rsidRDefault="004708D1" w:rsidP="004708D1">
            <w:pPr>
              <w:pStyle w:val="cGDD1"/>
              <w:tabs>
                <w:tab w:val="clear" w:pos="720"/>
              </w:tabs>
              <w:ind w:left="0"/>
              <w:rPr>
                <w:lang w:val="vi-VN"/>
              </w:rPr>
            </w:pPr>
            <w:r>
              <w:t>Có</w:t>
            </w:r>
          </w:p>
        </w:tc>
        <w:tc>
          <w:tcPr>
            <w:tcW w:w="3869" w:type="dxa"/>
          </w:tcPr>
          <w:p w14:paraId="38DBE2F5" w14:textId="2323B6E4" w:rsidR="004708D1" w:rsidRPr="00641E4C" w:rsidRDefault="004708D1" w:rsidP="004708D1">
            <w:pPr>
              <w:pStyle w:val="cGDD1"/>
              <w:tabs>
                <w:tab w:val="clear" w:pos="720"/>
              </w:tabs>
              <w:ind w:left="0"/>
              <w:rPr>
                <w:lang w:val="vi-VN"/>
              </w:rPr>
            </w:pPr>
            <w:r w:rsidRPr="00641E4C">
              <w:rPr>
                <w:lang w:val="vi-VN"/>
              </w:rPr>
              <w:t>Nhập Nơi cấp CMND/Hộ chiếu</w:t>
            </w:r>
          </w:p>
        </w:tc>
      </w:tr>
      <w:tr w:rsidR="004708D1" w:rsidRPr="00641E4C" w14:paraId="6F263FE1" w14:textId="77777777" w:rsidTr="00E378AA">
        <w:tc>
          <w:tcPr>
            <w:tcW w:w="1026" w:type="dxa"/>
          </w:tcPr>
          <w:p w14:paraId="7120E5B9" w14:textId="77777777" w:rsidR="004708D1" w:rsidRPr="00641E4C" w:rsidRDefault="004708D1" w:rsidP="004708D1">
            <w:pPr>
              <w:pStyle w:val="cGDD1"/>
              <w:numPr>
                <w:ilvl w:val="0"/>
                <w:numId w:val="9"/>
              </w:numPr>
              <w:rPr>
                <w:lang w:val="vi-VN"/>
              </w:rPr>
            </w:pPr>
          </w:p>
        </w:tc>
        <w:tc>
          <w:tcPr>
            <w:tcW w:w="1885" w:type="dxa"/>
          </w:tcPr>
          <w:p w14:paraId="1619DDF9" w14:textId="77777777" w:rsidR="004708D1" w:rsidRPr="00641E4C" w:rsidRDefault="004708D1" w:rsidP="004708D1">
            <w:pPr>
              <w:pStyle w:val="cGDD1"/>
              <w:tabs>
                <w:tab w:val="clear" w:pos="720"/>
              </w:tabs>
              <w:ind w:left="0"/>
              <w:rPr>
                <w:lang w:val="vi-VN"/>
              </w:rPr>
            </w:pPr>
            <w:r w:rsidRPr="00641E4C">
              <w:rPr>
                <w:lang w:val="vi-VN"/>
              </w:rPr>
              <w:t>Địa chỉ thường trú</w:t>
            </w:r>
          </w:p>
        </w:tc>
        <w:tc>
          <w:tcPr>
            <w:tcW w:w="1110" w:type="dxa"/>
          </w:tcPr>
          <w:p w14:paraId="7965655B" w14:textId="77777777" w:rsidR="004708D1" w:rsidRPr="00641E4C" w:rsidRDefault="004708D1" w:rsidP="004708D1">
            <w:r w:rsidRPr="00641E4C">
              <w:t>Không</w:t>
            </w:r>
          </w:p>
        </w:tc>
        <w:tc>
          <w:tcPr>
            <w:tcW w:w="1560" w:type="dxa"/>
          </w:tcPr>
          <w:p w14:paraId="113569AA" w14:textId="1062B4F8" w:rsidR="004708D1" w:rsidRDefault="004708D1" w:rsidP="004708D1">
            <w:r>
              <w:t>Có</w:t>
            </w:r>
          </w:p>
        </w:tc>
        <w:tc>
          <w:tcPr>
            <w:tcW w:w="3869" w:type="dxa"/>
          </w:tcPr>
          <w:p w14:paraId="41EE5456" w14:textId="4E2DC5AF" w:rsidR="004708D1" w:rsidRPr="00641E4C" w:rsidRDefault="004708D1" w:rsidP="004708D1"/>
        </w:tc>
      </w:tr>
      <w:tr w:rsidR="004708D1" w:rsidRPr="00641E4C" w14:paraId="6D11D316" w14:textId="77777777" w:rsidTr="00E378AA">
        <w:tc>
          <w:tcPr>
            <w:tcW w:w="1026" w:type="dxa"/>
          </w:tcPr>
          <w:p w14:paraId="296D965F" w14:textId="77777777" w:rsidR="004708D1" w:rsidRPr="00641E4C" w:rsidRDefault="004708D1" w:rsidP="004708D1">
            <w:pPr>
              <w:pStyle w:val="cGDD1"/>
              <w:numPr>
                <w:ilvl w:val="0"/>
                <w:numId w:val="9"/>
              </w:numPr>
              <w:rPr>
                <w:lang w:val="vi-VN"/>
              </w:rPr>
            </w:pPr>
          </w:p>
        </w:tc>
        <w:tc>
          <w:tcPr>
            <w:tcW w:w="1885" w:type="dxa"/>
          </w:tcPr>
          <w:p w14:paraId="6C2E8942" w14:textId="77777777" w:rsidR="004708D1" w:rsidRPr="00641E4C" w:rsidRDefault="004708D1" w:rsidP="004708D1">
            <w:pPr>
              <w:pStyle w:val="cGDD1"/>
              <w:tabs>
                <w:tab w:val="clear" w:pos="720"/>
              </w:tabs>
              <w:ind w:left="0"/>
              <w:rPr>
                <w:lang w:val="vi-VN"/>
              </w:rPr>
            </w:pPr>
            <w:r w:rsidRPr="00641E4C">
              <w:rPr>
                <w:lang w:val="vi-VN"/>
              </w:rPr>
              <w:t>Thông tin liên hệ</w:t>
            </w:r>
          </w:p>
        </w:tc>
        <w:tc>
          <w:tcPr>
            <w:tcW w:w="1110" w:type="dxa"/>
          </w:tcPr>
          <w:p w14:paraId="5054A582" w14:textId="77777777" w:rsidR="004708D1" w:rsidRPr="00641E4C" w:rsidRDefault="004708D1" w:rsidP="004708D1">
            <w:r w:rsidRPr="00641E4C">
              <w:t>Không</w:t>
            </w:r>
          </w:p>
        </w:tc>
        <w:tc>
          <w:tcPr>
            <w:tcW w:w="1560" w:type="dxa"/>
          </w:tcPr>
          <w:p w14:paraId="6C024EDD" w14:textId="35C537E8" w:rsidR="004708D1" w:rsidRDefault="004708D1" w:rsidP="004708D1">
            <w:r>
              <w:t>Có</w:t>
            </w:r>
          </w:p>
        </w:tc>
        <w:tc>
          <w:tcPr>
            <w:tcW w:w="3869" w:type="dxa"/>
          </w:tcPr>
          <w:p w14:paraId="5A5E41DE" w14:textId="4D05B486" w:rsidR="004708D1" w:rsidRPr="00641E4C" w:rsidRDefault="004708D1" w:rsidP="004708D1"/>
        </w:tc>
      </w:tr>
      <w:tr w:rsidR="004708D1" w:rsidRPr="00641E4C" w14:paraId="218CF776" w14:textId="77777777" w:rsidTr="00E378AA">
        <w:tc>
          <w:tcPr>
            <w:tcW w:w="1026" w:type="dxa"/>
          </w:tcPr>
          <w:p w14:paraId="5FDBF358" w14:textId="77777777" w:rsidR="004708D1" w:rsidRPr="00641E4C" w:rsidRDefault="004708D1" w:rsidP="004708D1">
            <w:pPr>
              <w:pStyle w:val="cGDD1"/>
              <w:numPr>
                <w:ilvl w:val="0"/>
                <w:numId w:val="9"/>
              </w:numPr>
              <w:rPr>
                <w:lang w:val="vi-VN"/>
              </w:rPr>
            </w:pPr>
          </w:p>
        </w:tc>
        <w:tc>
          <w:tcPr>
            <w:tcW w:w="1885" w:type="dxa"/>
          </w:tcPr>
          <w:p w14:paraId="141356A8" w14:textId="77777777" w:rsidR="004708D1" w:rsidRPr="00641E4C" w:rsidRDefault="004708D1" w:rsidP="004708D1">
            <w:pPr>
              <w:pStyle w:val="cGDD1"/>
              <w:tabs>
                <w:tab w:val="clear" w:pos="720"/>
              </w:tabs>
              <w:ind w:left="0"/>
              <w:rPr>
                <w:lang w:val="vi-VN"/>
              </w:rPr>
            </w:pPr>
            <w:r w:rsidRPr="00641E4C">
              <w:rPr>
                <w:lang w:val="vi-VN"/>
              </w:rPr>
              <w:t>Số điện thoại chính</w:t>
            </w:r>
          </w:p>
        </w:tc>
        <w:tc>
          <w:tcPr>
            <w:tcW w:w="1110" w:type="dxa"/>
          </w:tcPr>
          <w:p w14:paraId="44F01CC9" w14:textId="77777777" w:rsidR="004708D1" w:rsidRPr="00641E4C" w:rsidRDefault="004708D1" w:rsidP="004708D1">
            <w:r>
              <w:t>Có</w:t>
            </w:r>
          </w:p>
        </w:tc>
        <w:tc>
          <w:tcPr>
            <w:tcW w:w="1560" w:type="dxa"/>
          </w:tcPr>
          <w:p w14:paraId="0202677A" w14:textId="69FE8064" w:rsidR="004708D1" w:rsidRDefault="004708D1" w:rsidP="004708D1">
            <w:r>
              <w:t>Có</w:t>
            </w:r>
          </w:p>
        </w:tc>
        <w:tc>
          <w:tcPr>
            <w:tcW w:w="3869" w:type="dxa"/>
          </w:tcPr>
          <w:p w14:paraId="4A8D15DF" w14:textId="6EEB4C5F" w:rsidR="004708D1" w:rsidRPr="00641E4C" w:rsidRDefault="004708D1" w:rsidP="004708D1"/>
        </w:tc>
      </w:tr>
      <w:tr w:rsidR="004708D1" w:rsidRPr="00641E4C" w14:paraId="6FA442D6" w14:textId="77777777" w:rsidTr="00E378AA">
        <w:tc>
          <w:tcPr>
            <w:tcW w:w="1026" w:type="dxa"/>
          </w:tcPr>
          <w:p w14:paraId="37FE2F7A" w14:textId="77777777" w:rsidR="004708D1" w:rsidRPr="00641E4C" w:rsidRDefault="004708D1" w:rsidP="004708D1">
            <w:pPr>
              <w:pStyle w:val="cGDD1"/>
              <w:numPr>
                <w:ilvl w:val="0"/>
                <w:numId w:val="9"/>
              </w:numPr>
              <w:rPr>
                <w:lang w:val="vi-VN"/>
              </w:rPr>
            </w:pPr>
          </w:p>
        </w:tc>
        <w:tc>
          <w:tcPr>
            <w:tcW w:w="1885" w:type="dxa"/>
          </w:tcPr>
          <w:p w14:paraId="2D702B58" w14:textId="77777777" w:rsidR="004708D1" w:rsidRPr="00641E4C" w:rsidRDefault="004708D1" w:rsidP="004708D1">
            <w:pPr>
              <w:pStyle w:val="cGDD1"/>
              <w:tabs>
                <w:tab w:val="clear" w:pos="720"/>
              </w:tabs>
              <w:ind w:left="0"/>
              <w:rPr>
                <w:lang w:val="vi-VN"/>
              </w:rPr>
            </w:pPr>
            <w:r w:rsidRPr="00641E4C">
              <w:rPr>
                <w:lang w:val="vi-VN"/>
              </w:rPr>
              <w:t>Số điện thoại phụ</w:t>
            </w:r>
          </w:p>
        </w:tc>
        <w:tc>
          <w:tcPr>
            <w:tcW w:w="1110" w:type="dxa"/>
          </w:tcPr>
          <w:p w14:paraId="433BA882" w14:textId="77777777" w:rsidR="004708D1" w:rsidRPr="00641E4C" w:rsidRDefault="004708D1" w:rsidP="004708D1">
            <w:r w:rsidRPr="00641E4C">
              <w:t>Không</w:t>
            </w:r>
          </w:p>
        </w:tc>
        <w:tc>
          <w:tcPr>
            <w:tcW w:w="1560" w:type="dxa"/>
          </w:tcPr>
          <w:p w14:paraId="4342FEC6" w14:textId="6390769C" w:rsidR="004708D1" w:rsidRDefault="004708D1" w:rsidP="004708D1">
            <w:r>
              <w:t>Có</w:t>
            </w:r>
          </w:p>
        </w:tc>
        <w:tc>
          <w:tcPr>
            <w:tcW w:w="3869" w:type="dxa"/>
          </w:tcPr>
          <w:p w14:paraId="62BC5F63" w14:textId="53DDD498" w:rsidR="004708D1" w:rsidRPr="00641E4C" w:rsidRDefault="004708D1" w:rsidP="004708D1"/>
        </w:tc>
      </w:tr>
      <w:tr w:rsidR="004708D1" w:rsidRPr="00641E4C" w14:paraId="292E33B2" w14:textId="77777777" w:rsidTr="00E378AA">
        <w:tc>
          <w:tcPr>
            <w:tcW w:w="1026" w:type="dxa"/>
          </w:tcPr>
          <w:p w14:paraId="0BA4FED6" w14:textId="77777777" w:rsidR="004708D1" w:rsidRPr="00641E4C" w:rsidRDefault="004708D1" w:rsidP="004708D1">
            <w:pPr>
              <w:pStyle w:val="cGDD1"/>
              <w:numPr>
                <w:ilvl w:val="0"/>
                <w:numId w:val="9"/>
              </w:numPr>
              <w:rPr>
                <w:lang w:val="vi-VN"/>
              </w:rPr>
            </w:pPr>
          </w:p>
        </w:tc>
        <w:tc>
          <w:tcPr>
            <w:tcW w:w="1885" w:type="dxa"/>
          </w:tcPr>
          <w:p w14:paraId="53D10B38" w14:textId="77777777" w:rsidR="004708D1" w:rsidRPr="00641E4C" w:rsidRDefault="004708D1" w:rsidP="004708D1">
            <w:pPr>
              <w:pStyle w:val="cGDD1"/>
              <w:tabs>
                <w:tab w:val="clear" w:pos="720"/>
              </w:tabs>
              <w:ind w:left="0"/>
              <w:rPr>
                <w:lang w:val="vi-VN"/>
              </w:rPr>
            </w:pPr>
            <w:r w:rsidRPr="00641E4C">
              <w:rPr>
                <w:lang w:val="vi-VN"/>
              </w:rPr>
              <w:t>Số Fax</w:t>
            </w:r>
          </w:p>
        </w:tc>
        <w:tc>
          <w:tcPr>
            <w:tcW w:w="1110" w:type="dxa"/>
          </w:tcPr>
          <w:p w14:paraId="15A83505" w14:textId="77777777" w:rsidR="004708D1" w:rsidRPr="00641E4C" w:rsidRDefault="004708D1" w:rsidP="004708D1">
            <w:r w:rsidRPr="00641E4C">
              <w:t>Không</w:t>
            </w:r>
          </w:p>
        </w:tc>
        <w:tc>
          <w:tcPr>
            <w:tcW w:w="1560" w:type="dxa"/>
          </w:tcPr>
          <w:p w14:paraId="0F4F23B1" w14:textId="3823294C" w:rsidR="004708D1" w:rsidRDefault="004708D1" w:rsidP="004708D1">
            <w:r>
              <w:t>Có</w:t>
            </w:r>
          </w:p>
        </w:tc>
        <w:tc>
          <w:tcPr>
            <w:tcW w:w="3869" w:type="dxa"/>
          </w:tcPr>
          <w:p w14:paraId="7106B3D7" w14:textId="00319D45" w:rsidR="004708D1" w:rsidRPr="00641E4C" w:rsidRDefault="004708D1" w:rsidP="004708D1"/>
        </w:tc>
      </w:tr>
      <w:tr w:rsidR="004708D1" w:rsidRPr="00641E4C" w14:paraId="10FEE66D" w14:textId="77777777" w:rsidTr="00E378AA">
        <w:tc>
          <w:tcPr>
            <w:tcW w:w="1026" w:type="dxa"/>
          </w:tcPr>
          <w:p w14:paraId="6C81FF6A" w14:textId="77777777" w:rsidR="004708D1" w:rsidRPr="00641E4C" w:rsidRDefault="004708D1" w:rsidP="004708D1">
            <w:pPr>
              <w:pStyle w:val="cGDD1"/>
              <w:numPr>
                <w:ilvl w:val="0"/>
                <w:numId w:val="9"/>
              </w:numPr>
              <w:rPr>
                <w:lang w:val="vi-VN"/>
              </w:rPr>
            </w:pPr>
          </w:p>
        </w:tc>
        <w:tc>
          <w:tcPr>
            <w:tcW w:w="1885" w:type="dxa"/>
          </w:tcPr>
          <w:p w14:paraId="523077D9" w14:textId="77777777" w:rsidR="004708D1" w:rsidRPr="00641E4C" w:rsidRDefault="004708D1" w:rsidP="004708D1">
            <w:pPr>
              <w:pStyle w:val="cGDD1"/>
              <w:tabs>
                <w:tab w:val="clear" w:pos="720"/>
              </w:tabs>
              <w:ind w:left="0"/>
              <w:rPr>
                <w:lang w:val="vi-VN"/>
              </w:rPr>
            </w:pPr>
            <w:r w:rsidRPr="00641E4C">
              <w:rPr>
                <w:lang w:val="vi-VN"/>
              </w:rPr>
              <w:t>Email</w:t>
            </w:r>
          </w:p>
        </w:tc>
        <w:tc>
          <w:tcPr>
            <w:tcW w:w="1110" w:type="dxa"/>
          </w:tcPr>
          <w:p w14:paraId="2872A0DE" w14:textId="77777777" w:rsidR="004708D1" w:rsidRPr="00641E4C" w:rsidRDefault="004708D1" w:rsidP="004708D1">
            <w:r w:rsidRPr="00641E4C">
              <w:t>Không</w:t>
            </w:r>
          </w:p>
        </w:tc>
        <w:tc>
          <w:tcPr>
            <w:tcW w:w="1560" w:type="dxa"/>
          </w:tcPr>
          <w:p w14:paraId="5ACB491A" w14:textId="37F40E4B" w:rsidR="004708D1" w:rsidRDefault="004708D1" w:rsidP="004708D1">
            <w:r>
              <w:t>Có</w:t>
            </w:r>
          </w:p>
        </w:tc>
        <w:tc>
          <w:tcPr>
            <w:tcW w:w="3869" w:type="dxa"/>
          </w:tcPr>
          <w:p w14:paraId="509220BE" w14:textId="0A6B0F93" w:rsidR="004708D1" w:rsidRPr="00641E4C" w:rsidRDefault="004708D1" w:rsidP="004708D1"/>
        </w:tc>
      </w:tr>
    </w:tbl>
    <w:p w14:paraId="1DDAAF6D" w14:textId="56B36C13" w:rsidR="00E378AA" w:rsidRDefault="00E378AA" w:rsidP="00E378AA">
      <w:pPr>
        <w:pStyle w:val="cNorUnderBold"/>
        <w:rPr>
          <w:rStyle w:val="ccharNorBIU"/>
          <w:rFonts w:eastAsiaTheme="majorEastAsia"/>
          <w:b/>
          <w:lang w:val="vi-VN"/>
        </w:rPr>
      </w:pPr>
    </w:p>
    <w:p w14:paraId="6988BB8B" w14:textId="6245F591" w:rsidR="00E378AA" w:rsidRDefault="004708D1" w:rsidP="00E378AA">
      <w:pPr>
        <w:rPr>
          <w:lang w:val="en-GB" w:eastAsia="x-none"/>
        </w:rPr>
      </w:pPr>
      <w:r w:rsidRPr="004708D1">
        <w:rPr>
          <w:rStyle w:val="ccharNorBIU"/>
          <w:rFonts w:eastAsiaTheme="majorEastAsia"/>
          <w:b w:val="0"/>
          <w:u w:val="none"/>
        </w:rPr>
        <w:t xml:space="preserve">Click kế tiếp </w:t>
      </w:r>
    </w:p>
    <w:p w14:paraId="3D8FA042" w14:textId="77777777" w:rsidR="00E378AA" w:rsidRPr="004708D1" w:rsidRDefault="00E378AA" w:rsidP="00E378AA">
      <w:pPr>
        <w:rPr>
          <w:rStyle w:val="ccharNorBIU"/>
          <w:rFonts w:eastAsiaTheme="majorEastAsia"/>
        </w:rPr>
      </w:pPr>
      <w:r w:rsidRPr="004708D1">
        <w:rPr>
          <w:u w:val="single"/>
          <w:lang w:val="en-GB" w:eastAsia="x-none"/>
        </w:rPr>
        <w:t>Trường hợp khách hàng là Tổ chức và Có ủy quyền, cần khai báo thêm thông tin người ủy quyền</w:t>
      </w:r>
    </w:p>
    <w:p w14:paraId="4A03D8DF" w14:textId="77777777" w:rsidR="00E378AA" w:rsidRPr="00641E4C" w:rsidRDefault="00E378AA" w:rsidP="00E378AA">
      <w:pPr>
        <w:pStyle w:val="cGDD1"/>
        <w:tabs>
          <w:tab w:val="clear" w:pos="720"/>
        </w:tabs>
        <w:ind w:left="0"/>
        <w:rPr>
          <w:rStyle w:val="ccharNorBIU"/>
          <w:rFonts w:eastAsiaTheme="majorEastAsia"/>
        </w:rPr>
      </w:pPr>
    </w:p>
    <w:tbl>
      <w:tblPr>
        <w:tblW w:w="48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2091"/>
        <w:gridCol w:w="1610"/>
        <w:gridCol w:w="1734"/>
        <w:gridCol w:w="3158"/>
      </w:tblGrid>
      <w:tr w:rsidR="004708D1" w:rsidRPr="00641E4C" w14:paraId="648C4B68" w14:textId="77777777" w:rsidTr="004708D1">
        <w:trPr>
          <w:tblHeader/>
        </w:trPr>
        <w:tc>
          <w:tcPr>
            <w:tcW w:w="974" w:type="dxa"/>
            <w:shd w:val="clear" w:color="auto" w:fill="F79646" w:themeFill="accent6"/>
          </w:tcPr>
          <w:p w14:paraId="10A3B523" w14:textId="77777777" w:rsidR="004708D1" w:rsidRPr="00641E4C" w:rsidRDefault="004708D1" w:rsidP="00E378AA">
            <w:pPr>
              <w:pStyle w:val="cGDD1"/>
              <w:tabs>
                <w:tab w:val="clear" w:pos="720"/>
              </w:tabs>
              <w:ind w:left="0"/>
              <w:jc w:val="center"/>
              <w:rPr>
                <w:b/>
              </w:rPr>
            </w:pPr>
            <w:r>
              <w:rPr>
                <w:b/>
              </w:rPr>
              <w:t>STT</w:t>
            </w:r>
          </w:p>
        </w:tc>
        <w:tc>
          <w:tcPr>
            <w:tcW w:w="2091" w:type="dxa"/>
            <w:shd w:val="clear" w:color="auto" w:fill="F79646" w:themeFill="accent6"/>
          </w:tcPr>
          <w:p w14:paraId="7368B62F" w14:textId="77777777" w:rsidR="004708D1" w:rsidRPr="00641E4C" w:rsidRDefault="004708D1" w:rsidP="00E378AA">
            <w:pPr>
              <w:pStyle w:val="cGDD1"/>
              <w:tabs>
                <w:tab w:val="clear" w:pos="720"/>
              </w:tabs>
              <w:ind w:left="0"/>
              <w:jc w:val="center"/>
              <w:rPr>
                <w:b/>
                <w:lang w:val="vi-VN"/>
              </w:rPr>
            </w:pPr>
            <w:r w:rsidRPr="00641E4C">
              <w:rPr>
                <w:b/>
                <w:lang w:val="vi-VN"/>
              </w:rPr>
              <w:t>Tên trường</w:t>
            </w:r>
          </w:p>
        </w:tc>
        <w:tc>
          <w:tcPr>
            <w:tcW w:w="1610" w:type="dxa"/>
            <w:shd w:val="clear" w:color="auto" w:fill="F79646" w:themeFill="accent6"/>
          </w:tcPr>
          <w:p w14:paraId="13222B4D" w14:textId="77777777" w:rsidR="004708D1" w:rsidRPr="00641E4C" w:rsidRDefault="004708D1" w:rsidP="00E378AA">
            <w:pPr>
              <w:pStyle w:val="cGDD1"/>
              <w:tabs>
                <w:tab w:val="clear" w:pos="720"/>
              </w:tabs>
              <w:ind w:left="0"/>
              <w:jc w:val="center"/>
              <w:rPr>
                <w:b/>
              </w:rPr>
            </w:pPr>
            <w:r w:rsidRPr="00641E4C">
              <w:rPr>
                <w:b/>
              </w:rPr>
              <w:t>Bắt buộc</w:t>
            </w:r>
          </w:p>
        </w:tc>
        <w:tc>
          <w:tcPr>
            <w:tcW w:w="1734" w:type="dxa"/>
            <w:shd w:val="clear" w:color="auto" w:fill="F79646" w:themeFill="accent6"/>
          </w:tcPr>
          <w:p w14:paraId="7DEA694D" w14:textId="76D91056" w:rsidR="004708D1" w:rsidRPr="004708D1" w:rsidRDefault="004708D1" w:rsidP="004708D1">
            <w:pPr>
              <w:pStyle w:val="cGDD1"/>
              <w:tabs>
                <w:tab w:val="clear" w:pos="720"/>
                <w:tab w:val="left" w:pos="1426"/>
              </w:tabs>
              <w:ind w:left="0"/>
              <w:jc w:val="center"/>
              <w:rPr>
                <w:b/>
              </w:rPr>
            </w:pPr>
            <w:r>
              <w:rPr>
                <w:b/>
              </w:rPr>
              <w:t>Được sửa</w:t>
            </w:r>
          </w:p>
        </w:tc>
        <w:tc>
          <w:tcPr>
            <w:tcW w:w="3158" w:type="dxa"/>
            <w:shd w:val="clear" w:color="auto" w:fill="F79646" w:themeFill="accent6"/>
          </w:tcPr>
          <w:p w14:paraId="20E3F720" w14:textId="44D0160A" w:rsidR="004708D1" w:rsidRPr="00641E4C" w:rsidRDefault="004708D1" w:rsidP="00E378AA">
            <w:pPr>
              <w:pStyle w:val="cGDD1"/>
              <w:tabs>
                <w:tab w:val="clear" w:pos="720"/>
              </w:tabs>
              <w:ind w:left="0"/>
              <w:jc w:val="center"/>
              <w:rPr>
                <w:b/>
                <w:lang w:val="vi-VN"/>
              </w:rPr>
            </w:pPr>
            <w:r w:rsidRPr="00641E4C">
              <w:rPr>
                <w:b/>
                <w:lang w:val="vi-VN"/>
              </w:rPr>
              <w:t>Diễn giải</w:t>
            </w:r>
          </w:p>
        </w:tc>
      </w:tr>
      <w:tr w:rsidR="004708D1" w:rsidRPr="00641E4C" w14:paraId="59CB369D" w14:textId="77777777" w:rsidTr="004708D1">
        <w:tc>
          <w:tcPr>
            <w:tcW w:w="974" w:type="dxa"/>
          </w:tcPr>
          <w:p w14:paraId="7535CB3D" w14:textId="77777777" w:rsidR="004708D1" w:rsidRPr="00641E4C" w:rsidRDefault="004708D1" w:rsidP="004708D1">
            <w:pPr>
              <w:pStyle w:val="cGDD1"/>
              <w:numPr>
                <w:ilvl w:val="0"/>
                <w:numId w:val="7"/>
              </w:numPr>
              <w:rPr>
                <w:lang w:val="vi-VN"/>
              </w:rPr>
            </w:pPr>
          </w:p>
        </w:tc>
        <w:tc>
          <w:tcPr>
            <w:tcW w:w="2091" w:type="dxa"/>
          </w:tcPr>
          <w:p w14:paraId="2BC2EA08" w14:textId="77777777" w:rsidR="004708D1" w:rsidRPr="00641E4C" w:rsidRDefault="004708D1" w:rsidP="004708D1">
            <w:pPr>
              <w:pStyle w:val="cGDD1"/>
              <w:tabs>
                <w:tab w:val="clear" w:pos="720"/>
              </w:tabs>
              <w:ind w:left="0"/>
              <w:rPr>
                <w:lang w:val="vi-VN"/>
              </w:rPr>
            </w:pPr>
            <w:r w:rsidRPr="00641E4C">
              <w:rPr>
                <w:lang w:val="vi-VN"/>
              </w:rPr>
              <w:t>Họ tên</w:t>
            </w:r>
          </w:p>
        </w:tc>
        <w:tc>
          <w:tcPr>
            <w:tcW w:w="1610" w:type="dxa"/>
          </w:tcPr>
          <w:p w14:paraId="6F990CF2" w14:textId="77777777" w:rsidR="004708D1" w:rsidRPr="00641E4C" w:rsidRDefault="004708D1" w:rsidP="004708D1">
            <w:pPr>
              <w:pStyle w:val="cGDD1"/>
              <w:tabs>
                <w:tab w:val="clear" w:pos="720"/>
              </w:tabs>
              <w:ind w:left="0"/>
            </w:pPr>
            <w:r w:rsidRPr="00641E4C">
              <w:t>Có</w:t>
            </w:r>
          </w:p>
        </w:tc>
        <w:tc>
          <w:tcPr>
            <w:tcW w:w="1734" w:type="dxa"/>
          </w:tcPr>
          <w:p w14:paraId="5B2501DB" w14:textId="25739332" w:rsidR="004708D1" w:rsidRDefault="004708D1" w:rsidP="004708D1">
            <w:pPr>
              <w:pStyle w:val="cGDD1"/>
              <w:tabs>
                <w:tab w:val="clear" w:pos="720"/>
              </w:tabs>
              <w:ind w:left="0"/>
            </w:pPr>
            <w:r w:rsidRPr="00264167">
              <w:t>Có</w:t>
            </w:r>
          </w:p>
        </w:tc>
        <w:tc>
          <w:tcPr>
            <w:tcW w:w="3158" w:type="dxa"/>
          </w:tcPr>
          <w:p w14:paraId="5D928A29" w14:textId="32093DC8" w:rsidR="004708D1" w:rsidRPr="00641E4C" w:rsidRDefault="004708D1" w:rsidP="004708D1">
            <w:pPr>
              <w:pStyle w:val="cGDD1"/>
              <w:tabs>
                <w:tab w:val="clear" w:pos="720"/>
              </w:tabs>
              <w:ind w:left="0"/>
              <w:rPr>
                <w:lang w:val="vi-VN"/>
              </w:rPr>
            </w:pPr>
          </w:p>
        </w:tc>
      </w:tr>
      <w:tr w:rsidR="004708D1" w:rsidRPr="00641E4C" w14:paraId="309927B5" w14:textId="77777777" w:rsidTr="004708D1">
        <w:tc>
          <w:tcPr>
            <w:tcW w:w="974" w:type="dxa"/>
          </w:tcPr>
          <w:p w14:paraId="63FAF834" w14:textId="77777777" w:rsidR="004708D1" w:rsidRPr="00641E4C" w:rsidRDefault="004708D1" w:rsidP="004708D1">
            <w:pPr>
              <w:pStyle w:val="cGDD1"/>
              <w:numPr>
                <w:ilvl w:val="0"/>
                <w:numId w:val="7"/>
              </w:numPr>
              <w:rPr>
                <w:lang w:val="vi-VN"/>
              </w:rPr>
            </w:pPr>
          </w:p>
        </w:tc>
        <w:tc>
          <w:tcPr>
            <w:tcW w:w="2091" w:type="dxa"/>
          </w:tcPr>
          <w:p w14:paraId="2E10D48F" w14:textId="77777777" w:rsidR="004708D1" w:rsidRPr="00641E4C" w:rsidRDefault="004708D1" w:rsidP="004708D1">
            <w:pPr>
              <w:pStyle w:val="cGDD1"/>
              <w:tabs>
                <w:tab w:val="clear" w:pos="720"/>
              </w:tabs>
              <w:ind w:left="0"/>
              <w:rPr>
                <w:lang w:val="vi-VN"/>
              </w:rPr>
            </w:pPr>
            <w:r w:rsidRPr="00641E4C">
              <w:rPr>
                <w:lang w:val="vi-VN"/>
              </w:rPr>
              <w:t>Giới tính</w:t>
            </w:r>
          </w:p>
        </w:tc>
        <w:tc>
          <w:tcPr>
            <w:tcW w:w="1610" w:type="dxa"/>
          </w:tcPr>
          <w:p w14:paraId="56B73A7B" w14:textId="77777777" w:rsidR="004708D1" w:rsidRPr="00641E4C" w:rsidRDefault="004708D1" w:rsidP="004708D1">
            <w:pPr>
              <w:pStyle w:val="cGDD1"/>
              <w:tabs>
                <w:tab w:val="clear" w:pos="720"/>
              </w:tabs>
              <w:ind w:left="0"/>
            </w:pPr>
            <w:r w:rsidRPr="00641E4C">
              <w:t>Có</w:t>
            </w:r>
          </w:p>
        </w:tc>
        <w:tc>
          <w:tcPr>
            <w:tcW w:w="1734" w:type="dxa"/>
          </w:tcPr>
          <w:p w14:paraId="62FFA14D" w14:textId="5DE2ACCB" w:rsidR="004708D1" w:rsidRPr="00641E4C" w:rsidRDefault="004708D1" w:rsidP="004708D1">
            <w:pPr>
              <w:pStyle w:val="cGDD1"/>
              <w:tabs>
                <w:tab w:val="clear" w:pos="720"/>
              </w:tabs>
              <w:ind w:left="0"/>
              <w:rPr>
                <w:lang w:val="vi-VN"/>
              </w:rPr>
            </w:pPr>
            <w:r w:rsidRPr="00264167">
              <w:t>Có</w:t>
            </w:r>
          </w:p>
        </w:tc>
        <w:tc>
          <w:tcPr>
            <w:tcW w:w="3158" w:type="dxa"/>
          </w:tcPr>
          <w:p w14:paraId="3ADFA3BC" w14:textId="1D2C8EE6" w:rsidR="004708D1" w:rsidRPr="00641E4C" w:rsidRDefault="004708D1" w:rsidP="004708D1">
            <w:pPr>
              <w:pStyle w:val="cGDD1"/>
              <w:tabs>
                <w:tab w:val="clear" w:pos="720"/>
              </w:tabs>
              <w:ind w:left="0"/>
              <w:rPr>
                <w:lang w:val="vi-VN"/>
              </w:rPr>
            </w:pPr>
            <w:r w:rsidRPr="00641E4C">
              <w:rPr>
                <w:lang w:val="vi-VN"/>
              </w:rPr>
              <w:t>Là combobox gồm 2 giá trị : Nam/Nữ.</w:t>
            </w:r>
          </w:p>
        </w:tc>
      </w:tr>
      <w:tr w:rsidR="004708D1" w:rsidRPr="00641E4C" w14:paraId="15C314B2" w14:textId="77777777" w:rsidTr="004708D1">
        <w:tc>
          <w:tcPr>
            <w:tcW w:w="974" w:type="dxa"/>
          </w:tcPr>
          <w:p w14:paraId="7E951E5F" w14:textId="77777777" w:rsidR="004708D1" w:rsidRPr="00641E4C" w:rsidRDefault="004708D1" w:rsidP="004708D1">
            <w:pPr>
              <w:pStyle w:val="cGDD1"/>
              <w:numPr>
                <w:ilvl w:val="0"/>
                <w:numId w:val="7"/>
              </w:numPr>
              <w:rPr>
                <w:lang w:val="vi-VN"/>
              </w:rPr>
            </w:pPr>
          </w:p>
        </w:tc>
        <w:tc>
          <w:tcPr>
            <w:tcW w:w="2091" w:type="dxa"/>
          </w:tcPr>
          <w:p w14:paraId="39BB17A0" w14:textId="77777777" w:rsidR="004708D1" w:rsidRPr="00641E4C" w:rsidRDefault="004708D1" w:rsidP="004708D1">
            <w:pPr>
              <w:pStyle w:val="cGDD1"/>
              <w:tabs>
                <w:tab w:val="clear" w:pos="720"/>
              </w:tabs>
              <w:ind w:left="0"/>
              <w:rPr>
                <w:lang w:val="vi-VN"/>
              </w:rPr>
            </w:pPr>
            <w:r w:rsidRPr="00641E4C">
              <w:rPr>
                <w:lang w:val="vi-VN"/>
              </w:rPr>
              <w:t>Ngày sinh</w:t>
            </w:r>
          </w:p>
        </w:tc>
        <w:tc>
          <w:tcPr>
            <w:tcW w:w="1610" w:type="dxa"/>
          </w:tcPr>
          <w:p w14:paraId="59862B5E" w14:textId="77777777" w:rsidR="004708D1" w:rsidRPr="00641E4C" w:rsidRDefault="004708D1" w:rsidP="004708D1">
            <w:pPr>
              <w:pStyle w:val="cGDD1"/>
              <w:tabs>
                <w:tab w:val="clear" w:pos="720"/>
              </w:tabs>
              <w:ind w:left="0"/>
            </w:pPr>
            <w:r w:rsidRPr="00641E4C">
              <w:t>Có</w:t>
            </w:r>
          </w:p>
        </w:tc>
        <w:tc>
          <w:tcPr>
            <w:tcW w:w="1734" w:type="dxa"/>
          </w:tcPr>
          <w:p w14:paraId="29EF87D3" w14:textId="5C0BDA76" w:rsidR="004708D1" w:rsidRPr="00641E4C" w:rsidRDefault="004708D1" w:rsidP="004708D1">
            <w:pPr>
              <w:pStyle w:val="cGDD1"/>
              <w:tabs>
                <w:tab w:val="clear" w:pos="720"/>
              </w:tabs>
              <w:ind w:left="0"/>
            </w:pPr>
            <w:r w:rsidRPr="00264167">
              <w:t>Có</w:t>
            </w:r>
          </w:p>
        </w:tc>
        <w:tc>
          <w:tcPr>
            <w:tcW w:w="3158" w:type="dxa"/>
          </w:tcPr>
          <w:p w14:paraId="60F0ED0E" w14:textId="204DD3AF" w:rsidR="004708D1" w:rsidRPr="00641E4C" w:rsidRDefault="004708D1" w:rsidP="004708D1">
            <w:pPr>
              <w:pStyle w:val="cGDD1"/>
              <w:tabs>
                <w:tab w:val="clear" w:pos="720"/>
              </w:tabs>
              <w:ind w:left="0"/>
              <w:rPr>
                <w:lang w:val="vi-VN"/>
              </w:rPr>
            </w:pPr>
            <w:r w:rsidRPr="00641E4C">
              <w:t>Định dạng</w:t>
            </w:r>
            <w:r w:rsidRPr="00641E4C">
              <w:rPr>
                <w:lang w:val="vi-VN"/>
              </w:rPr>
              <w:t xml:space="preserve"> DD/MM/YYYY</w:t>
            </w:r>
          </w:p>
        </w:tc>
      </w:tr>
      <w:tr w:rsidR="004708D1" w:rsidRPr="00641E4C" w14:paraId="1AC534DF" w14:textId="77777777" w:rsidTr="004708D1">
        <w:tc>
          <w:tcPr>
            <w:tcW w:w="974" w:type="dxa"/>
            <w:tcBorders>
              <w:top w:val="single" w:sz="4" w:space="0" w:color="auto"/>
              <w:left w:val="single" w:sz="4" w:space="0" w:color="auto"/>
              <w:bottom w:val="single" w:sz="4" w:space="0" w:color="auto"/>
              <w:right w:val="single" w:sz="4" w:space="0" w:color="auto"/>
            </w:tcBorders>
          </w:tcPr>
          <w:p w14:paraId="77FDA5A3" w14:textId="77777777" w:rsidR="004708D1" w:rsidRPr="00641E4C" w:rsidRDefault="004708D1" w:rsidP="004708D1">
            <w:pPr>
              <w:pStyle w:val="cGDD1"/>
              <w:numPr>
                <w:ilvl w:val="0"/>
                <w:numId w:val="7"/>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58C8482A" w14:textId="77777777" w:rsidR="004708D1" w:rsidRPr="00641E4C" w:rsidRDefault="004708D1" w:rsidP="004708D1">
            <w:pPr>
              <w:pStyle w:val="cGDD1"/>
              <w:tabs>
                <w:tab w:val="clear" w:pos="720"/>
              </w:tabs>
              <w:ind w:left="0"/>
              <w:rPr>
                <w:lang w:val="vi-VN"/>
              </w:rPr>
            </w:pPr>
            <w:r w:rsidRPr="00641E4C">
              <w:rPr>
                <w:lang w:val="vi-VN"/>
              </w:rPr>
              <w:t>Quốc tịch</w:t>
            </w:r>
          </w:p>
        </w:tc>
        <w:tc>
          <w:tcPr>
            <w:tcW w:w="1610" w:type="dxa"/>
            <w:tcBorders>
              <w:top w:val="single" w:sz="4" w:space="0" w:color="auto"/>
              <w:left w:val="single" w:sz="4" w:space="0" w:color="auto"/>
              <w:bottom w:val="single" w:sz="4" w:space="0" w:color="auto"/>
              <w:right w:val="single" w:sz="4" w:space="0" w:color="auto"/>
            </w:tcBorders>
          </w:tcPr>
          <w:p w14:paraId="1685471B" w14:textId="77777777" w:rsidR="004708D1" w:rsidRPr="00641E4C" w:rsidRDefault="004708D1" w:rsidP="004708D1">
            <w:pPr>
              <w:pStyle w:val="cGDD1"/>
              <w:tabs>
                <w:tab w:val="clear" w:pos="720"/>
              </w:tabs>
              <w:ind w:left="0"/>
            </w:pPr>
            <w:r w:rsidRPr="00641E4C">
              <w:t>Có</w:t>
            </w:r>
          </w:p>
        </w:tc>
        <w:tc>
          <w:tcPr>
            <w:tcW w:w="1734" w:type="dxa"/>
            <w:tcBorders>
              <w:top w:val="single" w:sz="4" w:space="0" w:color="auto"/>
              <w:left w:val="single" w:sz="4" w:space="0" w:color="auto"/>
              <w:bottom w:val="single" w:sz="4" w:space="0" w:color="auto"/>
              <w:right w:val="single" w:sz="4" w:space="0" w:color="auto"/>
            </w:tcBorders>
          </w:tcPr>
          <w:p w14:paraId="0EA88369" w14:textId="4DC8BE3A" w:rsidR="004708D1" w:rsidRPr="00641E4C" w:rsidRDefault="004708D1" w:rsidP="004708D1">
            <w:pPr>
              <w:pStyle w:val="cGDD1"/>
              <w:tabs>
                <w:tab w:val="clear" w:pos="720"/>
              </w:tabs>
              <w:ind w:left="0"/>
            </w:pPr>
            <w:r w:rsidRPr="00264167">
              <w:t>Có</w:t>
            </w:r>
          </w:p>
        </w:tc>
        <w:tc>
          <w:tcPr>
            <w:tcW w:w="3158" w:type="dxa"/>
            <w:tcBorders>
              <w:top w:val="single" w:sz="4" w:space="0" w:color="auto"/>
              <w:left w:val="single" w:sz="4" w:space="0" w:color="auto"/>
              <w:bottom w:val="single" w:sz="4" w:space="0" w:color="auto"/>
              <w:right w:val="single" w:sz="4" w:space="0" w:color="auto"/>
            </w:tcBorders>
          </w:tcPr>
          <w:p w14:paraId="7B0F733F" w14:textId="44CDACE4" w:rsidR="004708D1" w:rsidRPr="00641E4C" w:rsidRDefault="004708D1" w:rsidP="004708D1">
            <w:pPr>
              <w:pStyle w:val="cGDD1"/>
              <w:tabs>
                <w:tab w:val="clear" w:pos="720"/>
              </w:tabs>
              <w:ind w:left="0"/>
            </w:pPr>
            <w:r w:rsidRPr="00641E4C">
              <w:t>Là combobox danh sách các quốc gia. Mặc định = Việt Nam</w:t>
            </w:r>
          </w:p>
        </w:tc>
      </w:tr>
      <w:tr w:rsidR="004708D1" w:rsidRPr="00641E4C" w14:paraId="48968952" w14:textId="77777777" w:rsidTr="004708D1">
        <w:tc>
          <w:tcPr>
            <w:tcW w:w="974" w:type="dxa"/>
          </w:tcPr>
          <w:p w14:paraId="1A8A0197" w14:textId="77777777" w:rsidR="004708D1" w:rsidRPr="00641E4C" w:rsidRDefault="004708D1" w:rsidP="004708D1">
            <w:pPr>
              <w:pStyle w:val="cGDD1"/>
              <w:numPr>
                <w:ilvl w:val="0"/>
                <w:numId w:val="7"/>
              </w:numPr>
              <w:rPr>
                <w:lang w:val="vi-VN"/>
              </w:rPr>
            </w:pPr>
          </w:p>
        </w:tc>
        <w:tc>
          <w:tcPr>
            <w:tcW w:w="2091" w:type="dxa"/>
          </w:tcPr>
          <w:p w14:paraId="3B6BC8A2" w14:textId="77777777" w:rsidR="004708D1" w:rsidRPr="00641E4C" w:rsidRDefault="004708D1" w:rsidP="004708D1">
            <w:pPr>
              <w:pStyle w:val="cGDD1"/>
              <w:tabs>
                <w:tab w:val="clear" w:pos="720"/>
              </w:tabs>
              <w:ind w:left="0"/>
            </w:pPr>
            <w:r w:rsidRPr="00641E4C">
              <w:t>Quốc tịch khác</w:t>
            </w:r>
          </w:p>
        </w:tc>
        <w:tc>
          <w:tcPr>
            <w:tcW w:w="1610" w:type="dxa"/>
          </w:tcPr>
          <w:p w14:paraId="30FCD355" w14:textId="77777777" w:rsidR="004708D1" w:rsidRPr="00641E4C" w:rsidRDefault="004708D1" w:rsidP="004708D1">
            <w:pPr>
              <w:pStyle w:val="cGDD1"/>
              <w:tabs>
                <w:tab w:val="clear" w:pos="720"/>
              </w:tabs>
              <w:ind w:left="0"/>
            </w:pPr>
            <w:r w:rsidRPr="00641E4C">
              <w:t>Không</w:t>
            </w:r>
          </w:p>
        </w:tc>
        <w:tc>
          <w:tcPr>
            <w:tcW w:w="1734" w:type="dxa"/>
          </w:tcPr>
          <w:p w14:paraId="535DC5ED" w14:textId="29369D59" w:rsidR="004708D1" w:rsidRDefault="004708D1" w:rsidP="004708D1">
            <w:pPr>
              <w:pStyle w:val="cGDD1"/>
              <w:tabs>
                <w:tab w:val="clear" w:pos="720"/>
              </w:tabs>
              <w:ind w:left="0"/>
            </w:pPr>
            <w:r w:rsidRPr="00264167">
              <w:t>Có</w:t>
            </w:r>
          </w:p>
        </w:tc>
        <w:tc>
          <w:tcPr>
            <w:tcW w:w="3158" w:type="dxa"/>
          </w:tcPr>
          <w:p w14:paraId="6E442D9B" w14:textId="0ADF564E" w:rsidR="004708D1" w:rsidRPr="00641E4C" w:rsidRDefault="004708D1" w:rsidP="004708D1">
            <w:pPr>
              <w:pStyle w:val="cGDD1"/>
              <w:tabs>
                <w:tab w:val="clear" w:pos="720"/>
              </w:tabs>
              <w:ind w:left="0"/>
            </w:pPr>
          </w:p>
        </w:tc>
      </w:tr>
      <w:tr w:rsidR="004708D1" w:rsidRPr="00641E4C" w14:paraId="3B6E0560" w14:textId="77777777" w:rsidTr="004708D1">
        <w:tc>
          <w:tcPr>
            <w:tcW w:w="974" w:type="dxa"/>
            <w:tcBorders>
              <w:top w:val="single" w:sz="4" w:space="0" w:color="auto"/>
              <w:left w:val="single" w:sz="4" w:space="0" w:color="auto"/>
              <w:bottom w:val="single" w:sz="4" w:space="0" w:color="auto"/>
              <w:right w:val="single" w:sz="4" w:space="0" w:color="auto"/>
            </w:tcBorders>
          </w:tcPr>
          <w:p w14:paraId="521EEBED" w14:textId="77777777" w:rsidR="004708D1" w:rsidRPr="00641E4C" w:rsidRDefault="004708D1" w:rsidP="004708D1">
            <w:pPr>
              <w:pStyle w:val="cGDD1"/>
              <w:numPr>
                <w:ilvl w:val="0"/>
                <w:numId w:val="7"/>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074DB479" w14:textId="77777777" w:rsidR="004708D1" w:rsidRPr="00641E4C" w:rsidRDefault="004708D1" w:rsidP="004708D1">
            <w:pPr>
              <w:pStyle w:val="cGDD1"/>
              <w:tabs>
                <w:tab w:val="clear" w:pos="720"/>
              </w:tabs>
              <w:ind w:left="0"/>
            </w:pPr>
            <w:r>
              <w:t>Loại giấy tờ</w:t>
            </w:r>
          </w:p>
        </w:tc>
        <w:tc>
          <w:tcPr>
            <w:tcW w:w="1610" w:type="dxa"/>
            <w:tcBorders>
              <w:top w:val="single" w:sz="4" w:space="0" w:color="auto"/>
              <w:left w:val="single" w:sz="4" w:space="0" w:color="auto"/>
              <w:bottom w:val="single" w:sz="4" w:space="0" w:color="auto"/>
              <w:right w:val="single" w:sz="4" w:space="0" w:color="auto"/>
            </w:tcBorders>
          </w:tcPr>
          <w:p w14:paraId="4B114379" w14:textId="77777777" w:rsidR="004708D1" w:rsidRPr="00641E4C" w:rsidRDefault="004708D1" w:rsidP="004708D1">
            <w:pPr>
              <w:pStyle w:val="cGDD1"/>
              <w:tabs>
                <w:tab w:val="clear" w:pos="720"/>
              </w:tabs>
              <w:ind w:left="0"/>
            </w:pPr>
            <w:r>
              <w:t>Có</w:t>
            </w:r>
          </w:p>
        </w:tc>
        <w:tc>
          <w:tcPr>
            <w:tcW w:w="1734" w:type="dxa"/>
            <w:tcBorders>
              <w:top w:val="single" w:sz="4" w:space="0" w:color="auto"/>
              <w:left w:val="single" w:sz="4" w:space="0" w:color="auto"/>
              <w:bottom w:val="single" w:sz="4" w:space="0" w:color="auto"/>
              <w:right w:val="single" w:sz="4" w:space="0" w:color="auto"/>
            </w:tcBorders>
          </w:tcPr>
          <w:p w14:paraId="55A6A794" w14:textId="2F3F36DA" w:rsidR="004708D1" w:rsidRDefault="004708D1" w:rsidP="004708D1">
            <w:pPr>
              <w:pStyle w:val="cGDD1"/>
              <w:tabs>
                <w:tab w:val="clear" w:pos="720"/>
              </w:tabs>
              <w:ind w:left="0"/>
            </w:pPr>
            <w:r w:rsidRPr="00264167">
              <w:t>Có</w:t>
            </w:r>
          </w:p>
        </w:tc>
        <w:tc>
          <w:tcPr>
            <w:tcW w:w="3158" w:type="dxa"/>
            <w:tcBorders>
              <w:top w:val="single" w:sz="4" w:space="0" w:color="auto"/>
              <w:left w:val="single" w:sz="4" w:space="0" w:color="auto"/>
              <w:bottom w:val="single" w:sz="4" w:space="0" w:color="auto"/>
              <w:right w:val="single" w:sz="4" w:space="0" w:color="auto"/>
            </w:tcBorders>
          </w:tcPr>
          <w:p w14:paraId="705657AA" w14:textId="4F7EFC6C" w:rsidR="004708D1" w:rsidRDefault="004708D1" w:rsidP="004708D1">
            <w:pPr>
              <w:pStyle w:val="cGDD1"/>
              <w:tabs>
                <w:tab w:val="clear" w:pos="720"/>
              </w:tabs>
              <w:ind w:left="0"/>
            </w:pPr>
            <w:r>
              <w:t>CMND/Hộ chiếu</w:t>
            </w:r>
          </w:p>
        </w:tc>
      </w:tr>
      <w:tr w:rsidR="004708D1" w:rsidRPr="00641E4C" w14:paraId="22687F94" w14:textId="77777777" w:rsidTr="004708D1">
        <w:tc>
          <w:tcPr>
            <w:tcW w:w="974" w:type="dxa"/>
            <w:tcBorders>
              <w:top w:val="single" w:sz="4" w:space="0" w:color="auto"/>
              <w:left w:val="single" w:sz="4" w:space="0" w:color="auto"/>
              <w:bottom w:val="single" w:sz="4" w:space="0" w:color="auto"/>
              <w:right w:val="single" w:sz="4" w:space="0" w:color="auto"/>
            </w:tcBorders>
          </w:tcPr>
          <w:p w14:paraId="06D10E04" w14:textId="77777777" w:rsidR="004708D1" w:rsidRPr="00641E4C" w:rsidRDefault="004708D1" w:rsidP="004708D1">
            <w:pPr>
              <w:pStyle w:val="cGDD1"/>
              <w:numPr>
                <w:ilvl w:val="0"/>
                <w:numId w:val="7"/>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1D1376A3" w14:textId="77777777" w:rsidR="004708D1" w:rsidRPr="00641E4C" w:rsidRDefault="004708D1" w:rsidP="004708D1">
            <w:pPr>
              <w:pStyle w:val="cGDD1"/>
              <w:tabs>
                <w:tab w:val="clear" w:pos="720"/>
              </w:tabs>
              <w:ind w:left="0"/>
            </w:pPr>
            <w:r w:rsidRPr="00641E4C">
              <w:t>CNND/Hộ chiếu</w:t>
            </w:r>
          </w:p>
        </w:tc>
        <w:tc>
          <w:tcPr>
            <w:tcW w:w="1610" w:type="dxa"/>
            <w:tcBorders>
              <w:top w:val="single" w:sz="4" w:space="0" w:color="auto"/>
              <w:left w:val="single" w:sz="4" w:space="0" w:color="auto"/>
              <w:bottom w:val="single" w:sz="4" w:space="0" w:color="auto"/>
              <w:right w:val="single" w:sz="4" w:space="0" w:color="auto"/>
            </w:tcBorders>
          </w:tcPr>
          <w:p w14:paraId="0EBB1420" w14:textId="77777777" w:rsidR="004708D1" w:rsidRPr="00641E4C" w:rsidRDefault="004708D1" w:rsidP="004708D1">
            <w:pPr>
              <w:pStyle w:val="cGDD1"/>
              <w:tabs>
                <w:tab w:val="clear" w:pos="720"/>
              </w:tabs>
              <w:ind w:left="0"/>
            </w:pPr>
            <w:r w:rsidRPr="00641E4C">
              <w:t>Có</w:t>
            </w:r>
          </w:p>
        </w:tc>
        <w:tc>
          <w:tcPr>
            <w:tcW w:w="1734" w:type="dxa"/>
            <w:tcBorders>
              <w:top w:val="single" w:sz="4" w:space="0" w:color="auto"/>
              <w:left w:val="single" w:sz="4" w:space="0" w:color="auto"/>
              <w:bottom w:val="single" w:sz="4" w:space="0" w:color="auto"/>
              <w:right w:val="single" w:sz="4" w:space="0" w:color="auto"/>
            </w:tcBorders>
          </w:tcPr>
          <w:p w14:paraId="0FCBCACA" w14:textId="272802AB" w:rsidR="004708D1" w:rsidRDefault="004708D1" w:rsidP="004708D1">
            <w:pPr>
              <w:pStyle w:val="cGDD1"/>
              <w:tabs>
                <w:tab w:val="clear" w:pos="720"/>
              </w:tabs>
              <w:ind w:left="0"/>
            </w:pPr>
            <w:r w:rsidRPr="00264167">
              <w:t>Có</w:t>
            </w:r>
          </w:p>
        </w:tc>
        <w:tc>
          <w:tcPr>
            <w:tcW w:w="3158" w:type="dxa"/>
            <w:tcBorders>
              <w:top w:val="single" w:sz="4" w:space="0" w:color="auto"/>
              <w:left w:val="single" w:sz="4" w:space="0" w:color="auto"/>
              <w:bottom w:val="single" w:sz="4" w:space="0" w:color="auto"/>
              <w:right w:val="single" w:sz="4" w:space="0" w:color="auto"/>
            </w:tcBorders>
          </w:tcPr>
          <w:p w14:paraId="39FFB8FC" w14:textId="7E4C24AC" w:rsidR="004708D1" w:rsidRPr="00641E4C" w:rsidRDefault="004708D1" w:rsidP="004708D1">
            <w:pPr>
              <w:pStyle w:val="cGDD1"/>
              <w:tabs>
                <w:tab w:val="clear" w:pos="720"/>
              </w:tabs>
              <w:ind w:left="0"/>
            </w:pPr>
          </w:p>
        </w:tc>
      </w:tr>
      <w:tr w:rsidR="004708D1" w:rsidRPr="00641E4C" w14:paraId="50E2E0EF" w14:textId="77777777" w:rsidTr="004708D1">
        <w:tc>
          <w:tcPr>
            <w:tcW w:w="974" w:type="dxa"/>
            <w:tcBorders>
              <w:top w:val="single" w:sz="4" w:space="0" w:color="auto"/>
              <w:left w:val="single" w:sz="4" w:space="0" w:color="auto"/>
              <w:bottom w:val="single" w:sz="4" w:space="0" w:color="auto"/>
              <w:right w:val="single" w:sz="4" w:space="0" w:color="auto"/>
            </w:tcBorders>
          </w:tcPr>
          <w:p w14:paraId="1DF3170D" w14:textId="77777777" w:rsidR="004708D1" w:rsidRPr="00641E4C" w:rsidRDefault="004708D1" w:rsidP="004708D1">
            <w:pPr>
              <w:pStyle w:val="cGDD1"/>
              <w:numPr>
                <w:ilvl w:val="0"/>
                <w:numId w:val="7"/>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11C80FBD" w14:textId="77777777" w:rsidR="004708D1" w:rsidRPr="00641E4C" w:rsidRDefault="004708D1" w:rsidP="004708D1">
            <w:pPr>
              <w:pStyle w:val="cGDD1"/>
              <w:tabs>
                <w:tab w:val="clear" w:pos="720"/>
              </w:tabs>
              <w:ind w:left="0"/>
            </w:pPr>
            <w:r w:rsidRPr="00641E4C">
              <w:t>Nơi cấp</w:t>
            </w:r>
          </w:p>
        </w:tc>
        <w:tc>
          <w:tcPr>
            <w:tcW w:w="1610" w:type="dxa"/>
            <w:tcBorders>
              <w:top w:val="single" w:sz="4" w:space="0" w:color="auto"/>
              <w:left w:val="single" w:sz="4" w:space="0" w:color="auto"/>
              <w:bottom w:val="single" w:sz="4" w:space="0" w:color="auto"/>
              <w:right w:val="single" w:sz="4" w:space="0" w:color="auto"/>
            </w:tcBorders>
          </w:tcPr>
          <w:p w14:paraId="43107A1C" w14:textId="77777777" w:rsidR="004708D1" w:rsidRPr="00641E4C" w:rsidRDefault="004708D1" w:rsidP="004708D1">
            <w:pPr>
              <w:pStyle w:val="cGDD1"/>
              <w:tabs>
                <w:tab w:val="clear" w:pos="720"/>
              </w:tabs>
              <w:ind w:left="0"/>
            </w:pPr>
            <w:r w:rsidRPr="00641E4C">
              <w:t>Có</w:t>
            </w:r>
          </w:p>
        </w:tc>
        <w:tc>
          <w:tcPr>
            <w:tcW w:w="1734" w:type="dxa"/>
            <w:tcBorders>
              <w:top w:val="single" w:sz="4" w:space="0" w:color="auto"/>
              <w:left w:val="single" w:sz="4" w:space="0" w:color="auto"/>
              <w:bottom w:val="single" w:sz="4" w:space="0" w:color="auto"/>
              <w:right w:val="single" w:sz="4" w:space="0" w:color="auto"/>
            </w:tcBorders>
          </w:tcPr>
          <w:p w14:paraId="6C5E7459" w14:textId="44FB19CF" w:rsidR="004708D1" w:rsidRDefault="004708D1" w:rsidP="004708D1">
            <w:pPr>
              <w:pStyle w:val="cGDD1"/>
              <w:tabs>
                <w:tab w:val="clear" w:pos="720"/>
              </w:tabs>
              <w:ind w:left="0"/>
            </w:pPr>
            <w:r w:rsidRPr="00264167">
              <w:t>Có</w:t>
            </w:r>
          </w:p>
        </w:tc>
        <w:tc>
          <w:tcPr>
            <w:tcW w:w="3158" w:type="dxa"/>
            <w:tcBorders>
              <w:top w:val="single" w:sz="4" w:space="0" w:color="auto"/>
              <w:left w:val="single" w:sz="4" w:space="0" w:color="auto"/>
              <w:bottom w:val="single" w:sz="4" w:space="0" w:color="auto"/>
              <w:right w:val="single" w:sz="4" w:space="0" w:color="auto"/>
            </w:tcBorders>
          </w:tcPr>
          <w:p w14:paraId="6A2963B4" w14:textId="4A27CE66" w:rsidR="004708D1" w:rsidRPr="00641E4C" w:rsidRDefault="004708D1" w:rsidP="004708D1">
            <w:pPr>
              <w:pStyle w:val="cGDD1"/>
              <w:tabs>
                <w:tab w:val="clear" w:pos="720"/>
              </w:tabs>
              <w:ind w:left="0"/>
            </w:pPr>
          </w:p>
        </w:tc>
      </w:tr>
      <w:tr w:rsidR="004708D1" w:rsidRPr="00641E4C" w14:paraId="1884E68D" w14:textId="77777777" w:rsidTr="004708D1">
        <w:tc>
          <w:tcPr>
            <w:tcW w:w="974" w:type="dxa"/>
            <w:tcBorders>
              <w:top w:val="single" w:sz="4" w:space="0" w:color="auto"/>
              <w:left w:val="single" w:sz="4" w:space="0" w:color="auto"/>
              <w:bottom w:val="single" w:sz="4" w:space="0" w:color="auto"/>
              <w:right w:val="single" w:sz="4" w:space="0" w:color="auto"/>
            </w:tcBorders>
          </w:tcPr>
          <w:p w14:paraId="2ADC03EC" w14:textId="77777777" w:rsidR="004708D1" w:rsidRPr="00641E4C" w:rsidRDefault="004708D1" w:rsidP="004708D1">
            <w:pPr>
              <w:pStyle w:val="cGDD1"/>
              <w:numPr>
                <w:ilvl w:val="0"/>
                <w:numId w:val="7"/>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558F3911" w14:textId="77777777" w:rsidR="004708D1" w:rsidRPr="00641E4C" w:rsidRDefault="004708D1" w:rsidP="004708D1">
            <w:pPr>
              <w:pStyle w:val="cGDD1"/>
              <w:tabs>
                <w:tab w:val="clear" w:pos="720"/>
              </w:tabs>
              <w:ind w:left="0"/>
            </w:pPr>
            <w:r w:rsidRPr="00641E4C">
              <w:t>Ngày cấp</w:t>
            </w:r>
          </w:p>
        </w:tc>
        <w:tc>
          <w:tcPr>
            <w:tcW w:w="1610" w:type="dxa"/>
            <w:tcBorders>
              <w:top w:val="single" w:sz="4" w:space="0" w:color="auto"/>
              <w:left w:val="single" w:sz="4" w:space="0" w:color="auto"/>
              <w:bottom w:val="single" w:sz="4" w:space="0" w:color="auto"/>
              <w:right w:val="single" w:sz="4" w:space="0" w:color="auto"/>
            </w:tcBorders>
          </w:tcPr>
          <w:p w14:paraId="728D3430" w14:textId="77777777" w:rsidR="004708D1" w:rsidRPr="00641E4C" w:rsidRDefault="004708D1" w:rsidP="004708D1">
            <w:pPr>
              <w:pStyle w:val="cGDD1"/>
              <w:tabs>
                <w:tab w:val="clear" w:pos="720"/>
              </w:tabs>
              <w:ind w:left="0"/>
            </w:pPr>
            <w:r w:rsidRPr="00641E4C">
              <w:t>Có</w:t>
            </w:r>
          </w:p>
        </w:tc>
        <w:tc>
          <w:tcPr>
            <w:tcW w:w="1734" w:type="dxa"/>
            <w:tcBorders>
              <w:top w:val="single" w:sz="4" w:space="0" w:color="auto"/>
              <w:left w:val="single" w:sz="4" w:space="0" w:color="auto"/>
              <w:bottom w:val="single" w:sz="4" w:space="0" w:color="auto"/>
              <w:right w:val="single" w:sz="4" w:space="0" w:color="auto"/>
            </w:tcBorders>
          </w:tcPr>
          <w:p w14:paraId="3A1B6D54" w14:textId="701A032C" w:rsidR="004708D1" w:rsidRPr="00641E4C" w:rsidRDefault="004708D1" w:rsidP="004708D1">
            <w:pPr>
              <w:pStyle w:val="cGDD1"/>
              <w:tabs>
                <w:tab w:val="clear" w:pos="720"/>
              </w:tabs>
              <w:ind w:left="0"/>
            </w:pPr>
            <w:r w:rsidRPr="00264167">
              <w:t>Có</w:t>
            </w:r>
          </w:p>
        </w:tc>
        <w:tc>
          <w:tcPr>
            <w:tcW w:w="3158" w:type="dxa"/>
            <w:tcBorders>
              <w:top w:val="single" w:sz="4" w:space="0" w:color="auto"/>
              <w:left w:val="single" w:sz="4" w:space="0" w:color="auto"/>
              <w:bottom w:val="single" w:sz="4" w:space="0" w:color="auto"/>
              <w:right w:val="single" w:sz="4" w:space="0" w:color="auto"/>
            </w:tcBorders>
          </w:tcPr>
          <w:p w14:paraId="6BF7B26D" w14:textId="391A0392" w:rsidR="004708D1" w:rsidRPr="00641E4C" w:rsidRDefault="004708D1" w:rsidP="004708D1">
            <w:pPr>
              <w:pStyle w:val="cGDD1"/>
              <w:tabs>
                <w:tab w:val="clear" w:pos="720"/>
              </w:tabs>
              <w:ind w:left="0"/>
              <w:rPr>
                <w:lang w:val="vi-VN"/>
              </w:rPr>
            </w:pPr>
            <w:r w:rsidRPr="00641E4C">
              <w:t>Định dạng</w:t>
            </w:r>
            <w:r w:rsidRPr="00641E4C">
              <w:rPr>
                <w:lang w:val="vi-VN"/>
              </w:rPr>
              <w:t xml:space="preserve"> DD/MM/YYYY</w:t>
            </w:r>
          </w:p>
        </w:tc>
      </w:tr>
      <w:tr w:rsidR="004708D1" w:rsidRPr="00641E4C" w14:paraId="6553CCED" w14:textId="77777777" w:rsidTr="004708D1">
        <w:tc>
          <w:tcPr>
            <w:tcW w:w="974" w:type="dxa"/>
            <w:tcBorders>
              <w:top w:val="single" w:sz="4" w:space="0" w:color="auto"/>
              <w:left w:val="single" w:sz="4" w:space="0" w:color="auto"/>
              <w:bottom w:val="single" w:sz="4" w:space="0" w:color="auto"/>
              <w:right w:val="single" w:sz="4" w:space="0" w:color="auto"/>
            </w:tcBorders>
          </w:tcPr>
          <w:p w14:paraId="3D8D78E1" w14:textId="77777777" w:rsidR="004708D1" w:rsidRPr="00641E4C" w:rsidRDefault="004708D1" w:rsidP="004708D1">
            <w:pPr>
              <w:pStyle w:val="cGDD1"/>
              <w:numPr>
                <w:ilvl w:val="0"/>
                <w:numId w:val="7"/>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7763186A" w14:textId="77777777" w:rsidR="004708D1" w:rsidRPr="00641E4C" w:rsidRDefault="004708D1" w:rsidP="004708D1">
            <w:pPr>
              <w:pStyle w:val="cGDD1"/>
              <w:tabs>
                <w:tab w:val="clear" w:pos="720"/>
              </w:tabs>
              <w:ind w:left="0"/>
            </w:pPr>
            <w:r w:rsidRPr="00641E4C">
              <w:t>Chức vụ</w:t>
            </w:r>
          </w:p>
        </w:tc>
        <w:tc>
          <w:tcPr>
            <w:tcW w:w="1610" w:type="dxa"/>
            <w:tcBorders>
              <w:top w:val="single" w:sz="4" w:space="0" w:color="auto"/>
              <w:left w:val="single" w:sz="4" w:space="0" w:color="auto"/>
              <w:bottom w:val="single" w:sz="4" w:space="0" w:color="auto"/>
              <w:right w:val="single" w:sz="4" w:space="0" w:color="auto"/>
            </w:tcBorders>
          </w:tcPr>
          <w:p w14:paraId="2FACA20E" w14:textId="77777777" w:rsidR="004708D1" w:rsidRPr="00641E4C" w:rsidRDefault="004708D1" w:rsidP="004708D1">
            <w:pPr>
              <w:pStyle w:val="cGDD1"/>
              <w:tabs>
                <w:tab w:val="clear" w:pos="720"/>
              </w:tabs>
              <w:ind w:left="0"/>
            </w:pPr>
            <w:r w:rsidRPr="00641E4C">
              <w:t>Không</w:t>
            </w:r>
          </w:p>
        </w:tc>
        <w:tc>
          <w:tcPr>
            <w:tcW w:w="1734" w:type="dxa"/>
            <w:tcBorders>
              <w:top w:val="single" w:sz="4" w:space="0" w:color="auto"/>
              <w:left w:val="single" w:sz="4" w:space="0" w:color="auto"/>
              <w:bottom w:val="single" w:sz="4" w:space="0" w:color="auto"/>
              <w:right w:val="single" w:sz="4" w:space="0" w:color="auto"/>
            </w:tcBorders>
          </w:tcPr>
          <w:p w14:paraId="6A1C8F32" w14:textId="30F89B2F" w:rsidR="004708D1" w:rsidRDefault="004708D1" w:rsidP="004708D1">
            <w:pPr>
              <w:pStyle w:val="cGDD1"/>
              <w:tabs>
                <w:tab w:val="clear" w:pos="720"/>
              </w:tabs>
              <w:ind w:left="0"/>
            </w:pPr>
            <w:r w:rsidRPr="00264167">
              <w:t>Có</w:t>
            </w:r>
          </w:p>
        </w:tc>
        <w:tc>
          <w:tcPr>
            <w:tcW w:w="3158" w:type="dxa"/>
            <w:tcBorders>
              <w:top w:val="single" w:sz="4" w:space="0" w:color="auto"/>
              <w:left w:val="single" w:sz="4" w:space="0" w:color="auto"/>
              <w:bottom w:val="single" w:sz="4" w:space="0" w:color="auto"/>
              <w:right w:val="single" w:sz="4" w:space="0" w:color="auto"/>
            </w:tcBorders>
          </w:tcPr>
          <w:p w14:paraId="0CD1BD32" w14:textId="1F627EED" w:rsidR="004708D1" w:rsidRPr="00641E4C" w:rsidRDefault="004708D1" w:rsidP="004708D1">
            <w:pPr>
              <w:pStyle w:val="cGDD1"/>
              <w:tabs>
                <w:tab w:val="clear" w:pos="720"/>
              </w:tabs>
              <w:ind w:left="0"/>
            </w:pPr>
          </w:p>
        </w:tc>
      </w:tr>
      <w:tr w:rsidR="004708D1" w:rsidRPr="00641E4C" w14:paraId="7E0745FE" w14:textId="77777777" w:rsidTr="004708D1">
        <w:tc>
          <w:tcPr>
            <w:tcW w:w="974" w:type="dxa"/>
          </w:tcPr>
          <w:p w14:paraId="5AE98EEA" w14:textId="77777777" w:rsidR="004708D1" w:rsidRPr="00641E4C" w:rsidRDefault="004708D1" w:rsidP="004708D1">
            <w:pPr>
              <w:pStyle w:val="cGDD1"/>
              <w:numPr>
                <w:ilvl w:val="0"/>
                <w:numId w:val="7"/>
              </w:numPr>
              <w:rPr>
                <w:lang w:val="vi-VN"/>
              </w:rPr>
            </w:pPr>
          </w:p>
        </w:tc>
        <w:tc>
          <w:tcPr>
            <w:tcW w:w="2091" w:type="dxa"/>
          </w:tcPr>
          <w:p w14:paraId="4D1C99A6" w14:textId="77777777" w:rsidR="004708D1" w:rsidRPr="00641E4C" w:rsidRDefault="004708D1" w:rsidP="004708D1">
            <w:pPr>
              <w:pStyle w:val="cGDD1"/>
              <w:tabs>
                <w:tab w:val="clear" w:pos="720"/>
              </w:tabs>
              <w:ind w:left="0"/>
            </w:pPr>
            <w:r w:rsidRPr="00641E4C">
              <w:t>Giấy ủy quyền</w:t>
            </w:r>
          </w:p>
        </w:tc>
        <w:tc>
          <w:tcPr>
            <w:tcW w:w="1610" w:type="dxa"/>
          </w:tcPr>
          <w:p w14:paraId="5D3F4BB2" w14:textId="77777777" w:rsidR="004708D1" w:rsidRPr="00641E4C" w:rsidRDefault="004708D1" w:rsidP="004708D1">
            <w:pPr>
              <w:pStyle w:val="cGDD1"/>
              <w:tabs>
                <w:tab w:val="clear" w:pos="720"/>
              </w:tabs>
              <w:ind w:left="0"/>
            </w:pPr>
            <w:r w:rsidRPr="00641E4C">
              <w:t>Có</w:t>
            </w:r>
          </w:p>
        </w:tc>
        <w:tc>
          <w:tcPr>
            <w:tcW w:w="1734" w:type="dxa"/>
          </w:tcPr>
          <w:p w14:paraId="123780B9" w14:textId="4C6618A4" w:rsidR="004708D1" w:rsidRPr="00641E4C" w:rsidRDefault="004708D1" w:rsidP="004708D1">
            <w:pPr>
              <w:pStyle w:val="cGDD1"/>
              <w:tabs>
                <w:tab w:val="clear" w:pos="720"/>
              </w:tabs>
              <w:ind w:left="0"/>
            </w:pPr>
            <w:r w:rsidRPr="00264167">
              <w:t>Có</w:t>
            </w:r>
          </w:p>
        </w:tc>
        <w:tc>
          <w:tcPr>
            <w:tcW w:w="3158" w:type="dxa"/>
          </w:tcPr>
          <w:p w14:paraId="3EEBFAF4" w14:textId="59E478D3" w:rsidR="004708D1" w:rsidRPr="00641E4C" w:rsidRDefault="004708D1" w:rsidP="004708D1">
            <w:pPr>
              <w:pStyle w:val="cGDD1"/>
              <w:tabs>
                <w:tab w:val="clear" w:pos="720"/>
              </w:tabs>
              <w:ind w:left="0"/>
            </w:pPr>
            <w:r w:rsidRPr="00641E4C">
              <w:t>Số giấy ủy quyền</w:t>
            </w:r>
          </w:p>
        </w:tc>
      </w:tr>
      <w:tr w:rsidR="004708D1" w:rsidRPr="00641E4C" w14:paraId="0D613217" w14:textId="77777777" w:rsidTr="004708D1">
        <w:tc>
          <w:tcPr>
            <w:tcW w:w="974" w:type="dxa"/>
          </w:tcPr>
          <w:p w14:paraId="78151BEE" w14:textId="77777777" w:rsidR="004708D1" w:rsidRPr="00641E4C" w:rsidRDefault="004708D1" w:rsidP="004708D1">
            <w:pPr>
              <w:pStyle w:val="cGDD1"/>
              <w:numPr>
                <w:ilvl w:val="0"/>
                <w:numId w:val="7"/>
              </w:numPr>
              <w:rPr>
                <w:lang w:val="vi-VN"/>
              </w:rPr>
            </w:pPr>
          </w:p>
        </w:tc>
        <w:tc>
          <w:tcPr>
            <w:tcW w:w="2091" w:type="dxa"/>
          </w:tcPr>
          <w:p w14:paraId="5CDD60A3" w14:textId="77777777" w:rsidR="004708D1" w:rsidRPr="00641E4C" w:rsidRDefault="004708D1" w:rsidP="004708D1">
            <w:pPr>
              <w:pStyle w:val="cGDD1"/>
              <w:tabs>
                <w:tab w:val="clear" w:pos="720"/>
              </w:tabs>
              <w:ind w:left="0"/>
              <w:rPr>
                <w:lang w:val="vi-VN"/>
              </w:rPr>
            </w:pPr>
            <w:r w:rsidRPr="00641E4C">
              <w:rPr>
                <w:lang w:val="vi-VN"/>
              </w:rPr>
              <w:t>Địa chỉ thường trú</w:t>
            </w:r>
          </w:p>
        </w:tc>
        <w:tc>
          <w:tcPr>
            <w:tcW w:w="1610" w:type="dxa"/>
          </w:tcPr>
          <w:p w14:paraId="33D12BB3" w14:textId="77777777" w:rsidR="004708D1" w:rsidRPr="00641E4C" w:rsidRDefault="004708D1" w:rsidP="004708D1">
            <w:pPr>
              <w:pStyle w:val="cGDD1"/>
              <w:tabs>
                <w:tab w:val="clear" w:pos="720"/>
              </w:tabs>
              <w:ind w:left="0"/>
            </w:pPr>
            <w:r w:rsidRPr="00641E4C">
              <w:t>Không</w:t>
            </w:r>
          </w:p>
        </w:tc>
        <w:tc>
          <w:tcPr>
            <w:tcW w:w="1734" w:type="dxa"/>
          </w:tcPr>
          <w:p w14:paraId="3F340FC8" w14:textId="03CC18C2" w:rsidR="004708D1" w:rsidRDefault="004708D1" w:rsidP="004708D1">
            <w:pPr>
              <w:pStyle w:val="cGDD1"/>
              <w:tabs>
                <w:tab w:val="clear" w:pos="720"/>
              </w:tabs>
              <w:ind w:left="0"/>
            </w:pPr>
            <w:r w:rsidRPr="00264167">
              <w:t>Có</w:t>
            </w:r>
          </w:p>
        </w:tc>
        <w:tc>
          <w:tcPr>
            <w:tcW w:w="3158" w:type="dxa"/>
          </w:tcPr>
          <w:p w14:paraId="7A864DBC" w14:textId="55A2DED6" w:rsidR="004708D1" w:rsidRPr="00641E4C" w:rsidRDefault="004708D1" w:rsidP="004708D1">
            <w:pPr>
              <w:pStyle w:val="cGDD1"/>
              <w:tabs>
                <w:tab w:val="clear" w:pos="720"/>
              </w:tabs>
              <w:ind w:left="0"/>
              <w:rPr>
                <w:lang w:val="vi-VN"/>
              </w:rPr>
            </w:pPr>
          </w:p>
        </w:tc>
      </w:tr>
      <w:tr w:rsidR="004708D1" w:rsidRPr="00641E4C" w14:paraId="1E926C28" w14:textId="77777777" w:rsidTr="004708D1">
        <w:tc>
          <w:tcPr>
            <w:tcW w:w="974" w:type="dxa"/>
            <w:tcBorders>
              <w:top w:val="single" w:sz="4" w:space="0" w:color="auto"/>
              <w:left w:val="single" w:sz="4" w:space="0" w:color="auto"/>
              <w:bottom w:val="single" w:sz="4" w:space="0" w:color="auto"/>
              <w:right w:val="single" w:sz="4" w:space="0" w:color="auto"/>
            </w:tcBorders>
          </w:tcPr>
          <w:p w14:paraId="64CB5B85" w14:textId="77777777" w:rsidR="004708D1" w:rsidRPr="00641E4C" w:rsidRDefault="004708D1" w:rsidP="004708D1">
            <w:pPr>
              <w:pStyle w:val="cGDD1"/>
              <w:numPr>
                <w:ilvl w:val="0"/>
                <w:numId w:val="7"/>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6882DBE0" w14:textId="77777777" w:rsidR="004708D1" w:rsidRPr="00641E4C" w:rsidRDefault="004708D1" w:rsidP="004708D1">
            <w:pPr>
              <w:pStyle w:val="cGDD1"/>
              <w:tabs>
                <w:tab w:val="clear" w:pos="720"/>
              </w:tabs>
              <w:ind w:left="0"/>
              <w:rPr>
                <w:lang w:val="vi-VN"/>
              </w:rPr>
            </w:pPr>
            <w:r w:rsidRPr="00641E4C">
              <w:rPr>
                <w:lang w:val="vi-VN"/>
              </w:rPr>
              <w:t>Số điện thoại chính</w:t>
            </w:r>
          </w:p>
        </w:tc>
        <w:tc>
          <w:tcPr>
            <w:tcW w:w="1610" w:type="dxa"/>
            <w:tcBorders>
              <w:top w:val="single" w:sz="4" w:space="0" w:color="auto"/>
              <w:left w:val="single" w:sz="4" w:space="0" w:color="auto"/>
              <w:bottom w:val="single" w:sz="4" w:space="0" w:color="auto"/>
              <w:right w:val="single" w:sz="4" w:space="0" w:color="auto"/>
            </w:tcBorders>
          </w:tcPr>
          <w:p w14:paraId="7F3A030D" w14:textId="77777777" w:rsidR="004708D1" w:rsidRPr="00641E4C" w:rsidRDefault="004708D1" w:rsidP="004708D1">
            <w:pPr>
              <w:pStyle w:val="cGDD1"/>
              <w:tabs>
                <w:tab w:val="clear" w:pos="720"/>
              </w:tabs>
              <w:ind w:left="0"/>
            </w:pPr>
            <w:r w:rsidRPr="00641E4C">
              <w:t>Có</w:t>
            </w:r>
          </w:p>
        </w:tc>
        <w:tc>
          <w:tcPr>
            <w:tcW w:w="1734" w:type="dxa"/>
            <w:tcBorders>
              <w:top w:val="single" w:sz="4" w:space="0" w:color="auto"/>
              <w:left w:val="single" w:sz="4" w:space="0" w:color="auto"/>
              <w:bottom w:val="single" w:sz="4" w:space="0" w:color="auto"/>
              <w:right w:val="single" w:sz="4" w:space="0" w:color="auto"/>
            </w:tcBorders>
          </w:tcPr>
          <w:p w14:paraId="153FE5A3" w14:textId="47DE8166" w:rsidR="004708D1" w:rsidRDefault="004708D1" w:rsidP="004708D1">
            <w:pPr>
              <w:pStyle w:val="cGDD1"/>
              <w:tabs>
                <w:tab w:val="clear" w:pos="720"/>
              </w:tabs>
              <w:ind w:left="0"/>
            </w:pPr>
            <w:r w:rsidRPr="00264167">
              <w:t>Có</w:t>
            </w:r>
          </w:p>
        </w:tc>
        <w:tc>
          <w:tcPr>
            <w:tcW w:w="3158" w:type="dxa"/>
            <w:tcBorders>
              <w:top w:val="single" w:sz="4" w:space="0" w:color="auto"/>
              <w:left w:val="single" w:sz="4" w:space="0" w:color="auto"/>
              <w:bottom w:val="single" w:sz="4" w:space="0" w:color="auto"/>
              <w:right w:val="single" w:sz="4" w:space="0" w:color="auto"/>
            </w:tcBorders>
          </w:tcPr>
          <w:p w14:paraId="6F941264" w14:textId="644B9986" w:rsidR="004708D1" w:rsidRPr="00641E4C" w:rsidRDefault="004708D1" w:rsidP="004708D1">
            <w:pPr>
              <w:pStyle w:val="cGDD1"/>
              <w:tabs>
                <w:tab w:val="clear" w:pos="720"/>
              </w:tabs>
              <w:ind w:left="0"/>
              <w:rPr>
                <w:lang w:val="vi-VN"/>
              </w:rPr>
            </w:pPr>
          </w:p>
        </w:tc>
      </w:tr>
      <w:tr w:rsidR="004708D1" w:rsidRPr="00641E4C" w14:paraId="14D2ECDE" w14:textId="77777777" w:rsidTr="004708D1">
        <w:tc>
          <w:tcPr>
            <w:tcW w:w="974" w:type="dxa"/>
            <w:tcBorders>
              <w:top w:val="single" w:sz="4" w:space="0" w:color="auto"/>
              <w:left w:val="single" w:sz="4" w:space="0" w:color="auto"/>
              <w:bottom w:val="single" w:sz="4" w:space="0" w:color="auto"/>
              <w:right w:val="single" w:sz="4" w:space="0" w:color="auto"/>
            </w:tcBorders>
          </w:tcPr>
          <w:p w14:paraId="724C0EAC" w14:textId="77777777" w:rsidR="004708D1" w:rsidRPr="00641E4C" w:rsidRDefault="004708D1" w:rsidP="004708D1">
            <w:pPr>
              <w:pStyle w:val="cGDD1"/>
              <w:numPr>
                <w:ilvl w:val="0"/>
                <w:numId w:val="7"/>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6ADBDC03" w14:textId="77777777" w:rsidR="004708D1" w:rsidRPr="00641E4C" w:rsidRDefault="004708D1" w:rsidP="004708D1">
            <w:pPr>
              <w:pStyle w:val="cGDD1"/>
              <w:tabs>
                <w:tab w:val="clear" w:pos="720"/>
              </w:tabs>
              <w:ind w:left="0"/>
              <w:rPr>
                <w:lang w:val="vi-VN"/>
              </w:rPr>
            </w:pPr>
            <w:r w:rsidRPr="00641E4C">
              <w:rPr>
                <w:lang w:val="vi-VN"/>
              </w:rPr>
              <w:t>Số điện thoại phụ</w:t>
            </w:r>
          </w:p>
        </w:tc>
        <w:tc>
          <w:tcPr>
            <w:tcW w:w="1610" w:type="dxa"/>
            <w:tcBorders>
              <w:top w:val="single" w:sz="4" w:space="0" w:color="auto"/>
              <w:left w:val="single" w:sz="4" w:space="0" w:color="auto"/>
              <w:bottom w:val="single" w:sz="4" w:space="0" w:color="auto"/>
              <w:right w:val="single" w:sz="4" w:space="0" w:color="auto"/>
            </w:tcBorders>
          </w:tcPr>
          <w:p w14:paraId="0F943EED" w14:textId="77777777" w:rsidR="004708D1" w:rsidRPr="00641E4C" w:rsidRDefault="004708D1" w:rsidP="004708D1">
            <w:pPr>
              <w:pStyle w:val="cGDD1"/>
              <w:tabs>
                <w:tab w:val="clear" w:pos="720"/>
              </w:tabs>
              <w:ind w:left="0"/>
            </w:pPr>
            <w:r w:rsidRPr="00641E4C">
              <w:t>Không</w:t>
            </w:r>
          </w:p>
        </w:tc>
        <w:tc>
          <w:tcPr>
            <w:tcW w:w="1734" w:type="dxa"/>
            <w:tcBorders>
              <w:top w:val="single" w:sz="4" w:space="0" w:color="auto"/>
              <w:left w:val="single" w:sz="4" w:space="0" w:color="auto"/>
              <w:bottom w:val="single" w:sz="4" w:space="0" w:color="auto"/>
              <w:right w:val="single" w:sz="4" w:space="0" w:color="auto"/>
            </w:tcBorders>
          </w:tcPr>
          <w:p w14:paraId="34995731" w14:textId="3E17055D" w:rsidR="004708D1" w:rsidRDefault="004708D1" w:rsidP="004708D1">
            <w:pPr>
              <w:pStyle w:val="cGDD1"/>
              <w:tabs>
                <w:tab w:val="clear" w:pos="720"/>
              </w:tabs>
              <w:ind w:left="0"/>
            </w:pPr>
            <w:r w:rsidRPr="00264167">
              <w:t>Có</w:t>
            </w:r>
          </w:p>
        </w:tc>
        <w:tc>
          <w:tcPr>
            <w:tcW w:w="3158" w:type="dxa"/>
            <w:tcBorders>
              <w:top w:val="single" w:sz="4" w:space="0" w:color="auto"/>
              <w:left w:val="single" w:sz="4" w:space="0" w:color="auto"/>
              <w:bottom w:val="single" w:sz="4" w:space="0" w:color="auto"/>
              <w:right w:val="single" w:sz="4" w:space="0" w:color="auto"/>
            </w:tcBorders>
          </w:tcPr>
          <w:p w14:paraId="453EC9DD" w14:textId="434D8518" w:rsidR="004708D1" w:rsidRPr="00641E4C" w:rsidRDefault="004708D1" w:rsidP="004708D1">
            <w:pPr>
              <w:pStyle w:val="cGDD1"/>
              <w:tabs>
                <w:tab w:val="clear" w:pos="720"/>
              </w:tabs>
              <w:ind w:left="0"/>
              <w:rPr>
                <w:lang w:val="vi-VN"/>
              </w:rPr>
            </w:pPr>
          </w:p>
        </w:tc>
      </w:tr>
      <w:tr w:rsidR="004708D1" w:rsidRPr="00641E4C" w14:paraId="63A7F4CD" w14:textId="77777777" w:rsidTr="004708D1">
        <w:tc>
          <w:tcPr>
            <w:tcW w:w="974" w:type="dxa"/>
          </w:tcPr>
          <w:p w14:paraId="7AD5C25B" w14:textId="77777777" w:rsidR="004708D1" w:rsidRPr="00641E4C" w:rsidRDefault="004708D1" w:rsidP="004708D1">
            <w:pPr>
              <w:pStyle w:val="cGDD1"/>
              <w:numPr>
                <w:ilvl w:val="0"/>
                <w:numId w:val="7"/>
              </w:numPr>
              <w:rPr>
                <w:lang w:val="vi-VN"/>
              </w:rPr>
            </w:pPr>
          </w:p>
        </w:tc>
        <w:tc>
          <w:tcPr>
            <w:tcW w:w="2091" w:type="dxa"/>
          </w:tcPr>
          <w:p w14:paraId="758E28B9" w14:textId="77777777" w:rsidR="004708D1" w:rsidRPr="00641E4C" w:rsidRDefault="004708D1" w:rsidP="004708D1">
            <w:pPr>
              <w:pStyle w:val="cGDD1"/>
              <w:tabs>
                <w:tab w:val="clear" w:pos="720"/>
              </w:tabs>
              <w:ind w:left="0"/>
            </w:pPr>
            <w:r w:rsidRPr="00641E4C">
              <w:t>Fax</w:t>
            </w:r>
          </w:p>
        </w:tc>
        <w:tc>
          <w:tcPr>
            <w:tcW w:w="1610" w:type="dxa"/>
          </w:tcPr>
          <w:p w14:paraId="69BD3139" w14:textId="77777777" w:rsidR="004708D1" w:rsidRPr="00641E4C" w:rsidRDefault="004708D1" w:rsidP="004708D1">
            <w:pPr>
              <w:pStyle w:val="cGDD1"/>
              <w:tabs>
                <w:tab w:val="clear" w:pos="720"/>
              </w:tabs>
              <w:ind w:left="0"/>
            </w:pPr>
            <w:r w:rsidRPr="00641E4C">
              <w:t>Không</w:t>
            </w:r>
          </w:p>
        </w:tc>
        <w:tc>
          <w:tcPr>
            <w:tcW w:w="1734" w:type="dxa"/>
          </w:tcPr>
          <w:p w14:paraId="5B2803D6" w14:textId="14359C6D" w:rsidR="004708D1" w:rsidRDefault="004708D1" w:rsidP="004708D1">
            <w:pPr>
              <w:pStyle w:val="cGDD1"/>
              <w:tabs>
                <w:tab w:val="clear" w:pos="720"/>
              </w:tabs>
              <w:ind w:left="0"/>
            </w:pPr>
            <w:r w:rsidRPr="00264167">
              <w:t>Có</w:t>
            </w:r>
          </w:p>
        </w:tc>
        <w:tc>
          <w:tcPr>
            <w:tcW w:w="3158" w:type="dxa"/>
          </w:tcPr>
          <w:p w14:paraId="1A1646D4" w14:textId="0FF7B447" w:rsidR="004708D1" w:rsidRPr="00641E4C" w:rsidRDefault="004708D1" w:rsidP="004708D1">
            <w:pPr>
              <w:pStyle w:val="cGDD1"/>
              <w:tabs>
                <w:tab w:val="clear" w:pos="720"/>
              </w:tabs>
              <w:ind w:left="0"/>
            </w:pPr>
          </w:p>
        </w:tc>
      </w:tr>
      <w:tr w:rsidR="004708D1" w:rsidRPr="00641E4C" w14:paraId="1900CAC9" w14:textId="77777777" w:rsidTr="004708D1">
        <w:tc>
          <w:tcPr>
            <w:tcW w:w="974" w:type="dxa"/>
          </w:tcPr>
          <w:p w14:paraId="3D6748BF" w14:textId="77777777" w:rsidR="004708D1" w:rsidRPr="00641E4C" w:rsidRDefault="004708D1" w:rsidP="004708D1">
            <w:pPr>
              <w:pStyle w:val="cGDD1"/>
              <w:numPr>
                <w:ilvl w:val="0"/>
                <w:numId w:val="7"/>
              </w:numPr>
              <w:rPr>
                <w:lang w:val="vi-VN"/>
              </w:rPr>
            </w:pPr>
          </w:p>
        </w:tc>
        <w:tc>
          <w:tcPr>
            <w:tcW w:w="2091" w:type="dxa"/>
          </w:tcPr>
          <w:p w14:paraId="3E5E8CEC" w14:textId="77777777" w:rsidR="004708D1" w:rsidRPr="00641E4C" w:rsidRDefault="004708D1" w:rsidP="004708D1">
            <w:pPr>
              <w:pStyle w:val="cGDD1"/>
              <w:tabs>
                <w:tab w:val="clear" w:pos="720"/>
              </w:tabs>
              <w:ind w:left="0"/>
              <w:rPr>
                <w:lang w:val="vi-VN"/>
              </w:rPr>
            </w:pPr>
            <w:r w:rsidRPr="00641E4C">
              <w:rPr>
                <w:lang w:val="vi-VN"/>
              </w:rPr>
              <w:t>Email</w:t>
            </w:r>
          </w:p>
        </w:tc>
        <w:tc>
          <w:tcPr>
            <w:tcW w:w="1610" w:type="dxa"/>
          </w:tcPr>
          <w:p w14:paraId="4C5102CA" w14:textId="77777777" w:rsidR="004708D1" w:rsidRPr="00641E4C" w:rsidRDefault="004708D1" w:rsidP="004708D1">
            <w:pPr>
              <w:pStyle w:val="cGDD1"/>
              <w:tabs>
                <w:tab w:val="clear" w:pos="720"/>
              </w:tabs>
              <w:ind w:left="0"/>
            </w:pPr>
            <w:r w:rsidRPr="00641E4C">
              <w:t>Không</w:t>
            </w:r>
          </w:p>
        </w:tc>
        <w:tc>
          <w:tcPr>
            <w:tcW w:w="1734" w:type="dxa"/>
          </w:tcPr>
          <w:p w14:paraId="7FC6D67C" w14:textId="67BEBAB1" w:rsidR="004708D1" w:rsidRDefault="004708D1" w:rsidP="004708D1">
            <w:pPr>
              <w:pStyle w:val="cGDD1"/>
              <w:tabs>
                <w:tab w:val="clear" w:pos="720"/>
              </w:tabs>
              <w:ind w:left="0"/>
            </w:pPr>
            <w:r w:rsidRPr="00264167">
              <w:t>Có</w:t>
            </w:r>
          </w:p>
        </w:tc>
        <w:tc>
          <w:tcPr>
            <w:tcW w:w="3158" w:type="dxa"/>
          </w:tcPr>
          <w:p w14:paraId="5AE4DD0B" w14:textId="2CCBB101" w:rsidR="004708D1" w:rsidRPr="00641E4C" w:rsidRDefault="004708D1" w:rsidP="004708D1">
            <w:pPr>
              <w:pStyle w:val="cGDD1"/>
              <w:tabs>
                <w:tab w:val="clear" w:pos="720"/>
              </w:tabs>
              <w:ind w:left="0"/>
              <w:rPr>
                <w:lang w:val="vi-VN"/>
              </w:rPr>
            </w:pPr>
          </w:p>
        </w:tc>
      </w:tr>
    </w:tbl>
    <w:p w14:paraId="4E70480D" w14:textId="77777777" w:rsidR="00E378AA" w:rsidRDefault="00E378AA" w:rsidP="00E378AA">
      <w:pPr>
        <w:ind w:left="720"/>
      </w:pPr>
    </w:p>
    <w:p w14:paraId="6E57128B" w14:textId="750FE031" w:rsidR="004708D1" w:rsidRPr="004708D1" w:rsidRDefault="004708D1" w:rsidP="004708D1">
      <w:pPr>
        <w:pStyle w:val="ListParagraph"/>
        <w:numPr>
          <w:ilvl w:val="0"/>
          <w:numId w:val="4"/>
        </w:numPr>
        <w:rPr>
          <w:b/>
        </w:rPr>
      </w:pPr>
      <w:r w:rsidRPr="004708D1">
        <w:rPr>
          <w:b/>
        </w:rPr>
        <w:t>Click kế tiếp</w:t>
      </w:r>
    </w:p>
    <w:p w14:paraId="4488FC0E" w14:textId="3CB7B2E7" w:rsidR="00E378AA" w:rsidRDefault="00E378AA" w:rsidP="00E378AA">
      <w:r>
        <w:t xml:space="preserve">Khách hàng có dấu hiệu Mỹ sẽ phải chịu thuế theo luật FATCA, cần khai báo thông tin FATCA của khách hàng. Các thông tin này cũng lấy từ Core và </w:t>
      </w:r>
      <w:r w:rsidRPr="004708D1">
        <w:rPr>
          <w:b/>
        </w:rPr>
        <w:t>được sửa trên hệ thống</w:t>
      </w:r>
    </w:p>
    <w:p w14:paraId="563A7D0D" w14:textId="77777777" w:rsidR="00E378AA" w:rsidRDefault="00E378AA" w:rsidP="00E378AA">
      <w:pPr>
        <w:ind w:left="720"/>
      </w:pPr>
      <w:r>
        <w:rPr>
          <w:noProof/>
        </w:rPr>
        <w:drawing>
          <wp:inline distT="0" distB="0" distL="0" distR="0" wp14:anchorId="4869D6B0" wp14:editId="4F4EAC04">
            <wp:extent cx="5153025" cy="3083006"/>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7847" cy="3085891"/>
                    </a:xfrm>
                    <a:prstGeom prst="rect">
                      <a:avLst/>
                    </a:prstGeom>
                  </pic:spPr>
                </pic:pic>
              </a:graphicData>
            </a:graphic>
          </wp:inline>
        </w:drawing>
      </w:r>
      <w:r w:rsidRPr="00412D02">
        <w:t xml:space="preserve"> </w:t>
      </w:r>
    </w:p>
    <w:p w14:paraId="056B37D6" w14:textId="1CB52C86" w:rsidR="004708D1" w:rsidRPr="004708D1" w:rsidRDefault="004708D1" w:rsidP="004708D1">
      <w:pPr>
        <w:pStyle w:val="ListParagraph"/>
        <w:numPr>
          <w:ilvl w:val="0"/>
          <w:numId w:val="4"/>
        </w:numPr>
        <w:rPr>
          <w:b/>
        </w:rPr>
      </w:pPr>
      <w:r w:rsidRPr="004708D1">
        <w:rPr>
          <w:b/>
        </w:rPr>
        <w:t>Click kế tiếp</w:t>
      </w:r>
    </w:p>
    <w:p w14:paraId="1CDC3F01" w14:textId="44CB73E9" w:rsidR="00E378AA" w:rsidRDefault="00910753" w:rsidP="00910753">
      <w:pPr>
        <w:pStyle w:val="ListParagraph"/>
        <w:numPr>
          <w:ilvl w:val="0"/>
          <w:numId w:val="6"/>
        </w:numPr>
      </w:pPr>
      <w:r w:rsidRPr="005F01AC">
        <w:rPr>
          <w:b/>
        </w:rPr>
        <w:t>Nếu đang tạo mới KH</w:t>
      </w:r>
      <w:r w:rsidR="00863133">
        <w:t xml:space="preserve"> (thêm mới hoặc sửa </w:t>
      </w:r>
      <w:ins w:id="542" w:author="VanNT" w:date="2021-08-24T21:39:00Z">
        <w:r w:rsidR="005F01AC">
          <w:t xml:space="preserve">hoặc view </w:t>
        </w:r>
      </w:ins>
      <w:r w:rsidR="00863133">
        <w:t>thông tin với bản ghi thêm mới mà chưa duyệt)</w:t>
      </w:r>
      <w:r w:rsidR="004708D1">
        <w:t xml:space="preserve"> =&gt; Thêm 1 tab In Hợp đồng. Tab này sẽ hiển thị ra danh sách các loại giấy tờ cần in, bên cạnh tên giấy tờ có nút View chi tiết và cho phép In. Hiện tại để </w:t>
      </w:r>
      <w:r w:rsidR="00E25E8A">
        <w:t>các loại giấy tờ sau</w:t>
      </w:r>
    </w:p>
    <w:p w14:paraId="06F49F26" w14:textId="5DE785A1" w:rsidR="00E25E8A" w:rsidRDefault="00E25E8A" w:rsidP="00E25E8A">
      <w:pPr>
        <w:pStyle w:val="ListParagraph"/>
        <w:numPr>
          <w:ilvl w:val="1"/>
          <w:numId w:val="6"/>
        </w:numPr>
      </w:pPr>
      <w:r>
        <w:t>Hợp đồng giao dịch trái phiếu</w:t>
      </w:r>
    </w:p>
    <w:p w14:paraId="15FE57EB" w14:textId="3C190B8A" w:rsidR="00E25E8A" w:rsidRDefault="00E25E8A" w:rsidP="00E25E8A">
      <w:pPr>
        <w:pStyle w:val="ListParagraph"/>
        <w:numPr>
          <w:ilvl w:val="1"/>
          <w:numId w:val="6"/>
        </w:numPr>
      </w:pPr>
      <w:r>
        <w:t>Hợp đồng mở TK CK (Chỉ hiển thị loại này nếu KH chưa tồn tại thông tin trên Core SHS)</w:t>
      </w:r>
    </w:p>
    <w:p w14:paraId="27DC6EB2" w14:textId="50D3D1D3" w:rsidR="00910753" w:rsidRDefault="00910753" w:rsidP="00910753">
      <w:pPr>
        <w:pStyle w:val="ListParagraph"/>
        <w:numPr>
          <w:ilvl w:val="0"/>
          <w:numId w:val="6"/>
        </w:numPr>
      </w:pPr>
      <w:r w:rsidRPr="005F01AC">
        <w:rPr>
          <w:b/>
        </w:rPr>
        <w:t>Nếu đang view thông tin KH</w:t>
      </w:r>
      <w:r>
        <w:t xml:space="preserve"> =&gt; Hiển thị tab Hồ sơ KH. Tab này sẽ hiển thị danh sách các file hồ sơ của KH đã upload lên hệ thống lấy từ cfsign (1 loại giấy tờ chỉ hiển thị 1 bản ghi: ưu tiên lấy bản ghi trạng thái N =&gt; bản ghi trạng thái A)</w:t>
      </w:r>
      <w:r w:rsidR="005E1C10">
        <w:t>, bao gồm:</w:t>
      </w:r>
    </w:p>
    <w:p w14:paraId="69257D17" w14:textId="0646428E" w:rsidR="005E1C10" w:rsidRDefault="005E1C10" w:rsidP="005E1C10">
      <w:pPr>
        <w:pStyle w:val="ListParagraph"/>
        <w:numPr>
          <w:ilvl w:val="1"/>
          <w:numId w:val="6"/>
        </w:numPr>
      </w:pPr>
      <w:r>
        <w:t>Loại giấy tờ: là combobox</w:t>
      </w:r>
    </w:p>
    <w:p w14:paraId="50740638" w14:textId="6374BF05" w:rsidR="005E1C10" w:rsidRDefault="005E1C10" w:rsidP="005E1C10">
      <w:pPr>
        <w:pStyle w:val="ListParagraph"/>
        <w:numPr>
          <w:ilvl w:val="1"/>
          <w:numId w:val="6"/>
        </w:numPr>
      </w:pPr>
      <w:r>
        <w:t>Nội dung =&gt; hiển thị nội dung file upload tương ứng loại giấy tờ đã chọn</w:t>
      </w:r>
    </w:p>
    <w:p w14:paraId="08CA3EBC" w14:textId="5E0BB7DC" w:rsidR="00910753" w:rsidRDefault="00910753" w:rsidP="00910753">
      <w:pPr>
        <w:pStyle w:val="ListParagraph"/>
        <w:numPr>
          <w:ilvl w:val="0"/>
          <w:numId w:val="6"/>
        </w:numPr>
      </w:pPr>
      <w:r w:rsidRPr="005F01AC">
        <w:rPr>
          <w:b/>
        </w:rPr>
        <w:t xml:space="preserve">Nếu đang sửa </w:t>
      </w:r>
      <w:r w:rsidR="00863133" w:rsidRPr="005F01AC">
        <w:rPr>
          <w:b/>
        </w:rPr>
        <w:t>bản ghi đã duyệt</w:t>
      </w:r>
      <w:r w:rsidR="00863133">
        <w:t xml:space="preserve"> </w:t>
      </w:r>
      <w:r>
        <w:t>=&gt; Không thêm tab mới</w:t>
      </w:r>
    </w:p>
    <w:p w14:paraId="692A7402" w14:textId="69AFCC3E" w:rsidR="00E25E8A" w:rsidRDefault="00910753" w:rsidP="00E25E8A">
      <w:pPr>
        <w:pStyle w:val="ListParagraph"/>
        <w:numPr>
          <w:ilvl w:val="0"/>
          <w:numId w:val="4"/>
        </w:numPr>
        <w:rPr>
          <w:b/>
        </w:rPr>
      </w:pPr>
      <w:r>
        <w:rPr>
          <w:b/>
        </w:rPr>
        <w:lastRenderedPageBreak/>
        <w:t xml:space="preserve">Khi đang tạo mới hoặc </w:t>
      </w:r>
      <w:r w:rsidR="00863133">
        <w:rPr>
          <w:b/>
        </w:rPr>
        <w:t>đang sửa</w:t>
      </w:r>
      <w:r>
        <w:rPr>
          <w:b/>
        </w:rPr>
        <w:t>, sẽ hiển thị button Hoàn tất =&gt; Click sẽ thực hiện xử lý theo quy trình thêm mới/sửa</w:t>
      </w:r>
    </w:p>
    <w:p w14:paraId="6BB22876" w14:textId="69A5C584" w:rsidR="00910753" w:rsidRDefault="00910753" w:rsidP="00E25E8A">
      <w:pPr>
        <w:pStyle w:val="ListParagraph"/>
        <w:numPr>
          <w:ilvl w:val="0"/>
          <w:numId w:val="4"/>
        </w:numPr>
        <w:rPr>
          <w:b/>
        </w:rPr>
      </w:pPr>
      <w:r>
        <w:rPr>
          <w:b/>
        </w:rPr>
        <w:t>Khi view với khách hàng chưa duyệt thêm mới</w:t>
      </w:r>
      <w:r w:rsidR="00863133">
        <w:rPr>
          <w:b/>
        </w:rPr>
        <w:t xml:space="preserve"> =&gt; Hiển thị button Duyệt</w:t>
      </w:r>
      <w:r w:rsidR="00B06A3F">
        <w:rPr>
          <w:b/>
        </w:rPr>
        <w:t xml:space="preserve"> =&gt; Click sẽ gọi giao dịch duyệt TK KH</w:t>
      </w:r>
    </w:p>
    <w:p w14:paraId="1288E40F" w14:textId="14F0E674" w:rsidR="00863133" w:rsidRDefault="00863133" w:rsidP="00E25E8A">
      <w:pPr>
        <w:pStyle w:val="ListParagraph"/>
        <w:numPr>
          <w:ilvl w:val="0"/>
          <w:numId w:val="4"/>
        </w:numPr>
        <w:rPr>
          <w:b/>
        </w:rPr>
      </w:pPr>
      <w:r>
        <w:rPr>
          <w:b/>
        </w:rPr>
        <w:t>Khi view với khách hàng đã duyệt thêm mới =&gt; Không hiển thị button Duyệt hay Hoàn tất</w:t>
      </w:r>
    </w:p>
    <w:p w14:paraId="78C5B17A" w14:textId="761F9F51" w:rsidR="00863133" w:rsidRDefault="00863133" w:rsidP="00E25E8A">
      <w:pPr>
        <w:pStyle w:val="ListParagraph"/>
        <w:numPr>
          <w:ilvl w:val="0"/>
          <w:numId w:val="4"/>
        </w:numPr>
        <w:rPr>
          <w:b/>
        </w:rPr>
      </w:pPr>
      <w:r>
        <w:rPr>
          <w:b/>
        </w:rPr>
        <w:t>Ở tất cả các tab đều phải có thêm button “Trở về”</w:t>
      </w:r>
    </w:p>
    <w:p w14:paraId="66D593EB" w14:textId="0EDA9D89" w:rsidR="004035FE" w:rsidRDefault="004035FE" w:rsidP="004035FE">
      <w:pPr>
        <w:rPr>
          <w:b/>
        </w:rPr>
      </w:pPr>
    </w:p>
    <w:p w14:paraId="0015434E" w14:textId="77777777" w:rsidR="004035FE" w:rsidRPr="004035FE" w:rsidRDefault="004035FE" w:rsidP="000A6C05">
      <w:pPr>
        <w:pStyle w:val="ListParagraph"/>
        <w:ind w:left="1620"/>
      </w:pPr>
    </w:p>
    <w:p w14:paraId="53B9C709" w14:textId="06478EF9" w:rsidR="00FD6470" w:rsidRDefault="00FD6470" w:rsidP="00FD6470">
      <w:pPr>
        <w:pStyle w:val="Heading3"/>
      </w:pPr>
      <w:bookmarkStart w:id="543" w:name="_Toc78535519"/>
      <w:r>
        <w:t>Upload hồ sơ</w:t>
      </w:r>
      <w:bookmarkEnd w:id="543"/>
    </w:p>
    <w:p w14:paraId="63920398" w14:textId="77777777" w:rsidR="00FD6470" w:rsidRDefault="00FD6470" w:rsidP="00FD6470">
      <w:pPr>
        <w:pStyle w:val="Heading4"/>
      </w:pPr>
      <w:bookmarkStart w:id="544" w:name="_Toc78535520"/>
      <w:r>
        <w:t>Mô tả giao diện</w:t>
      </w:r>
      <w:bookmarkEnd w:id="544"/>
    </w:p>
    <w:p w14:paraId="73A0DC05" w14:textId="77777777" w:rsidR="00FD6470" w:rsidRDefault="00FD6470" w:rsidP="00FD6470">
      <w:pPr>
        <w:pStyle w:val="Heading5"/>
        <w:rPr>
          <w:lang w:bidi="en-US"/>
        </w:rPr>
      </w:pPr>
      <w:r>
        <w:rPr>
          <w:lang w:bidi="en-US"/>
        </w:rPr>
        <w:t>Grid tìm kiếm</w:t>
      </w:r>
    </w:p>
    <w:p w14:paraId="61FC3935" w14:textId="3F9972E5" w:rsidR="00526F8B" w:rsidRDefault="00526F8B" w:rsidP="00526F8B">
      <w:pPr>
        <w:rPr>
          <w:lang w:bidi="en-US"/>
        </w:rPr>
      </w:pPr>
      <w:r>
        <w:rPr>
          <w:lang w:bidi="en-US"/>
        </w:rPr>
        <w:t>Vùng thông tin KH</w:t>
      </w:r>
      <w:r w:rsidR="007B79F7">
        <w:rPr>
          <w:lang w:bidi="en-US"/>
        </w:rPr>
        <w:t xml:space="preserve"> </w:t>
      </w:r>
      <w:ins w:id="545" w:author="Microsoft account" w:date="2021-08-30T14:39:00Z">
        <w:r w:rsidR="007B79F7">
          <w:rPr>
            <w:lang w:bidi="en-US"/>
          </w:rPr>
          <w:t>(lấy từ cache)</w:t>
        </w:r>
      </w:ins>
    </w:p>
    <w:p w14:paraId="242B7F7F" w14:textId="363882C8" w:rsidR="00526F8B" w:rsidRPr="00526F8B" w:rsidRDefault="00526F8B" w:rsidP="00D21157">
      <w:pPr>
        <w:pStyle w:val="cheading3"/>
        <w:rPr>
          <w:lang w:bidi="en-US"/>
        </w:rPr>
      </w:pPr>
      <w:r>
        <w:rPr>
          <w:lang w:val="en-US" w:bidi="en-US"/>
        </w:rPr>
        <w:t>Mã KH</w:t>
      </w:r>
      <w:r w:rsidR="00827636">
        <w:rPr>
          <w:lang w:val="en-US" w:bidi="en-US"/>
        </w:rPr>
        <w:t xml:space="preserve"> </w:t>
      </w:r>
      <w:ins w:id="546" w:author="Microsoft account" w:date="2021-08-30T14:31:00Z">
        <w:r w:rsidR="00827636">
          <w:rPr>
            <w:lang w:val="en-US" w:bidi="en-US"/>
          </w:rPr>
          <w:t>(tìm kiếm theo custodycd – CIF trên Core bank – Họ tên)</w:t>
        </w:r>
      </w:ins>
    </w:p>
    <w:p w14:paraId="79B6D4A1" w14:textId="726BBCA0" w:rsidR="00526F8B" w:rsidRPr="00526F8B" w:rsidRDefault="00526F8B" w:rsidP="00D21157">
      <w:pPr>
        <w:pStyle w:val="cheading3"/>
        <w:rPr>
          <w:lang w:bidi="en-US"/>
        </w:rPr>
      </w:pPr>
      <w:r>
        <w:rPr>
          <w:lang w:val="en-US" w:bidi="en-US"/>
        </w:rPr>
        <w:t>CIF trên Core Bank</w:t>
      </w:r>
      <w:r>
        <w:rPr>
          <w:lang w:val="en-US" w:bidi="en-US"/>
        </w:rPr>
        <w:tab/>
      </w:r>
      <w:r>
        <w:rPr>
          <w:lang w:val="en-US" w:bidi="en-US"/>
        </w:rPr>
        <w:tab/>
      </w:r>
      <w:r>
        <w:rPr>
          <w:lang w:val="en-US" w:bidi="en-US"/>
        </w:rPr>
        <w:tab/>
      </w:r>
      <w:r>
        <w:rPr>
          <w:lang w:val="en-US" w:bidi="en-US"/>
        </w:rPr>
        <w:tab/>
        <w:t>CIF trên Core CK</w:t>
      </w:r>
    </w:p>
    <w:p w14:paraId="2F01C83E" w14:textId="16F8CDDB" w:rsidR="00526F8B" w:rsidRPr="00D21157" w:rsidRDefault="00526F8B" w:rsidP="00D21157">
      <w:pPr>
        <w:pStyle w:val="cheading3"/>
        <w:rPr>
          <w:lang w:bidi="en-US"/>
        </w:rPr>
      </w:pPr>
      <w:r>
        <w:rPr>
          <w:lang w:val="en-US" w:bidi="en-US"/>
        </w:rPr>
        <w:t>Họ tên</w:t>
      </w:r>
    </w:p>
    <w:p w14:paraId="695D7C53" w14:textId="77777777" w:rsidR="00D21157" w:rsidRPr="00526F8B" w:rsidRDefault="00D21157" w:rsidP="00D21157">
      <w:pPr>
        <w:pStyle w:val="cheading3"/>
        <w:rPr>
          <w:lang w:bidi="en-US"/>
        </w:rPr>
      </w:pPr>
      <w:r>
        <w:rPr>
          <w:lang w:val="en-US" w:bidi="en-US"/>
        </w:rPr>
        <w:t>Loại giấy tờ định danh (Core CK)</w:t>
      </w:r>
      <w:r>
        <w:rPr>
          <w:lang w:val="en-US" w:bidi="en-US"/>
        </w:rPr>
        <w:tab/>
      </w:r>
      <w:r>
        <w:rPr>
          <w:lang w:val="en-US" w:bidi="en-US"/>
        </w:rPr>
        <w:tab/>
        <w:t>Số giấy tờ định danh (Core CK)</w:t>
      </w:r>
    </w:p>
    <w:p w14:paraId="28FED4E9" w14:textId="30167BEB" w:rsidR="00526F8B" w:rsidRPr="00526F8B" w:rsidRDefault="00526F8B" w:rsidP="00D21157">
      <w:pPr>
        <w:pStyle w:val="cheading3"/>
        <w:rPr>
          <w:lang w:bidi="en-US"/>
        </w:rPr>
      </w:pPr>
      <w:r>
        <w:rPr>
          <w:lang w:val="en-US" w:bidi="en-US"/>
        </w:rPr>
        <w:t>Ngày cấp (Core CK)</w:t>
      </w:r>
      <w:r>
        <w:rPr>
          <w:lang w:val="en-US" w:bidi="en-US"/>
        </w:rPr>
        <w:tab/>
      </w:r>
      <w:r>
        <w:rPr>
          <w:lang w:val="en-US" w:bidi="en-US"/>
        </w:rPr>
        <w:tab/>
      </w:r>
      <w:r>
        <w:rPr>
          <w:lang w:val="en-US" w:bidi="en-US"/>
        </w:rPr>
        <w:tab/>
      </w:r>
      <w:r>
        <w:rPr>
          <w:lang w:val="en-US" w:bidi="en-US"/>
        </w:rPr>
        <w:tab/>
        <w:t>Nơi cấp (Core CK)</w:t>
      </w:r>
    </w:p>
    <w:p w14:paraId="1F8B6A3D" w14:textId="42777C07" w:rsidR="00526F8B" w:rsidRPr="00526F8B" w:rsidRDefault="00526F8B" w:rsidP="00D21157">
      <w:pPr>
        <w:pStyle w:val="cheading3"/>
        <w:rPr>
          <w:lang w:bidi="en-US"/>
        </w:rPr>
      </w:pPr>
      <w:r>
        <w:rPr>
          <w:lang w:val="en-US" w:bidi="en-US"/>
        </w:rPr>
        <w:t>NĐT chuyên nghiệp</w:t>
      </w:r>
    </w:p>
    <w:p w14:paraId="699CBA10" w14:textId="3C9AF3E5" w:rsidR="00526F8B" w:rsidRPr="00526F8B" w:rsidRDefault="00526F8B" w:rsidP="00D21157">
      <w:pPr>
        <w:pStyle w:val="cheading3"/>
        <w:rPr>
          <w:lang w:bidi="en-US"/>
        </w:rPr>
      </w:pPr>
      <w:r>
        <w:rPr>
          <w:lang w:val="en-US" w:bidi="en-US"/>
        </w:rPr>
        <w:t>NĐT chuyên nghiệp từ</w:t>
      </w:r>
      <w:r>
        <w:rPr>
          <w:lang w:val="en-US" w:bidi="en-US"/>
        </w:rPr>
        <w:tab/>
      </w:r>
      <w:r>
        <w:rPr>
          <w:lang w:val="en-US" w:bidi="en-US"/>
        </w:rPr>
        <w:tab/>
      </w:r>
      <w:r>
        <w:rPr>
          <w:lang w:val="en-US" w:bidi="en-US"/>
        </w:rPr>
        <w:tab/>
        <w:t>NĐT chuyên nghiệp đến</w:t>
      </w:r>
    </w:p>
    <w:p w14:paraId="7D25AB0B" w14:textId="77777777" w:rsidR="00FD6470" w:rsidRPr="00526AFA" w:rsidRDefault="00FD6470" w:rsidP="00FD6470">
      <w:pPr>
        <w:pStyle w:val="Heading5"/>
        <w:rPr>
          <w:lang w:bidi="en-US"/>
        </w:rPr>
      </w:pPr>
      <w:r>
        <w:rPr>
          <w:lang w:bidi="en-US"/>
        </w:rPr>
        <w:t>Popup thực hiện</w:t>
      </w:r>
    </w:p>
    <w:p w14:paraId="291FAF52" w14:textId="77777777" w:rsidR="00FD6470" w:rsidRDefault="00FD6470" w:rsidP="00FD6470">
      <w:pPr>
        <w:pStyle w:val="Heading4"/>
      </w:pPr>
      <w:bookmarkStart w:id="547" w:name="_Toc78535521"/>
      <w:r>
        <w:t>Quy tắc xử lý</w:t>
      </w:r>
      <w:bookmarkEnd w:id="547"/>
    </w:p>
    <w:p w14:paraId="0BCB2F86" w14:textId="5A06454A" w:rsidR="002448EE" w:rsidRDefault="002448EE" w:rsidP="002448EE">
      <w:pPr>
        <w:pStyle w:val="ListParagraph"/>
        <w:numPr>
          <w:ilvl w:val="0"/>
          <w:numId w:val="6"/>
        </w:numPr>
      </w:pPr>
      <w:r>
        <w:t xml:space="preserve">Các loại giấy tờ hiện </w:t>
      </w:r>
      <w:r w:rsidR="005666A8">
        <w:t>tại</w:t>
      </w:r>
      <w:r>
        <w:t xml:space="preserve"> bao gồm</w:t>
      </w:r>
    </w:p>
    <w:p w14:paraId="3047499B" w14:textId="6E04E43F" w:rsidR="002448EE" w:rsidRDefault="002448EE" w:rsidP="004B1507">
      <w:pPr>
        <w:pStyle w:val="ListParagraph"/>
        <w:numPr>
          <w:ilvl w:val="1"/>
          <w:numId w:val="6"/>
        </w:numPr>
      </w:pPr>
      <w:r>
        <w:t>Hợp đồng khung giao dịch TP</w:t>
      </w:r>
    </w:p>
    <w:p w14:paraId="4F14DA3B" w14:textId="5C430D7D" w:rsidR="002448EE" w:rsidRDefault="002448EE" w:rsidP="004B1507">
      <w:pPr>
        <w:pStyle w:val="ListParagraph"/>
        <w:numPr>
          <w:ilvl w:val="1"/>
          <w:numId w:val="6"/>
        </w:numPr>
      </w:pPr>
      <w:r>
        <w:t>Hợp đồng mở TK CK SHS</w:t>
      </w:r>
    </w:p>
    <w:p w14:paraId="4CB5246B" w14:textId="13694E7A" w:rsidR="002448EE" w:rsidRDefault="002448EE" w:rsidP="004B1507">
      <w:pPr>
        <w:pStyle w:val="ListParagraph"/>
        <w:numPr>
          <w:ilvl w:val="1"/>
          <w:numId w:val="6"/>
        </w:numPr>
      </w:pPr>
      <w:r>
        <w:t>Giấy xác nhận NĐT chuyên nghiệp</w:t>
      </w:r>
    </w:p>
    <w:p w14:paraId="49F45E89" w14:textId="3EDB7ACC" w:rsidR="002448EE" w:rsidRDefault="002448EE" w:rsidP="004B1507">
      <w:pPr>
        <w:pStyle w:val="ListParagraph"/>
        <w:numPr>
          <w:ilvl w:val="1"/>
          <w:numId w:val="6"/>
        </w:numPr>
      </w:pPr>
      <w:r>
        <w:t>CMND</w:t>
      </w:r>
    </w:p>
    <w:p w14:paraId="34AE4198" w14:textId="1C1720EA" w:rsidR="00052BCB" w:rsidRDefault="00052BCB" w:rsidP="004B1507">
      <w:pPr>
        <w:pStyle w:val="ListParagraph"/>
        <w:numPr>
          <w:ilvl w:val="1"/>
          <w:numId w:val="6"/>
        </w:numPr>
      </w:pPr>
      <w:r>
        <w:t>Chữ ký</w:t>
      </w:r>
    </w:p>
    <w:p w14:paraId="140FDBFC" w14:textId="3F7703C6" w:rsidR="004F504E" w:rsidRDefault="004F504E" w:rsidP="004B1507">
      <w:pPr>
        <w:pStyle w:val="ListParagraph"/>
        <w:numPr>
          <w:ilvl w:val="1"/>
          <w:numId w:val="6"/>
        </w:numPr>
      </w:pPr>
      <w:r>
        <w:t>Giấy tờ khác</w:t>
      </w:r>
    </w:p>
    <w:p w14:paraId="5F84BCA8" w14:textId="63C2AEAF" w:rsidR="004B1507" w:rsidRDefault="004B1507" w:rsidP="004B1507">
      <w:pPr>
        <w:pStyle w:val="ListParagraph"/>
        <w:numPr>
          <w:ilvl w:val="0"/>
          <w:numId w:val="6"/>
        </w:numPr>
      </w:pPr>
      <w:r>
        <w:t>Khi thêm mới</w:t>
      </w:r>
    </w:p>
    <w:p w14:paraId="5A4E5710" w14:textId="5F264AEF" w:rsidR="004B1507" w:rsidRPr="004B1507" w:rsidRDefault="004B1507" w:rsidP="004B1507">
      <w:pPr>
        <w:pStyle w:val="ListParagraph"/>
        <w:numPr>
          <w:ilvl w:val="1"/>
          <w:numId w:val="6"/>
        </w:numPr>
      </w:pPr>
      <w:r>
        <w:t>Chỉ được thêm mới loại giấy tờ chưa tồn tại bản ghi upload status in (‘A’, ‘N’)</w:t>
      </w:r>
    </w:p>
    <w:p w14:paraId="5B15A863" w14:textId="79735D13" w:rsidR="004B1507" w:rsidRDefault="004B1507" w:rsidP="004B1507">
      <w:pPr>
        <w:pStyle w:val="ListParagraph"/>
        <w:numPr>
          <w:ilvl w:val="1"/>
          <w:numId w:val="6"/>
        </w:numPr>
      </w:pPr>
      <w:r>
        <w:t>Insert dòng mới vào cfsign tương đương thông tin đã upload, status = ‘N’</w:t>
      </w:r>
    </w:p>
    <w:p w14:paraId="442D8DFA" w14:textId="22AC98A6" w:rsidR="00C53531" w:rsidRDefault="00C53531" w:rsidP="004B1507">
      <w:pPr>
        <w:pStyle w:val="ListParagraph"/>
        <w:numPr>
          <w:ilvl w:val="0"/>
          <w:numId w:val="6"/>
        </w:numPr>
      </w:pPr>
      <w:r>
        <w:t>Khi sửa</w:t>
      </w:r>
    </w:p>
    <w:p w14:paraId="0A7AF569" w14:textId="64E895F4" w:rsidR="004B1507" w:rsidRDefault="004B1507" w:rsidP="00C53531">
      <w:pPr>
        <w:pStyle w:val="ListParagraph"/>
        <w:numPr>
          <w:ilvl w:val="1"/>
          <w:numId w:val="6"/>
        </w:numPr>
      </w:pPr>
      <w:r>
        <w:t>Nếu cfsign có tồn tại bản ghi trạng thái = ‘N’</w:t>
      </w:r>
    </w:p>
    <w:p w14:paraId="49CD90F3" w14:textId="70D287DB" w:rsidR="004B1507" w:rsidRPr="004B1507" w:rsidRDefault="00C53531" w:rsidP="00C53531">
      <w:pPr>
        <w:pStyle w:val="ListParagraph"/>
        <w:numPr>
          <w:ilvl w:val="2"/>
          <w:numId w:val="6"/>
        </w:numPr>
      </w:pPr>
      <w:r>
        <w:t>Chuyển trạng thái bản ghi trạng thái N cũ</w:t>
      </w:r>
      <w:r w:rsidR="004B1507">
        <w:t xml:space="preserve"> sang D</w:t>
      </w:r>
    </w:p>
    <w:p w14:paraId="603CFDA5" w14:textId="6A61F4CD" w:rsidR="004B1507" w:rsidRDefault="004B1507" w:rsidP="00C53531">
      <w:pPr>
        <w:pStyle w:val="ListParagraph"/>
        <w:numPr>
          <w:ilvl w:val="1"/>
          <w:numId w:val="6"/>
        </w:numPr>
      </w:pPr>
      <w:r>
        <w:t>Insert dòng mới vào cfsign tương đương thông tin đã upload, status = ‘N’</w:t>
      </w:r>
    </w:p>
    <w:p w14:paraId="45019C74" w14:textId="4938DCD5" w:rsidR="00C53531" w:rsidRDefault="00C53531" w:rsidP="004B1507">
      <w:pPr>
        <w:pStyle w:val="ListParagraph"/>
        <w:numPr>
          <w:ilvl w:val="0"/>
          <w:numId w:val="6"/>
        </w:numPr>
      </w:pPr>
      <w:r>
        <w:t>Hiển thị danh sách các loại giấy tờ đã upload có status in (‘A’, ‘N’</w:t>
      </w:r>
      <w:r w:rsidR="00B203B0">
        <w:t>, ‘E’</w:t>
      </w:r>
      <w:r>
        <w:t>)</w:t>
      </w:r>
    </w:p>
    <w:p w14:paraId="4AF95568" w14:textId="1A0821B3" w:rsidR="004B1507" w:rsidRDefault="00C53531" w:rsidP="004B1507">
      <w:pPr>
        <w:pStyle w:val="ListParagraph"/>
        <w:numPr>
          <w:ilvl w:val="0"/>
          <w:numId w:val="6"/>
        </w:numPr>
      </w:pPr>
      <w:r>
        <w:t>Khi xóa</w:t>
      </w:r>
    </w:p>
    <w:p w14:paraId="5268D033" w14:textId="0B01B009" w:rsidR="00C53531" w:rsidRPr="002448EE" w:rsidRDefault="00C53531" w:rsidP="00C53531">
      <w:pPr>
        <w:pStyle w:val="ListParagraph"/>
        <w:numPr>
          <w:ilvl w:val="1"/>
          <w:numId w:val="6"/>
        </w:numPr>
      </w:pPr>
      <w:r>
        <w:t>Chỉ được xóa dòng có status = ‘N’</w:t>
      </w:r>
    </w:p>
    <w:p w14:paraId="024493B8" w14:textId="2E40D0FE" w:rsidR="00FD6470" w:rsidRDefault="00FD6470" w:rsidP="00FD6470">
      <w:pPr>
        <w:pStyle w:val="Heading3"/>
      </w:pPr>
      <w:bookmarkStart w:id="548" w:name="_Toc78535522"/>
      <w:r>
        <w:lastRenderedPageBreak/>
        <w:t>Duyệt thông tin khách hàng</w:t>
      </w:r>
      <w:bookmarkEnd w:id="548"/>
    </w:p>
    <w:p w14:paraId="7B2B4426" w14:textId="77777777" w:rsidR="00FD6470" w:rsidRDefault="00FD6470" w:rsidP="00FD6470">
      <w:pPr>
        <w:pStyle w:val="Heading4"/>
      </w:pPr>
      <w:bookmarkStart w:id="549" w:name="_Toc78535523"/>
      <w:r>
        <w:t>Mô tả giao diện</w:t>
      </w:r>
      <w:bookmarkEnd w:id="549"/>
    </w:p>
    <w:p w14:paraId="45E269D4" w14:textId="77777777" w:rsidR="00FD6470" w:rsidRDefault="00FD6470" w:rsidP="00FD6470">
      <w:pPr>
        <w:pStyle w:val="Heading5"/>
        <w:rPr>
          <w:lang w:bidi="en-US"/>
        </w:rPr>
      </w:pPr>
      <w:r>
        <w:rPr>
          <w:lang w:bidi="en-US"/>
        </w:rPr>
        <w:t>Grid tìm kiếm</w:t>
      </w:r>
    </w:p>
    <w:p w14:paraId="22B0196C" w14:textId="4A2188FF" w:rsidR="00CD11C7" w:rsidRPr="00CD11C7" w:rsidRDefault="00CD11C7" w:rsidP="00CD11C7">
      <w:pPr>
        <w:rPr>
          <w:lang w:bidi="en-US"/>
        </w:rPr>
      </w:pPr>
      <w:r>
        <w:rPr>
          <w:lang w:bidi="en-US"/>
        </w:rPr>
        <w:t>Lấy danh sách khách hàng chờ duyệt (cfmast.status in P, J hoặc có bản ghi trong cfsign.status = ‘N’)</w:t>
      </w:r>
      <w:ins w:id="550" w:author="Microsoft account" w:date="2021-08-30T14:39:00Z">
        <w:r w:rsidR="007B79F7">
          <w:rPr>
            <w:lang w:bidi="en-US"/>
          </w:rPr>
          <w:t xml:space="preserve"> – lấy từ cache</w:t>
        </w:r>
      </w:ins>
    </w:p>
    <w:p w14:paraId="36077E95" w14:textId="77777777" w:rsidR="00CD11C7" w:rsidRDefault="00CD11C7" w:rsidP="00CD11C7">
      <w:pPr>
        <w:rPr>
          <w:lang w:bidi="en-US"/>
        </w:rPr>
      </w:pPr>
      <w:r>
        <w:rPr>
          <w:lang w:bidi="en-US"/>
        </w:rPr>
        <w:t>Hiển thị các thông tin</w:t>
      </w:r>
    </w:p>
    <w:p w14:paraId="76797975" w14:textId="77777777" w:rsidR="001D5E90" w:rsidRDefault="001D5E90" w:rsidP="001D5E90">
      <w:pPr>
        <w:pStyle w:val="ListParagraph"/>
        <w:numPr>
          <w:ilvl w:val="0"/>
          <w:numId w:val="3"/>
        </w:numPr>
        <w:rPr>
          <w:lang w:bidi="en-US"/>
        </w:rPr>
      </w:pPr>
      <w:r>
        <w:rPr>
          <w:lang w:bidi="en-US"/>
        </w:rPr>
        <w:t>Mã KH</w:t>
      </w:r>
    </w:p>
    <w:p w14:paraId="2D357338" w14:textId="77777777" w:rsidR="001D5E90" w:rsidRDefault="001D5E90" w:rsidP="001D5E90">
      <w:pPr>
        <w:pStyle w:val="ListParagraph"/>
        <w:numPr>
          <w:ilvl w:val="0"/>
          <w:numId w:val="3"/>
        </w:numPr>
        <w:rPr>
          <w:lang w:bidi="en-US"/>
        </w:rPr>
      </w:pPr>
      <w:r>
        <w:rPr>
          <w:lang w:bidi="en-US"/>
        </w:rPr>
        <w:t>Họ tên</w:t>
      </w:r>
    </w:p>
    <w:p w14:paraId="7691EC9A" w14:textId="77777777" w:rsidR="001D5E90" w:rsidRDefault="001D5E90" w:rsidP="001D5E90">
      <w:pPr>
        <w:pStyle w:val="ListParagraph"/>
        <w:numPr>
          <w:ilvl w:val="0"/>
          <w:numId w:val="3"/>
        </w:numPr>
        <w:rPr>
          <w:lang w:bidi="en-US"/>
        </w:rPr>
      </w:pPr>
      <w:r>
        <w:rPr>
          <w:lang w:bidi="en-US"/>
        </w:rPr>
        <w:t>Trạng thái</w:t>
      </w:r>
    </w:p>
    <w:p w14:paraId="572ED82A" w14:textId="77777777" w:rsidR="001D5E90" w:rsidRDefault="001D5E90" w:rsidP="001D5E90">
      <w:pPr>
        <w:pStyle w:val="ListParagraph"/>
        <w:numPr>
          <w:ilvl w:val="0"/>
          <w:numId w:val="3"/>
        </w:numPr>
        <w:rPr>
          <w:lang w:bidi="en-US"/>
        </w:rPr>
      </w:pPr>
      <w:r>
        <w:rPr>
          <w:lang w:bidi="en-US"/>
        </w:rPr>
        <w:t>CIF trên Core Bank</w:t>
      </w:r>
    </w:p>
    <w:p w14:paraId="4BC33E4B" w14:textId="77777777" w:rsidR="00CA37BD" w:rsidRDefault="001D5E90" w:rsidP="001D5E90">
      <w:pPr>
        <w:pStyle w:val="ListParagraph"/>
        <w:numPr>
          <w:ilvl w:val="0"/>
          <w:numId w:val="3"/>
        </w:numPr>
        <w:rPr>
          <w:lang w:bidi="en-US"/>
        </w:rPr>
      </w:pPr>
      <w:r>
        <w:rPr>
          <w:lang w:bidi="en-US"/>
        </w:rPr>
        <w:t>CIF trên Core SHS</w:t>
      </w:r>
    </w:p>
    <w:p w14:paraId="3B27A5A4" w14:textId="1C39A5DB" w:rsidR="001D5E90" w:rsidRDefault="001D5E90" w:rsidP="001D5E90">
      <w:pPr>
        <w:pStyle w:val="ListParagraph"/>
        <w:numPr>
          <w:ilvl w:val="0"/>
          <w:numId w:val="3"/>
        </w:numPr>
        <w:rPr>
          <w:lang w:bidi="en-US"/>
        </w:rPr>
      </w:pPr>
      <w:r>
        <w:rPr>
          <w:lang w:bidi="en-US"/>
        </w:rPr>
        <w:t>Loại KH</w:t>
      </w:r>
    </w:p>
    <w:p w14:paraId="7B0A4B02" w14:textId="77777777" w:rsidR="001D5E90" w:rsidRDefault="001D5E90" w:rsidP="001D5E90">
      <w:pPr>
        <w:pStyle w:val="ListParagraph"/>
        <w:numPr>
          <w:ilvl w:val="0"/>
          <w:numId w:val="3"/>
        </w:numPr>
        <w:rPr>
          <w:lang w:bidi="en-US"/>
        </w:rPr>
      </w:pPr>
      <w:r>
        <w:rPr>
          <w:lang w:bidi="en-US"/>
        </w:rPr>
        <w:t>NĐT CN</w:t>
      </w:r>
    </w:p>
    <w:p w14:paraId="54EC820A" w14:textId="6A9C7788" w:rsidR="001D5E90" w:rsidRDefault="001D5E90" w:rsidP="001D5E90">
      <w:pPr>
        <w:pStyle w:val="ListParagraph"/>
        <w:numPr>
          <w:ilvl w:val="0"/>
          <w:numId w:val="3"/>
        </w:numPr>
        <w:rPr>
          <w:lang w:bidi="en-US"/>
        </w:rPr>
      </w:pPr>
      <w:r>
        <w:rPr>
          <w:lang w:bidi="en-US"/>
        </w:rPr>
        <w:t>Loại giấy tờ</w:t>
      </w:r>
      <w:r w:rsidR="00CA37BD">
        <w:rPr>
          <w:lang w:bidi="en-US"/>
        </w:rPr>
        <w:t xml:space="preserve"> (Core SHS)</w:t>
      </w:r>
    </w:p>
    <w:p w14:paraId="10458C48" w14:textId="658C7FF1" w:rsidR="001D5E90" w:rsidRDefault="001D5E90" w:rsidP="001D5E90">
      <w:pPr>
        <w:pStyle w:val="ListParagraph"/>
        <w:numPr>
          <w:ilvl w:val="0"/>
          <w:numId w:val="3"/>
        </w:numPr>
        <w:rPr>
          <w:lang w:bidi="en-US"/>
        </w:rPr>
      </w:pPr>
      <w:r>
        <w:rPr>
          <w:lang w:bidi="en-US"/>
        </w:rPr>
        <w:t xml:space="preserve">Số giấy tờ </w:t>
      </w:r>
      <w:r w:rsidR="00AA29DF">
        <w:rPr>
          <w:lang w:bidi="en-US"/>
        </w:rPr>
        <w:t>định danh</w:t>
      </w:r>
      <w:r w:rsidR="00CA37BD">
        <w:rPr>
          <w:lang w:bidi="en-US"/>
        </w:rPr>
        <w:t xml:space="preserve"> (Core SHS)</w:t>
      </w:r>
    </w:p>
    <w:p w14:paraId="5723670B" w14:textId="77777777" w:rsidR="001D5E90" w:rsidRDefault="001D5E90" w:rsidP="001D5E90">
      <w:pPr>
        <w:pStyle w:val="ListParagraph"/>
        <w:numPr>
          <w:ilvl w:val="0"/>
          <w:numId w:val="3"/>
        </w:numPr>
        <w:rPr>
          <w:lang w:bidi="en-US"/>
        </w:rPr>
      </w:pPr>
      <w:r>
        <w:rPr>
          <w:lang w:bidi="en-US"/>
        </w:rPr>
        <w:t>Phân nhóm KH</w:t>
      </w:r>
    </w:p>
    <w:p w14:paraId="0434F661" w14:textId="77777777" w:rsidR="001D5E90" w:rsidRDefault="001D5E90" w:rsidP="001D5E90">
      <w:pPr>
        <w:pStyle w:val="ListParagraph"/>
        <w:numPr>
          <w:ilvl w:val="0"/>
          <w:numId w:val="3"/>
        </w:numPr>
        <w:rPr>
          <w:lang w:bidi="en-US"/>
        </w:rPr>
      </w:pPr>
      <w:r>
        <w:rPr>
          <w:lang w:bidi="en-US"/>
        </w:rPr>
        <w:t>Nhóm Careby</w:t>
      </w:r>
    </w:p>
    <w:p w14:paraId="7EDC917F" w14:textId="77777777" w:rsidR="001D5E90" w:rsidRDefault="001D5E90" w:rsidP="001D5E90">
      <w:pPr>
        <w:pStyle w:val="ListParagraph"/>
        <w:numPr>
          <w:ilvl w:val="0"/>
          <w:numId w:val="3"/>
        </w:numPr>
        <w:rPr>
          <w:lang w:bidi="en-US"/>
        </w:rPr>
      </w:pPr>
      <w:r>
        <w:rPr>
          <w:lang w:bidi="en-US"/>
        </w:rPr>
        <w:t>Ngày mở</w:t>
      </w:r>
    </w:p>
    <w:p w14:paraId="6EC6A00F" w14:textId="77777777" w:rsidR="001D5E90" w:rsidRDefault="001D5E90" w:rsidP="001D5E90">
      <w:pPr>
        <w:pStyle w:val="ListParagraph"/>
        <w:numPr>
          <w:ilvl w:val="0"/>
          <w:numId w:val="3"/>
        </w:numPr>
        <w:rPr>
          <w:lang w:bidi="en-US"/>
        </w:rPr>
      </w:pPr>
      <w:r>
        <w:rPr>
          <w:lang w:bidi="en-US"/>
        </w:rPr>
        <w:t>Người mở</w:t>
      </w:r>
    </w:p>
    <w:p w14:paraId="0BC8EBB7" w14:textId="77777777" w:rsidR="00CD11C7" w:rsidRPr="00CD11C7" w:rsidRDefault="00CD11C7" w:rsidP="00CD11C7">
      <w:pPr>
        <w:rPr>
          <w:lang w:bidi="en-US"/>
        </w:rPr>
      </w:pPr>
    </w:p>
    <w:p w14:paraId="1A02C5F5" w14:textId="77777777" w:rsidR="00FD6470" w:rsidRDefault="00FD6470" w:rsidP="00FD6470">
      <w:pPr>
        <w:pStyle w:val="Heading5"/>
        <w:rPr>
          <w:lang w:bidi="en-US"/>
        </w:rPr>
      </w:pPr>
      <w:r>
        <w:rPr>
          <w:lang w:bidi="en-US"/>
        </w:rPr>
        <w:t>Popup thực hiện</w:t>
      </w:r>
    </w:p>
    <w:p w14:paraId="776241D4" w14:textId="30FBD2F1" w:rsidR="00CA3CBA" w:rsidRDefault="00CA3CBA" w:rsidP="00CA3CBA">
      <w:pPr>
        <w:pStyle w:val="ListParagraph"/>
        <w:numPr>
          <w:ilvl w:val="0"/>
          <w:numId w:val="3"/>
        </w:numPr>
        <w:rPr>
          <w:lang w:bidi="en-US"/>
        </w:rPr>
      </w:pPr>
      <w:r>
        <w:rPr>
          <w:lang w:bidi="en-US"/>
        </w:rPr>
        <w:t>Hiển thị 2 tab: Tab 1 “Thông tin thay đổi”, tab 2 “Giấy tờ thay đổi”, tab 3 “Hoàn tất” (Cách hiển thị tab giống như màn hình thông tin TK)</w:t>
      </w:r>
    </w:p>
    <w:p w14:paraId="7195D004" w14:textId="3EE826A1" w:rsidR="00CA3CBA" w:rsidRDefault="00CA3CBA" w:rsidP="00CA3CBA">
      <w:pPr>
        <w:pStyle w:val="ListParagraph"/>
        <w:numPr>
          <w:ilvl w:val="0"/>
          <w:numId w:val="3"/>
        </w:numPr>
        <w:rPr>
          <w:lang w:bidi="en-US"/>
        </w:rPr>
      </w:pPr>
      <w:r>
        <w:rPr>
          <w:lang w:bidi="en-US"/>
        </w:rPr>
        <w:t>Tab “Thông tin thay đổi”: Là grid hiển thị các nội dung thay đổi từ maintain_log. Nếu cfmast.status = ‘A’ =&gt; Hiển thị grid không có dòng dữ liệu</w:t>
      </w:r>
    </w:p>
    <w:p w14:paraId="398BAFE8" w14:textId="34EA70A9" w:rsidR="00CA3CBA" w:rsidRDefault="00CA3CBA" w:rsidP="00CA3CBA">
      <w:pPr>
        <w:pStyle w:val="ListParagraph"/>
        <w:numPr>
          <w:ilvl w:val="0"/>
          <w:numId w:val="3"/>
        </w:numPr>
        <w:rPr>
          <w:lang w:bidi="en-US"/>
        </w:rPr>
      </w:pPr>
      <w:r>
        <w:rPr>
          <w:lang w:bidi="en-US"/>
        </w:rPr>
        <w:t>Tab “Giấy tờ thay đổi”: Chỉ hiển thị tab này nếu có bản ghi cfsign.status = ‘N’</w:t>
      </w:r>
      <w:r w:rsidR="003A0005">
        <w:rPr>
          <w:lang w:bidi="en-US"/>
        </w:rPr>
        <w:t xml:space="preserve"> và không phải đang duyệt xóa tài khoản</w:t>
      </w:r>
      <w:r>
        <w:rPr>
          <w:lang w:bidi="en-US"/>
        </w:rPr>
        <w:t>. Chia thành 2 phần</w:t>
      </w:r>
    </w:p>
    <w:p w14:paraId="633630A4" w14:textId="37877F45" w:rsidR="00CA3CBA" w:rsidRDefault="00CA3CBA" w:rsidP="00CA3CBA">
      <w:pPr>
        <w:pStyle w:val="ListParagraph"/>
        <w:numPr>
          <w:ilvl w:val="1"/>
          <w:numId w:val="3"/>
        </w:numPr>
        <w:rPr>
          <w:lang w:bidi="en-US"/>
        </w:rPr>
      </w:pPr>
      <w:r>
        <w:rPr>
          <w:lang w:bidi="en-US"/>
        </w:rPr>
        <w:t>Phần trái: List ra grid bao gồm danh sách các loại giấy tờ có bả</w:t>
      </w:r>
      <w:r w:rsidR="001E7F74">
        <w:rPr>
          <w:lang w:bidi="en-US"/>
        </w:rPr>
        <w:t>n ghi cfsign.status = ‘N’, gồm 3</w:t>
      </w:r>
      <w:r>
        <w:rPr>
          <w:lang w:bidi="en-US"/>
        </w:rPr>
        <w:t xml:space="preserve"> cột: STT &amp; loại giấy tờ</w:t>
      </w:r>
      <w:r w:rsidR="001E7F74">
        <w:rPr>
          <w:lang w:bidi="en-US"/>
        </w:rPr>
        <w:t xml:space="preserve"> &amp; Download</w:t>
      </w:r>
    </w:p>
    <w:p w14:paraId="14432333" w14:textId="2A79340B" w:rsidR="00CA3CBA" w:rsidRDefault="00CA3CBA" w:rsidP="00CA3CBA">
      <w:pPr>
        <w:pStyle w:val="ListParagraph"/>
        <w:numPr>
          <w:ilvl w:val="1"/>
          <w:numId w:val="3"/>
        </w:numPr>
        <w:rPr>
          <w:lang w:bidi="en-US"/>
        </w:rPr>
      </w:pPr>
      <w:r>
        <w:rPr>
          <w:lang w:bidi="en-US"/>
        </w:rPr>
        <w:t>Phần phải: Khi click chọn dòng nào bên grid =&gt; Highlight dòng đó + bên phải hiển thị nội dung file upload</w:t>
      </w:r>
      <w:r w:rsidR="003A0005">
        <w:rPr>
          <w:lang w:bidi="en-US"/>
        </w:rPr>
        <w:t>. Cho phép zoom in/out + print</w:t>
      </w:r>
    </w:p>
    <w:p w14:paraId="38650BBA" w14:textId="77777777" w:rsidR="003A0005" w:rsidRDefault="00CA3CBA" w:rsidP="00FA74B1">
      <w:pPr>
        <w:pStyle w:val="ListParagraph"/>
        <w:numPr>
          <w:ilvl w:val="0"/>
          <w:numId w:val="3"/>
        </w:numPr>
      </w:pPr>
      <w:r>
        <w:rPr>
          <w:lang w:bidi="en-US"/>
        </w:rPr>
        <w:t>Tab “Hoàn tất”</w:t>
      </w:r>
      <w:r w:rsidR="003A0005">
        <w:rPr>
          <w:lang w:bidi="en-US"/>
        </w:rPr>
        <w:t>: Bao gồm 2 buttton “Duyệt” &amp; “Từ chối”</w:t>
      </w:r>
    </w:p>
    <w:p w14:paraId="0F4F4CC9" w14:textId="2DAE83C1" w:rsidR="00EB711E" w:rsidRDefault="00EB711E" w:rsidP="00EB711E">
      <w:pPr>
        <w:pStyle w:val="ListParagraph"/>
        <w:numPr>
          <w:ilvl w:val="1"/>
          <w:numId w:val="3"/>
        </w:numPr>
      </w:pPr>
      <w:r>
        <w:rPr>
          <w:lang w:bidi="en-US"/>
        </w:rPr>
        <w:t>Nếu click Duyệt =&gt; gọi giao dịch duyệt</w:t>
      </w:r>
    </w:p>
    <w:p w14:paraId="242EACF9" w14:textId="4A6EF870" w:rsidR="00EB711E" w:rsidRDefault="00EB711E" w:rsidP="00EB711E">
      <w:pPr>
        <w:pStyle w:val="ListParagraph"/>
        <w:numPr>
          <w:ilvl w:val="1"/>
          <w:numId w:val="3"/>
        </w:numPr>
      </w:pPr>
      <w:r>
        <w:rPr>
          <w:lang w:bidi="en-US"/>
        </w:rPr>
        <w:t>Nếu click Từ chối =&gt; hiển thị Popup nhập “Lý do từ chối” =&gt; Bắt buộc nhập =&gt;</w:t>
      </w:r>
      <w:r w:rsidR="00445CB9">
        <w:rPr>
          <w:lang w:bidi="en-US"/>
        </w:rPr>
        <w:t xml:space="preserve"> Click Đồng ý =&gt; Gọi giao dịch. Click Hủy =&gt; Quay lại màn hình tab “Hoàn tất”</w:t>
      </w:r>
    </w:p>
    <w:p w14:paraId="1E3DCD1C" w14:textId="7FA515BB" w:rsidR="00445CB9" w:rsidRDefault="00445CB9" w:rsidP="00445CB9">
      <w:pPr>
        <w:pStyle w:val="ListParagraph"/>
        <w:numPr>
          <w:ilvl w:val="0"/>
          <w:numId w:val="3"/>
        </w:numPr>
      </w:pPr>
      <w:r>
        <w:rPr>
          <w:lang w:bidi="en-US"/>
        </w:rPr>
        <w:t>Ở các tab đều có nút “Trở về”</w:t>
      </w:r>
    </w:p>
    <w:p w14:paraId="7770F69B" w14:textId="177FB69D" w:rsidR="00FD6470" w:rsidRDefault="00FD6470" w:rsidP="003A0005">
      <w:pPr>
        <w:pStyle w:val="Heading5"/>
        <w:keepNext w:val="0"/>
        <w:rPr>
          <w:lang w:bidi="en-US"/>
        </w:rPr>
      </w:pPr>
      <w:r>
        <w:rPr>
          <w:lang w:bidi="en-US"/>
        </w:rPr>
        <w:t>Quy tắc xử lý</w:t>
      </w:r>
    </w:p>
    <w:p w14:paraId="4C403D4A" w14:textId="1E92B5F3" w:rsidR="00C43F39" w:rsidRDefault="00C43F39" w:rsidP="003A0005">
      <w:pPr>
        <w:pStyle w:val="ListParagraph"/>
        <w:numPr>
          <w:ilvl w:val="0"/>
          <w:numId w:val="3"/>
        </w:numPr>
        <w:rPr>
          <w:ins w:id="551" w:author="VânNT" w:date="2021-08-27T11:22:00Z"/>
          <w:lang w:bidi="en-US"/>
        </w:rPr>
      </w:pPr>
      <w:ins w:id="552" w:author="VânNT" w:date="2021-08-27T11:22:00Z">
        <w:r>
          <w:rPr>
            <w:lang w:bidi="en-US"/>
          </w:rPr>
          <w:t>Nếu click duyệt &amp; là trường hợp duyệt thêm mới</w:t>
        </w:r>
      </w:ins>
      <w:ins w:id="553" w:author="VânNT" w:date="2021-08-27T11:23:00Z">
        <w:r>
          <w:rPr>
            <w:lang w:bidi="en-US"/>
          </w:rPr>
          <w:t xml:space="preserve"> &amp; isExists = ‘N’</w:t>
        </w:r>
      </w:ins>
    </w:p>
    <w:p w14:paraId="3C6FC16F" w14:textId="5752AB8E" w:rsidR="00C43F39" w:rsidRDefault="00C43F39" w:rsidP="00C43F39">
      <w:pPr>
        <w:pStyle w:val="ListParagraph"/>
        <w:numPr>
          <w:ilvl w:val="1"/>
          <w:numId w:val="3"/>
        </w:numPr>
        <w:rPr>
          <w:ins w:id="554" w:author="VânNT" w:date="2021-08-27T11:21:00Z"/>
          <w:lang w:bidi="en-US"/>
        </w:rPr>
      </w:pPr>
      <w:ins w:id="555" w:author="VânNT" w:date="2021-08-27T11:23:00Z">
        <w:r>
          <w:rPr>
            <w:lang w:bidi="en-US"/>
          </w:rPr>
          <w:t>Lấy file Chữ ký, CMND, và HĐ mở TK CK SHS gửi sang FTP SERVER SHS</w:t>
        </w:r>
      </w:ins>
    </w:p>
    <w:p w14:paraId="1C9940C2" w14:textId="74DBB4B1" w:rsidR="003A0005" w:rsidRDefault="00C43F39" w:rsidP="003A0005">
      <w:pPr>
        <w:pStyle w:val="ListParagraph"/>
        <w:numPr>
          <w:ilvl w:val="0"/>
          <w:numId w:val="3"/>
        </w:numPr>
        <w:rPr>
          <w:lang w:bidi="en-US"/>
        </w:rPr>
      </w:pPr>
      <w:ins w:id="556" w:author="VânNT" w:date="2021-08-27T11:22:00Z">
        <w:r>
          <w:rPr>
            <w:lang w:bidi="en-US"/>
          </w:rPr>
          <w:t xml:space="preserve">Xử lý dưới DB khi </w:t>
        </w:r>
      </w:ins>
      <w:r w:rsidR="003A0005">
        <w:rPr>
          <w:lang w:bidi="en-US"/>
        </w:rPr>
        <w:t>Duyệt</w:t>
      </w:r>
    </w:p>
    <w:p w14:paraId="04DFD732" w14:textId="5E2BF97F" w:rsidR="003A0005" w:rsidRDefault="003A0005" w:rsidP="003A0005">
      <w:pPr>
        <w:pStyle w:val="ListParagraph"/>
        <w:numPr>
          <w:ilvl w:val="1"/>
          <w:numId w:val="3"/>
        </w:numPr>
        <w:rPr>
          <w:lang w:bidi="en-US"/>
        </w:rPr>
      </w:pPr>
      <w:r>
        <w:rPr>
          <w:lang w:bidi="en-US"/>
        </w:rPr>
        <w:t>Nếu duyệt thêm mới</w:t>
      </w:r>
    </w:p>
    <w:p w14:paraId="313F22EF" w14:textId="36C72982" w:rsidR="003A0005" w:rsidRDefault="003A0005" w:rsidP="003A0005">
      <w:pPr>
        <w:pStyle w:val="ListParagraph"/>
        <w:numPr>
          <w:ilvl w:val="2"/>
          <w:numId w:val="3"/>
        </w:numPr>
        <w:rPr>
          <w:lang w:bidi="en-US"/>
        </w:rPr>
      </w:pPr>
      <w:r>
        <w:rPr>
          <w:lang w:bidi="en-US"/>
        </w:rPr>
        <w:t>Xử lý cfmast như hiện tại</w:t>
      </w:r>
    </w:p>
    <w:p w14:paraId="756174B5" w14:textId="3041AE1D" w:rsidR="003A0005" w:rsidRDefault="003A0005" w:rsidP="003A0005">
      <w:pPr>
        <w:pStyle w:val="ListParagraph"/>
        <w:numPr>
          <w:ilvl w:val="3"/>
          <w:numId w:val="3"/>
        </w:numPr>
        <w:rPr>
          <w:lang w:bidi="en-US"/>
        </w:rPr>
      </w:pPr>
      <w:r>
        <w:rPr>
          <w:lang w:bidi="en-US"/>
        </w:rPr>
        <w:t>Nếu cfmast.isonline = ‘Y’ =&gt; cấp account đăng nhập cho KH</w:t>
      </w:r>
    </w:p>
    <w:p w14:paraId="6CAFD315" w14:textId="657B5C2E" w:rsidR="003A0005" w:rsidRDefault="003A0005" w:rsidP="003A0005">
      <w:pPr>
        <w:pStyle w:val="ListParagraph"/>
        <w:numPr>
          <w:ilvl w:val="2"/>
          <w:numId w:val="3"/>
        </w:numPr>
        <w:rPr>
          <w:lang w:bidi="en-US"/>
        </w:rPr>
      </w:pPr>
      <w:r>
        <w:rPr>
          <w:lang w:bidi="en-US"/>
        </w:rPr>
        <w:t>Update cfsign các bản ghi status = ‘N’ thành ‘A’</w:t>
      </w:r>
    </w:p>
    <w:p w14:paraId="1AC2AE24" w14:textId="77777777" w:rsidR="00E72B98" w:rsidRDefault="00E07506" w:rsidP="00E07506">
      <w:pPr>
        <w:pStyle w:val="ListParagraph"/>
        <w:numPr>
          <w:ilvl w:val="2"/>
          <w:numId w:val="3"/>
        </w:numPr>
        <w:rPr>
          <w:ins w:id="557" w:author="Microsoft account" w:date="2021-08-26T13:40:00Z"/>
          <w:lang w:bidi="en-US"/>
        </w:rPr>
      </w:pPr>
      <w:r w:rsidRPr="00CA37BD">
        <w:rPr>
          <w:lang w:bidi="en-US"/>
        </w:rPr>
        <w:t xml:space="preserve">Khi thực hiện duyệt thêm mới thông tin tài khoản (duyệt ở chức năng duyệt hoặc duyệt tự động khi thêm mới ở màn hình quản lý tài khoản) =&gt; Nếu duyệt thành công &amp; isExists = ‘N’ </w:t>
      </w:r>
    </w:p>
    <w:p w14:paraId="04F485B5" w14:textId="2BB9F8E7" w:rsidR="004C7C05" w:rsidRDefault="00E07506" w:rsidP="00E72B98">
      <w:pPr>
        <w:pStyle w:val="ListParagraph"/>
        <w:ind w:left="2160"/>
        <w:rPr>
          <w:ins w:id="558" w:author="Microsoft account" w:date="2021-08-26T13:41:00Z"/>
          <w:lang w:bidi="en-US"/>
        </w:rPr>
      </w:pPr>
      <w:r w:rsidRPr="00CA37BD">
        <w:rPr>
          <w:lang w:bidi="en-US"/>
        </w:rPr>
        <w:t>=&gt; Gửi yêu cầu mở TK sang core SHS</w:t>
      </w:r>
      <w:ins w:id="559" w:author="Microsoft account" w:date="2021-08-26T13:38:00Z">
        <w:r w:rsidR="00E72B98">
          <w:rPr>
            <w:lang w:bidi="en-US"/>
          </w:rPr>
          <w:t xml:space="preserve"> </w:t>
        </w:r>
        <w:del w:id="560" w:author="VânNT" w:date="2021-08-27T15:12:00Z">
          <w:r w:rsidR="00E72B98" w:rsidDel="003508F0">
            <w:rPr>
              <w:lang w:bidi="en-US"/>
            </w:rPr>
            <w:delText xml:space="preserve">(gọi api </w:delText>
          </w:r>
        </w:del>
      </w:ins>
      <w:ins w:id="561" w:author="Microsoft account" w:date="2021-08-26T13:39:00Z">
        <w:del w:id="562" w:author="VânNT" w:date="2021-08-27T15:12:00Z">
          <w:r w:rsidR="00E72B98" w:rsidDel="003508F0">
            <w:rPr>
              <w:lang w:bidi="en-US"/>
            </w:rPr>
            <w:delText xml:space="preserve">sang SHS </w:delText>
          </w:r>
        </w:del>
      </w:ins>
      <w:ins w:id="563" w:author="Microsoft account" w:date="2021-08-26T13:38:00Z">
        <w:del w:id="564" w:author="VânNT" w:date="2021-08-27T15:12:00Z">
          <w:r w:rsidR="00E72B98" w:rsidDel="003508F0">
            <w:rPr>
              <w:lang w:bidi="en-US"/>
            </w:rPr>
            <w:delText>qua syncserver</w:delText>
          </w:r>
        </w:del>
      </w:ins>
      <w:ins w:id="565" w:author="Microsoft account" w:date="2021-08-26T13:39:00Z">
        <w:del w:id="566" w:author="VânNT" w:date="2021-08-27T15:12:00Z">
          <w:r w:rsidR="00E72B98" w:rsidDel="003508F0">
            <w:rPr>
              <w:lang w:bidi="en-US"/>
            </w:rPr>
            <w:delText>)</w:delText>
          </w:r>
        </w:del>
      </w:ins>
      <w:ins w:id="567" w:author="Microsoft account" w:date="2021-08-26T13:41:00Z">
        <w:del w:id="568" w:author="VânNT" w:date="2021-08-27T15:12:00Z">
          <w:r w:rsidR="004C7C05" w:rsidDel="003508F0">
            <w:rPr>
              <w:lang w:bidi="en-US"/>
            </w:rPr>
            <w:delText>.</w:delText>
          </w:r>
        </w:del>
      </w:ins>
      <w:ins w:id="569" w:author="VânNT" w:date="2021-08-27T15:12:00Z">
        <w:r w:rsidR="003508F0">
          <w:rPr>
            <w:lang w:bidi="en-US"/>
          </w:rPr>
          <w:t>: gửi yêu cầu vào bảng event</w:t>
        </w:r>
      </w:ins>
      <w:r w:rsidR="00E65C24">
        <w:rPr>
          <w:lang w:bidi="en-US"/>
        </w:rPr>
        <w:t>_</w:t>
      </w:r>
      <w:ins w:id="570" w:author="VânNT" w:date="2021-08-27T15:12:00Z">
        <w:r w:rsidR="003508F0">
          <w:rPr>
            <w:lang w:bidi="en-US"/>
          </w:rPr>
          <w:t>log để syncserver nhận tín hiệu và gửi sang SHS</w:t>
        </w:r>
      </w:ins>
    </w:p>
    <w:p w14:paraId="05BE3FC2" w14:textId="0FD3AAD2" w:rsidR="00E07506" w:rsidRPr="00CA37BD" w:rsidDel="004C7C05" w:rsidRDefault="00E07506" w:rsidP="00E72B98">
      <w:pPr>
        <w:pStyle w:val="ListParagraph"/>
        <w:ind w:left="2160"/>
        <w:rPr>
          <w:del w:id="571" w:author="Microsoft account" w:date="2021-08-26T17:21:00Z"/>
          <w:lang w:bidi="en-US"/>
        </w:rPr>
      </w:pPr>
    </w:p>
    <w:p w14:paraId="6EA0AC06" w14:textId="24313FB8" w:rsidR="00E07506" w:rsidRPr="00245002" w:rsidRDefault="00E07506" w:rsidP="00E07506">
      <w:pPr>
        <w:ind w:left="2160"/>
        <w:rPr>
          <w:lang w:bidi="en-US"/>
        </w:rPr>
      </w:pPr>
      <w:r w:rsidRPr="00245002">
        <w:rPr>
          <w:lang w:bidi="en-US"/>
        </w:rPr>
        <w:lastRenderedPageBreak/>
        <w:t xml:space="preserve">Khi nhận kết quả tích hợp báo về yêu cầu gửi thành công, </w:t>
      </w:r>
      <w:ins w:id="572" w:author="VânNT" w:date="2021-08-27T15:12:00Z">
        <w:r w:rsidR="003508F0">
          <w:rPr>
            <w:lang w:bidi="en-US"/>
          </w:rPr>
          <w:t>xử lý ở</w:t>
        </w:r>
      </w:ins>
      <w:ins w:id="573" w:author="VânNT" w:date="2021-08-27T15:13:00Z">
        <w:r w:rsidR="003508F0">
          <w:rPr>
            <w:lang w:bidi="en-US"/>
          </w:rPr>
          <w:t xml:space="preserve"> </w:t>
        </w:r>
        <w:r w:rsidR="003508F0" w:rsidRPr="003508F0">
          <w:rPr>
            <w:lang w:bidi="en-US"/>
          </w:rPr>
          <w:t>pr_sync_data_api</w:t>
        </w:r>
      </w:ins>
      <w:ins w:id="574" w:author="VânNT" w:date="2021-08-27T15:12:00Z">
        <w:r w:rsidR="003508F0">
          <w:rPr>
            <w:lang w:bidi="en-US"/>
          </w:rPr>
          <w:t xml:space="preserve"> </w:t>
        </w:r>
      </w:ins>
      <w:r w:rsidRPr="00245002">
        <w:rPr>
          <w:lang w:bidi="en-US"/>
        </w:rPr>
        <w:t>lưu vào bảng reqlog các thông tin sau</w:t>
      </w:r>
    </w:p>
    <w:p w14:paraId="24F44503" w14:textId="06F35FA4" w:rsidR="00E07506" w:rsidRPr="00AC4FD5" w:rsidDel="00E72B98" w:rsidRDefault="00E07506" w:rsidP="00E07506">
      <w:pPr>
        <w:pStyle w:val="ListParagraph"/>
        <w:numPr>
          <w:ilvl w:val="3"/>
          <w:numId w:val="3"/>
        </w:numPr>
        <w:rPr>
          <w:lang w:bidi="en-US"/>
        </w:rPr>
      </w:pPr>
      <w:r w:rsidDel="00E72B98">
        <w:rPr>
          <w:lang w:bidi="en-US"/>
        </w:rPr>
        <w:t>Autoid: số tự sinh</w:t>
      </w:r>
    </w:p>
    <w:p w14:paraId="4A084E0B" w14:textId="02063C27" w:rsidR="00E07506" w:rsidRPr="00AC4FD5" w:rsidDel="00E72B98" w:rsidRDefault="00E07506" w:rsidP="00E07506">
      <w:pPr>
        <w:pStyle w:val="ListParagraph"/>
        <w:numPr>
          <w:ilvl w:val="3"/>
          <w:numId w:val="3"/>
        </w:numPr>
        <w:rPr>
          <w:lang w:bidi="en-US"/>
        </w:rPr>
      </w:pPr>
      <w:r w:rsidDel="00E72B98">
        <w:rPr>
          <w:lang w:bidi="en-US"/>
        </w:rPr>
        <w:t>Tltxcd: tltxcd của giao dịch duyệt TK</w:t>
      </w:r>
    </w:p>
    <w:p w14:paraId="3BA6E08D" w14:textId="2564D5C0" w:rsidR="00E07506" w:rsidRPr="00AC4FD5" w:rsidDel="00E72B98" w:rsidRDefault="00E07506" w:rsidP="00E07506">
      <w:pPr>
        <w:pStyle w:val="ListParagraph"/>
        <w:numPr>
          <w:ilvl w:val="3"/>
          <w:numId w:val="3"/>
        </w:numPr>
        <w:rPr>
          <w:lang w:bidi="en-US"/>
        </w:rPr>
      </w:pPr>
      <w:r w:rsidDel="00E72B98">
        <w:rPr>
          <w:lang w:bidi="en-US"/>
        </w:rPr>
        <w:t>Txnum: txnum của giao dịch duyệt TK</w:t>
      </w:r>
    </w:p>
    <w:p w14:paraId="0C0151ED" w14:textId="5A6EAA65" w:rsidR="00E07506" w:rsidRPr="00AC4FD5" w:rsidDel="00E72B98" w:rsidRDefault="00E07506" w:rsidP="00E07506">
      <w:pPr>
        <w:pStyle w:val="ListParagraph"/>
        <w:numPr>
          <w:ilvl w:val="3"/>
          <w:numId w:val="3"/>
        </w:numPr>
        <w:rPr>
          <w:lang w:bidi="en-US"/>
        </w:rPr>
      </w:pPr>
      <w:r w:rsidDel="00E72B98">
        <w:rPr>
          <w:lang w:bidi="en-US"/>
        </w:rPr>
        <w:t>Txdate: txdate của giao dịch duyệt TK</w:t>
      </w:r>
    </w:p>
    <w:p w14:paraId="29B09644" w14:textId="285DDEF5" w:rsidR="00E07506" w:rsidRPr="00AC4FD5" w:rsidDel="00E72B98" w:rsidRDefault="00E07506" w:rsidP="00E07506">
      <w:pPr>
        <w:pStyle w:val="ListParagraph"/>
        <w:numPr>
          <w:ilvl w:val="3"/>
          <w:numId w:val="3"/>
        </w:numPr>
        <w:rPr>
          <w:lang w:bidi="en-US"/>
        </w:rPr>
      </w:pPr>
      <w:r w:rsidDel="00E72B98">
        <w:rPr>
          <w:lang w:bidi="en-US"/>
        </w:rPr>
        <w:t>Custodycd: custodycd của KH</w:t>
      </w:r>
    </w:p>
    <w:p w14:paraId="768165C6" w14:textId="74117D36" w:rsidR="00E07506" w:rsidRPr="00AC4FD5" w:rsidDel="00E72B98" w:rsidRDefault="00E07506" w:rsidP="00E07506">
      <w:pPr>
        <w:pStyle w:val="ListParagraph"/>
        <w:numPr>
          <w:ilvl w:val="3"/>
          <w:numId w:val="3"/>
        </w:numPr>
        <w:rPr>
          <w:lang w:bidi="en-US"/>
        </w:rPr>
      </w:pPr>
      <w:r w:rsidDel="00E72B98">
        <w:rPr>
          <w:lang w:bidi="en-US"/>
        </w:rPr>
        <w:t>Status: P</w:t>
      </w:r>
    </w:p>
    <w:p w14:paraId="5D2A4A2C" w14:textId="5151A299" w:rsidR="00E07506" w:rsidRPr="00F064EF" w:rsidDel="00E72B98" w:rsidRDefault="00E07506" w:rsidP="00E07506">
      <w:pPr>
        <w:pStyle w:val="ListParagraph"/>
        <w:numPr>
          <w:ilvl w:val="3"/>
          <w:numId w:val="3"/>
        </w:numPr>
        <w:rPr>
          <w:lang w:bidi="en-US"/>
        </w:rPr>
      </w:pPr>
      <w:r w:rsidDel="00E72B98">
        <w:rPr>
          <w:lang w:bidi="en-US"/>
        </w:rPr>
        <w:t>Updatetime: null</w:t>
      </w:r>
    </w:p>
    <w:p w14:paraId="488C3EEE" w14:textId="1AE69B2E" w:rsidR="003A0005" w:rsidRDefault="003A0005" w:rsidP="003A0005">
      <w:pPr>
        <w:pStyle w:val="ListParagraph"/>
        <w:numPr>
          <w:ilvl w:val="1"/>
          <w:numId w:val="3"/>
        </w:numPr>
        <w:rPr>
          <w:lang w:bidi="en-US"/>
        </w:rPr>
      </w:pPr>
      <w:r>
        <w:rPr>
          <w:lang w:bidi="en-US"/>
        </w:rPr>
        <w:t>Nếu duyệt sửa</w:t>
      </w:r>
    </w:p>
    <w:p w14:paraId="71746F81" w14:textId="0BAFBE20" w:rsidR="003A0005" w:rsidRDefault="003A0005" w:rsidP="003A0005">
      <w:pPr>
        <w:pStyle w:val="ListParagraph"/>
        <w:numPr>
          <w:ilvl w:val="2"/>
          <w:numId w:val="3"/>
        </w:numPr>
        <w:rPr>
          <w:lang w:bidi="en-US"/>
        </w:rPr>
      </w:pPr>
      <w:r>
        <w:rPr>
          <w:lang w:bidi="en-US"/>
        </w:rPr>
        <w:t>Nếu cfmast.status = ‘J’ =&gt; xử lý như hiện tại</w:t>
      </w:r>
    </w:p>
    <w:p w14:paraId="7AF1073E" w14:textId="6E0F7BA5" w:rsidR="003A0005" w:rsidRDefault="003A0005" w:rsidP="003A0005">
      <w:pPr>
        <w:pStyle w:val="ListParagraph"/>
        <w:numPr>
          <w:ilvl w:val="3"/>
          <w:numId w:val="3"/>
        </w:numPr>
        <w:rPr>
          <w:lang w:bidi="en-US"/>
        </w:rPr>
      </w:pPr>
      <w:r>
        <w:rPr>
          <w:lang w:bidi="en-US"/>
        </w:rPr>
        <w:t>Nếu sửa từ cfmast.isonline = ‘Y’ thành ‘N’ =&gt; update userlogin.status = ‘E’</w:t>
      </w:r>
    </w:p>
    <w:p w14:paraId="63076AB7" w14:textId="6F1AAE32" w:rsidR="003A0005" w:rsidRDefault="003A0005" w:rsidP="003A0005">
      <w:pPr>
        <w:pStyle w:val="ListParagraph"/>
        <w:numPr>
          <w:ilvl w:val="3"/>
          <w:numId w:val="3"/>
        </w:numPr>
        <w:rPr>
          <w:lang w:bidi="en-US"/>
        </w:rPr>
      </w:pPr>
      <w:r>
        <w:rPr>
          <w:lang w:bidi="en-US"/>
        </w:rPr>
        <w:t>Nếu sửa từ cfmast.isonline = ‘N’ thành ‘Y’ =&gt; cấp account đăng nhập cho KH</w:t>
      </w:r>
    </w:p>
    <w:p w14:paraId="0473F214" w14:textId="5027AA02" w:rsidR="003A0005" w:rsidRDefault="003A0005" w:rsidP="003A0005">
      <w:pPr>
        <w:pStyle w:val="ListParagraph"/>
        <w:numPr>
          <w:ilvl w:val="2"/>
          <w:numId w:val="3"/>
        </w:numPr>
        <w:rPr>
          <w:lang w:bidi="en-US"/>
        </w:rPr>
      </w:pPr>
      <w:r>
        <w:rPr>
          <w:lang w:bidi="en-US"/>
        </w:rPr>
        <w:t>Nếu cfmast.status = ‘A’ =&gt; không can thiệp cfmast</w:t>
      </w:r>
    </w:p>
    <w:p w14:paraId="254E83EC" w14:textId="2E5E593A" w:rsidR="003A0005" w:rsidRDefault="003A0005" w:rsidP="003A0005">
      <w:pPr>
        <w:pStyle w:val="ListParagraph"/>
        <w:numPr>
          <w:ilvl w:val="2"/>
          <w:numId w:val="3"/>
        </w:numPr>
        <w:rPr>
          <w:lang w:bidi="en-US"/>
        </w:rPr>
      </w:pPr>
      <w:r>
        <w:rPr>
          <w:lang w:bidi="en-US"/>
        </w:rPr>
        <w:t>Nếu cfsign có bản ghi status = ‘N’</w:t>
      </w:r>
    </w:p>
    <w:p w14:paraId="7491D9FD" w14:textId="01F4295A" w:rsidR="003A0005" w:rsidRDefault="00CA37BD" w:rsidP="003A0005">
      <w:pPr>
        <w:pStyle w:val="ListParagraph"/>
        <w:numPr>
          <w:ilvl w:val="3"/>
          <w:numId w:val="3"/>
        </w:numPr>
        <w:rPr>
          <w:lang w:bidi="en-US"/>
        </w:rPr>
      </w:pPr>
      <w:r>
        <w:rPr>
          <w:lang w:bidi="en-US"/>
        </w:rPr>
        <w:t xml:space="preserve">Update các bản ghi </w:t>
      </w:r>
      <w:r w:rsidR="009A7BB5">
        <w:rPr>
          <w:lang w:bidi="en-US"/>
        </w:rPr>
        <w:t xml:space="preserve">cùng loại giấy tớ với bản ghi đang có status = ‘N’ và bản ghi đó </w:t>
      </w:r>
      <w:r>
        <w:rPr>
          <w:lang w:bidi="en-US"/>
        </w:rPr>
        <w:t>có status = ‘A’ thành status = ‘E’</w:t>
      </w:r>
    </w:p>
    <w:p w14:paraId="646BFB06" w14:textId="1D89F564" w:rsidR="003A0005" w:rsidRDefault="003A0005" w:rsidP="003A0005">
      <w:pPr>
        <w:pStyle w:val="ListParagraph"/>
        <w:numPr>
          <w:ilvl w:val="3"/>
          <w:numId w:val="3"/>
        </w:numPr>
        <w:rPr>
          <w:lang w:bidi="en-US"/>
        </w:rPr>
      </w:pPr>
      <w:r>
        <w:rPr>
          <w:lang w:bidi="en-US"/>
        </w:rPr>
        <w:t>Update status của bản ghi từ N thành A</w:t>
      </w:r>
    </w:p>
    <w:p w14:paraId="7DBC7663" w14:textId="3A79E762" w:rsidR="00EB711E" w:rsidRDefault="00C43F39" w:rsidP="00EB711E">
      <w:pPr>
        <w:pStyle w:val="ListParagraph"/>
        <w:numPr>
          <w:ilvl w:val="0"/>
          <w:numId w:val="3"/>
        </w:numPr>
        <w:rPr>
          <w:lang w:bidi="en-US"/>
        </w:rPr>
      </w:pPr>
      <w:ins w:id="575" w:author="VânNT" w:date="2021-08-27T11:22:00Z">
        <w:r>
          <w:rPr>
            <w:lang w:bidi="en-US"/>
          </w:rPr>
          <w:t xml:space="preserve">Xử lý dưới DB khi </w:t>
        </w:r>
      </w:ins>
      <w:r w:rsidR="00EB711E">
        <w:rPr>
          <w:lang w:bidi="en-US"/>
        </w:rPr>
        <w:t>Từ chối</w:t>
      </w:r>
    </w:p>
    <w:p w14:paraId="4216C04E" w14:textId="542C9930" w:rsidR="00EB711E" w:rsidRDefault="00445CB9" w:rsidP="00EB711E">
      <w:pPr>
        <w:pStyle w:val="ListParagraph"/>
        <w:numPr>
          <w:ilvl w:val="1"/>
          <w:numId w:val="3"/>
        </w:numPr>
        <w:rPr>
          <w:lang w:bidi="en-US"/>
        </w:rPr>
      </w:pPr>
      <w:r>
        <w:rPr>
          <w:lang w:bidi="en-US"/>
        </w:rPr>
        <w:t>Nếu từ chối thêm mới</w:t>
      </w:r>
    </w:p>
    <w:p w14:paraId="7B3FA868" w14:textId="16EC0A9B" w:rsidR="00445CB9" w:rsidRDefault="00445CB9" w:rsidP="00445CB9">
      <w:pPr>
        <w:pStyle w:val="ListParagraph"/>
        <w:numPr>
          <w:ilvl w:val="2"/>
          <w:numId w:val="3"/>
        </w:numPr>
        <w:rPr>
          <w:lang w:bidi="en-US"/>
        </w:rPr>
      </w:pPr>
      <w:r>
        <w:rPr>
          <w:lang w:bidi="en-US"/>
        </w:rPr>
        <w:t>Xóa cfmast và cfsign</w:t>
      </w:r>
    </w:p>
    <w:p w14:paraId="4DFDA692" w14:textId="0BAD6EE1" w:rsidR="00445CB9" w:rsidRDefault="00445CB9" w:rsidP="00445CB9">
      <w:pPr>
        <w:pStyle w:val="ListParagraph"/>
        <w:numPr>
          <w:ilvl w:val="1"/>
          <w:numId w:val="3"/>
        </w:numPr>
        <w:rPr>
          <w:lang w:bidi="en-US"/>
        </w:rPr>
      </w:pPr>
      <w:r>
        <w:rPr>
          <w:lang w:bidi="en-US"/>
        </w:rPr>
        <w:t>Nếu từ chối sửa</w:t>
      </w:r>
    </w:p>
    <w:p w14:paraId="590764A8" w14:textId="623B7BD5" w:rsidR="00445CB9" w:rsidRDefault="00445CB9" w:rsidP="00445CB9">
      <w:pPr>
        <w:pStyle w:val="ListParagraph"/>
        <w:numPr>
          <w:ilvl w:val="2"/>
          <w:numId w:val="3"/>
        </w:numPr>
        <w:rPr>
          <w:lang w:bidi="en-US"/>
        </w:rPr>
      </w:pPr>
      <w:r>
        <w:rPr>
          <w:lang w:bidi="en-US"/>
        </w:rPr>
        <w:t>Nếu cfmast.status = ‘J’=&gt; xử lý như hiện tại</w:t>
      </w:r>
    </w:p>
    <w:p w14:paraId="6BCE3E5E" w14:textId="46F3D8EE" w:rsidR="00445CB9" w:rsidRDefault="00445CB9" w:rsidP="00445CB9">
      <w:pPr>
        <w:pStyle w:val="ListParagraph"/>
        <w:numPr>
          <w:ilvl w:val="2"/>
          <w:numId w:val="3"/>
        </w:numPr>
        <w:rPr>
          <w:lang w:bidi="en-US"/>
        </w:rPr>
      </w:pPr>
      <w:r>
        <w:rPr>
          <w:lang w:bidi="en-US"/>
        </w:rPr>
        <w:t>Nếu cfmast.status = ‘A’ =&gt; không can thiệp cfmast</w:t>
      </w:r>
    </w:p>
    <w:p w14:paraId="22E1AE99" w14:textId="6C310812" w:rsidR="00445CB9" w:rsidRDefault="00445CB9" w:rsidP="00445CB9">
      <w:pPr>
        <w:pStyle w:val="ListParagraph"/>
        <w:numPr>
          <w:ilvl w:val="2"/>
          <w:numId w:val="3"/>
        </w:numPr>
        <w:rPr>
          <w:lang w:bidi="en-US"/>
        </w:rPr>
      </w:pPr>
      <w:r>
        <w:rPr>
          <w:lang w:bidi="en-US"/>
        </w:rPr>
        <w:t>Nếu cfsign có bản ghi status = ‘N’</w:t>
      </w:r>
    </w:p>
    <w:p w14:paraId="300F91DD" w14:textId="4B47F6DB" w:rsidR="00445CB9" w:rsidRDefault="00445CB9" w:rsidP="00445CB9">
      <w:pPr>
        <w:pStyle w:val="ListParagraph"/>
        <w:numPr>
          <w:ilvl w:val="3"/>
          <w:numId w:val="3"/>
        </w:numPr>
        <w:rPr>
          <w:lang w:bidi="en-US"/>
        </w:rPr>
      </w:pPr>
      <w:r>
        <w:rPr>
          <w:lang w:bidi="en-US"/>
        </w:rPr>
        <w:t>Xóa bản ghi status = ‘N’</w:t>
      </w:r>
    </w:p>
    <w:p w14:paraId="5FB1F932" w14:textId="77777777" w:rsidR="005461BE" w:rsidRDefault="005461BE" w:rsidP="005461BE">
      <w:pPr>
        <w:rPr>
          <w:ins w:id="576" w:author="Microsoft account" w:date="2021-08-30T14:39:00Z"/>
          <w:lang w:bidi="en-US"/>
        </w:rPr>
      </w:pPr>
    </w:p>
    <w:p w14:paraId="23919E5C" w14:textId="6C38326D" w:rsidR="00854462" w:rsidRDefault="00854462" w:rsidP="00854462">
      <w:pPr>
        <w:pStyle w:val="ListParagraph"/>
        <w:numPr>
          <w:ilvl w:val="0"/>
          <w:numId w:val="4"/>
        </w:numPr>
        <w:rPr>
          <w:lang w:bidi="en-US"/>
        </w:rPr>
      </w:pPr>
      <w:ins w:id="577" w:author="Microsoft account" w:date="2021-08-30T14:39:00Z">
        <w:r>
          <w:rPr>
            <w:lang w:bidi="en-US"/>
          </w:rPr>
          <w:t>Đồng bộ cache ACCOUNTS sau khi thực hiện giao dịch</w:t>
        </w:r>
      </w:ins>
    </w:p>
    <w:p w14:paraId="3E1BB609" w14:textId="2FE7BC77" w:rsidR="005461BE" w:rsidRDefault="005461BE" w:rsidP="005461BE">
      <w:pPr>
        <w:pStyle w:val="Heading3"/>
      </w:pPr>
      <w:r>
        <w:t>Gửi lại yêu cầu mở TK CK sang SHS</w:t>
      </w:r>
    </w:p>
    <w:p w14:paraId="7A9843FB" w14:textId="77777777" w:rsidR="00316621" w:rsidRDefault="00316621" w:rsidP="00316621">
      <w:pPr>
        <w:pStyle w:val="Heading4"/>
      </w:pPr>
      <w:r>
        <w:t>Mô tả giao diện</w:t>
      </w:r>
    </w:p>
    <w:p w14:paraId="3E74EBB2" w14:textId="77777777" w:rsidR="00316621" w:rsidRDefault="00316621" w:rsidP="00316621">
      <w:pPr>
        <w:pStyle w:val="Heading5"/>
      </w:pPr>
      <w:r>
        <w:t>Grid tìm kiếm</w:t>
      </w:r>
    </w:p>
    <w:p w14:paraId="2682DAB7" w14:textId="6B781BAC" w:rsidR="00316621" w:rsidRDefault="00316621" w:rsidP="00316621">
      <w:pPr>
        <w:rPr>
          <w:lang w:bidi="en-US"/>
        </w:rPr>
      </w:pPr>
      <w:r>
        <w:rPr>
          <w:lang w:bidi="en-US"/>
        </w:rPr>
        <w:t xml:space="preserve">Hiển thị danh sách các khách hàng </w:t>
      </w:r>
      <w:r w:rsidR="003E6A8C">
        <w:rPr>
          <w:lang w:bidi="en-US"/>
        </w:rPr>
        <w:t xml:space="preserve">đã duyệt thêm mới </w:t>
      </w:r>
      <w:r>
        <w:rPr>
          <w:lang w:bidi="en-US"/>
        </w:rPr>
        <w:t xml:space="preserve">trong cfmast có isExists = ‘N’ &amp; </w:t>
      </w:r>
      <w:r w:rsidRPr="00265CF3">
        <w:rPr>
          <w:b/>
          <w:lang w:bidi="en-US"/>
        </w:rPr>
        <w:t>không tồn tại</w:t>
      </w:r>
      <w:r>
        <w:rPr>
          <w:lang w:bidi="en-US"/>
        </w:rPr>
        <w:t xml:space="preserve"> bản ghi trong reqlog có </w:t>
      </w:r>
      <w:r w:rsidR="004C7C05">
        <w:rPr>
          <w:lang w:bidi="en-US"/>
        </w:rPr>
        <w:t>reqlog.tltxcd = ‘2023’ and reqlog.status = ‘P’ and reqlog.custodycd = cfmast.custodycd</w:t>
      </w:r>
      <w:r>
        <w:rPr>
          <w:lang w:bidi="en-US"/>
        </w:rPr>
        <w:t xml:space="preserve"> </w:t>
      </w:r>
    </w:p>
    <w:p w14:paraId="050D6A29" w14:textId="77777777" w:rsidR="00316621" w:rsidRPr="00296454" w:rsidRDefault="00316621" w:rsidP="00316621">
      <w:pPr>
        <w:pStyle w:val="ListParagraph"/>
        <w:numPr>
          <w:ilvl w:val="0"/>
          <w:numId w:val="3"/>
        </w:numPr>
        <w:rPr>
          <w:lang w:bidi="en-US"/>
        </w:rPr>
      </w:pPr>
      <w:r>
        <w:rPr>
          <w:lang w:bidi="en-US"/>
        </w:rPr>
        <w:t>Button Thực hiện</w:t>
      </w:r>
    </w:p>
    <w:p w14:paraId="6EAE6BE7" w14:textId="77777777" w:rsidR="00316621" w:rsidRPr="00EB62E4" w:rsidRDefault="00316621" w:rsidP="00316621">
      <w:pPr>
        <w:pStyle w:val="ListParagraph"/>
        <w:numPr>
          <w:ilvl w:val="0"/>
          <w:numId w:val="3"/>
        </w:numPr>
        <w:rPr>
          <w:lang w:bidi="en-US"/>
        </w:rPr>
      </w:pPr>
      <w:r>
        <w:rPr>
          <w:lang w:bidi="en-US"/>
        </w:rPr>
        <w:t>Mã KH: cfmast.custodycd</w:t>
      </w:r>
    </w:p>
    <w:p w14:paraId="346E61EC" w14:textId="77777777" w:rsidR="00316621" w:rsidRDefault="00316621" w:rsidP="00316621">
      <w:pPr>
        <w:pStyle w:val="ListParagraph"/>
        <w:numPr>
          <w:ilvl w:val="0"/>
          <w:numId w:val="3"/>
        </w:numPr>
        <w:rPr>
          <w:lang w:bidi="en-US"/>
        </w:rPr>
      </w:pPr>
      <w:r>
        <w:rPr>
          <w:lang w:bidi="en-US"/>
        </w:rPr>
        <w:t>CIF trên Core Banking: cfmast.cif</w:t>
      </w:r>
    </w:p>
    <w:p w14:paraId="182E8B10" w14:textId="77777777" w:rsidR="00316621" w:rsidRPr="00EB62E4" w:rsidRDefault="00316621" w:rsidP="00316621">
      <w:pPr>
        <w:pStyle w:val="ListParagraph"/>
        <w:numPr>
          <w:ilvl w:val="0"/>
          <w:numId w:val="3"/>
        </w:numPr>
        <w:rPr>
          <w:lang w:bidi="en-US"/>
        </w:rPr>
      </w:pPr>
      <w:r>
        <w:rPr>
          <w:lang w:bidi="en-US"/>
        </w:rPr>
        <w:t>Họ tên: cfmast.fullname</w:t>
      </w:r>
    </w:p>
    <w:p w14:paraId="4C99AFAA" w14:textId="49CB8F3A" w:rsidR="00316621" w:rsidRPr="00296454" w:rsidRDefault="00316621" w:rsidP="00316621">
      <w:pPr>
        <w:pStyle w:val="ListParagraph"/>
        <w:numPr>
          <w:ilvl w:val="0"/>
          <w:numId w:val="3"/>
        </w:numPr>
        <w:rPr>
          <w:lang w:bidi="en-US"/>
        </w:rPr>
      </w:pPr>
      <w:r>
        <w:rPr>
          <w:lang w:bidi="en-US"/>
        </w:rPr>
        <w:t>Loại giấy tờ: cfmast.idtype (hiển thị cdcontent)</w:t>
      </w:r>
    </w:p>
    <w:p w14:paraId="3EF4F835" w14:textId="0D91F495" w:rsidR="00316621" w:rsidRPr="00296454" w:rsidRDefault="00316621" w:rsidP="00316621">
      <w:pPr>
        <w:pStyle w:val="ListParagraph"/>
        <w:numPr>
          <w:ilvl w:val="0"/>
          <w:numId w:val="3"/>
        </w:numPr>
        <w:rPr>
          <w:lang w:bidi="en-US"/>
        </w:rPr>
      </w:pPr>
      <w:r>
        <w:rPr>
          <w:lang w:bidi="en-US"/>
        </w:rPr>
        <w:t>Số giấy tờ định danh: cfmast.idcode</w:t>
      </w:r>
    </w:p>
    <w:p w14:paraId="56E2CEDC" w14:textId="03C29362" w:rsidR="00316621" w:rsidRPr="00296454" w:rsidRDefault="00316621" w:rsidP="00316621">
      <w:pPr>
        <w:pStyle w:val="ListParagraph"/>
        <w:numPr>
          <w:ilvl w:val="0"/>
          <w:numId w:val="3"/>
        </w:numPr>
        <w:rPr>
          <w:lang w:bidi="en-US"/>
        </w:rPr>
      </w:pPr>
      <w:r>
        <w:rPr>
          <w:lang w:bidi="en-US"/>
        </w:rPr>
        <w:t>Nơi cấp: cfmast.idplace</w:t>
      </w:r>
    </w:p>
    <w:p w14:paraId="5626C44F" w14:textId="5A9CCAC0" w:rsidR="00316621" w:rsidRPr="00F52064" w:rsidRDefault="00316621" w:rsidP="00316621">
      <w:pPr>
        <w:pStyle w:val="ListParagraph"/>
        <w:numPr>
          <w:ilvl w:val="0"/>
          <w:numId w:val="3"/>
        </w:numPr>
        <w:rPr>
          <w:lang w:bidi="en-US"/>
        </w:rPr>
      </w:pPr>
      <w:r>
        <w:rPr>
          <w:lang w:bidi="en-US"/>
        </w:rPr>
        <w:t>Ngày cấp: cfmast.iddate</w:t>
      </w:r>
    </w:p>
    <w:p w14:paraId="2845E43E" w14:textId="77777777" w:rsidR="00316621" w:rsidRDefault="00316621" w:rsidP="00316621">
      <w:pPr>
        <w:rPr>
          <w:lang w:bidi="en-US"/>
        </w:rPr>
      </w:pPr>
    </w:p>
    <w:p w14:paraId="1C51D453" w14:textId="77777777" w:rsidR="00316621" w:rsidRDefault="00316621" w:rsidP="00316621">
      <w:pPr>
        <w:pStyle w:val="Heading5"/>
      </w:pPr>
      <w:r>
        <w:t>Popup thực hiện</w:t>
      </w:r>
    </w:p>
    <w:p w14:paraId="0A4B37AB" w14:textId="4C1B11C6" w:rsidR="00316621" w:rsidRDefault="00316621" w:rsidP="00316621"/>
    <w:p w14:paraId="02A3417D" w14:textId="41F20B18" w:rsidR="00316621" w:rsidRDefault="004C7C05" w:rsidP="00316621">
      <w:r>
        <w:t>Hiển thị lại các nội dung từ grid</w:t>
      </w:r>
    </w:p>
    <w:p w14:paraId="41CB5475" w14:textId="77777777" w:rsidR="00316621" w:rsidRDefault="00316621" w:rsidP="00316621">
      <w:pPr>
        <w:pStyle w:val="Heading4"/>
      </w:pPr>
      <w:r>
        <w:lastRenderedPageBreak/>
        <w:t>Quy tắc xử lý</w:t>
      </w:r>
    </w:p>
    <w:p w14:paraId="5386A0FD" w14:textId="1B242B93" w:rsidR="00493B7F" w:rsidRDefault="004C6E25" w:rsidP="004C6E25">
      <w:pPr>
        <w:rPr>
          <w:lang w:bidi="en-US"/>
        </w:rPr>
      </w:pPr>
      <w:r>
        <w:rPr>
          <w:lang w:bidi="en-US"/>
        </w:rPr>
        <w:t>Gửi yêu cầu sang SHS (api gọi qua syncserver) =&gt; Khi nhận được kết quả yêu cầu đã tiếp nhận thành công =&gt; S</w:t>
      </w:r>
      <w:r w:rsidR="00493B7F">
        <w:rPr>
          <w:lang w:bidi="en-US"/>
        </w:rPr>
        <w:t>inh giao dịch 2024 – Gửi lại yêu cầu mở TK CK, 1 cấp make</w:t>
      </w:r>
    </w:p>
    <w:p w14:paraId="6EDAE04D" w14:textId="77777777" w:rsidR="00493B7F" w:rsidRPr="00296454" w:rsidRDefault="00493B7F" w:rsidP="00493B7F">
      <w:pPr>
        <w:pStyle w:val="ListParagraph"/>
        <w:numPr>
          <w:ilvl w:val="0"/>
          <w:numId w:val="3"/>
        </w:numPr>
        <w:rPr>
          <w:lang w:bidi="en-US"/>
        </w:rPr>
      </w:pPr>
      <w:r>
        <w:rPr>
          <w:lang w:bidi="en-US"/>
        </w:rPr>
        <w:t>Appcheck</w:t>
      </w:r>
    </w:p>
    <w:p w14:paraId="5DDBD45F" w14:textId="79CA959C" w:rsidR="00493B7F" w:rsidRDefault="00493B7F" w:rsidP="00493B7F">
      <w:pPr>
        <w:pStyle w:val="ListParagraph"/>
        <w:numPr>
          <w:ilvl w:val="1"/>
          <w:numId w:val="3"/>
        </w:numPr>
        <w:rPr>
          <w:lang w:bidi="en-US"/>
        </w:rPr>
      </w:pPr>
      <w:r>
        <w:rPr>
          <w:lang w:bidi="en-US"/>
        </w:rPr>
        <w:t xml:space="preserve">cfmast </w:t>
      </w:r>
      <w:r w:rsidR="003E6A8C">
        <w:rPr>
          <w:lang w:bidi="en-US"/>
        </w:rPr>
        <w:t xml:space="preserve">đã duyệt thêm mới, </w:t>
      </w:r>
      <w:r>
        <w:rPr>
          <w:lang w:bidi="en-US"/>
        </w:rPr>
        <w:t xml:space="preserve">có isExists = ‘N’ &amp; </w:t>
      </w:r>
      <w:r w:rsidRPr="00265CF3">
        <w:rPr>
          <w:b/>
          <w:lang w:bidi="en-US"/>
        </w:rPr>
        <w:t>không tồn tại</w:t>
      </w:r>
      <w:r>
        <w:rPr>
          <w:lang w:bidi="en-US"/>
        </w:rPr>
        <w:t xml:space="preserve"> bản ghi trong reqlog có reqlog.tltxcd = ‘2023’ and reqlog.status = ‘P’ and reqlog.custodycd = cfmast.custodycd</w:t>
      </w:r>
    </w:p>
    <w:p w14:paraId="556F17A7" w14:textId="77777777" w:rsidR="00493B7F" w:rsidRPr="00296454" w:rsidRDefault="00493B7F" w:rsidP="00493B7F">
      <w:pPr>
        <w:pStyle w:val="ListParagraph"/>
        <w:numPr>
          <w:ilvl w:val="0"/>
          <w:numId w:val="3"/>
        </w:numPr>
        <w:rPr>
          <w:lang w:bidi="en-US"/>
        </w:rPr>
      </w:pPr>
      <w:r>
        <w:rPr>
          <w:lang w:bidi="en-US"/>
        </w:rPr>
        <w:t>Appupdate</w:t>
      </w:r>
    </w:p>
    <w:p w14:paraId="21EB4506" w14:textId="77777777" w:rsidR="00493B7F" w:rsidRPr="00FA15DB" w:rsidRDefault="00493B7F" w:rsidP="00493B7F">
      <w:pPr>
        <w:pStyle w:val="ListParagraph"/>
        <w:numPr>
          <w:ilvl w:val="1"/>
          <w:numId w:val="3"/>
        </w:numPr>
        <w:rPr>
          <w:lang w:bidi="en-US"/>
        </w:rPr>
      </w:pPr>
      <w:r>
        <w:rPr>
          <w:lang w:bidi="en-US"/>
        </w:rPr>
        <w:t>Insert reqlog</w:t>
      </w:r>
    </w:p>
    <w:p w14:paraId="3207A600" w14:textId="77777777" w:rsidR="00493B7F" w:rsidRPr="00AC4FD5" w:rsidDel="00E72B98" w:rsidRDefault="00493B7F" w:rsidP="004C6E25">
      <w:pPr>
        <w:pStyle w:val="ListParagraph"/>
        <w:numPr>
          <w:ilvl w:val="2"/>
          <w:numId w:val="3"/>
        </w:numPr>
        <w:rPr>
          <w:lang w:bidi="en-US"/>
        </w:rPr>
      </w:pPr>
      <w:r w:rsidDel="00E72B98">
        <w:rPr>
          <w:lang w:bidi="en-US"/>
        </w:rPr>
        <w:t>Autoid: số tự sinh</w:t>
      </w:r>
    </w:p>
    <w:p w14:paraId="6A781C39" w14:textId="55FF8D5E" w:rsidR="00493B7F" w:rsidRPr="00AC4FD5" w:rsidDel="00E72B98" w:rsidRDefault="00493B7F" w:rsidP="004C6E25">
      <w:pPr>
        <w:pStyle w:val="ListParagraph"/>
        <w:numPr>
          <w:ilvl w:val="2"/>
          <w:numId w:val="3"/>
        </w:numPr>
        <w:rPr>
          <w:lang w:bidi="en-US"/>
        </w:rPr>
      </w:pPr>
      <w:r w:rsidDel="00E72B98">
        <w:rPr>
          <w:lang w:bidi="en-US"/>
        </w:rPr>
        <w:t xml:space="preserve">Tltxcd: </w:t>
      </w:r>
      <w:r>
        <w:rPr>
          <w:lang w:bidi="en-US"/>
        </w:rPr>
        <w:t>2024</w:t>
      </w:r>
    </w:p>
    <w:p w14:paraId="1CDFA8D3" w14:textId="47DF2F52" w:rsidR="00493B7F" w:rsidRPr="00AC4FD5" w:rsidDel="00E72B98" w:rsidRDefault="00493B7F" w:rsidP="004C6E25">
      <w:pPr>
        <w:pStyle w:val="ListParagraph"/>
        <w:numPr>
          <w:ilvl w:val="2"/>
          <w:numId w:val="3"/>
        </w:numPr>
        <w:rPr>
          <w:lang w:bidi="en-US"/>
        </w:rPr>
      </w:pPr>
      <w:r w:rsidDel="00E72B98">
        <w:rPr>
          <w:lang w:bidi="en-US"/>
        </w:rPr>
        <w:t xml:space="preserve">Txnum: txnum của giao dịch </w:t>
      </w:r>
    </w:p>
    <w:p w14:paraId="4B5C72A1" w14:textId="59A2F4BB" w:rsidR="00493B7F" w:rsidRPr="00AC4FD5" w:rsidDel="00E72B98" w:rsidRDefault="00493B7F" w:rsidP="004C6E25">
      <w:pPr>
        <w:pStyle w:val="ListParagraph"/>
        <w:numPr>
          <w:ilvl w:val="2"/>
          <w:numId w:val="3"/>
        </w:numPr>
        <w:rPr>
          <w:lang w:bidi="en-US"/>
        </w:rPr>
      </w:pPr>
      <w:r w:rsidDel="00E72B98">
        <w:rPr>
          <w:lang w:bidi="en-US"/>
        </w:rPr>
        <w:t>Tx</w:t>
      </w:r>
      <w:r>
        <w:rPr>
          <w:lang w:bidi="en-US"/>
        </w:rPr>
        <w:t>date: txdate của giao dịch</w:t>
      </w:r>
    </w:p>
    <w:p w14:paraId="34A66B5F" w14:textId="77777777" w:rsidR="00493B7F" w:rsidRPr="00AC4FD5" w:rsidDel="00E72B98" w:rsidRDefault="00493B7F" w:rsidP="004C6E25">
      <w:pPr>
        <w:pStyle w:val="ListParagraph"/>
        <w:numPr>
          <w:ilvl w:val="2"/>
          <w:numId w:val="3"/>
        </w:numPr>
        <w:rPr>
          <w:lang w:bidi="en-US"/>
        </w:rPr>
      </w:pPr>
      <w:r w:rsidDel="00E72B98">
        <w:rPr>
          <w:lang w:bidi="en-US"/>
        </w:rPr>
        <w:t>Custodycd: custodycd của KH</w:t>
      </w:r>
    </w:p>
    <w:p w14:paraId="6F71F007" w14:textId="77777777" w:rsidR="00493B7F" w:rsidRPr="00AC4FD5" w:rsidDel="00E72B98" w:rsidRDefault="00493B7F" w:rsidP="004C6E25">
      <w:pPr>
        <w:pStyle w:val="ListParagraph"/>
        <w:numPr>
          <w:ilvl w:val="2"/>
          <w:numId w:val="3"/>
        </w:numPr>
        <w:rPr>
          <w:lang w:bidi="en-US"/>
        </w:rPr>
      </w:pPr>
      <w:r w:rsidDel="00E72B98">
        <w:rPr>
          <w:lang w:bidi="en-US"/>
        </w:rPr>
        <w:t>Status: P</w:t>
      </w:r>
    </w:p>
    <w:p w14:paraId="0112388E" w14:textId="77777777" w:rsidR="00493B7F" w:rsidRPr="00F064EF" w:rsidDel="00E72B98" w:rsidRDefault="00493B7F" w:rsidP="004C6E25">
      <w:pPr>
        <w:pStyle w:val="ListParagraph"/>
        <w:numPr>
          <w:ilvl w:val="2"/>
          <w:numId w:val="3"/>
        </w:numPr>
        <w:rPr>
          <w:lang w:bidi="en-US"/>
        </w:rPr>
      </w:pPr>
      <w:r w:rsidDel="00E72B98">
        <w:rPr>
          <w:lang w:bidi="en-US"/>
        </w:rPr>
        <w:t>Updatetime: null</w:t>
      </w:r>
    </w:p>
    <w:p w14:paraId="2874D6B1" w14:textId="77777777" w:rsidR="00B673E8" w:rsidRDefault="00B673E8" w:rsidP="00B673E8">
      <w:pPr>
        <w:rPr>
          <w:lang w:bidi="en-US"/>
        </w:rPr>
      </w:pPr>
    </w:p>
    <w:p w14:paraId="7E42F5EE" w14:textId="77777777" w:rsidR="00B673E8" w:rsidRDefault="00B673E8" w:rsidP="00B673E8">
      <w:pPr>
        <w:pStyle w:val="Heading3"/>
      </w:pPr>
      <w:bookmarkStart w:id="578" w:name="_Toc78535524"/>
      <w:r>
        <w:t>Xác nhận kết quả mở TK CK (Manual)</w:t>
      </w:r>
      <w:bookmarkEnd w:id="578"/>
    </w:p>
    <w:p w14:paraId="25EBB48F" w14:textId="77777777" w:rsidR="00E07506" w:rsidRDefault="00E07506" w:rsidP="00E07506">
      <w:pPr>
        <w:pStyle w:val="Heading4"/>
      </w:pPr>
      <w:bookmarkStart w:id="579" w:name="_Toc75156589"/>
      <w:bookmarkStart w:id="580" w:name="_Toc78535525"/>
      <w:r>
        <w:t>Mô tả giao diện</w:t>
      </w:r>
      <w:bookmarkEnd w:id="579"/>
      <w:bookmarkEnd w:id="580"/>
    </w:p>
    <w:p w14:paraId="5E7AAA70" w14:textId="77777777" w:rsidR="00E07506" w:rsidRDefault="00E07506" w:rsidP="00E07506">
      <w:pPr>
        <w:pStyle w:val="Heading5"/>
      </w:pPr>
      <w:bookmarkStart w:id="581" w:name="_Toc75156590"/>
      <w:r>
        <w:t>Grid tìm kiếm</w:t>
      </w:r>
      <w:bookmarkEnd w:id="581"/>
    </w:p>
    <w:p w14:paraId="22E97862" w14:textId="77777777" w:rsidR="00E07506" w:rsidRDefault="00E07506" w:rsidP="00E07506">
      <w:pPr>
        <w:rPr>
          <w:lang w:bidi="en-US"/>
        </w:rPr>
      </w:pPr>
      <w:r>
        <w:rPr>
          <w:lang w:bidi="en-US"/>
        </w:rPr>
        <w:t>Hiển thị danh sách các yêu cầu mở TK CK từ reqlog join khách hàng theo điều kiện: reqlog.tltxcd = ‘2023’ and reqlog.status = ‘P’ and reqlog.custodycd = cfmast.custodycd and cfmast.isExists = ‘N’</w:t>
      </w:r>
    </w:p>
    <w:p w14:paraId="71BC1E71" w14:textId="77777777" w:rsidR="00E07506" w:rsidRPr="00245002" w:rsidRDefault="00E07506" w:rsidP="00E07506">
      <w:pPr>
        <w:pStyle w:val="ListParagraph"/>
        <w:numPr>
          <w:ilvl w:val="0"/>
          <w:numId w:val="3"/>
        </w:numPr>
        <w:rPr>
          <w:lang w:bidi="en-US"/>
        </w:rPr>
      </w:pPr>
      <w:r>
        <w:rPr>
          <w:lang w:bidi="en-US"/>
        </w:rPr>
        <w:t>Button Thực hiện</w:t>
      </w:r>
    </w:p>
    <w:p w14:paraId="58E8C2E5" w14:textId="77777777" w:rsidR="00E07506" w:rsidRPr="00245002" w:rsidRDefault="00E07506" w:rsidP="00E07506">
      <w:pPr>
        <w:pStyle w:val="ListParagraph"/>
        <w:numPr>
          <w:ilvl w:val="0"/>
          <w:numId w:val="3"/>
        </w:numPr>
        <w:rPr>
          <w:lang w:bidi="en-US"/>
        </w:rPr>
      </w:pPr>
      <w:r>
        <w:rPr>
          <w:lang w:bidi="en-US"/>
        </w:rPr>
        <w:t>Số chứng từ giao dịch trên Core NHĐT: reqlog.txnum</w:t>
      </w:r>
    </w:p>
    <w:p w14:paraId="7489B01E" w14:textId="77777777" w:rsidR="00E07506" w:rsidRPr="00296454" w:rsidRDefault="00E07506" w:rsidP="00E07506">
      <w:pPr>
        <w:pStyle w:val="ListParagraph"/>
        <w:numPr>
          <w:ilvl w:val="0"/>
          <w:numId w:val="3"/>
        </w:numPr>
        <w:rPr>
          <w:lang w:bidi="en-US"/>
        </w:rPr>
      </w:pPr>
      <w:r>
        <w:rPr>
          <w:lang w:bidi="en-US"/>
        </w:rPr>
        <w:t>Ngày giao dịch: reqlog.txdate</w:t>
      </w:r>
    </w:p>
    <w:p w14:paraId="61366270" w14:textId="015BDE1B" w:rsidR="00E07506" w:rsidRPr="00EB62E4" w:rsidRDefault="00E07506" w:rsidP="00E07506">
      <w:pPr>
        <w:pStyle w:val="ListParagraph"/>
        <w:numPr>
          <w:ilvl w:val="0"/>
          <w:numId w:val="3"/>
        </w:numPr>
        <w:rPr>
          <w:lang w:bidi="en-US"/>
        </w:rPr>
      </w:pPr>
      <w:del w:id="582" w:author="Microsoft account" w:date="2021-08-26T13:44:00Z">
        <w:r w:rsidDel="00E72B98">
          <w:rPr>
            <w:lang w:bidi="en-US"/>
          </w:rPr>
          <w:delText>Số hiệu KH Core NHĐT</w:delText>
        </w:r>
      </w:del>
      <w:ins w:id="583" w:author="Microsoft account" w:date="2021-08-26T13:44:00Z">
        <w:r w:rsidR="00E72B98">
          <w:rPr>
            <w:lang w:bidi="en-US"/>
          </w:rPr>
          <w:t>Mã KH</w:t>
        </w:r>
      </w:ins>
      <w:r>
        <w:rPr>
          <w:lang w:bidi="en-US"/>
        </w:rPr>
        <w:t>: cfmast.custodycd</w:t>
      </w:r>
    </w:p>
    <w:p w14:paraId="7E6B401F" w14:textId="77777777" w:rsidR="00E07506" w:rsidRPr="00EB62E4" w:rsidRDefault="00E07506" w:rsidP="00E07506">
      <w:pPr>
        <w:pStyle w:val="ListParagraph"/>
        <w:numPr>
          <w:ilvl w:val="0"/>
          <w:numId w:val="3"/>
        </w:numPr>
        <w:rPr>
          <w:lang w:bidi="en-US"/>
        </w:rPr>
      </w:pPr>
      <w:r>
        <w:rPr>
          <w:lang w:bidi="en-US"/>
        </w:rPr>
        <w:t>CIF trên Core Banking: cfmast.cif</w:t>
      </w:r>
    </w:p>
    <w:p w14:paraId="7387D281" w14:textId="77777777" w:rsidR="00E07506" w:rsidRPr="00EB62E4" w:rsidRDefault="00E07506" w:rsidP="00E07506">
      <w:pPr>
        <w:pStyle w:val="ListParagraph"/>
        <w:numPr>
          <w:ilvl w:val="0"/>
          <w:numId w:val="3"/>
        </w:numPr>
        <w:rPr>
          <w:lang w:bidi="en-US"/>
        </w:rPr>
      </w:pPr>
      <w:r>
        <w:rPr>
          <w:lang w:bidi="en-US"/>
        </w:rPr>
        <w:t>Họ tên: cfmast.fullname</w:t>
      </w:r>
    </w:p>
    <w:p w14:paraId="3CA398C6" w14:textId="77777777" w:rsidR="00E07506" w:rsidRPr="00296454" w:rsidRDefault="00E07506" w:rsidP="00E07506">
      <w:pPr>
        <w:pStyle w:val="ListParagraph"/>
        <w:numPr>
          <w:ilvl w:val="0"/>
          <w:numId w:val="3"/>
        </w:numPr>
        <w:rPr>
          <w:lang w:bidi="en-US"/>
        </w:rPr>
      </w:pPr>
      <w:r>
        <w:rPr>
          <w:lang w:bidi="en-US"/>
        </w:rPr>
        <w:t>Ngày sinh: cfmast.birthdate</w:t>
      </w:r>
    </w:p>
    <w:p w14:paraId="6B28ABC9" w14:textId="0477E378" w:rsidR="00E07506" w:rsidRPr="00296454" w:rsidRDefault="00E07506" w:rsidP="00E07506">
      <w:pPr>
        <w:pStyle w:val="ListParagraph"/>
        <w:numPr>
          <w:ilvl w:val="0"/>
          <w:numId w:val="3"/>
        </w:numPr>
        <w:rPr>
          <w:lang w:bidi="en-US"/>
        </w:rPr>
      </w:pPr>
      <w:r>
        <w:rPr>
          <w:lang w:bidi="en-US"/>
        </w:rPr>
        <w:t xml:space="preserve">Loại </w:t>
      </w:r>
      <w:del w:id="584" w:author="Microsoft account" w:date="2021-08-26T14:00:00Z">
        <w:r w:rsidDel="00AA29DF">
          <w:rPr>
            <w:lang w:bidi="en-US"/>
          </w:rPr>
          <w:delText>ĐSKH</w:delText>
        </w:r>
      </w:del>
      <w:ins w:id="585" w:author="Microsoft account" w:date="2021-08-26T14:00:00Z">
        <w:r w:rsidR="00AA29DF">
          <w:rPr>
            <w:lang w:bidi="en-US"/>
          </w:rPr>
          <w:t>giấy tờ</w:t>
        </w:r>
      </w:ins>
      <w:r>
        <w:rPr>
          <w:lang w:bidi="en-US"/>
        </w:rPr>
        <w:t>: cfmast.idtype (hiển thị cdcontent)</w:t>
      </w:r>
    </w:p>
    <w:p w14:paraId="12531F48" w14:textId="2B06EE3D" w:rsidR="00E07506" w:rsidRPr="00296454" w:rsidRDefault="00E07506" w:rsidP="00E07506">
      <w:pPr>
        <w:pStyle w:val="ListParagraph"/>
        <w:numPr>
          <w:ilvl w:val="0"/>
          <w:numId w:val="3"/>
        </w:numPr>
        <w:rPr>
          <w:lang w:bidi="en-US"/>
        </w:rPr>
      </w:pPr>
      <w:r>
        <w:rPr>
          <w:lang w:bidi="en-US"/>
        </w:rPr>
        <w:t xml:space="preserve">Số </w:t>
      </w:r>
      <w:del w:id="586" w:author="Microsoft account" w:date="2021-08-26T14:00:00Z">
        <w:r w:rsidDel="00AA29DF">
          <w:rPr>
            <w:lang w:bidi="en-US"/>
          </w:rPr>
          <w:delText>ĐKSH</w:delText>
        </w:r>
      </w:del>
      <w:ins w:id="587" w:author="Microsoft account" w:date="2021-08-26T14:00:00Z">
        <w:r w:rsidR="00AA29DF">
          <w:rPr>
            <w:lang w:bidi="en-US"/>
          </w:rPr>
          <w:t>giấy tờ định danh</w:t>
        </w:r>
      </w:ins>
      <w:r>
        <w:rPr>
          <w:lang w:bidi="en-US"/>
        </w:rPr>
        <w:t>: cfmast.idcode</w:t>
      </w:r>
    </w:p>
    <w:p w14:paraId="19E3B7F1" w14:textId="77777777" w:rsidR="00E07506" w:rsidRPr="00296454" w:rsidRDefault="00E07506" w:rsidP="00E07506">
      <w:pPr>
        <w:pStyle w:val="ListParagraph"/>
        <w:numPr>
          <w:ilvl w:val="0"/>
          <w:numId w:val="3"/>
        </w:numPr>
        <w:rPr>
          <w:lang w:bidi="en-US"/>
        </w:rPr>
      </w:pPr>
      <w:r>
        <w:rPr>
          <w:lang w:bidi="en-US"/>
        </w:rPr>
        <w:t>Nơi cấp: cfmast.idplace</w:t>
      </w:r>
    </w:p>
    <w:p w14:paraId="50146786" w14:textId="77777777" w:rsidR="00E07506" w:rsidRPr="00EB62E4" w:rsidRDefault="00E07506" w:rsidP="00E07506">
      <w:pPr>
        <w:pStyle w:val="ListParagraph"/>
        <w:numPr>
          <w:ilvl w:val="0"/>
          <w:numId w:val="3"/>
        </w:numPr>
        <w:rPr>
          <w:lang w:bidi="en-US"/>
        </w:rPr>
      </w:pPr>
      <w:r>
        <w:rPr>
          <w:lang w:bidi="en-US"/>
        </w:rPr>
        <w:t>Ngày cấp: cfmast.iddate</w:t>
      </w:r>
    </w:p>
    <w:p w14:paraId="39D46AC1" w14:textId="77777777" w:rsidR="00E07506" w:rsidRDefault="00E07506" w:rsidP="00E07506">
      <w:pPr>
        <w:rPr>
          <w:lang w:bidi="en-US"/>
        </w:rPr>
      </w:pPr>
    </w:p>
    <w:p w14:paraId="2510373F" w14:textId="77777777" w:rsidR="00E07506" w:rsidRDefault="00E07506" w:rsidP="00E07506">
      <w:pPr>
        <w:pStyle w:val="Heading5"/>
      </w:pPr>
      <w:bookmarkStart w:id="588" w:name="_Toc75156591"/>
      <w:r>
        <w:t>Popup thực hiện</w:t>
      </w:r>
      <w:bookmarkEnd w:id="588"/>
    </w:p>
    <w:p w14:paraId="35153DB9" w14:textId="77777777" w:rsidR="00870D95" w:rsidRPr="00870D95" w:rsidRDefault="00870D95" w:rsidP="00870D95"/>
    <w:tbl>
      <w:tblPr>
        <w:tblStyle w:val="TableGrid"/>
        <w:tblW w:w="0" w:type="auto"/>
        <w:tblLook w:val="04A0" w:firstRow="1" w:lastRow="0" w:firstColumn="1" w:lastColumn="0" w:noHBand="0" w:noVBand="1"/>
      </w:tblPr>
      <w:tblGrid>
        <w:gridCol w:w="3292"/>
        <w:gridCol w:w="1856"/>
        <w:gridCol w:w="4590"/>
      </w:tblGrid>
      <w:tr w:rsidR="00E07506" w:rsidRPr="00A35EE9" w14:paraId="01FC5D5C" w14:textId="77777777" w:rsidTr="00B85832">
        <w:tc>
          <w:tcPr>
            <w:tcW w:w="3292" w:type="dxa"/>
          </w:tcPr>
          <w:p w14:paraId="7A242A26" w14:textId="77777777" w:rsidR="00E07506" w:rsidRPr="00A35EE9" w:rsidRDefault="00E07506" w:rsidP="00B85832">
            <w:pPr>
              <w:jc w:val="center"/>
            </w:pPr>
            <w:r w:rsidRPr="00A35EE9">
              <w:rPr>
                <w:b/>
              </w:rPr>
              <w:t>Tên trường</w:t>
            </w:r>
          </w:p>
        </w:tc>
        <w:tc>
          <w:tcPr>
            <w:tcW w:w="1856" w:type="dxa"/>
          </w:tcPr>
          <w:p w14:paraId="5871F1D5" w14:textId="77777777" w:rsidR="00E07506" w:rsidRPr="00A35EE9" w:rsidRDefault="00E07506" w:rsidP="00B85832">
            <w:pPr>
              <w:jc w:val="center"/>
            </w:pPr>
            <w:r w:rsidRPr="00A35EE9">
              <w:rPr>
                <w:b/>
              </w:rPr>
              <w:t>Bắt buộc</w:t>
            </w:r>
          </w:p>
        </w:tc>
        <w:tc>
          <w:tcPr>
            <w:tcW w:w="4590" w:type="dxa"/>
          </w:tcPr>
          <w:p w14:paraId="2657664D" w14:textId="77777777" w:rsidR="00E07506" w:rsidRPr="00A35EE9" w:rsidRDefault="00E07506" w:rsidP="00B85832">
            <w:pPr>
              <w:jc w:val="center"/>
            </w:pPr>
            <w:r w:rsidRPr="00A35EE9">
              <w:rPr>
                <w:b/>
              </w:rPr>
              <w:t>Mô tả</w:t>
            </w:r>
          </w:p>
        </w:tc>
      </w:tr>
      <w:tr w:rsidR="00E07506" w:rsidRPr="00A35EE9" w14:paraId="6524B612" w14:textId="77777777" w:rsidTr="00B85832">
        <w:tc>
          <w:tcPr>
            <w:tcW w:w="3292" w:type="dxa"/>
          </w:tcPr>
          <w:p w14:paraId="49964D8A" w14:textId="77777777" w:rsidR="00E07506" w:rsidRDefault="00E07506" w:rsidP="00B85832">
            <w:r>
              <w:t>Số chứng từ giao dịch trên Core NHĐT</w:t>
            </w:r>
          </w:p>
        </w:tc>
        <w:tc>
          <w:tcPr>
            <w:tcW w:w="1856" w:type="dxa"/>
          </w:tcPr>
          <w:p w14:paraId="26298D0A" w14:textId="77777777" w:rsidR="00E07506" w:rsidRDefault="00E07506" w:rsidP="00B85832">
            <w:r>
              <w:t>Có</w:t>
            </w:r>
          </w:p>
        </w:tc>
        <w:tc>
          <w:tcPr>
            <w:tcW w:w="4590" w:type="dxa"/>
          </w:tcPr>
          <w:p w14:paraId="23148450" w14:textId="77777777" w:rsidR="00E07506" w:rsidRDefault="00E07506" w:rsidP="00B85832">
            <w:r>
              <w:t>Hiển thị theo dòng đã chọn ở grid. Disable</w:t>
            </w:r>
          </w:p>
        </w:tc>
      </w:tr>
      <w:tr w:rsidR="00E07506" w:rsidRPr="00A35EE9" w14:paraId="46B705B5" w14:textId="77777777" w:rsidTr="00B85832">
        <w:tc>
          <w:tcPr>
            <w:tcW w:w="3292" w:type="dxa"/>
          </w:tcPr>
          <w:p w14:paraId="4C69B58B" w14:textId="77777777" w:rsidR="00E07506" w:rsidRDefault="00E07506" w:rsidP="00B85832">
            <w:r>
              <w:t>Ngày giao dịch trên Core NHĐT</w:t>
            </w:r>
          </w:p>
        </w:tc>
        <w:tc>
          <w:tcPr>
            <w:tcW w:w="1856" w:type="dxa"/>
          </w:tcPr>
          <w:p w14:paraId="0E6669A5" w14:textId="77777777" w:rsidR="00E07506" w:rsidRDefault="00E07506" w:rsidP="00B85832">
            <w:r>
              <w:t>Có</w:t>
            </w:r>
          </w:p>
        </w:tc>
        <w:tc>
          <w:tcPr>
            <w:tcW w:w="4590" w:type="dxa"/>
          </w:tcPr>
          <w:p w14:paraId="09EF91BF" w14:textId="77777777" w:rsidR="00E07506" w:rsidRDefault="00E07506" w:rsidP="00B85832">
            <w:r>
              <w:t>Hiển thị theo dòng đã chọn ở grid. Disable</w:t>
            </w:r>
          </w:p>
        </w:tc>
      </w:tr>
      <w:tr w:rsidR="00E07506" w:rsidRPr="00A35EE9" w14:paraId="23D19BC7" w14:textId="77777777" w:rsidTr="00B85832">
        <w:tc>
          <w:tcPr>
            <w:tcW w:w="3292" w:type="dxa"/>
          </w:tcPr>
          <w:p w14:paraId="7662C8DE" w14:textId="55E192F1" w:rsidR="00E07506" w:rsidRPr="00A35EE9" w:rsidRDefault="00E07506" w:rsidP="00B85832">
            <w:del w:id="589" w:author="Microsoft account" w:date="2021-08-26T13:44:00Z">
              <w:r w:rsidDel="00636F7F">
                <w:delText>Số hiệu KH Core NHĐT</w:delText>
              </w:r>
            </w:del>
            <w:ins w:id="590" w:author="Microsoft account" w:date="2021-08-26T13:44:00Z">
              <w:r w:rsidR="00636F7F">
                <w:t>Mã KH</w:t>
              </w:r>
            </w:ins>
          </w:p>
        </w:tc>
        <w:tc>
          <w:tcPr>
            <w:tcW w:w="1856" w:type="dxa"/>
          </w:tcPr>
          <w:p w14:paraId="46C0DDDD" w14:textId="77777777" w:rsidR="00E07506" w:rsidRPr="00A35EE9" w:rsidRDefault="00E07506" w:rsidP="00B85832">
            <w:r>
              <w:t>Có</w:t>
            </w:r>
          </w:p>
        </w:tc>
        <w:tc>
          <w:tcPr>
            <w:tcW w:w="4590" w:type="dxa"/>
          </w:tcPr>
          <w:p w14:paraId="700C52CE" w14:textId="77777777" w:rsidR="00E07506" w:rsidRPr="00A35EE9" w:rsidRDefault="00E07506" w:rsidP="00B85832">
            <w:r>
              <w:t>Hiển thị theo dòng đã chọn ở grid. Disable</w:t>
            </w:r>
          </w:p>
        </w:tc>
      </w:tr>
      <w:tr w:rsidR="00E07506" w:rsidRPr="00A35EE9" w14:paraId="41260DF5" w14:textId="77777777" w:rsidTr="00B85832">
        <w:tc>
          <w:tcPr>
            <w:tcW w:w="3292" w:type="dxa"/>
          </w:tcPr>
          <w:p w14:paraId="3B51ED59" w14:textId="77777777" w:rsidR="00E07506" w:rsidRDefault="00E07506" w:rsidP="00B85832">
            <w:r>
              <w:t>CIF trên Core Banking</w:t>
            </w:r>
          </w:p>
        </w:tc>
        <w:tc>
          <w:tcPr>
            <w:tcW w:w="1856" w:type="dxa"/>
          </w:tcPr>
          <w:p w14:paraId="510B30D2" w14:textId="77777777" w:rsidR="00E07506" w:rsidRDefault="00E07506" w:rsidP="00B85832">
            <w:r>
              <w:t>Có</w:t>
            </w:r>
          </w:p>
        </w:tc>
        <w:tc>
          <w:tcPr>
            <w:tcW w:w="4590" w:type="dxa"/>
          </w:tcPr>
          <w:p w14:paraId="355CB8B0" w14:textId="77777777" w:rsidR="00E07506" w:rsidRDefault="00E07506" w:rsidP="00B85832">
            <w:r>
              <w:t>Hiển thị theo dòng đã chọn ở grid. Disable</w:t>
            </w:r>
          </w:p>
        </w:tc>
      </w:tr>
      <w:tr w:rsidR="00E07506" w:rsidRPr="00A35EE9" w14:paraId="13EABB17" w14:textId="77777777" w:rsidTr="00B85832">
        <w:tc>
          <w:tcPr>
            <w:tcW w:w="3292" w:type="dxa"/>
          </w:tcPr>
          <w:p w14:paraId="6BF2378F" w14:textId="77777777" w:rsidR="00E07506" w:rsidRDefault="00E07506" w:rsidP="00B85832">
            <w:r>
              <w:t>Họ tên</w:t>
            </w:r>
          </w:p>
        </w:tc>
        <w:tc>
          <w:tcPr>
            <w:tcW w:w="1856" w:type="dxa"/>
          </w:tcPr>
          <w:p w14:paraId="464A54B2" w14:textId="77777777" w:rsidR="00E07506" w:rsidRDefault="00E07506" w:rsidP="00B85832">
            <w:r>
              <w:t>Có</w:t>
            </w:r>
          </w:p>
        </w:tc>
        <w:tc>
          <w:tcPr>
            <w:tcW w:w="4590" w:type="dxa"/>
          </w:tcPr>
          <w:p w14:paraId="2CA0124C" w14:textId="77777777" w:rsidR="00E07506" w:rsidRDefault="00E07506" w:rsidP="00B85832">
            <w:r>
              <w:t>Hiển thị theo dòng đã chọn ở grid. Disable</w:t>
            </w:r>
          </w:p>
        </w:tc>
      </w:tr>
      <w:tr w:rsidR="00E07506" w:rsidRPr="00A35EE9" w:rsidDel="00636F7F" w14:paraId="037598B4" w14:textId="1228B98E" w:rsidTr="00B85832">
        <w:trPr>
          <w:del w:id="591" w:author="Microsoft account" w:date="2021-08-26T13:44:00Z"/>
        </w:trPr>
        <w:tc>
          <w:tcPr>
            <w:tcW w:w="3292" w:type="dxa"/>
          </w:tcPr>
          <w:p w14:paraId="2F180DCA" w14:textId="49CF01D7" w:rsidR="00E07506" w:rsidDel="00636F7F" w:rsidRDefault="00E07506" w:rsidP="00B85832">
            <w:pPr>
              <w:rPr>
                <w:del w:id="592" w:author="Microsoft account" w:date="2021-08-26T13:44:00Z"/>
              </w:rPr>
            </w:pPr>
            <w:del w:id="593" w:author="Microsoft account" w:date="2021-08-26T13:44:00Z">
              <w:r w:rsidDel="00636F7F">
                <w:delText>Ngày sinh</w:delText>
              </w:r>
            </w:del>
          </w:p>
        </w:tc>
        <w:tc>
          <w:tcPr>
            <w:tcW w:w="1856" w:type="dxa"/>
          </w:tcPr>
          <w:p w14:paraId="48D5CD35" w14:textId="30A5F3BC" w:rsidR="00E07506" w:rsidDel="00636F7F" w:rsidRDefault="00E07506" w:rsidP="00B85832">
            <w:pPr>
              <w:rPr>
                <w:del w:id="594" w:author="Microsoft account" w:date="2021-08-26T13:44:00Z"/>
              </w:rPr>
            </w:pPr>
            <w:del w:id="595" w:author="Microsoft account" w:date="2021-08-26T13:44:00Z">
              <w:r w:rsidDel="00636F7F">
                <w:delText>Có</w:delText>
              </w:r>
            </w:del>
          </w:p>
        </w:tc>
        <w:tc>
          <w:tcPr>
            <w:tcW w:w="4590" w:type="dxa"/>
          </w:tcPr>
          <w:p w14:paraId="4D2E4764" w14:textId="698443C5" w:rsidR="00E07506" w:rsidDel="00636F7F" w:rsidRDefault="00E07506" w:rsidP="00B85832">
            <w:pPr>
              <w:rPr>
                <w:del w:id="596" w:author="Microsoft account" w:date="2021-08-26T13:44:00Z"/>
              </w:rPr>
            </w:pPr>
            <w:del w:id="597" w:author="Microsoft account" w:date="2021-08-26T13:44:00Z">
              <w:r w:rsidDel="00636F7F">
                <w:delText>Hiển thị theo dòng đã chọn ở grid. Disable</w:delText>
              </w:r>
            </w:del>
          </w:p>
        </w:tc>
      </w:tr>
      <w:tr w:rsidR="00E07506" w:rsidRPr="00A35EE9" w14:paraId="1D161F1C" w14:textId="77777777" w:rsidTr="00B85832">
        <w:tc>
          <w:tcPr>
            <w:tcW w:w="3292" w:type="dxa"/>
          </w:tcPr>
          <w:p w14:paraId="516FEEE8" w14:textId="27A84B99" w:rsidR="00E07506" w:rsidRDefault="00E07506" w:rsidP="00AA29DF">
            <w:r>
              <w:t xml:space="preserve">Loại </w:t>
            </w:r>
            <w:del w:id="598" w:author="Microsoft account" w:date="2021-08-26T13:44:00Z">
              <w:r w:rsidDel="00636F7F">
                <w:delText>ĐKSH</w:delText>
              </w:r>
            </w:del>
            <w:ins w:id="599" w:author="Microsoft account" w:date="2021-08-26T13:44:00Z">
              <w:r w:rsidR="00636F7F">
                <w:t>g</w:t>
              </w:r>
              <w:r w:rsidR="00AA29DF">
                <w:t>iấy tờ</w:t>
              </w:r>
            </w:ins>
          </w:p>
        </w:tc>
        <w:tc>
          <w:tcPr>
            <w:tcW w:w="1856" w:type="dxa"/>
          </w:tcPr>
          <w:p w14:paraId="4E2D18FD" w14:textId="77777777" w:rsidR="00E07506" w:rsidRDefault="00E07506" w:rsidP="00B85832">
            <w:r>
              <w:t>Có</w:t>
            </w:r>
          </w:p>
        </w:tc>
        <w:tc>
          <w:tcPr>
            <w:tcW w:w="4590" w:type="dxa"/>
          </w:tcPr>
          <w:p w14:paraId="33249287" w14:textId="77777777" w:rsidR="00E07506" w:rsidRDefault="00E07506" w:rsidP="00B85832">
            <w:r>
              <w:t>Hiển thị theo dòng đã chọn ở grid. Disable</w:t>
            </w:r>
          </w:p>
        </w:tc>
      </w:tr>
      <w:tr w:rsidR="00E07506" w:rsidRPr="00A35EE9" w14:paraId="56F2F950" w14:textId="77777777" w:rsidTr="00B85832">
        <w:tc>
          <w:tcPr>
            <w:tcW w:w="3292" w:type="dxa"/>
          </w:tcPr>
          <w:p w14:paraId="74B43562" w14:textId="427F1F8D" w:rsidR="00E07506" w:rsidRDefault="00E07506" w:rsidP="00AA29DF">
            <w:r>
              <w:t>Số</w:t>
            </w:r>
            <w:ins w:id="600" w:author="Microsoft account" w:date="2021-08-26T13:44:00Z">
              <w:r w:rsidR="00636F7F">
                <w:t xml:space="preserve"> giấy tờ </w:t>
              </w:r>
            </w:ins>
            <w:ins w:id="601" w:author="Microsoft account" w:date="2021-08-26T14:01:00Z">
              <w:r w:rsidR="00AA29DF">
                <w:t>định danh</w:t>
              </w:r>
            </w:ins>
            <w:del w:id="602" w:author="Microsoft account" w:date="2021-08-26T13:44:00Z">
              <w:r w:rsidDel="00636F7F">
                <w:delText xml:space="preserve"> ĐKSH</w:delText>
              </w:r>
            </w:del>
          </w:p>
        </w:tc>
        <w:tc>
          <w:tcPr>
            <w:tcW w:w="1856" w:type="dxa"/>
          </w:tcPr>
          <w:p w14:paraId="4070E3FE" w14:textId="77777777" w:rsidR="00E07506" w:rsidRDefault="00E07506" w:rsidP="00B85832">
            <w:r>
              <w:t>Có</w:t>
            </w:r>
          </w:p>
        </w:tc>
        <w:tc>
          <w:tcPr>
            <w:tcW w:w="4590" w:type="dxa"/>
          </w:tcPr>
          <w:p w14:paraId="45E7569F" w14:textId="77777777" w:rsidR="00E07506" w:rsidRDefault="00E07506" w:rsidP="00B85832">
            <w:r>
              <w:t>Hiển thị theo dòng đã chọn ở grid. Disable</w:t>
            </w:r>
          </w:p>
        </w:tc>
      </w:tr>
      <w:tr w:rsidR="00E07506" w:rsidRPr="00A35EE9" w14:paraId="46AB91F3" w14:textId="77777777" w:rsidTr="00B85832">
        <w:tc>
          <w:tcPr>
            <w:tcW w:w="3292" w:type="dxa"/>
          </w:tcPr>
          <w:p w14:paraId="42534CF3" w14:textId="77777777" w:rsidR="00E07506" w:rsidRDefault="00E07506" w:rsidP="00B85832">
            <w:r>
              <w:t>Nơi cấp</w:t>
            </w:r>
          </w:p>
        </w:tc>
        <w:tc>
          <w:tcPr>
            <w:tcW w:w="1856" w:type="dxa"/>
          </w:tcPr>
          <w:p w14:paraId="10BBECC8" w14:textId="77777777" w:rsidR="00E07506" w:rsidRDefault="00E07506" w:rsidP="00B85832">
            <w:r>
              <w:t>Có</w:t>
            </w:r>
          </w:p>
        </w:tc>
        <w:tc>
          <w:tcPr>
            <w:tcW w:w="4590" w:type="dxa"/>
          </w:tcPr>
          <w:p w14:paraId="14777AB8" w14:textId="77777777" w:rsidR="00E07506" w:rsidRDefault="00E07506" w:rsidP="00B85832">
            <w:r>
              <w:t>Hiển thị theo dòng đã chọn ở grid. Disable</w:t>
            </w:r>
          </w:p>
        </w:tc>
      </w:tr>
      <w:tr w:rsidR="00870D95" w:rsidRPr="00A35EE9" w14:paraId="2CFB6544" w14:textId="77777777" w:rsidTr="00B85832">
        <w:tc>
          <w:tcPr>
            <w:tcW w:w="3292" w:type="dxa"/>
          </w:tcPr>
          <w:p w14:paraId="5252F7A2" w14:textId="2736EE19" w:rsidR="00870D95" w:rsidRDefault="00870D95" w:rsidP="00B85832">
            <w:r>
              <w:lastRenderedPageBreak/>
              <w:t>Mã KH trên Core CK</w:t>
            </w:r>
            <w:r w:rsidR="003F0F94">
              <w:t xml:space="preserve"> cơ sở</w:t>
            </w:r>
          </w:p>
        </w:tc>
        <w:tc>
          <w:tcPr>
            <w:tcW w:w="1856" w:type="dxa"/>
          </w:tcPr>
          <w:p w14:paraId="53F2D120" w14:textId="2007422D" w:rsidR="00870D95" w:rsidRDefault="00870D95" w:rsidP="00B85832">
            <w:r>
              <w:t>Có</w:t>
            </w:r>
          </w:p>
        </w:tc>
        <w:tc>
          <w:tcPr>
            <w:tcW w:w="4590" w:type="dxa"/>
          </w:tcPr>
          <w:p w14:paraId="254D9936" w14:textId="159176C1" w:rsidR="00870D95" w:rsidRDefault="00870D95" w:rsidP="00B85832">
            <w:r>
              <w:t>Nhập ký tự, bao gồm ký tự chữ và số</w:t>
            </w:r>
          </w:p>
        </w:tc>
      </w:tr>
      <w:tr w:rsidR="00E07506" w:rsidRPr="00A35EE9" w14:paraId="0C8D2548" w14:textId="77777777" w:rsidTr="00B85832">
        <w:tc>
          <w:tcPr>
            <w:tcW w:w="3292" w:type="dxa"/>
          </w:tcPr>
          <w:p w14:paraId="3F0AFE74" w14:textId="61DADE3D" w:rsidR="00E07506" w:rsidRDefault="00E07506" w:rsidP="00636F7F">
            <w:r>
              <w:t xml:space="preserve">Số tài khoản CK </w:t>
            </w:r>
            <w:del w:id="603" w:author="Microsoft account" w:date="2021-08-26T13:45:00Z">
              <w:r w:rsidDel="00636F7F">
                <w:delText>trên Core CK cơ sở</w:delText>
              </w:r>
            </w:del>
          </w:p>
        </w:tc>
        <w:tc>
          <w:tcPr>
            <w:tcW w:w="1856" w:type="dxa"/>
          </w:tcPr>
          <w:p w14:paraId="23D0868D" w14:textId="77777777" w:rsidR="00E07506" w:rsidRDefault="00E07506" w:rsidP="00B85832">
            <w:r>
              <w:t>Có</w:t>
            </w:r>
          </w:p>
        </w:tc>
        <w:tc>
          <w:tcPr>
            <w:tcW w:w="4590" w:type="dxa"/>
          </w:tcPr>
          <w:p w14:paraId="11C6A3F8" w14:textId="77777777" w:rsidR="00E07506" w:rsidRDefault="00E07506" w:rsidP="00B85832">
            <w:r>
              <w:t>Nhập ký tự, bao gồm ký tự chữ và số</w:t>
            </w:r>
          </w:p>
        </w:tc>
      </w:tr>
      <w:tr w:rsidR="00E07506" w:rsidRPr="00A35EE9" w14:paraId="7424732D" w14:textId="77777777" w:rsidTr="00B85832">
        <w:tc>
          <w:tcPr>
            <w:tcW w:w="3292" w:type="dxa"/>
          </w:tcPr>
          <w:p w14:paraId="1DDBF9E0" w14:textId="46FD11D0" w:rsidR="00E07506" w:rsidRDefault="00E07506" w:rsidP="00636F7F">
            <w:r>
              <w:t>Số tài khoản thanh toán t</w:t>
            </w:r>
            <w:ins w:id="604" w:author="Microsoft account" w:date="2021-08-26T13:45:00Z">
              <w:r w:rsidR="00636F7F">
                <w:t>rên Core CK</w:t>
              </w:r>
            </w:ins>
            <w:del w:id="605" w:author="Microsoft account" w:date="2021-08-26T13:45:00Z">
              <w:r w:rsidDel="00636F7F">
                <w:delText>ại SHB</w:delText>
              </w:r>
            </w:del>
          </w:p>
        </w:tc>
        <w:tc>
          <w:tcPr>
            <w:tcW w:w="1856" w:type="dxa"/>
          </w:tcPr>
          <w:p w14:paraId="1B0DBB21" w14:textId="77777777" w:rsidR="00E07506" w:rsidRDefault="00E07506" w:rsidP="00B85832">
            <w:r>
              <w:t>Có</w:t>
            </w:r>
          </w:p>
        </w:tc>
        <w:tc>
          <w:tcPr>
            <w:tcW w:w="4590" w:type="dxa"/>
          </w:tcPr>
          <w:p w14:paraId="78D08FAA" w14:textId="77777777" w:rsidR="00E07506" w:rsidRDefault="00E07506" w:rsidP="00B85832">
            <w:r>
              <w:t>Nhập ký tự, bao gồm ký tự chữ và số</w:t>
            </w:r>
          </w:p>
        </w:tc>
      </w:tr>
      <w:tr w:rsidR="00E07506" w:rsidRPr="00A35EE9" w14:paraId="5EAD1B74" w14:textId="77777777" w:rsidTr="00B85832">
        <w:tc>
          <w:tcPr>
            <w:tcW w:w="3292" w:type="dxa"/>
          </w:tcPr>
          <w:p w14:paraId="35638075" w14:textId="77777777" w:rsidR="00E07506" w:rsidRDefault="00E07506" w:rsidP="00B85832">
            <w:r>
              <w:t>NĐT chuyên nghiệp</w:t>
            </w:r>
          </w:p>
        </w:tc>
        <w:tc>
          <w:tcPr>
            <w:tcW w:w="1856" w:type="dxa"/>
          </w:tcPr>
          <w:p w14:paraId="4543CCC3" w14:textId="77777777" w:rsidR="00E07506" w:rsidRDefault="00E07506" w:rsidP="00B85832">
            <w:r>
              <w:t>Có</w:t>
            </w:r>
          </w:p>
        </w:tc>
        <w:tc>
          <w:tcPr>
            <w:tcW w:w="4590" w:type="dxa"/>
          </w:tcPr>
          <w:p w14:paraId="551340E3" w14:textId="77777777" w:rsidR="00E07506" w:rsidRDefault="00E07506" w:rsidP="00B85832">
            <w:r>
              <w:t>Chọn từ combo box, gồm Có/Không</w:t>
            </w:r>
          </w:p>
        </w:tc>
      </w:tr>
      <w:tr w:rsidR="00E07506" w:rsidRPr="00A35EE9" w14:paraId="4DB85CC5" w14:textId="77777777" w:rsidTr="00B85832">
        <w:tc>
          <w:tcPr>
            <w:tcW w:w="3292" w:type="dxa"/>
          </w:tcPr>
          <w:p w14:paraId="32032CEC" w14:textId="77777777" w:rsidR="00E07506" w:rsidRDefault="00E07506" w:rsidP="00B85832">
            <w:r>
              <w:t>NĐT chuyên nghiệp từ ngày</w:t>
            </w:r>
          </w:p>
        </w:tc>
        <w:tc>
          <w:tcPr>
            <w:tcW w:w="1856" w:type="dxa"/>
          </w:tcPr>
          <w:p w14:paraId="3EDF3645" w14:textId="77777777" w:rsidR="00E07506" w:rsidRDefault="00E07506" w:rsidP="00B85832">
            <w:r>
              <w:t>Có</w:t>
            </w:r>
          </w:p>
        </w:tc>
        <w:tc>
          <w:tcPr>
            <w:tcW w:w="4590" w:type="dxa"/>
          </w:tcPr>
          <w:p w14:paraId="1431DB6C" w14:textId="77777777" w:rsidR="00E07506" w:rsidRDefault="00E07506" w:rsidP="00B85832">
            <w:r>
              <w:t>Chỉ enable nếu NĐT chuyên nghiệp = Có</w:t>
            </w:r>
          </w:p>
          <w:p w14:paraId="57BB765B" w14:textId="77777777" w:rsidR="00E07506" w:rsidRDefault="00E07506" w:rsidP="00B85832">
            <w:r>
              <w:t>Nhập ngày, đảm bảo ngày nhập + 1 năm &gt; ngày hệ thống</w:t>
            </w:r>
          </w:p>
        </w:tc>
      </w:tr>
      <w:tr w:rsidR="00E07506" w:rsidRPr="00A35EE9" w14:paraId="74198C98" w14:textId="77777777" w:rsidTr="00B85832">
        <w:tc>
          <w:tcPr>
            <w:tcW w:w="3292" w:type="dxa"/>
          </w:tcPr>
          <w:p w14:paraId="34CBD7FF" w14:textId="77777777" w:rsidR="00E07506" w:rsidRDefault="00E07506" w:rsidP="00B85832">
            <w:r>
              <w:t>NĐT chuyên nghiệp đến ngày</w:t>
            </w:r>
          </w:p>
        </w:tc>
        <w:tc>
          <w:tcPr>
            <w:tcW w:w="1856" w:type="dxa"/>
          </w:tcPr>
          <w:p w14:paraId="0B2A10BB" w14:textId="77777777" w:rsidR="00E07506" w:rsidRDefault="00E07506" w:rsidP="00B85832">
            <w:r>
              <w:t>Có</w:t>
            </w:r>
          </w:p>
        </w:tc>
        <w:tc>
          <w:tcPr>
            <w:tcW w:w="4590" w:type="dxa"/>
          </w:tcPr>
          <w:p w14:paraId="67D08729" w14:textId="77777777" w:rsidR="00E07506" w:rsidRDefault="00E07506" w:rsidP="00B85832">
            <w:r>
              <w:t>Disable.</w:t>
            </w:r>
          </w:p>
          <w:p w14:paraId="45DE16B2" w14:textId="77777777" w:rsidR="00E07506" w:rsidRDefault="00E07506" w:rsidP="00B85832">
            <w:r>
              <w:t>= NĐT chuyên nghiệp từ ngày + 1 năm</w:t>
            </w:r>
          </w:p>
        </w:tc>
      </w:tr>
      <w:tr w:rsidR="00E07506" w:rsidRPr="00A35EE9" w14:paraId="3E8112A6" w14:textId="77777777" w:rsidTr="00B85832">
        <w:tc>
          <w:tcPr>
            <w:tcW w:w="3292" w:type="dxa"/>
          </w:tcPr>
          <w:p w14:paraId="13338C92" w14:textId="77777777" w:rsidR="00E07506" w:rsidRDefault="00E07506" w:rsidP="00B85832">
            <w:r>
              <w:t>Số chứng từ trên Core CK</w:t>
            </w:r>
          </w:p>
        </w:tc>
        <w:tc>
          <w:tcPr>
            <w:tcW w:w="1856" w:type="dxa"/>
          </w:tcPr>
          <w:p w14:paraId="3BA47F80" w14:textId="77777777" w:rsidR="00E07506" w:rsidRDefault="00E07506" w:rsidP="00B85832">
            <w:r>
              <w:t>Có</w:t>
            </w:r>
          </w:p>
        </w:tc>
        <w:tc>
          <w:tcPr>
            <w:tcW w:w="4590" w:type="dxa"/>
          </w:tcPr>
          <w:p w14:paraId="30BC2FC3" w14:textId="77777777" w:rsidR="00E07506" w:rsidRDefault="00E07506" w:rsidP="00B85832">
            <w:r>
              <w:t>Nhập</w:t>
            </w:r>
          </w:p>
        </w:tc>
      </w:tr>
      <w:tr w:rsidR="00E07506" w:rsidRPr="00A35EE9" w14:paraId="671A43E5" w14:textId="77777777" w:rsidTr="00B85832">
        <w:tc>
          <w:tcPr>
            <w:tcW w:w="3292" w:type="dxa"/>
          </w:tcPr>
          <w:p w14:paraId="78B536BA" w14:textId="77777777" w:rsidR="00E07506" w:rsidRDefault="00E07506" w:rsidP="00B85832">
            <w:r>
              <w:t>Ngày giao dịch trên Core CK</w:t>
            </w:r>
          </w:p>
        </w:tc>
        <w:tc>
          <w:tcPr>
            <w:tcW w:w="1856" w:type="dxa"/>
          </w:tcPr>
          <w:p w14:paraId="5B018843" w14:textId="77777777" w:rsidR="00E07506" w:rsidRDefault="00E07506" w:rsidP="00B85832">
            <w:r>
              <w:t>Có</w:t>
            </w:r>
          </w:p>
        </w:tc>
        <w:tc>
          <w:tcPr>
            <w:tcW w:w="4590" w:type="dxa"/>
          </w:tcPr>
          <w:p w14:paraId="64D55492" w14:textId="77777777" w:rsidR="00E07506" w:rsidRDefault="00E07506" w:rsidP="00B85832">
            <w:r>
              <w:t>Nhập ngày &lt;= ngày hệ thống</w:t>
            </w:r>
          </w:p>
        </w:tc>
      </w:tr>
    </w:tbl>
    <w:p w14:paraId="75ABA6BE" w14:textId="77777777" w:rsidR="00E07506" w:rsidRDefault="00E07506" w:rsidP="00E07506">
      <w:pPr>
        <w:rPr>
          <w:lang w:bidi="en-US"/>
        </w:rPr>
      </w:pPr>
    </w:p>
    <w:p w14:paraId="5528BF35" w14:textId="77777777" w:rsidR="00E07506" w:rsidRDefault="00E07506" w:rsidP="00E07506">
      <w:pPr>
        <w:pStyle w:val="Heading4"/>
      </w:pPr>
      <w:bookmarkStart w:id="606" w:name="_Toc75156592"/>
      <w:bookmarkStart w:id="607" w:name="_Toc78535526"/>
      <w:r>
        <w:t>Quy tắc xử lý</w:t>
      </w:r>
      <w:bookmarkEnd w:id="606"/>
      <w:bookmarkEnd w:id="607"/>
    </w:p>
    <w:p w14:paraId="173C3B95" w14:textId="77777777" w:rsidR="00E07506" w:rsidRDefault="00E07506" w:rsidP="00E07506">
      <w:pPr>
        <w:pStyle w:val="cheading3"/>
        <w:numPr>
          <w:ilvl w:val="0"/>
          <w:numId w:val="0"/>
        </w:numPr>
        <w:rPr>
          <w:lang w:bidi="en-US"/>
        </w:rPr>
      </w:pPr>
      <w:r>
        <w:rPr>
          <w:lang w:bidi="en-US"/>
        </w:rPr>
        <w:t>Sinh giao dịch 6010 – Xác nhận tích hợp mở TK trên Core CK cơ sở, 1 cấp make</w:t>
      </w:r>
    </w:p>
    <w:p w14:paraId="7CC6891C" w14:textId="77777777" w:rsidR="00E07506" w:rsidRPr="00296454" w:rsidRDefault="00E07506" w:rsidP="00E07506">
      <w:pPr>
        <w:pStyle w:val="ListParagraph"/>
        <w:numPr>
          <w:ilvl w:val="0"/>
          <w:numId w:val="3"/>
        </w:numPr>
        <w:rPr>
          <w:lang w:bidi="en-US"/>
        </w:rPr>
      </w:pPr>
      <w:r>
        <w:rPr>
          <w:lang w:bidi="en-US"/>
        </w:rPr>
        <w:t>Appcheck</w:t>
      </w:r>
    </w:p>
    <w:p w14:paraId="6786EA09" w14:textId="77777777" w:rsidR="00E07506" w:rsidRDefault="00E07506" w:rsidP="00E07506">
      <w:pPr>
        <w:pStyle w:val="ListParagraph"/>
        <w:numPr>
          <w:ilvl w:val="1"/>
          <w:numId w:val="3"/>
        </w:numPr>
        <w:rPr>
          <w:lang w:bidi="en-US"/>
        </w:rPr>
      </w:pPr>
      <w:r>
        <w:rPr>
          <w:lang w:bidi="en-US"/>
        </w:rPr>
        <w:t>Cfmast.isExists = ‘N’</w:t>
      </w:r>
    </w:p>
    <w:p w14:paraId="3DCD46A4" w14:textId="77777777" w:rsidR="00E07506" w:rsidRPr="00296454" w:rsidRDefault="00E07506" w:rsidP="00E07506">
      <w:pPr>
        <w:pStyle w:val="ListParagraph"/>
        <w:numPr>
          <w:ilvl w:val="1"/>
          <w:numId w:val="3"/>
        </w:numPr>
        <w:rPr>
          <w:lang w:bidi="en-US"/>
        </w:rPr>
      </w:pPr>
      <w:r>
        <w:rPr>
          <w:lang w:bidi="en-US"/>
        </w:rPr>
        <w:t>Reqlog.status = ‘P’ and reqlog.tltxcd = ‘2023’</w:t>
      </w:r>
    </w:p>
    <w:p w14:paraId="071BE696" w14:textId="77777777" w:rsidR="00E07506" w:rsidRPr="00296454" w:rsidRDefault="00E07506" w:rsidP="00E07506">
      <w:pPr>
        <w:pStyle w:val="ListParagraph"/>
        <w:numPr>
          <w:ilvl w:val="0"/>
          <w:numId w:val="3"/>
        </w:numPr>
        <w:rPr>
          <w:lang w:bidi="en-US"/>
        </w:rPr>
      </w:pPr>
      <w:r>
        <w:rPr>
          <w:lang w:bidi="en-US"/>
        </w:rPr>
        <w:t>Appupdate</w:t>
      </w:r>
    </w:p>
    <w:p w14:paraId="5469B646" w14:textId="0782B540" w:rsidR="00E07506" w:rsidRPr="00F071C7" w:rsidRDefault="00E07506" w:rsidP="00E07506">
      <w:pPr>
        <w:pStyle w:val="ListParagraph"/>
        <w:numPr>
          <w:ilvl w:val="1"/>
          <w:numId w:val="3"/>
        </w:numPr>
        <w:rPr>
          <w:lang w:bidi="en-US"/>
        </w:rPr>
      </w:pPr>
      <w:r>
        <w:rPr>
          <w:lang w:bidi="en-US"/>
        </w:rPr>
        <w:t>Update cfmast.isExists = ‘Y’, cfmast.seaccount = Số tài khoản CK trên Core CK, cfmast.ciaccount = Số tài khoản thanh toán tại SHB, cfmast.isprofessor = NĐT chuyên nghiệp (Y/N), cfmast.professorfrdate = NĐT CN từ ngày, cfmast.professortodate = NĐT CN đến ngày</w:t>
      </w:r>
      <w:r w:rsidR="00870D95">
        <w:rPr>
          <w:lang w:bidi="en-US"/>
        </w:rPr>
        <w:t>, cfmast.secif = Mã KH trên Core CK</w:t>
      </w:r>
    </w:p>
    <w:p w14:paraId="76827497" w14:textId="77777777" w:rsidR="00E07506" w:rsidRPr="00296454" w:rsidRDefault="00E07506" w:rsidP="00E07506">
      <w:pPr>
        <w:pStyle w:val="ListParagraph"/>
        <w:numPr>
          <w:ilvl w:val="1"/>
          <w:numId w:val="3"/>
        </w:numPr>
        <w:rPr>
          <w:lang w:bidi="en-US"/>
        </w:rPr>
      </w:pPr>
      <w:r>
        <w:rPr>
          <w:lang w:bidi="en-US"/>
        </w:rPr>
        <w:t>Update reqlog.reftxnum = số chứng từ trên core CK, reglog.reftxdate = ngày giao dịch trên core CK, reqlog.status = ‘S’</w:t>
      </w:r>
    </w:p>
    <w:p w14:paraId="4758FDD4" w14:textId="77777777" w:rsidR="00B673E8" w:rsidRPr="003A0005" w:rsidRDefault="00B673E8" w:rsidP="00B673E8">
      <w:pPr>
        <w:rPr>
          <w:lang w:bidi="en-US"/>
        </w:rPr>
      </w:pPr>
    </w:p>
    <w:p w14:paraId="0FBEF000" w14:textId="3A1A2D12" w:rsidR="00FD6470" w:rsidRDefault="00FD6470" w:rsidP="00E07506">
      <w:pPr>
        <w:pStyle w:val="Heading3"/>
        <w:keepNext w:val="0"/>
      </w:pPr>
      <w:bookmarkStart w:id="608" w:name="_Toc78535527"/>
      <w:r>
        <w:t>Gửi yêu cầu x/n NĐT chuyên nghiệp</w:t>
      </w:r>
      <w:bookmarkEnd w:id="608"/>
    </w:p>
    <w:p w14:paraId="752A07B9" w14:textId="77777777" w:rsidR="00B85832" w:rsidRDefault="00B85832" w:rsidP="00B85832">
      <w:pPr>
        <w:pStyle w:val="Heading4"/>
      </w:pPr>
      <w:bookmarkStart w:id="609" w:name="_Toc75156595"/>
      <w:bookmarkStart w:id="610" w:name="_Toc78535528"/>
      <w:r>
        <w:t>Mô tả giao diện</w:t>
      </w:r>
      <w:bookmarkEnd w:id="609"/>
      <w:bookmarkEnd w:id="610"/>
    </w:p>
    <w:p w14:paraId="687734F9" w14:textId="77777777" w:rsidR="00B85832" w:rsidRDefault="00B85832" w:rsidP="00B85832">
      <w:pPr>
        <w:pStyle w:val="Heading5"/>
      </w:pPr>
      <w:bookmarkStart w:id="611" w:name="_Toc75156596"/>
      <w:r>
        <w:t>Grid tìm kiếm</w:t>
      </w:r>
      <w:bookmarkEnd w:id="611"/>
    </w:p>
    <w:p w14:paraId="40381C88" w14:textId="42F366D9" w:rsidR="00B85832" w:rsidRDefault="00B85832" w:rsidP="00B85832">
      <w:pPr>
        <w:rPr>
          <w:lang w:bidi="en-US"/>
        </w:rPr>
      </w:pPr>
      <w:r>
        <w:rPr>
          <w:lang w:bidi="en-US"/>
        </w:rPr>
        <w:t>Hiển thị danh sách các khách hàng trong cfmast có isprofession = ‘N’ &amp; isExists = ‘Y’</w:t>
      </w:r>
      <w:ins w:id="612" w:author="Microsoft account" w:date="2021-08-30T14:46:00Z">
        <w:r w:rsidR="00854462">
          <w:rPr>
            <w:lang w:bidi="en-US"/>
          </w:rPr>
          <w:t xml:space="preserve"> (lấy từ cache)</w:t>
        </w:r>
      </w:ins>
    </w:p>
    <w:p w14:paraId="43AB72B6" w14:textId="77777777" w:rsidR="00B85832" w:rsidRPr="00296454" w:rsidRDefault="00B85832" w:rsidP="00B85832">
      <w:pPr>
        <w:pStyle w:val="ListParagraph"/>
        <w:numPr>
          <w:ilvl w:val="0"/>
          <w:numId w:val="3"/>
        </w:numPr>
        <w:rPr>
          <w:lang w:bidi="en-US"/>
        </w:rPr>
      </w:pPr>
      <w:r>
        <w:rPr>
          <w:lang w:bidi="en-US"/>
        </w:rPr>
        <w:t>Button Thực hiện</w:t>
      </w:r>
    </w:p>
    <w:p w14:paraId="235C79C6" w14:textId="61E98724" w:rsidR="00B85832" w:rsidRPr="00EB62E4" w:rsidRDefault="00B85832" w:rsidP="00B85832">
      <w:pPr>
        <w:pStyle w:val="ListParagraph"/>
        <w:numPr>
          <w:ilvl w:val="0"/>
          <w:numId w:val="3"/>
        </w:numPr>
        <w:rPr>
          <w:lang w:bidi="en-US"/>
        </w:rPr>
      </w:pPr>
      <w:del w:id="613" w:author="Microsoft account" w:date="2021-08-26T13:34:00Z">
        <w:r w:rsidDel="00E72B98">
          <w:rPr>
            <w:lang w:bidi="en-US"/>
          </w:rPr>
          <w:delText>Số hiệu KH Core NHĐT</w:delText>
        </w:r>
      </w:del>
      <w:ins w:id="614" w:author="Microsoft account" w:date="2021-08-26T13:34:00Z">
        <w:r w:rsidR="00E72B98">
          <w:rPr>
            <w:lang w:bidi="en-US"/>
          </w:rPr>
          <w:t>Mã KH</w:t>
        </w:r>
      </w:ins>
      <w:r>
        <w:rPr>
          <w:lang w:bidi="en-US"/>
        </w:rPr>
        <w:t>: cfmast.custodycd</w:t>
      </w:r>
    </w:p>
    <w:p w14:paraId="2DB8699D" w14:textId="77777777" w:rsidR="00B85832" w:rsidRDefault="00B85832" w:rsidP="00B85832">
      <w:pPr>
        <w:pStyle w:val="ListParagraph"/>
        <w:numPr>
          <w:ilvl w:val="0"/>
          <w:numId w:val="3"/>
        </w:numPr>
        <w:rPr>
          <w:ins w:id="615" w:author="Microsoft account" w:date="2021-08-26T13:34:00Z"/>
          <w:lang w:bidi="en-US"/>
        </w:rPr>
      </w:pPr>
      <w:r>
        <w:rPr>
          <w:lang w:bidi="en-US"/>
        </w:rPr>
        <w:t>CIF trên Core Banking: cfmast.cif</w:t>
      </w:r>
    </w:p>
    <w:p w14:paraId="56F2506F" w14:textId="2904A2CB" w:rsidR="00E72B98" w:rsidRDefault="00E72B98" w:rsidP="00B85832">
      <w:pPr>
        <w:pStyle w:val="ListParagraph"/>
        <w:numPr>
          <w:ilvl w:val="0"/>
          <w:numId w:val="3"/>
        </w:numPr>
        <w:rPr>
          <w:ins w:id="616" w:author="Microsoft account" w:date="2021-08-26T13:36:00Z"/>
          <w:lang w:bidi="en-US"/>
        </w:rPr>
      </w:pPr>
      <w:ins w:id="617" w:author="Microsoft account" w:date="2021-08-26T13:34:00Z">
        <w:r>
          <w:rPr>
            <w:lang w:bidi="en-US"/>
          </w:rPr>
          <w:t>CIF trên Core SHS</w:t>
        </w:r>
      </w:ins>
    </w:p>
    <w:p w14:paraId="27CBB283" w14:textId="6B3064D0" w:rsidR="00E72B98" w:rsidRPr="00F52064" w:rsidRDefault="00E72B98" w:rsidP="00E72B98">
      <w:pPr>
        <w:pStyle w:val="ListParagraph"/>
        <w:numPr>
          <w:ilvl w:val="0"/>
          <w:numId w:val="3"/>
        </w:numPr>
        <w:rPr>
          <w:lang w:bidi="en-US"/>
        </w:rPr>
      </w:pPr>
      <w:moveToRangeStart w:id="618" w:author="Microsoft account" w:date="2021-08-26T13:36:00Z" w:name="move80877418"/>
      <w:moveTo w:id="619" w:author="Microsoft account" w:date="2021-08-26T13:36:00Z">
        <w:r>
          <w:rPr>
            <w:lang w:bidi="en-US"/>
          </w:rPr>
          <w:t>Số TK chứng khoán</w:t>
        </w:r>
        <w:del w:id="620" w:author="Microsoft account" w:date="2021-08-26T13:37:00Z">
          <w:r w:rsidDel="00E72B98">
            <w:rPr>
              <w:lang w:bidi="en-US"/>
            </w:rPr>
            <w:delText xml:space="preserve"> trên Core CK cơ sở</w:delText>
          </w:r>
        </w:del>
        <w:r>
          <w:rPr>
            <w:lang w:bidi="en-US"/>
          </w:rPr>
          <w:t>: cfmast.seaccount</w:t>
        </w:r>
      </w:moveTo>
    </w:p>
    <w:p w14:paraId="4C8C00DD" w14:textId="30D9BC67" w:rsidR="00E72B98" w:rsidRPr="00EB62E4" w:rsidRDefault="00E72B98" w:rsidP="00E72B98">
      <w:pPr>
        <w:pStyle w:val="ListParagraph"/>
        <w:numPr>
          <w:ilvl w:val="0"/>
          <w:numId w:val="3"/>
        </w:numPr>
        <w:rPr>
          <w:lang w:bidi="en-US"/>
        </w:rPr>
      </w:pPr>
      <w:moveTo w:id="621" w:author="Microsoft account" w:date="2021-08-26T13:36:00Z">
        <w:r>
          <w:rPr>
            <w:lang w:bidi="en-US"/>
          </w:rPr>
          <w:t xml:space="preserve">Số TK thanh toán tại Core </w:t>
        </w:r>
        <w:del w:id="622" w:author="Microsoft account" w:date="2021-08-26T13:37:00Z">
          <w:r w:rsidDel="00E72B98">
            <w:rPr>
              <w:lang w:bidi="en-US"/>
            </w:rPr>
            <w:delText>Banking</w:delText>
          </w:r>
        </w:del>
      </w:moveTo>
      <w:ins w:id="623" w:author="Microsoft account" w:date="2021-08-26T13:37:00Z">
        <w:r>
          <w:rPr>
            <w:lang w:bidi="en-US"/>
          </w:rPr>
          <w:t>SHS</w:t>
        </w:r>
      </w:ins>
      <w:moveTo w:id="624" w:author="Microsoft account" w:date="2021-08-26T13:36:00Z">
        <w:r>
          <w:rPr>
            <w:lang w:bidi="en-US"/>
          </w:rPr>
          <w:t>: cfmast.ciaccount</w:t>
        </w:r>
      </w:moveTo>
    </w:p>
    <w:moveToRangeEnd w:id="618"/>
    <w:p w14:paraId="16B866DB" w14:textId="77777777" w:rsidR="00B85832" w:rsidRPr="00EB62E4" w:rsidRDefault="00B85832" w:rsidP="00B85832">
      <w:pPr>
        <w:pStyle w:val="ListParagraph"/>
        <w:numPr>
          <w:ilvl w:val="0"/>
          <w:numId w:val="3"/>
        </w:numPr>
        <w:rPr>
          <w:lang w:bidi="en-US"/>
        </w:rPr>
      </w:pPr>
      <w:r>
        <w:rPr>
          <w:lang w:bidi="en-US"/>
        </w:rPr>
        <w:t>Họ tên: cfmast.fullname</w:t>
      </w:r>
    </w:p>
    <w:p w14:paraId="3B4EA997" w14:textId="624886D4" w:rsidR="00B85832" w:rsidRPr="00296454" w:rsidDel="00E72B98" w:rsidRDefault="00B85832" w:rsidP="00B85832">
      <w:pPr>
        <w:pStyle w:val="ListParagraph"/>
        <w:numPr>
          <w:ilvl w:val="0"/>
          <w:numId w:val="3"/>
        </w:numPr>
        <w:rPr>
          <w:del w:id="625" w:author="Microsoft account" w:date="2021-08-26T13:35:00Z"/>
          <w:lang w:bidi="en-US"/>
        </w:rPr>
      </w:pPr>
      <w:del w:id="626" w:author="Microsoft account" w:date="2021-08-26T13:35:00Z">
        <w:r w:rsidDel="00E72B98">
          <w:rPr>
            <w:lang w:bidi="en-US"/>
          </w:rPr>
          <w:delText>Ngày sinh: cfmast.birthdate</w:delText>
        </w:r>
      </w:del>
    </w:p>
    <w:p w14:paraId="53CCCB03" w14:textId="36A20762" w:rsidR="00B85832" w:rsidRPr="00296454" w:rsidRDefault="00B85832" w:rsidP="00B85832">
      <w:pPr>
        <w:pStyle w:val="ListParagraph"/>
        <w:numPr>
          <w:ilvl w:val="0"/>
          <w:numId w:val="3"/>
        </w:numPr>
        <w:rPr>
          <w:lang w:bidi="en-US"/>
        </w:rPr>
      </w:pPr>
      <w:r>
        <w:rPr>
          <w:lang w:bidi="en-US"/>
        </w:rPr>
        <w:t xml:space="preserve">Loại </w:t>
      </w:r>
      <w:del w:id="627" w:author="Microsoft account" w:date="2021-08-26T13:35:00Z">
        <w:r w:rsidDel="00E72B98">
          <w:rPr>
            <w:lang w:bidi="en-US"/>
          </w:rPr>
          <w:delText>ĐSKH</w:delText>
        </w:r>
      </w:del>
      <w:ins w:id="628" w:author="Microsoft account" w:date="2021-08-26T13:35:00Z">
        <w:r w:rsidR="00AA29DF">
          <w:rPr>
            <w:lang w:bidi="en-US"/>
          </w:rPr>
          <w:t>giấy tờ</w:t>
        </w:r>
        <w:r w:rsidR="00E72B98">
          <w:rPr>
            <w:lang w:bidi="en-US"/>
          </w:rPr>
          <w:t xml:space="preserve"> (Core SHS)</w:t>
        </w:r>
      </w:ins>
      <w:r>
        <w:rPr>
          <w:lang w:bidi="en-US"/>
        </w:rPr>
        <w:t>: cfmast.idtype</w:t>
      </w:r>
      <w:ins w:id="629" w:author="Microsoft account" w:date="2021-08-26T13:36:00Z">
        <w:r w:rsidR="00E72B98">
          <w:rPr>
            <w:lang w:bidi="en-US"/>
          </w:rPr>
          <w:t>ck</w:t>
        </w:r>
      </w:ins>
      <w:r>
        <w:rPr>
          <w:lang w:bidi="en-US"/>
        </w:rPr>
        <w:t xml:space="preserve"> (hiển thị cdcontent)</w:t>
      </w:r>
    </w:p>
    <w:p w14:paraId="72952507" w14:textId="62E9713C" w:rsidR="00B85832" w:rsidRPr="00296454" w:rsidRDefault="00B85832" w:rsidP="00B85832">
      <w:pPr>
        <w:pStyle w:val="ListParagraph"/>
        <w:numPr>
          <w:ilvl w:val="0"/>
          <w:numId w:val="3"/>
        </w:numPr>
        <w:rPr>
          <w:lang w:bidi="en-US"/>
        </w:rPr>
      </w:pPr>
      <w:r>
        <w:rPr>
          <w:lang w:bidi="en-US"/>
        </w:rPr>
        <w:t xml:space="preserve">Số </w:t>
      </w:r>
      <w:del w:id="630" w:author="Microsoft account" w:date="2021-08-26T13:36:00Z">
        <w:r w:rsidDel="00E72B98">
          <w:rPr>
            <w:lang w:bidi="en-US"/>
          </w:rPr>
          <w:delText>ĐKSH</w:delText>
        </w:r>
      </w:del>
      <w:ins w:id="631" w:author="Microsoft account" w:date="2021-08-26T13:36:00Z">
        <w:r w:rsidR="00E72B98">
          <w:rPr>
            <w:lang w:bidi="en-US"/>
          </w:rPr>
          <w:t xml:space="preserve">giấy tờ </w:t>
        </w:r>
      </w:ins>
      <w:ins w:id="632" w:author="Microsoft account" w:date="2021-08-26T14:01:00Z">
        <w:r w:rsidR="00AA29DF">
          <w:rPr>
            <w:lang w:bidi="en-US"/>
          </w:rPr>
          <w:t>định danh</w:t>
        </w:r>
      </w:ins>
      <w:ins w:id="633" w:author="Microsoft account" w:date="2021-08-26T13:36:00Z">
        <w:r w:rsidR="00E72B98">
          <w:rPr>
            <w:lang w:bidi="en-US"/>
          </w:rPr>
          <w:t xml:space="preserve"> (Core SHS)</w:t>
        </w:r>
      </w:ins>
      <w:r>
        <w:rPr>
          <w:lang w:bidi="en-US"/>
        </w:rPr>
        <w:t>: cfmast.idcode</w:t>
      </w:r>
      <w:ins w:id="634" w:author="Microsoft account" w:date="2021-08-26T13:36:00Z">
        <w:r w:rsidR="00E72B98">
          <w:rPr>
            <w:lang w:bidi="en-US"/>
          </w:rPr>
          <w:t>ck</w:t>
        </w:r>
      </w:ins>
    </w:p>
    <w:p w14:paraId="5EBA6FCF" w14:textId="04B1D170" w:rsidR="00B85832" w:rsidRPr="00296454" w:rsidRDefault="00B85832" w:rsidP="00B85832">
      <w:pPr>
        <w:pStyle w:val="ListParagraph"/>
        <w:numPr>
          <w:ilvl w:val="0"/>
          <w:numId w:val="3"/>
        </w:numPr>
        <w:rPr>
          <w:lang w:bidi="en-US"/>
        </w:rPr>
      </w:pPr>
      <w:r>
        <w:rPr>
          <w:lang w:bidi="en-US"/>
        </w:rPr>
        <w:t>Nơi cấp</w:t>
      </w:r>
      <w:ins w:id="635" w:author="Microsoft account" w:date="2021-08-26T13:36:00Z">
        <w:r w:rsidR="00E72B98">
          <w:rPr>
            <w:lang w:bidi="en-US"/>
          </w:rPr>
          <w:t xml:space="preserve"> (Core SHS)</w:t>
        </w:r>
      </w:ins>
      <w:r>
        <w:rPr>
          <w:lang w:bidi="en-US"/>
        </w:rPr>
        <w:t>: cfmast.idplace</w:t>
      </w:r>
      <w:ins w:id="636" w:author="Microsoft account" w:date="2021-08-26T13:36:00Z">
        <w:r w:rsidR="00E72B98">
          <w:rPr>
            <w:lang w:bidi="en-US"/>
          </w:rPr>
          <w:t>ck</w:t>
        </w:r>
      </w:ins>
    </w:p>
    <w:p w14:paraId="31603230" w14:textId="3DBBE3AB" w:rsidR="00B85832" w:rsidRPr="00F52064" w:rsidRDefault="00B85832" w:rsidP="00B85832">
      <w:pPr>
        <w:pStyle w:val="ListParagraph"/>
        <w:numPr>
          <w:ilvl w:val="0"/>
          <w:numId w:val="3"/>
        </w:numPr>
        <w:rPr>
          <w:lang w:bidi="en-US"/>
        </w:rPr>
      </w:pPr>
      <w:r>
        <w:rPr>
          <w:lang w:bidi="en-US"/>
        </w:rPr>
        <w:t>Ngày cấp</w:t>
      </w:r>
      <w:ins w:id="637" w:author="Microsoft account" w:date="2021-08-26T13:36:00Z">
        <w:r w:rsidR="00E72B98">
          <w:rPr>
            <w:lang w:bidi="en-US"/>
          </w:rPr>
          <w:t xml:space="preserve"> (Core SHS)</w:t>
        </w:r>
      </w:ins>
      <w:r>
        <w:rPr>
          <w:lang w:bidi="en-US"/>
        </w:rPr>
        <w:t>: cfmast.iddate</w:t>
      </w:r>
      <w:ins w:id="638" w:author="Microsoft account" w:date="2021-08-26T13:36:00Z">
        <w:r w:rsidR="00E72B98">
          <w:rPr>
            <w:lang w:bidi="en-US"/>
          </w:rPr>
          <w:t>ck</w:t>
        </w:r>
      </w:ins>
    </w:p>
    <w:p w14:paraId="52723B0C" w14:textId="6001E545" w:rsidR="00B85832" w:rsidRPr="00F52064" w:rsidDel="00E72B98" w:rsidRDefault="00B85832" w:rsidP="00B85832">
      <w:pPr>
        <w:pStyle w:val="ListParagraph"/>
        <w:numPr>
          <w:ilvl w:val="0"/>
          <w:numId w:val="3"/>
        </w:numPr>
        <w:rPr>
          <w:lang w:bidi="en-US"/>
        </w:rPr>
      </w:pPr>
      <w:moveFromRangeStart w:id="639" w:author="Microsoft account" w:date="2021-08-26T13:36:00Z" w:name="move80877418"/>
      <w:moveFrom w:id="640" w:author="Microsoft account" w:date="2021-08-26T13:36:00Z">
        <w:r w:rsidDel="00E72B98">
          <w:rPr>
            <w:lang w:bidi="en-US"/>
          </w:rPr>
          <w:t>Số TK chứng khoán trên Core CK cơ sở: cfmast.seaccount</w:t>
        </w:r>
      </w:moveFrom>
    </w:p>
    <w:p w14:paraId="03500C83" w14:textId="62920B3E" w:rsidR="00B85832" w:rsidRPr="00EB62E4" w:rsidDel="00E72B98" w:rsidRDefault="00B85832" w:rsidP="00B85832">
      <w:pPr>
        <w:pStyle w:val="ListParagraph"/>
        <w:numPr>
          <w:ilvl w:val="0"/>
          <w:numId w:val="3"/>
        </w:numPr>
        <w:rPr>
          <w:lang w:bidi="en-US"/>
        </w:rPr>
      </w:pPr>
      <w:moveFrom w:id="641" w:author="Microsoft account" w:date="2021-08-26T13:36:00Z">
        <w:r w:rsidDel="00E72B98">
          <w:rPr>
            <w:lang w:bidi="en-US"/>
          </w:rPr>
          <w:t>Số TK thanh toán tại Core Banking: cfmast.ciaccount</w:t>
        </w:r>
      </w:moveFrom>
    </w:p>
    <w:moveFromRangeEnd w:id="639"/>
    <w:p w14:paraId="30FCA634" w14:textId="77777777" w:rsidR="00B85832" w:rsidRDefault="00B85832" w:rsidP="00B85832">
      <w:pPr>
        <w:rPr>
          <w:lang w:bidi="en-US"/>
        </w:rPr>
      </w:pPr>
    </w:p>
    <w:p w14:paraId="6780DD9A" w14:textId="77777777" w:rsidR="00B85832" w:rsidRDefault="00B85832" w:rsidP="00B85832">
      <w:pPr>
        <w:pStyle w:val="Heading5"/>
      </w:pPr>
      <w:bookmarkStart w:id="642" w:name="_Toc75156597"/>
      <w:r>
        <w:lastRenderedPageBreak/>
        <w:t>Popup thực hiện</w:t>
      </w:r>
      <w:bookmarkEnd w:id="642"/>
    </w:p>
    <w:p w14:paraId="55C23D14" w14:textId="77777777" w:rsidR="00B85832" w:rsidRDefault="00B85832" w:rsidP="00B85832">
      <w:r>
        <w:object w:dxaOrig="12695" w:dyaOrig="6447" w14:anchorId="092896B3">
          <v:shape id="_x0000_i1032" type="#_x0000_t75" style="width:483pt;height:245.15pt" o:ole="">
            <v:imagedata r:id="rId26" o:title=""/>
          </v:shape>
          <o:OLEObject Type="Embed" ProgID="Visio.Drawing.15" ShapeID="_x0000_i1032" DrawAspect="Content" ObjectID="_1692538951" r:id="rId27"/>
        </w:object>
      </w:r>
    </w:p>
    <w:p w14:paraId="17AE03D5" w14:textId="77777777" w:rsidR="00B85832" w:rsidRDefault="00B85832" w:rsidP="00B85832"/>
    <w:p w14:paraId="09D5B482" w14:textId="77777777" w:rsidR="00B85832" w:rsidRDefault="00B85832" w:rsidP="00B85832">
      <w:r>
        <w:t>Nội dung chi tiết của KH hiển thị theo grid</w:t>
      </w:r>
    </w:p>
    <w:p w14:paraId="667AA68E" w14:textId="77777777" w:rsidR="00B85832" w:rsidRDefault="00B85832" w:rsidP="00B85832">
      <w:r>
        <w:t>Nội dung file upload:</w:t>
      </w:r>
    </w:p>
    <w:p w14:paraId="0A5492CB" w14:textId="77777777" w:rsidR="00B85832" w:rsidRPr="003102F0" w:rsidRDefault="00B85832" w:rsidP="00B85832">
      <w:pPr>
        <w:pStyle w:val="ListParagraph"/>
        <w:numPr>
          <w:ilvl w:val="0"/>
          <w:numId w:val="3"/>
        </w:numPr>
        <w:rPr>
          <w:lang w:bidi="en-US"/>
        </w:rPr>
      </w:pPr>
      <w:r>
        <w:rPr>
          <w:lang w:bidi="en-US"/>
        </w:rPr>
        <w:t>Hiển thị nội dung file theo đường link lấy từ cfsign của KH đã chọn với loại giấy tờ là giấy xác nhận NĐT chuyên nghiệp (type = ‘DCT’)</w:t>
      </w:r>
    </w:p>
    <w:p w14:paraId="69903D3A" w14:textId="77777777" w:rsidR="00B85832" w:rsidRDefault="00B85832" w:rsidP="00B85832">
      <w:pPr>
        <w:pStyle w:val="ListParagraph"/>
        <w:numPr>
          <w:ilvl w:val="0"/>
          <w:numId w:val="3"/>
        </w:numPr>
        <w:rPr>
          <w:lang w:bidi="en-US"/>
        </w:rPr>
      </w:pPr>
      <w:r>
        <w:rPr>
          <w:lang w:bidi="en-US"/>
        </w:rPr>
        <w:t>Nếu không có bản ghi trong cfsign =&gt; Hiển thị nội dung chữ đỏ “Chưa được xác nhận NĐT chuyên nghiệp ở Công ty CK khác”</w:t>
      </w:r>
    </w:p>
    <w:p w14:paraId="5D89BED9" w14:textId="77777777" w:rsidR="00B85832" w:rsidRDefault="00B85832" w:rsidP="009E7B19">
      <w:pPr>
        <w:pStyle w:val="Heading4"/>
      </w:pPr>
      <w:bookmarkStart w:id="643" w:name="_Toc75156598"/>
      <w:bookmarkStart w:id="644" w:name="_Toc78535529"/>
      <w:r>
        <w:t>Quy tắc xử lý</w:t>
      </w:r>
      <w:bookmarkEnd w:id="643"/>
      <w:bookmarkEnd w:id="644"/>
    </w:p>
    <w:p w14:paraId="5EE47E89" w14:textId="77777777" w:rsidR="003D3BA3" w:rsidRDefault="003D3BA3" w:rsidP="00141DFA">
      <w:pPr>
        <w:rPr>
          <w:ins w:id="645" w:author="VânNT" w:date="2021-08-27T11:50:00Z"/>
          <w:lang w:bidi="en-US"/>
        </w:rPr>
      </w:pPr>
    </w:p>
    <w:p w14:paraId="2F4B9D95" w14:textId="4354700A" w:rsidR="00141DFA" w:rsidRDefault="00141DFA" w:rsidP="00141DFA">
      <w:pPr>
        <w:rPr>
          <w:ins w:id="646" w:author="VânNT" w:date="2021-08-27T11:51:00Z"/>
          <w:lang w:bidi="en-US"/>
        </w:rPr>
      </w:pPr>
      <w:ins w:id="647" w:author="Microsoft account" w:date="2021-08-26T18:03:00Z">
        <w:r>
          <w:rPr>
            <w:lang w:bidi="en-US"/>
          </w:rPr>
          <w:t>Gửi yêu cầu sang SHS (api gọi qua syncserver) =&gt; Khi nhận được kết quả yêu cầu đã tiếp nhận thành công =&gt;</w:t>
        </w:r>
      </w:ins>
    </w:p>
    <w:p w14:paraId="79F642BD" w14:textId="132FFBC9" w:rsidR="003D3BA3" w:rsidRDefault="003D3BA3" w:rsidP="003D3BA3">
      <w:pPr>
        <w:pStyle w:val="ListParagraph"/>
        <w:numPr>
          <w:ilvl w:val="0"/>
          <w:numId w:val="3"/>
        </w:numPr>
        <w:rPr>
          <w:ins w:id="648" w:author="VânNT" w:date="2021-08-27T11:51:00Z"/>
          <w:lang w:bidi="en-US"/>
        </w:rPr>
      </w:pPr>
      <w:ins w:id="649" w:author="VânNT" w:date="2021-08-27T11:51:00Z">
        <w:r>
          <w:rPr>
            <w:lang w:bidi="en-US"/>
          </w:rPr>
          <w:t>Lấy file giấy tờ xác nhận NĐT CN gửi sang FTP SERVER SHS</w:t>
        </w:r>
      </w:ins>
    </w:p>
    <w:p w14:paraId="195B04D4" w14:textId="77777777" w:rsidR="003D3BA3" w:rsidRPr="00141DFA" w:rsidRDefault="003D3BA3" w:rsidP="00141DFA">
      <w:pPr>
        <w:rPr>
          <w:lang w:bidi="en-US"/>
        </w:rPr>
      </w:pPr>
    </w:p>
    <w:p w14:paraId="086B7070" w14:textId="212482BE" w:rsidR="00B85832" w:rsidRDefault="00B85832" w:rsidP="003D3BA3">
      <w:pPr>
        <w:pStyle w:val="cheading3"/>
        <w:numPr>
          <w:ilvl w:val="0"/>
          <w:numId w:val="3"/>
        </w:numPr>
        <w:rPr>
          <w:lang w:bidi="en-US"/>
        </w:rPr>
      </w:pPr>
      <w:r>
        <w:rPr>
          <w:lang w:bidi="en-US"/>
        </w:rPr>
        <w:t xml:space="preserve">Sinh giao dịch </w:t>
      </w:r>
      <w:r>
        <w:rPr>
          <w:lang w:val="en-US" w:bidi="en-US"/>
        </w:rPr>
        <w:t>2030</w:t>
      </w:r>
      <w:r>
        <w:rPr>
          <w:lang w:bidi="en-US"/>
        </w:rPr>
        <w:t xml:space="preserve"> – </w:t>
      </w:r>
      <w:r>
        <w:rPr>
          <w:lang w:val="en-US" w:bidi="en-US"/>
        </w:rPr>
        <w:t>Gửi yêu cầu xác nhận NĐT CN</w:t>
      </w:r>
      <w:r>
        <w:rPr>
          <w:lang w:bidi="en-US"/>
        </w:rPr>
        <w:t>, 1 cấp make</w:t>
      </w:r>
    </w:p>
    <w:p w14:paraId="1CC537DB" w14:textId="77777777" w:rsidR="00B85832" w:rsidRPr="00296454" w:rsidRDefault="00B85832" w:rsidP="003D3BA3">
      <w:pPr>
        <w:pStyle w:val="ListParagraph"/>
        <w:numPr>
          <w:ilvl w:val="1"/>
          <w:numId w:val="3"/>
        </w:numPr>
        <w:rPr>
          <w:lang w:bidi="en-US"/>
        </w:rPr>
      </w:pPr>
      <w:r>
        <w:rPr>
          <w:lang w:bidi="en-US"/>
        </w:rPr>
        <w:t>Appcheck</w:t>
      </w:r>
    </w:p>
    <w:p w14:paraId="54FC84C1" w14:textId="77777777" w:rsidR="00B85832" w:rsidRDefault="00B85832" w:rsidP="003D3BA3">
      <w:pPr>
        <w:pStyle w:val="ListParagraph"/>
        <w:numPr>
          <w:ilvl w:val="2"/>
          <w:numId w:val="3"/>
        </w:numPr>
        <w:rPr>
          <w:lang w:bidi="en-US"/>
        </w:rPr>
      </w:pPr>
      <w:r>
        <w:rPr>
          <w:lang w:bidi="en-US"/>
        </w:rPr>
        <w:t>Cfmast: isprofession = ‘N’ &amp; isExists = ‘Y’</w:t>
      </w:r>
    </w:p>
    <w:p w14:paraId="767DC2CA" w14:textId="77777777" w:rsidR="00B85832" w:rsidRPr="00296454" w:rsidRDefault="00B85832" w:rsidP="003D3BA3">
      <w:pPr>
        <w:pStyle w:val="ListParagraph"/>
        <w:numPr>
          <w:ilvl w:val="1"/>
          <w:numId w:val="3"/>
        </w:numPr>
        <w:rPr>
          <w:lang w:bidi="en-US"/>
        </w:rPr>
      </w:pPr>
      <w:r>
        <w:rPr>
          <w:lang w:bidi="en-US"/>
        </w:rPr>
        <w:t>Appupdate</w:t>
      </w:r>
    </w:p>
    <w:p w14:paraId="51A6C80D" w14:textId="77777777" w:rsidR="00B85832" w:rsidRPr="00FA15DB" w:rsidRDefault="00B85832" w:rsidP="003D3BA3">
      <w:pPr>
        <w:pStyle w:val="ListParagraph"/>
        <w:numPr>
          <w:ilvl w:val="2"/>
          <w:numId w:val="3"/>
        </w:numPr>
        <w:rPr>
          <w:lang w:bidi="en-US"/>
        </w:rPr>
      </w:pPr>
      <w:r>
        <w:rPr>
          <w:lang w:bidi="en-US"/>
        </w:rPr>
        <w:t>Insert reqlog</w:t>
      </w:r>
    </w:p>
    <w:p w14:paraId="0655808E" w14:textId="77777777" w:rsidR="00B85832" w:rsidRDefault="00B85832" w:rsidP="003D3BA3">
      <w:pPr>
        <w:pStyle w:val="ListParagraph"/>
        <w:numPr>
          <w:ilvl w:val="3"/>
          <w:numId w:val="3"/>
        </w:numPr>
        <w:rPr>
          <w:lang w:bidi="en-US"/>
        </w:rPr>
      </w:pPr>
      <w:r>
        <w:rPr>
          <w:lang w:bidi="en-US"/>
        </w:rPr>
        <w:t>Autoid: số tự sinh</w:t>
      </w:r>
    </w:p>
    <w:p w14:paraId="1931754B" w14:textId="77777777" w:rsidR="00B85832" w:rsidRDefault="00B85832" w:rsidP="003D3BA3">
      <w:pPr>
        <w:pStyle w:val="ListParagraph"/>
        <w:numPr>
          <w:ilvl w:val="3"/>
          <w:numId w:val="3"/>
        </w:numPr>
        <w:rPr>
          <w:lang w:bidi="en-US"/>
        </w:rPr>
      </w:pPr>
      <w:r>
        <w:rPr>
          <w:lang w:bidi="en-US"/>
        </w:rPr>
        <w:t>Tltxcd: 2030</w:t>
      </w:r>
    </w:p>
    <w:p w14:paraId="196D9072" w14:textId="77777777" w:rsidR="00B85832" w:rsidRDefault="00B85832" w:rsidP="003D3BA3">
      <w:pPr>
        <w:pStyle w:val="ListParagraph"/>
        <w:numPr>
          <w:ilvl w:val="3"/>
          <w:numId w:val="3"/>
        </w:numPr>
        <w:rPr>
          <w:lang w:bidi="en-US"/>
        </w:rPr>
      </w:pPr>
      <w:r>
        <w:rPr>
          <w:lang w:bidi="en-US"/>
        </w:rPr>
        <w:t>Txnum: txnum của giao dịch</w:t>
      </w:r>
    </w:p>
    <w:p w14:paraId="1B4B22DC" w14:textId="77777777" w:rsidR="00B85832" w:rsidRDefault="00B85832" w:rsidP="003D3BA3">
      <w:pPr>
        <w:pStyle w:val="ListParagraph"/>
        <w:numPr>
          <w:ilvl w:val="3"/>
          <w:numId w:val="3"/>
        </w:numPr>
        <w:rPr>
          <w:lang w:bidi="en-US"/>
        </w:rPr>
      </w:pPr>
      <w:r>
        <w:rPr>
          <w:lang w:bidi="en-US"/>
        </w:rPr>
        <w:t>Txdate: txdate của giao dịch</w:t>
      </w:r>
    </w:p>
    <w:p w14:paraId="2C85034D" w14:textId="77777777" w:rsidR="00B85832" w:rsidRPr="00296454" w:rsidRDefault="00B85832" w:rsidP="003D3BA3">
      <w:pPr>
        <w:pStyle w:val="ListParagraph"/>
        <w:numPr>
          <w:ilvl w:val="3"/>
          <w:numId w:val="3"/>
        </w:numPr>
        <w:rPr>
          <w:lang w:bidi="en-US"/>
        </w:rPr>
      </w:pPr>
      <w:r>
        <w:rPr>
          <w:lang w:bidi="en-US"/>
        </w:rPr>
        <w:t>Custodycd: custodycd của khách hàng</w:t>
      </w:r>
    </w:p>
    <w:p w14:paraId="193FCC5B" w14:textId="73FF16BB" w:rsidR="00FD6470" w:rsidRDefault="00FD6470" w:rsidP="00E07506">
      <w:pPr>
        <w:pStyle w:val="Heading3"/>
        <w:keepNext w:val="0"/>
      </w:pPr>
      <w:bookmarkStart w:id="650" w:name="_Toc78535530"/>
      <w:r>
        <w:t>Xác nhận NĐT chuyên nghiệp (Manual)</w:t>
      </w:r>
      <w:bookmarkEnd w:id="650"/>
    </w:p>
    <w:p w14:paraId="378BAC21" w14:textId="77777777" w:rsidR="009E7B19" w:rsidRDefault="009E7B19" w:rsidP="009E7B19">
      <w:pPr>
        <w:pStyle w:val="Heading4"/>
      </w:pPr>
      <w:bookmarkStart w:id="651" w:name="_Toc75156600"/>
      <w:bookmarkStart w:id="652" w:name="_Toc78535531"/>
      <w:r>
        <w:t>Mô tả giao diện</w:t>
      </w:r>
      <w:bookmarkEnd w:id="651"/>
      <w:bookmarkEnd w:id="652"/>
    </w:p>
    <w:p w14:paraId="04575252" w14:textId="77777777" w:rsidR="009E7B19" w:rsidRDefault="009E7B19" w:rsidP="009E7B19">
      <w:pPr>
        <w:pStyle w:val="Heading5"/>
      </w:pPr>
      <w:bookmarkStart w:id="653" w:name="_Toc75156601"/>
      <w:r>
        <w:t>Grid tìm kiếm</w:t>
      </w:r>
      <w:bookmarkEnd w:id="653"/>
    </w:p>
    <w:p w14:paraId="24FDCF95" w14:textId="77777777" w:rsidR="009E7B19" w:rsidRDefault="009E7B19" w:rsidP="009E7B19">
      <w:pPr>
        <w:rPr>
          <w:lang w:bidi="en-US"/>
        </w:rPr>
      </w:pPr>
      <w:r>
        <w:rPr>
          <w:lang w:bidi="en-US"/>
        </w:rPr>
        <w:t>Hiển thị danh sách các yêu cầu x/n NĐT CN từ reqlog join khách hàng theo điều kiện: reqlog.tltxcd = ‘2030’ and reqlog.status = ‘P’ and reqlog.custodycd = cfmast.custodycd and cfmast.isExists = ‘Y’ and cfmast.isprofession = ‘N’</w:t>
      </w:r>
    </w:p>
    <w:p w14:paraId="38115F05" w14:textId="77777777" w:rsidR="009E7B19" w:rsidRPr="00245002" w:rsidRDefault="009E7B19" w:rsidP="009E7B19">
      <w:pPr>
        <w:pStyle w:val="ListParagraph"/>
        <w:numPr>
          <w:ilvl w:val="0"/>
          <w:numId w:val="3"/>
        </w:numPr>
        <w:rPr>
          <w:lang w:bidi="en-US"/>
        </w:rPr>
      </w:pPr>
      <w:r>
        <w:rPr>
          <w:lang w:bidi="en-US"/>
        </w:rPr>
        <w:lastRenderedPageBreak/>
        <w:t>Button Thực hiện</w:t>
      </w:r>
    </w:p>
    <w:p w14:paraId="0D771F22" w14:textId="77777777" w:rsidR="009E7B19" w:rsidRPr="00245002" w:rsidRDefault="009E7B19" w:rsidP="009E7B19">
      <w:pPr>
        <w:pStyle w:val="ListParagraph"/>
        <w:numPr>
          <w:ilvl w:val="0"/>
          <w:numId w:val="3"/>
        </w:numPr>
        <w:rPr>
          <w:lang w:bidi="en-US"/>
        </w:rPr>
      </w:pPr>
      <w:r>
        <w:rPr>
          <w:lang w:bidi="en-US"/>
        </w:rPr>
        <w:t>Số chứng từ giao dịch trên Core NHĐT: reqlog.txnum</w:t>
      </w:r>
    </w:p>
    <w:p w14:paraId="2DF20670" w14:textId="77777777" w:rsidR="009E7B19" w:rsidRPr="00296454" w:rsidRDefault="009E7B19" w:rsidP="009E7B19">
      <w:pPr>
        <w:pStyle w:val="ListParagraph"/>
        <w:numPr>
          <w:ilvl w:val="0"/>
          <w:numId w:val="3"/>
        </w:numPr>
        <w:rPr>
          <w:lang w:bidi="en-US"/>
        </w:rPr>
      </w:pPr>
      <w:r>
        <w:rPr>
          <w:lang w:bidi="en-US"/>
        </w:rPr>
        <w:t>Ngày giao dịch: reqlog.txdate</w:t>
      </w:r>
    </w:p>
    <w:p w14:paraId="38EDBB2C" w14:textId="0A884E6E" w:rsidR="009E7B19" w:rsidRPr="00EB62E4" w:rsidRDefault="009E7B19" w:rsidP="009E7B19">
      <w:pPr>
        <w:pStyle w:val="ListParagraph"/>
        <w:numPr>
          <w:ilvl w:val="0"/>
          <w:numId w:val="3"/>
        </w:numPr>
        <w:rPr>
          <w:lang w:bidi="en-US"/>
        </w:rPr>
      </w:pPr>
      <w:del w:id="654" w:author="Microsoft account" w:date="2021-08-26T13:51:00Z">
        <w:r w:rsidDel="00D21157">
          <w:rPr>
            <w:lang w:bidi="en-US"/>
          </w:rPr>
          <w:delText>Số hiệu KH Core NHĐT</w:delText>
        </w:r>
      </w:del>
      <w:ins w:id="655" w:author="Microsoft account" w:date="2021-08-26T13:51:00Z">
        <w:r w:rsidR="00D21157">
          <w:rPr>
            <w:lang w:bidi="en-US"/>
          </w:rPr>
          <w:t>Mã KH</w:t>
        </w:r>
      </w:ins>
      <w:r>
        <w:rPr>
          <w:lang w:bidi="en-US"/>
        </w:rPr>
        <w:t>: cfmast.custodycd</w:t>
      </w:r>
    </w:p>
    <w:p w14:paraId="13326193" w14:textId="66DDA12D" w:rsidR="009E7B19" w:rsidRPr="00EB62E4" w:rsidRDefault="009E7B19" w:rsidP="009E7B19">
      <w:pPr>
        <w:pStyle w:val="ListParagraph"/>
        <w:numPr>
          <w:ilvl w:val="0"/>
          <w:numId w:val="3"/>
        </w:numPr>
        <w:rPr>
          <w:lang w:bidi="en-US"/>
        </w:rPr>
      </w:pPr>
      <w:r>
        <w:rPr>
          <w:lang w:bidi="en-US"/>
        </w:rPr>
        <w:t xml:space="preserve">CIF trên Core </w:t>
      </w:r>
      <w:ins w:id="656" w:author="Microsoft account" w:date="2021-08-26T13:51:00Z">
        <w:r w:rsidR="00D21157">
          <w:rPr>
            <w:lang w:bidi="en-US"/>
          </w:rPr>
          <w:t>SHS</w:t>
        </w:r>
      </w:ins>
      <w:del w:id="657" w:author="Microsoft account" w:date="2021-08-26T13:51:00Z">
        <w:r w:rsidDel="00D21157">
          <w:rPr>
            <w:lang w:bidi="en-US"/>
          </w:rPr>
          <w:delText>Banking</w:delText>
        </w:r>
      </w:del>
      <w:r>
        <w:rPr>
          <w:lang w:bidi="en-US"/>
        </w:rPr>
        <w:t>: cfmast.</w:t>
      </w:r>
      <w:ins w:id="658" w:author="Microsoft account" w:date="2021-08-26T13:51:00Z">
        <w:r w:rsidR="00D21157">
          <w:rPr>
            <w:lang w:bidi="en-US"/>
          </w:rPr>
          <w:t>se</w:t>
        </w:r>
      </w:ins>
      <w:r>
        <w:rPr>
          <w:lang w:bidi="en-US"/>
        </w:rPr>
        <w:t>cif</w:t>
      </w:r>
    </w:p>
    <w:p w14:paraId="0ED60F09" w14:textId="77777777" w:rsidR="009E7B19" w:rsidRPr="00EB62E4" w:rsidRDefault="009E7B19" w:rsidP="009E7B19">
      <w:pPr>
        <w:pStyle w:val="ListParagraph"/>
        <w:numPr>
          <w:ilvl w:val="0"/>
          <w:numId w:val="3"/>
        </w:numPr>
        <w:rPr>
          <w:lang w:bidi="en-US"/>
        </w:rPr>
      </w:pPr>
      <w:r>
        <w:rPr>
          <w:lang w:bidi="en-US"/>
        </w:rPr>
        <w:t>Họ tên: cfmast.fullname</w:t>
      </w:r>
    </w:p>
    <w:p w14:paraId="450B7C73" w14:textId="60C47484" w:rsidR="009E7B19" w:rsidRPr="00296454" w:rsidDel="00D21157" w:rsidRDefault="009E7B19" w:rsidP="009E7B19">
      <w:pPr>
        <w:pStyle w:val="ListParagraph"/>
        <w:numPr>
          <w:ilvl w:val="0"/>
          <w:numId w:val="3"/>
        </w:numPr>
        <w:rPr>
          <w:del w:id="659" w:author="Microsoft account" w:date="2021-08-26T13:51:00Z"/>
          <w:lang w:bidi="en-US"/>
        </w:rPr>
      </w:pPr>
      <w:del w:id="660" w:author="Microsoft account" w:date="2021-08-26T13:51:00Z">
        <w:r w:rsidDel="00D21157">
          <w:rPr>
            <w:lang w:bidi="en-US"/>
          </w:rPr>
          <w:delText>Ngày sinh: cfmast.birthdate</w:delText>
        </w:r>
      </w:del>
    </w:p>
    <w:p w14:paraId="64B219BF" w14:textId="2F313FF0" w:rsidR="009E7B19" w:rsidRPr="00296454" w:rsidRDefault="009E7B19" w:rsidP="009E7B19">
      <w:pPr>
        <w:pStyle w:val="ListParagraph"/>
        <w:numPr>
          <w:ilvl w:val="0"/>
          <w:numId w:val="3"/>
        </w:numPr>
        <w:rPr>
          <w:lang w:bidi="en-US"/>
        </w:rPr>
      </w:pPr>
      <w:r>
        <w:rPr>
          <w:lang w:bidi="en-US"/>
        </w:rPr>
        <w:t xml:space="preserve">Loại </w:t>
      </w:r>
      <w:del w:id="661" w:author="Microsoft account" w:date="2021-08-26T13:51:00Z">
        <w:r w:rsidDel="00D21157">
          <w:rPr>
            <w:lang w:bidi="en-US"/>
          </w:rPr>
          <w:delText>ĐSKH</w:delText>
        </w:r>
      </w:del>
      <w:ins w:id="662" w:author="Microsoft account" w:date="2021-08-26T13:51:00Z">
        <w:r w:rsidR="00D21157">
          <w:rPr>
            <w:lang w:bidi="en-US"/>
          </w:rPr>
          <w:t>giấy tờ (Core SHS)</w:t>
        </w:r>
      </w:ins>
      <w:r>
        <w:rPr>
          <w:lang w:bidi="en-US"/>
        </w:rPr>
        <w:t>: cfmast.idtype</w:t>
      </w:r>
      <w:ins w:id="663" w:author="Microsoft account" w:date="2021-08-26T13:52:00Z">
        <w:r w:rsidR="00D21157">
          <w:rPr>
            <w:lang w:bidi="en-US"/>
          </w:rPr>
          <w:t>ck</w:t>
        </w:r>
      </w:ins>
      <w:r>
        <w:rPr>
          <w:lang w:bidi="en-US"/>
        </w:rPr>
        <w:t xml:space="preserve"> (hiển thị cdcontent)</w:t>
      </w:r>
    </w:p>
    <w:p w14:paraId="1F92A9A7" w14:textId="232B972B" w:rsidR="009E7B19" w:rsidRPr="00296454" w:rsidRDefault="009E7B19" w:rsidP="009E7B19">
      <w:pPr>
        <w:pStyle w:val="ListParagraph"/>
        <w:numPr>
          <w:ilvl w:val="0"/>
          <w:numId w:val="3"/>
        </w:numPr>
        <w:rPr>
          <w:lang w:bidi="en-US"/>
        </w:rPr>
      </w:pPr>
      <w:r>
        <w:rPr>
          <w:lang w:bidi="en-US"/>
        </w:rPr>
        <w:t xml:space="preserve">Số </w:t>
      </w:r>
      <w:del w:id="664" w:author="Microsoft account" w:date="2021-08-26T13:52:00Z">
        <w:r w:rsidDel="00D21157">
          <w:rPr>
            <w:lang w:bidi="en-US"/>
          </w:rPr>
          <w:delText>ĐKSH</w:delText>
        </w:r>
      </w:del>
      <w:ins w:id="665" w:author="Microsoft account" w:date="2021-08-26T13:52:00Z">
        <w:r w:rsidR="00D21157">
          <w:rPr>
            <w:lang w:bidi="en-US"/>
          </w:rPr>
          <w:t>g</w:t>
        </w:r>
        <w:r w:rsidR="008E26CA">
          <w:rPr>
            <w:lang w:bidi="en-US"/>
          </w:rPr>
          <w:t>iấy tờ định danh</w:t>
        </w:r>
        <w:r w:rsidR="00D21157">
          <w:rPr>
            <w:lang w:bidi="en-US"/>
          </w:rPr>
          <w:t xml:space="preserve"> (Core SHS)</w:t>
        </w:r>
      </w:ins>
      <w:r>
        <w:rPr>
          <w:lang w:bidi="en-US"/>
        </w:rPr>
        <w:t>: cfmast.idcode</w:t>
      </w:r>
      <w:ins w:id="666" w:author="Microsoft account" w:date="2021-08-26T13:52:00Z">
        <w:r w:rsidR="00D21157">
          <w:rPr>
            <w:lang w:bidi="en-US"/>
          </w:rPr>
          <w:t>ck</w:t>
        </w:r>
      </w:ins>
    </w:p>
    <w:p w14:paraId="58832968" w14:textId="25B1969E" w:rsidR="009E7B19" w:rsidRPr="00296454" w:rsidRDefault="009E7B19" w:rsidP="009E7B19">
      <w:pPr>
        <w:pStyle w:val="ListParagraph"/>
        <w:numPr>
          <w:ilvl w:val="0"/>
          <w:numId w:val="3"/>
        </w:numPr>
        <w:rPr>
          <w:lang w:bidi="en-US"/>
        </w:rPr>
      </w:pPr>
      <w:r>
        <w:rPr>
          <w:lang w:bidi="en-US"/>
        </w:rPr>
        <w:t>Nơi cấp</w:t>
      </w:r>
      <w:ins w:id="667" w:author="Microsoft account" w:date="2021-08-26T13:52:00Z">
        <w:r w:rsidR="00D21157">
          <w:rPr>
            <w:lang w:bidi="en-US"/>
          </w:rPr>
          <w:t xml:space="preserve"> (Core SHS)</w:t>
        </w:r>
      </w:ins>
      <w:r>
        <w:rPr>
          <w:lang w:bidi="en-US"/>
        </w:rPr>
        <w:t>: cfmast.idplace</w:t>
      </w:r>
      <w:ins w:id="668" w:author="Microsoft account" w:date="2021-08-26T13:52:00Z">
        <w:r w:rsidR="00D21157">
          <w:rPr>
            <w:lang w:bidi="en-US"/>
          </w:rPr>
          <w:t>ck</w:t>
        </w:r>
      </w:ins>
    </w:p>
    <w:p w14:paraId="3AD86E65" w14:textId="28EBFFD8" w:rsidR="009E7B19" w:rsidRDefault="009E7B19" w:rsidP="009E7B19">
      <w:pPr>
        <w:pStyle w:val="ListParagraph"/>
        <w:numPr>
          <w:ilvl w:val="0"/>
          <w:numId w:val="3"/>
        </w:numPr>
        <w:rPr>
          <w:lang w:bidi="en-US"/>
        </w:rPr>
      </w:pPr>
      <w:r>
        <w:rPr>
          <w:lang w:bidi="en-US"/>
        </w:rPr>
        <w:t>Ngày cấp</w:t>
      </w:r>
      <w:ins w:id="669" w:author="Microsoft account" w:date="2021-08-26T13:52:00Z">
        <w:r w:rsidR="00D21157">
          <w:rPr>
            <w:lang w:bidi="en-US"/>
          </w:rPr>
          <w:t xml:space="preserve"> (Core SHS)</w:t>
        </w:r>
      </w:ins>
      <w:r>
        <w:rPr>
          <w:lang w:bidi="en-US"/>
        </w:rPr>
        <w:t>: cfmast.iddate</w:t>
      </w:r>
      <w:ins w:id="670" w:author="Microsoft account" w:date="2021-08-26T13:52:00Z">
        <w:r w:rsidR="00D21157">
          <w:rPr>
            <w:lang w:bidi="en-US"/>
          </w:rPr>
          <w:t>ck</w:t>
        </w:r>
      </w:ins>
    </w:p>
    <w:p w14:paraId="1C0FFCF3" w14:textId="32165A66" w:rsidR="009E7B19" w:rsidRPr="00F52064" w:rsidRDefault="009E7B19" w:rsidP="009E7B19">
      <w:pPr>
        <w:pStyle w:val="ListParagraph"/>
        <w:numPr>
          <w:ilvl w:val="0"/>
          <w:numId w:val="3"/>
        </w:numPr>
        <w:rPr>
          <w:lang w:bidi="en-US"/>
        </w:rPr>
      </w:pPr>
      <w:r>
        <w:rPr>
          <w:lang w:bidi="en-US"/>
        </w:rPr>
        <w:t>Số TK chứng khoán</w:t>
      </w:r>
      <w:del w:id="671" w:author="Microsoft account" w:date="2021-08-26T13:52:00Z">
        <w:r w:rsidDel="00D21157">
          <w:rPr>
            <w:lang w:bidi="en-US"/>
          </w:rPr>
          <w:delText xml:space="preserve"> trên Core CK cơ sở</w:delText>
        </w:r>
      </w:del>
      <w:r>
        <w:rPr>
          <w:lang w:bidi="en-US"/>
        </w:rPr>
        <w:t>: cfmast.seaccount</w:t>
      </w:r>
    </w:p>
    <w:p w14:paraId="2C67AB1A" w14:textId="6B9747FD" w:rsidR="009E7B19" w:rsidRPr="00EB62E4" w:rsidRDefault="009E7B19" w:rsidP="009E7B19">
      <w:pPr>
        <w:pStyle w:val="ListParagraph"/>
        <w:numPr>
          <w:ilvl w:val="0"/>
          <w:numId w:val="3"/>
        </w:numPr>
        <w:rPr>
          <w:lang w:bidi="en-US"/>
        </w:rPr>
      </w:pPr>
      <w:r>
        <w:rPr>
          <w:lang w:bidi="en-US"/>
        </w:rPr>
        <w:t xml:space="preserve">Số TK thanh toán </w:t>
      </w:r>
      <w:del w:id="672" w:author="Microsoft account" w:date="2021-08-26T13:52:00Z">
        <w:r w:rsidDel="00D21157">
          <w:rPr>
            <w:lang w:bidi="en-US"/>
          </w:rPr>
          <w:delText>tại Core Banking</w:delText>
        </w:r>
      </w:del>
      <w:ins w:id="673" w:author="Microsoft account" w:date="2021-08-26T13:52:00Z">
        <w:r w:rsidR="00D21157">
          <w:rPr>
            <w:lang w:bidi="en-US"/>
          </w:rPr>
          <w:t>trên Core CK</w:t>
        </w:r>
      </w:ins>
      <w:r>
        <w:rPr>
          <w:lang w:bidi="en-US"/>
        </w:rPr>
        <w:t>: cfmast.ciaccount</w:t>
      </w:r>
    </w:p>
    <w:p w14:paraId="201BE076" w14:textId="77777777" w:rsidR="009E7B19" w:rsidRDefault="009E7B19" w:rsidP="009E7B19">
      <w:pPr>
        <w:rPr>
          <w:lang w:bidi="en-US"/>
        </w:rPr>
      </w:pPr>
    </w:p>
    <w:p w14:paraId="687EC470" w14:textId="77777777" w:rsidR="009E7B19" w:rsidRDefault="009E7B19" w:rsidP="009E7B19">
      <w:pPr>
        <w:pStyle w:val="Heading5"/>
      </w:pPr>
      <w:bookmarkStart w:id="674" w:name="_Toc75156602"/>
      <w:r>
        <w:t>Popup thực hiện</w:t>
      </w:r>
      <w:bookmarkEnd w:id="674"/>
    </w:p>
    <w:tbl>
      <w:tblPr>
        <w:tblStyle w:val="TableGrid"/>
        <w:tblW w:w="0" w:type="auto"/>
        <w:tblLook w:val="04A0" w:firstRow="1" w:lastRow="0" w:firstColumn="1" w:lastColumn="0" w:noHBand="0" w:noVBand="1"/>
      </w:tblPr>
      <w:tblGrid>
        <w:gridCol w:w="3292"/>
        <w:gridCol w:w="1856"/>
        <w:gridCol w:w="4590"/>
      </w:tblGrid>
      <w:tr w:rsidR="009E7B19" w:rsidRPr="00A35EE9" w14:paraId="6099EEDF" w14:textId="77777777" w:rsidTr="00B71E57">
        <w:tc>
          <w:tcPr>
            <w:tcW w:w="3292" w:type="dxa"/>
          </w:tcPr>
          <w:p w14:paraId="6242F805" w14:textId="77777777" w:rsidR="009E7B19" w:rsidRPr="00A35EE9" w:rsidRDefault="009E7B19" w:rsidP="00B71E57">
            <w:pPr>
              <w:jc w:val="center"/>
            </w:pPr>
            <w:r w:rsidRPr="00A35EE9">
              <w:rPr>
                <w:b/>
              </w:rPr>
              <w:t>Tên trường</w:t>
            </w:r>
          </w:p>
        </w:tc>
        <w:tc>
          <w:tcPr>
            <w:tcW w:w="1856" w:type="dxa"/>
          </w:tcPr>
          <w:p w14:paraId="3E31B0E8" w14:textId="77777777" w:rsidR="009E7B19" w:rsidRPr="00A35EE9" w:rsidRDefault="009E7B19" w:rsidP="00B71E57">
            <w:pPr>
              <w:jc w:val="center"/>
            </w:pPr>
            <w:r w:rsidRPr="00A35EE9">
              <w:rPr>
                <w:b/>
              </w:rPr>
              <w:t>Bắt buộc</w:t>
            </w:r>
          </w:p>
        </w:tc>
        <w:tc>
          <w:tcPr>
            <w:tcW w:w="4590" w:type="dxa"/>
          </w:tcPr>
          <w:p w14:paraId="135C8D00" w14:textId="77777777" w:rsidR="009E7B19" w:rsidRPr="00A35EE9" w:rsidRDefault="009E7B19" w:rsidP="00B71E57">
            <w:pPr>
              <w:jc w:val="center"/>
            </w:pPr>
            <w:r w:rsidRPr="00A35EE9">
              <w:rPr>
                <w:b/>
              </w:rPr>
              <w:t>Mô tả</w:t>
            </w:r>
          </w:p>
        </w:tc>
      </w:tr>
      <w:tr w:rsidR="009E7B19" w:rsidRPr="00A35EE9" w14:paraId="7C7E601B" w14:textId="77777777" w:rsidTr="00B71E57">
        <w:tc>
          <w:tcPr>
            <w:tcW w:w="3292" w:type="dxa"/>
          </w:tcPr>
          <w:p w14:paraId="0C6DD1DB" w14:textId="77777777" w:rsidR="009E7B19" w:rsidRDefault="009E7B19" w:rsidP="00B71E57">
            <w:r>
              <w:t>Số chứng từ giao dịch trên Core NHĐT</w:t>
            </w:r>
          </w:p>
        </w:tc>
        <w:tc>
          <w:tcPr>
            <w:tcW w:w="1856" w:type="dxa"/>
          </w:tcPr>
          <w:p w14:paraId="6C188729" w14:textId="77777777" w:rsidR="009E7B19" w:rsidRDefault="009E7B19" w:rsidP="00B71E57">
            <w:r>
              <w:t>Có</w:t>
            </w:r>
          </w:p>
        </w:tc>
        <w:tc>
          <w:tcPr>
            <w:tcW w:w="4590" w:type="dxa"/>
          </w:tcPr>
          <w:p w14:paraId="0406307A" w14:textId="77777777" w:rsidR="009E7B19" w:rsidRDefault="009E7B19" w:rsidP="00B71E57">
            <w:r>
              <w:t>Hiển thị theo dòng đã chọn ở grid. Disable</w:t>
            </w:r>
          </w:p>
        </w:tc>
      </w:tr>
      <w:tr w:rsidR="009E7B19" w:rsidRPr="00A35EE9" w14:paraId="72F2FA76" w14:textId="77777777" w:rsidTr="00B71E57">
        <w:tc>
          <w:tcPr>
            <w:tcW w:w="3292" w:type="dxa"/>
          </w:tcPr>
          <w:p w14:paraId="1739D6F5" w14:textId="77777777" w:rsidR="009E7B19" w:rsidRDefault="009E7B19" w:rsidP="00B71E57">
            <w:r>
              <w:t>Ngày giao dịch trên Core NHĐT</w:t>
            </w:r>
          </w:p>
        </w:tc>
        <w:tc>
          <w:tcPr>
            <w:tcW w:w="1856" w:type="dxa"/>
          </w:tcPr>
          <w:p w14:paraId="20F84541" w14:textId="77777777" w:rsidR="009E7B19" w:rsidRDefault="009E7B19" w:rsidP="00B71E57">
            <w:r>
              <w:t>Có</w:t>
            </w:r>
          </w:p>
        </w:tc>
        <w:tc>
          <w:tcPr>
            <w:tcW w:w="4590" w:type="dxa"/>
          </w:tcPr>
          <w:p w14:paraId="6F8596B1" w14:textId="77777777" w:rsidR="009E7B19" w:rsidRDefault="009E7B19" w:rsidP="00B71E57">
            <w:r>
              <w:t>Hiển thị theo dòng đã chọn ở grid. Disable</w:t>
            </w:r>
          </w:p>
        </w:tc>
      </w:tr>
      <w:tr w:rsidR="009E7B19" w:rsidRPr="00A35EE9" w14:paraId="218FC189" w14:textId="77777777" w:rsidTr="00B71E57">
        <w:tc>
          <w:tcPr>
            <w:tcW w:w="3292" w:type="dxa"/>
          </w:tcPr>
          <w:p w14:paraId="6E7F6BF0" w14:textId="46B16F32" w:rsidR="009E7B19" w:rsidRPr="00A35EE9" w:rsidRDefault="009E7B19" w:rsidP="00B71E57">
            <w:del w:id="675" w:author="Microsoft account" w:date="2021-08-26T13:53:00Z">
              <w:r w:rsidDel="00D21157">
                <w:delText>Số hiệu KH Core NHĐT</w:delText>
              </w:r>
            </w:del>
            <w:ins w:id="676" w:author="Microsoft account" w:date="2021-08-26T13:53:00Z">
              <w:r w:rsidR="00D21157">
                <w:t>Mã KH</w:t>
              </w:r>
            </w:ins>
          </w:p>
        </w:tc>
        <w:tc>
          <w:tcPr>
            <w:tcW w:w="1856" w:type="dxa"/>
          </w:tcPr>
          <w:p w14:paraId="295CC5C2" w14:textId="77777777" w:rsidR="009E7B19" w:rsidRPr="00A35EE9" w:rsidRDefault="009E7B19" w:rsidP="00B71E57">
            <w:r>
              <w:t>Có</w:t>
            </w:r>
          </w:p>
        </w:tc>
        <w:tc>
          <w:tcPr>
            <w:tcW w:w="4590" w:type="dxa"/>
          </w:tcPr>
          <w:p w14:paraId="671B68C8" w14:textId="77777777" w:rsidR="009E7B19" w:rsidRPr="00A35EE9" w:rsidRDefault="009E7B19" w:rsidP="00B71E57">
            <w:r>
              <w:t>Hiển thị theo dòng đã chọn ở grid. Disable</w:t>
            </w:r>
          </w:p>
        </w:tc>
      </w:tr>
      <w:tr w:rsidR="009E7B19" w:rsidRPr="00A35EE9" w14:paraId="4270D8A1" w14:textId="77777777" w:rsidTr="00B71E57">
        <w:tc>
          <w:tcPr>
            <w:tcW w:w="3292" w:type="dxa"/>
          </w:tcPr>
          <w:p w14:paraId="2300686F" w14:textId="657A9850" w:rsidR="009E7B19" w:rsidRDefault="009E7B19" w:rsidP="00D21157">
            <w:r>
              <w:t xml:space="preserve">CIF trên Core </w:t>
            </w:r>
            <w:del w:id="677" w:author="Microsoft account" w:date="2021-08-26T13:53:00Z">
              <w:r w:rsidDel="00D21157">
                <w:delText>Banking</w:delText>
              </w:r>
            </w:del>
            <w:ins w:id="678" w:author="Microsoft account" w:date="2021-08-26T13:53:00Z">
              <w:r w:rsidR="00D21157">
                <w:t>SHS</w:t>
              </w:r>
            </w:ins>
          </w:p>
        </w:tc>
        <w:tc>
          <w:tcPr>
            <w:tcW w:w="1856" w:type="dxa"/>
          </w:tcPr>
          <w:p w14:paraId="61B31E9F" w14:textId="77777777" w:rsidR="009E7B19" w:rsidRDefault="009E7B19" w:rsidP="00B71E57">
            <w:r>
              <w:t>Có</w:t>
            </w:r>
          </w:p>
        </w:tc>
        <w:tc>
          <w:tcPr>
            <w:tcW w:w="4590" w:type="dxa"/>
          </w:tcPr>
          <w:p w14:paraId="2FAAB1B9" w14:textId="77777777" w:rsidR="009E7B19" w:rsidRDefault="009E7B19" w:rsidP="00B71E57">
            <w:r>
              <w:t>Hiển thị theo dòng đã chọn ở grid. Disable</w:t>
            </w:r>
          </w:p>
        </w:tc>
      </w:tr>
      <w:tr w:rsidR="009E7B19" w:rsidRPr="00A35EE9" w14:paraId="5FF282B4" w14:textId="77777777" w:rsidTr="00B71E57">
        <w:tc>
          <w:tcPr>
            <w:tcW w:w="3292" w:type="dxa"/>
          </w:tcPr>
          <w:p w14:paraId="7E336AD5" w14:textId="77777777" w:rsidR="009E7B19" w:rsidRDefault="009E7B19" w:rsidP="00B71E57">
            <w:r>
              <w:t>Họ tên</w:t>
            </w:r>
          </w:p>
        </w:tc>
        <w:tc>
          <w:tcPr>
            <w:tcW w:w="1856" w:type="dxa"/>
          </w:tcPr>
          <w:p w14:paraId="15965F1F" w14:textId="77777777" w:rsidR="009E7B19" w:rsidRDefault="009E7B19" w:rsidP="00B71E57">
            <w:r>
              <w:t>Có</w:t>
            </w:r>
          </w:p>
        </w:tc>
        <w:tc>
          <w:tcPr>
            <w:tcW w:w="4590" w:type="dxa"/>
          </w:tcPr>
          <w:p w14:paraId="44CBF7E9" w14:textId="77777777" w:rsidR="009E7B19" w:rsidRDefault="009E7B19" w:rsidP="00B71E57">
            <w:r>
              <w:t>Hiển thị theo dòng đã chọn ở grid. Disable</w:t>
            </w:r>
          </w:p>
        </w:tc>
      </w:tr>
      <w:tr w:rsidR="009E7B19" w:rsidRPr="00A35EE9" w:rsidDel="00D21157" w14:paraId="711D73CC" w14:textId="3D319333" w:rsidTr="00B71E57">
        <w:trPr>
          <w:del w:id="679" w:author="Microsoft account" w:date="2021-08-26T13:53:00Z"/>
        </w:trPr>
        <w:tc>
          <w:tcPr>
            <w:tcW w:w="3292" w:type="dxa"/>
          </w:tcPr>
          <w:p w14:paraId="758D2428" w14:textId="2B3216B2" w:rsidR="009E7B19" w:rsidDel="00D21157" w:rsidRDefault="009E7B19" w:rsidP="00B71E57">
            <w:pPr>
              <w:rPr>
                <w:del w:id="680" w:author="Microsoft account" w:date="2021-08-26T13:53:00Z"/>
              </w:rPr>
            </w:pPr>
            <w:del w:id="681" w:author="Microsoft account" w:date="2021-08-26T13:53:00Z">
              <w:r w:rsidDel="00D21157">
                <w:delText>Ngày sinh</w:delText>
              </w:r>
            </w:del>
          </w:p>
        </w:tc>
        <w:tc>
          <w:tcPr>
            <w:tcW w:w="1856" w:type="dxa"/>
          </w:tcPr>
          <w:p w14:paraId="42B0FA88" w14:textId="3B9D7824" w:rsidR="009E7B19" w:rsidDel="00D21157" w:rsidRDefault="009E7B19" w:rsidP="00B71E57">
            <w:pPr>
              <w:rPr>
                <w:del w:id="682" w:author="Microsoft account" w:date="2021-08-26T13:53:00Z"/>
              </w:rPr>
            </w:pPr>
            <w:del w:id="683" w:author="Microsoft account" w:date="2021-08-26T13:53:00Z">
              <w:r w:rsidDel="00D21157">
                <w:delText>Có</w:delText>
              </w:r>
            </w:del>
          </w:p>
        </w:tc>
        <w:tc>
          <w:tcPr>
            <w:tcW w:w="4590" w:type="dxa"/>
          </w:tcPr>
          <w:p w14:paraId="1A8811BE" w14:textId="2316CFE0" w:rsidR="009E7B19" w:rsidDel="00D21157" w:rsidRDefault="009E7B19" w:rsidP="00B71E57">
            <w:pPr>
              <w:rPr>
                <w:del w:id="684" w:author="Microsoft account" w:date="2021-08-26T13:53:00Z"/>
              </w:rPr>
            </w:pPr>
            <w:del w:id="685" w:author="Microsoft account" w:date="2021-08-26T13:53:00Z">
              <w:r w:rsidDel="00D21157">
                <w:delText>Hiển thị theo dòng đã chọn ở grid. Disable</w:delText>
              </w:r>
            </w:del>
          </w:p>
        </w:tc>
      </w:tr>
      <w:tr w:rsidR="009E7B19" w:rsidRPr="00A35EE9" w14:paraId="3D1A949B" w14:textId="77777777" w:rsidTr="00B71E57">
        <w:tc>
          <w:tcPr>
            <w:tcW w:w="3292" w:type="dxa"/>
          </w:tcPr>
          <w:p w14:paraId="11F047C8" w14:textId="3F7676E4" w:rsidR="009E7B19" w:rsidRDefault="009E7B19" w:rsidP="00B71E57">
            <w:r>
              <w:t>Loại</w:t>
            </w:r>
            <w:ins w:id="686" w:author="Microsoft account" w:date="2021-08-26T13:53:00Z">
              <w:r w:rsidR="008E26CA">
                <w:t xml:space="preserve"> giấy tờ</w:t>
              </w:r>
            </w:ins>
            <w:del w:id="687" w:author="Microsoft account" w:date="2021-08-26T13:53:00Z">
              <w:r w:rsidDel="00D21157">
                <w:delText xml:space="preserve"> ĐKSH</w:delText>
              </w:r>
            </w:del>
          </w:p>
        </w:tc>
        <w:tc>
          <w:tcPr>
            <w:tcW w:w="1856" w:type="dxa"/>
          </w:tcPr>
          <w:p w14:paraId="49FE8212" w14:textId="77777777" w:rsidR="009E7B19" w:rsidRDefault="009E7B19" w:rsidP="00B71E57">
            <w:r>
              <w:t>Có</w:t>
            </w:r>
          </w:p>
        </w:tc>
        <w:tc>
          <w:tcPr>
            <w:tcW w:w="4590" w:type="dxa"/>
          </w:tcPr>
          <w:p w14:paraId="43D0D224" w14:textId="77777777" w:rsidR="009E7B19" w:rsidRDefault="009E7B19" w:rsidP="00B71E57">
            <w:r>
              <w:t>Hiển thị theo dòng đã chọn ở grid. Disable</w:t>
            </w:r>
          </w:p>
        </w:tc>
      </w:tr>
      <w:tr w:rsidR="009E7B19" w:rsidRPr="00A35EE9" w14:paraId="54F7E11E" w14:textId="77777777" w:rsidTr="00B71E57">
        <w:tc>
          <w:tcPr>
            <w:tcW w:w="3292" w:type="dxa"/>
          </w:tcPr>
          <w:p w14:paraId="3FC3DCDE" w14:textId="1AF5A96C" w:rsidR="009E7B19" w:rsidRDefault="009E7B19" w:rsidP="008E26CA">
            <w:r>
              <w:t xml:space="preserve">Số </w:t>
            </w:r>
            <w:del w:id="688" w:author="Microsoft account" w:date="2021-08-26T14:04:00Z">
              <w:r w:rsidDel="008E26CA">
                <w:delText>ĐKSH</w:delText>
              </w:r>
            </w:del>
            <w:ins w:id="689" w:author="Microsoft account" w:date="2021-08-26T14:04:00Z">
              <w:r w:rsidR="008E26CA">
                <w:t>giấy tờ định danh</w:t>
              </w:r>
            </w:ins>
          </w:p>
        </w:tc>
        <w:tc>
          <w:tcPr>
            <w:tcW w:w="1856" w:type="dxa"/>
          </w:tcPr>
          <w:p w14:paraId="57FD1354" w14:textId="77777777" w:rsidR="009E7B19" w:rsidRDefault="009E7B19" w:rsidP="00B71E57">
            <w:r>
              <w:t>Có</w:t>
            </w:r>
          </w:p>
        </w:tc>
        <w:tc>
          <w:tcPr>
            <w:tcW w:w="4590" w:type="dxa"/>
          </w:tcPr>
          <w:p w14:paraId="22DB5FD3" w14:textId="77777777" w:rsidR="009E7B19" w:rsidRDefault="009E7B19" w:rsidP="00B71E57">
            <w:r>
              <w:t>Hiển thị theo dòng đã chọn ở grid. Disable</w:t>
            </w:r>
          </w:p>
        </w:tc>
      </w:tr>
      <w:tr w:rsidR="009E7B19" w:rsidRPr="00A35EE9" w14:paraId="269030AE" w14:textId="77777777" w:rsidTr="00B71E57">
        <w:tc>
          <w:tcPr>
            <w:tcW w:w="3292" w:type="dxa"/>
          </w:tcPr>
          <w:p w14:paraId="44840FF8" w14:textId="77777777" w:rsidR="009E7B19" w:rsidRDefault="009E7B19" w:rsidP="00B71E57">
            <w:r>
              <w:t>Nơi cấp</w:t>
            </w:r>
          </w:p>
        </w:tc>
        <w:tc>
          <w:tcPr>
            <w:tcW w:w="1856" w:type="dxa"/>
          </w:tcPr>
          <w:p w14:paraId="19656F4B" w14:textId="77777777" w:rsidR="009E7B19" w:rsidRDefault="009E7B19" w:rsidP="00B71E57">
            <w:r>
              <w:t>Có</w:t>
            </w:r>
          </w:p>
        </w:tc>
        <w:tc>
          <w:tcPr>
            <w:tcW w:w="4590" w:type="dxa"/>
          </w:tcPr>
          <w:p w14:paraId="636B4DAF" w14:textId="77777777" w:rsidR="009E7B19" w:rsidRDefault="009E7B19" w:rsidP="00B71E57">
            <w:r>
              <w:t>Hiển thị theo dòng đã chọn ở grid. Disable</w:t>
            </w:r>
          </w:p>
        </w:tc>
      </w:tr>
      <w:tr w:rsidR="009E7B19" w:rsidRPr="00A35EE9" w14:paraId="4B4445D5" w14:textId="77777777" w:rsidTr="00B71E57">
        <w:tc>
          <w:tcPr>
            <w:tcW w:w="3292" w:type="dxa"/>
          </w:tcPr>
          <w:p w14:paraId="04A85197" w14:textId="5D714469" w:rsidR="009E7B19" w:rsidRDefault="009E7B19" w:rsidP="008E26CA">
            <w:r>
              <w:t>Số tài khoản CK</w:t>
            </w:r>
            <w:del w:id="690" w:author="Microsoft account" w:date="2021-08-26T14:04:00Z">
              <w:r w:rsidDel="008E26CA">
                <w:delText xml:space="preserve"> trên Core CK cơ sở</w:delText>
              </w:r>
            </w:del>
          </w:p>
        </w:tc>
        <w:tc>
          <w:tcPr>
            <w:tcW w:w="1856" w:type="dxa"/>
          </w:tcPr>
          <w:p w14:paraId="484EC12E" w14:textId="77777777" w:rsidR="009E7B19" w:rsidRDefault="009E7B19" w:rsidP="00B71E57">
            <w:r>
              <w:t>Có</w:t>
            </w:r>
          </w:p>
        </w:tc>
        <w:tc>
          <w:tcPr>
            <w:tcW w:w="4590" w:type="dxa"/>
          </w:tcPr>
          <w:p w14:paraId="1055EBD0" w14:textId="77777777" w:rsidR="009E7B19" w:rsidRDefault="009E7B19" w:rsidP="00B71E57">
            <w:r w:rsidRPr="005147F7">
              <w:t>Hiển thị theo dòng đã chọn ở grid. Disable</w:t>
            </w:r>
          </w:p>
        </w:tc>
      </w:tr>
      <w:tr w:rsidR="009E7B19" w:rsidRPr="00A35EE9" w14:paraId="6F98793C" w14:textId="77777777" w:rsidTr="00B71E57">
        <w:tc>
          <w:tcPr>
            <w:tcW w:w="3292" w:type="dxa"/>
          </w:tcPr>
          <w:p w14:paraId="1537C9DC" w14:textId="3B4E093C" w:rsidR="009E7B19" w:rsidRDefault="009E7B19" w:rsidP="008E26CA">
            <w:r>
              <w:t xml:space="preserve">Số tài khoản thanh toán </w:t>
            </w:r>
            <w:del w:id="691" w:author="Microsoft account" w:date="2021-08-26T14:04:00Z">
              <w:r w:rsidDel="008E26CA">
                <w:delText>tại SHB</w:delText>
              </w:r>
            </w:del>
            <w:ins w:id="692" w:author="Microsoft account" w:date="2021-08-26T14:04:00Z">
              <w:r w:rsidR="008E26CA">
                <w:t>trên SHS</w:t>
              </w:r>
            </w:ins>
          </w:p>
        </w:tc>
        <w:tc>
          <w:tcPr>
            <w:tcW w:w="1856" w:type="dxa"/>
          </w:tcPr>
          <w:p w14:paraId="1847A95B" w14:textId="77777777" w:rsidR="009E7B19" w:rsidRDefault="009E7B19" w:rsidP="00B71E57">
            <w:r>
              <w:t>Có</w:t>
            </w:r>
          </w:p>
        </w:tc>
        <w:tc>
          <w:tcPr>
            <w:tcW w:w="4590" w:type="dxa"/>
          </w:tcPr>
          <w:p w14:paraId="1038D6E3" w14:textId="77777777" w:rsidR="009E7B19" w:rsidRDefault="009E7B19" w:rsidP="00B71E57">
            <w:r w:rsidRPr="005147F7">
              <w:t>Hiển thị theo dòng đã chọn ở grid. Disable</w:t>
            </w:r>
          </w:p>
        </w:tc>
      </w:tr>
      <w:tr w:rsidR="009E7B19" w:rsidRPr="00A35EE9" w14:paraId="62126778" w14:textId="77777777" w:rsidTr="00B71E57">
        <w:tc>
          <w:tcPr>
            <w:tcW w:w="3292" w:type="dxa"/>
          </w:tcPr>
          <w:p w14:paraId="476FEA88" w14:textId="77777777" w:rsidR="009E7B19" w:rsidRDefault="009E7B19" w:rsidP="00B71E57">
            <w:r>
              <w:t>NĐT chuyên nghiệp từ ngày</w:t>
            </w:r>
          </w:p>
        </w:tc>
        <w:tc>
          <w:tcPr>
            <w:tcW w:w="1856" w:type="dxa"/>
          </w:tcPr>
          <w:p w14:paraId="2B854770" w14:textId="77777777" w:rsidR="009E7B19" w:rsidRDefault="009E7B19" w:rsidP="00B71E57">
            <w:r>
              <w:t>Có</w:t>
            </w:r>
          </w:p>
        </w:tc>
        <w:tc>
          <w:tcPr>
            <w:tcW w:w="4590" w:type="dxa"/>
          </w:tcPr>
          <w:p w14:paraId="331259F9" w14:textId="22D85602" w:rsidR="009E7B19" w:rsidRDefault="009E7B19" w:rsidP="00E10A5D">
            <w:r>
              <w:t>Nhập ngày</w:t>
            </w:r>
            <w:del w:id="693" w:author="VânNT" w:date="2021-08-27T14:21:00Z">
              <w:r w:rsidDel="00E10A5D">
                <w:delText>, đảm bảo ngày nhập + 1 năm &gt; ngày hệ thống</w:delText>
              </w:r>
            </w:del>
            <w:ins w:id="694" w:author="VânNT" w:date="2021-08-27T14:21:00Z">
              <w:r w:rsidR="00E10A5D">
                <w:t xml:space="preserve"> &lt;= ngày hệ thống</w:t>
              </w:r>
            </w:ins>
          </w:p>
        </w:tc>
      </w:tr>
      <w:tr w:rsidR="009E7B19" w:rsidRPr="00A35EE9" w14:paraId="0EE1CBE1" w14:textId="77777777" w:rsidTr="00B71E57">
        <w:tc>
          <w:tcPr>
            <w:tcW w:w="3292" w:type="dxa"/>
          </w:tcPr>
          <w:p w14:paraId="77184167" w14:textId="77777777" w:rsidR="009E7B19" w:rsidRDefault="009E7B19" w:rsidP="00B71E57">
            <w:r>
              <w:t>NĐT chuyên nghiệp đến ngày</w:t>
            </w:r>
          </w:p>
        </w:tc>
        <w:tc>
          <w:tcPr>
            <w:tcW w:w="1856" w:type="dxa"/>
          </w:tcPr>
          <w:p w14:paraId="78921250" w14:textId="77777777" w:rsidR="009E7B19" w:rsidRDefault="009E7B19" w:rsidP="00B71E57">
            <w:r>
              <w:t>Có</w:t>
            </w:r>
          </w:p>
        </w:tc>
        <w:tc>
          <w:tcPr>
            <w:tcW w:w="4590" w:type="dxa"/>
          </w:tcPr>
          <w:p w14:paraId="16D577AF" w14:textId="39BF6CD9" w:rsidR="009E7B19" w:rsidDel="00E10A5D" w:rsidRDefault="009E7B19" w:rsidP="00E10A5D">
            <w:pPr>
              <w:rPr>
                <w:del w:id="695" w:author="VânNT" w:date="2021-08-27T14:20:00Z"/>
              </w:rPr>
            </w:pPr>
            <w:del w:id="696" w:author="VânNT" w:date="2021-08-27T14:20:00Z">
              <w:r w:rsidDel="00E10A5D">
                <w:delText>Disable</w:delText>
              </w:r>
            </w:del>
            <w:ins w:id="697" w:author="VânNT" w:date="2021-08-27T14:20:00Z">
              <w:r w:rsidR="00E10A5D">
                <w:t xml:space="preserve">Mặc định = </w:t>
              </w:r>
            </w:ins>
            <w:del w:id="698" w:author="VânNT" w:date="2021-08-27T14:20:00Z">
              <w:r w:rsidDel="00E10A5D">
                <w:delText>.</w:delText>
              </w:r>
            </w:del>
          </w:p>
          <w:p w14:paraId="658FD26E" w14:textId="77777777" w:rsidR="009E7B19" w:rsidRDefault="009E7B19" w:rsidP="00E10A5D">
            <w:pPr>
              <w:rPr>
                <w:ins w:id="699" w:author="VânNT" w:date="2021-08-27T14:21:00Z"/>
              </w:rPr>
            </w:pPr>
            <w:del w:id="700" w:author="VânNT" w:date="2021-08-27T14:20:00Z">
              <w:r w:rsidDel="00E10A5D">
                <w:delText xml:space="preserve">= </w:delText>
              </w:r>
            </w:del>
            <w:r>
              <w:t>NĐT chuyên nghiệp từ ngày + 1 năm</w:t>
            </w:r>
          </w:p>
          <w:p w14:paraId="165D285A" w14:textId="750C2AF9" w:rsidR="00E10A5D" w:rsidRDefault="00E10A5D" w:rsidP="00E10A5D">
            <w:ins w:id="701" w:author="VânNT" w:date="2021-08-27T14:21:00Z">
              <w:r>
                <w:t>Cho phép sửa, đảm bảo &gt; NĐT chuyên nghiệp từ ngày &amp; &gt; ngày hệ thống</w:t>
              </w:r>
            </w:ins>
          </w:p>
        </w:tc>
      </w:tr>
      <w:tr w:rsidR="009E7B19" w:rsidRPr="00A35EE9" w14:paraId="2272A0AB" w14:textId="77777777" w:rsidTr="00B71E57">
        <w:tc>
          <w:tcPr>
            <w:tcW w:w="3292" w:type="dxa"/>
          </w:tcPr>
          <w:p w14:paraId="07573FA6" w14:textId="77777777" w:rsidR="009E7B19" w:rsidRDefault="009E7B19" w:rsidP="00B71E57">
            <w:r>
              <w:t>Số chứng từ trên Core CK</w:t>
            </w:r>
          </w:p>
        </w:tc>
        <w:tc>
          <w:tcPr>
            <w:tcW w:w="1856" w:type="dxa"/>
          </w:tcPr>
          <w:p w14:paraId="39316CAA" w14:textId="77777777" w:rsidR="009E7B19" w:rsidRDefault="009E7B19" w:rsidP="00B71E57">
            <w:r>
              <w:t>Có</w:t>
            </w:r>
          </w:p>
        </w:tc>
        <w:tc>
          <w:tcPr>
            <w:tcW w:w="4590" w:type="dxa"/>
          </w:tcPr>
          <w:p w14:paraId="382299CA" w14:textId="77777777" w:rsidR="009E7B19" w:rsidRDefault="009E7B19" w:rsidP="00B71E57">
            <w:r>
              <w:t>Nhập</w:t>
            </w:r>
          </w:p>
        </w:tc>
      </w:tr>
      <w:tr w:rsidR="009E7B19" w:rsidRPr="00A35EE9" w14:paraId="2020CCED" w14:textId="77777777" w:rsidTr="00B71E57">
        <w:tc>
          <w:tcPr>
            <w:tcW w:w="3292" w:type="dxa"/>
          </w:tcPr>
          <w:p w14:paraId="228A8223" w14:textId="77777777" w:rsidR="009E7B19" w:rsidRDefault="009E7B19" w:rsidP="00B71E57">
            <w:r>
              <w:t>Ngày giao dịch trên Core CK</w:t>
            </w:r>
          </w:p>
        </w:tc>
        <w:tc>
          <w:tcPr>
            <w:tcW w:w="1856" w:type="dxa"/>
          </w:tcPr>
          <w:p w14:paraId="36AF2D2A" w14:textId="77777777" w:rsidR="009E7B19" w:rsidRDefault="009E7B19" w:rsidP="00B71E57">
            <w:r>
              <w:t>Có</w:t>
            </w:r>
          </w:p>
        </w:tc>
        <w:tc>
          <w:tcPr>
            <w:tcW w:w="4590" w:type="dxa"/>
          </w:tcPr>
          <w:p w14:paraId="796483CA" w14:textId="77777777" w:rsidR="009E7B19" w:rsidRDefault="009E7B19" w:rsidP="00B71E57">
            <w:r>
              <w:t>Nhập ngày &lt;= ngày hệ thống</w:t>
            </w:r>
          </w:p>
        </w:tc>
      </w:tr>
    </w:tbl>
    <w:p w14:paraId="25627358" w14:textId="77777777" w:rsidR="009E7B19" w:rsidRDefault="009E7B19" w:rsidP="009E7B19">
      <w:pPr>
        <w:rPr>
          <w:lang w:bidi="en-US"/>
        </w:rPr>
      </w:pPr>
    </w:p>
    <w:p w14:paraId="4CEFC93D" w14:textId="77777777" w:rsidR="009E7B19" w:rsidRDefault="009E7B19" w:rsidP="009E7B19">
      <w:pPr>
        <w:pStyle w:val="Heading4"/>
      </w:pPr>
      <w:bookmarkStart w:id="702" w:name="_Toc75156603"/>
      <w:bookmarkStart w:id="703" w:name="_Toc78535532"/>
      <w:r>
        <w:t>Quy tắc xử lý</w:t>
      </w:r>
      <w:bookmarkEnd w:id="702"/>
      <w:bookmarkEnd w:id="703"/>
    </w:p>
    <w:p w14:paraId="260813EF" w14:textId="77777777" w:rsidR="009E7B19" w:rsidRDefault="009E7B19" w:rsidP="009E7B19">
      <w:pPr>
        <w:pStyle w:val="cheading3"/>
        <w:numPr>
          <w:ilvl w:val="0"/>
          <w:numId w:val="0"/>
        </w:numPr>
        <w:rPr>
          <w:lang w:bidi="en-US"/>
        </w:rPr>
      </w:pPr>
      <w:r>
        <w:rPr>
          <w:lang w:bidi="en-US"/>
        </w:rPr>
        <w:t xml:space="preserve">Sinh giao dịch 6011 – Xác nhận </w:t>
      </w:r>
      <w:r>
        <w:rPr>
          <w:lang w:val="en-US" w:bidi="en-US"/>
        </w:rPr>
        <w:t>NĐT chuyên nghiệp</w:t>
      </w:r>
      <w:r>
        <w:rPr>
          <w:lang w:bidi="en-US"/>
        </w:rPr>
        <w:t>, 1 cấp make</w:t>
      </w:r>
    </w:p>
    <w:p w14:paraId="1EF18B72" w14:textId="77777777" w:rsidR="009E7B19" w:rsidRPr="00296454" w:rsidRDefault="009E7B19" w:rsidP="009E7B19">
      <w:pPr>
        <w:pStyle w:val="ListParagraph"/>
        <w:numPr>
          <w:ilvl w:val="0"/>
          <w:numId w:val="3"/>
        </w:numPr>
        <w:rPr>
          <w:lang w:bidi="en-US"/>
        </w:rPr>
      </w:pPr>
      <w:r>
        <w:rPr>
          <w:lang w:bidi="en-US"/>
        </w:rPr>
        <w:t>Appcheck</w:t>
      </w:r>
    </w:p>
    <w:p w14:paraId="337F632A" w14:textId="77777777" w:rsidR="009E7B19" w:rsidRDefault="009E7B19" w:rsidP="009E7B19">
      <w:pPr>
        <w:pStyle w:val="ListParagraph"/>
        <w:numPr>
          <w:ilvl w:val="1"/>
          <w:numId w:val="3"/>
        </w:numPr>
        <w:rPr>
          <w:lang w:bidi="en-US"/>
        </w:rPr>
      </w:pPr>
      <w:r>
        <w:rPr>
          <w:lang w:bidi="en-US"/>
        </w:rPr>
        <w:t>Cfmast.isExists = ‘Y’ and cfmast.isprofession = ‘N’</w:t>
      </w:r>
    </w:p>
    <w:p w14:paraId="390C186D" w14:textId="77777777" w:rsidR="009E7B19" w:rsidRPr="00296454" w:rsidRDefault="009E7B19" w:rsidP="009E7B19">
      <w:pPr>
        <w:pStyle w:val="ListParagraph"/>
        <w:numPr>
          <w:ilvl w:val="1"/>
          <w:numId w:val="3"/>
        </w:numPr>
        <w:rPr>
          <w:lang w:bidi="en-US"/>
        </w:rPr>
      </w:pPr>
      <w:r>
        <w:rPr>
          <w:lang w:bidi="en-US"/>
        </w:rPr>
        <w:t>Reqlog.status = ‘P’ and reqlog.tltxcd = ‘2030’</w:t>
      </w:r>
    </w:p>
    <w:p w14:paraId="2011E318" w14:textId="77777777" w:rsidR="009E7B19" w:rsidRPr="00296454" w:rsidRDefault="009E7B19" w:rsidP="009E7B19">
      <w:pPr>
        <w:pStyle w:val="ListParagraph"/>
        <w:numPr>
          <w:ilvl w:val="0"/>
          <w:numId w:val="3"/>
        </w:numPr>
        <w:rPr>
          <w:lang w:bidi="en-US"/>
        </w:rPr>
      </w:pPr>
      <w:r>
        <w:rPr>
          <w:lang w:bidi="en-US"/>
        </w:rPr>
        <w:t>Appupdate</w:t>
      </w:r>
    </w:p>
    <w:p w14:paraId="6941CCDC" w14:textId="77777777" w:rsidR="009E7B19" w:rsidRPr="00F071C7" w:rsidRDefault="009E7B19" w:rsidP="009E7B19">
      <w:pPr>
        <w:pStyle w:val="ListParagraph"/>
        <w:numPr>
          <w:ilvl w:val="1"/>
          <w:numId w:val="3"/>
        </w:numPr>
        <w:rPr>
          <w:lang w:bidi="en-US"/>
        </w:rPr>
      </w:pPr>
      <w:r>
        <w:rPr>
          <w:lang w:bidi="en-US"/>
        </w:rPr>
        <w:t>Update cfmast.isprofessor = ‘Y’, cfmast.professorfrdate = NĐT CN từ ngày, cfmast.professortodate = NĐT CN đến ngày</w:t>
      </w:r>
    </w:p>
    <w:p w14:paraId="1C5CF628" w14:textId="4D9E76D7" w:rsidR="009E7B19" w:rsidRDefault="009E7B19" w:rsidP="009E7B19">
      <w:pPr>
        <w:pStyle w:val="ListParagraph"/>
        <w:numPr>
          <w:ilvl w:val="1"/>
          <w:numId w:val="3"/>
        </w:numPr>
        <w:rPr>
          <w:lang w:bidi="en-US"/>
        </w:rPr>
      </w:pPr>
      <w:r>
        <w:rPr>
          <w:lang w:bidi="en-US"/>
        </w:rPr>
        <w:lastRenderedPageBreak/>
        <w:t>Update reqlog.reftxnum = số chứng từ trên core CK, reglog.reftxdate = ngày giao dịch trên core CK, reqlog.status = ‘S’</w:t>
      </w:r>
    </w:p>
    <w:p w14:paraId="5341FDE1" w14:textId="72E55263" w:rsidR="00EF414C" w:rsidRDefault="00EF414C" w:rsidP="00EF414C">
      <w:pPr>
        <w:rPr>
          <w:lang w:bidi="en-US"/>
        </w:rPr>
      </w:pPr>
    </w:p>
    <w:p w14:paraId="75AE6CA8" w14:textId="7E38A153" w:rsidR="00EF414C" w:rsidRDefault="00EF414C" w:rsidP="00EF414C">
      <w:pPr>
        <w:pStyle w:val="Heading3"/>
        <w:keepNext w:val="0"/>
      </w:pPr>
      <w:r>
        <w:t>Sửa giấy tờ đị</w:t>
      </w:r>
      <w:r w:rsidR="000C69D1">
        <w:t>nh danh</w:t>
      </w:r>
    </w:p>
    <w:p w14:paraId="3E48C2BB" w14:textId="77777777" w:rsidR="00EF414C" w:rsidRDefault="00EF414C" w:rsidP="00EF414C">
      <w:pPr>
        <w:pStyle w:val="Heading4"/>
      </w:pPr>
      <w:r>
        <w:t>Mô tả giao diện</w:t>
      </w:r>
    </w:p>
    <w:p w14:paraId="08634EFD" w14:textId="77777777" w:rsidR="00EF414C" w:rsidRDefault="00EF414C" w:rsidP="00EF414C">
      <w:pPr>
        <w:pStyle w:val="Heading5"/>
      </w:pPr>
      <w:r>
        <w:t>Grid tìm kiếm</w:t>
      </w:r>
    </w:p>
    <w:p w14:paraId="0A102E5A" w14:textId="0097C0B7" w:rsidR="00827636" w:rsidRDefault="00827636" w:rsidP="00827636">
      <w:r>
        <w:t>Trên cùng hiển thị combobox tìm kiếm khách hàng. Khi chưa chọn =&gt; Grid dưới sẽ không hiển thị dữ liệu</w:t>
      </w:r>
    </w:p>
    <w:p w14:paraId="29CEE0EE" w14:textId="38B6EB91" w:rsidR="00827636" w:rsidRDefault="00827636" w:rsidP="00827636">
      <w:r>
        <w:rPr>
          <w:noProof/>
        </w:rPr>
        <w:drawing>
          <wp:inline distT="0" distB="0" distL="0" distR="0" wp14:anchorId="5C77F829" wp14:editId="0EB06DE2">
            <wp:extent cx="6134735" cy="9658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4735" cy="965835"/>
                    </a:xfrm>
                    <a:prstGeom prst="rect">
                      <a:avLst/>
                    </a:prstGeom>
                  </pic:spPr>
                </pic:pic>
              </a:graphicData>
            </a:graphic>
          </wp:inline>
        </w:drawing>
      </w:r>
    </w:p>
    <w:p w14:paraId="2174367E" w14:textId="77777777" w:rsidR="00827636" w:rsidRDefault="00827636" w:rsidP="00827636"/>
    <w:p w14:paraId="64D9E539" w14:textId="0EBD785D" w:rsidR="00EF414C" w:rsidRDefault="00827636" w:rsidP="00EF414C">
      <w:pPr>
        <w:rPr>
          <w:lang w:bidi="en-US"/>
        </w:rPr>
      </w:pPr>
      <w:r>
        <w:t>Mã KH: hiển thị &amp; tìm kiếm theo custodycd – cif – fullname (lấy</w:t>
      </w:r>
      <w:r w:rsidR="00EF414C">
        <w:rPr>
          <w:lang w:bidi="en-US"/>
        </w:rPr>
        <w:t xml:space="preserve"> danh sách các khách hàng trong cfmast có isExists = ‘Y</w:t>
      </w:r>
      <w:r w:rsidR="006D5A1E">
        <w:rPr>
          <w:lang w:bidi="en-US"/>
        </w:rPr>
        <w:t>’</w:t>
      </w:r>
      <w:r>
        <w:rPr>
          <w:lang w:bidi="en-US"/>
        </w:rPr>
        <w:t xml:space="preserve"> và đã duyệt thêm mới) + dòng ALL – Tất cả (Tham khảo chức năng Chuyển nhóm Careby KH)</w:t>
      </w:r>
      <w:ins w:id="704" w:author="Microsoft account" w:date="2021-08-30T14:47:00Z">
        <w:r w:rsidR="00854462">
          <w:rPr>
            <w:lang w:bidi="en-US"/>
          </w:rPr>
          <w:t xml:space="preserve"> </w:t>
        </w:r>
      </w:ins>
      <w:r w:rsidR="00854462" w:rsidRPr="00854462">
        <w:rPr>
          <w:b/>
          <w:lang w:bidi="en-US"/>
        </w:rPr>
        <w:t>=&gt; lấy từ cache</w:t>
      </w:r>
    </w:p>
    <w:p w14:paraId="7DFA155F" w14:textId="650662DD" w:rsidR="00827636" w:rsidRPr="00854462" w:rsidRDefault="00827636" w:rsidP="00827636">
      <w:pPr>
        <w:pStyle w:val="ListParagraph"/>
        <w:numPr>
          <w:ilvl w:val="0"/>
          <w:numId w:val="4"/>
        </w:numPr>
        <w:rPr>
          <w:b/>
          <w:lang w:bidi="en-US"/>
        </w:rPr>
      </w:pPr>
      <w:r>
        <w:rPr>
          <w:lang w:bidi="en-US"/>
        </w:rPr>
        <w:t xml:space="preserve">Khi chọn </w:t>
      </w:r>
      <w:r w:rsidR="007B79F7">
        <w:rPr>
          <w:lang w:bidi="en-US"/>
        </w:rPr>
        <w:t xml:space="preserve">mã KH </w:t>
      </w:r>
      <w:r>
        <w:rPr>
          <w:lang w:bidi="en-US"/>
        </w:rPr>
        <w:t>=&gt; Click tìm kiếm =&gt; Grid hiển thị theo mã KH đã chọn. Nếu chọn ALL =&gt; hiển thị tất cả các KH trong cfmast có isExists= ‘Y’ và đã duyệt thêm mới)</w:t>
      </w:r>
      <w:r w:rsidR="00854462">
        <w:rPr>
          <w:lang w:bidi="en-US"/>
        </w:rPr>
        <w:t xml:space="preserve"> </w:t>
      </w:r>
      <w:r w:rsidR="00854462" w:rsidRPr="00854462">
        <w:rPr>
          <w:b/>
          <w:lang w:bidi="en-US"/>
        </w:rPr>
        <w:t>=&gt; lấy từ cache</w:t>
      </w:r>
    </w:p>
    <w:p w14:paraId="163BA715" w14:textId="77777777" w:rsidR="00EF414C" w:rsidRPr="00296454" w:rsidRDefault="00EF414C" w:rsidP="00827636">
      <w:pPr>
        <w:pStyle w:val="ListParagraph"/>
        <w:numPr>
          <w:ilvl w:val="1"/>
          <w:numId w:val="3"/>
        </w:numPr>
        <w:rPr>
          <w:lang w:bidi="en-US"/>
        </w:rPr>
      </w:pPr>
      <w:r>
        <w:rPr>
          <w:lang w:bidi="en-US"/>
        </w:rPr>
        <w:t>Button Thực hiện</w:t>
      </w:r>
    </w:p>
    <w:p w14:paraId="09858F46" w14:textId="77777777" w:rsidR="00EF414C" w:rsidRDefault="00EF414C" w:rsidP="00827636">
      <w:pPr>
        <w:pStyle w:val="ListParagraph"/>
        <w:numPr>
          <w:ilvl w:val="1"/>
          <w:numId w:val="3"/>
        </w:numPr>
        <w:rPr>
          <w:lang w:bidi="en-US"/>
        </w:rPr>
      </w:pPr>
      <w:r>
        <w:rPr>
          <w:lang w:bidi="en-US"/>
        </w:rPr>
        <w:t>Mã KH: cfmast.custodycd</w:t>
      </w:r>
    </w:p>
    <w:p w14:paraId="184B1794" w14:textId="13D4410A" w:rsidR="00827636" w:rsidRPr="00EB62E4" w:rsidRDefault="00827636" w:rsidP="00827636">
      <w:pPr>
        <w:pStyle w:val="ListParagraph"/>
        <w:numPr>
          <w:ilvl w:val="1"/>
          <w:numId w:val="3"/>
        </w:numPr>
        <w:rPr>
          <w:lang w:bidi="en-US"/>
        </w:rPr>
      </w:pPr>
      <w:r>
        <w:rPr>
          <w:lang w:bidi="en-US"/>
        </w:rPr>
        <w:t>CIF trên Core Bank: cfmast.cif</w:t>
      </w:r>
    </w:p>
    <w:p w14:paraId="645A1BB1" w14:textId="01CD4A85" w:rsidR="006D5A1E" w:rsidRDefault="006D5A1E" w:rsidP="00827636">
      <w:pPr>
        <w:pStyle w:val="ListParagraph"/>
        <w:numPr>
          <w:ilvl w:val="1"/>
          <w:numId w:val="3"/>
        </w:numPr>
        <w:rPr>
          <w:lang w:bidi="en-US"/>
        </w:rPr>
      </w:pPr>
      <w:r>
        <w:rPr>
          <w:lang w:bidi="en-US"/>
        </w:rPr>
        <w:t>CIF trên Core CK: cfmast.secif</w:t>
      </w:r>
    </w:p>
    <w:p w14:paraId="2851D6C9" w14:textId="77777777" w:rsidR="00EF414C" w:rsidRPr="00EB62E4" w:rsidRDefault="00EF414C" w:rsidP="00827636">
      <w:pPr>
        <w:pStyle w:val="ListParagraph"/>
        <w:numPr>
          <w:ilvl w:val="1"/>
          <w:numId w:val="3"/>
        </w:numPr>
        <w:rPr>
          <w:lang w:bidi="en-US"/>
        </w:rPr>
      </w:pPr>
      <w:r>
        <w:rPr>
          <w:lang w:bidi="en-US"/>
        </w:rPr>
        <w:t>Họ tên: cfmast.fullname</w:t>
      </w:r>
    </w:p>
    <w:p w14:paraId="1E04ADB6" w14:textId="3845FE30" w:rsidR="006D5A1E" w:rsidRPr="00296454" w:rsidRDefault="006D5A1E" w:rsidP="00827636">
      <w:pPr>
        <w:pStyle w:val="ListParagraph"/>
        <w:numPr>
          <w:ilvl w:val="1"/>
          <w:numId w:val="3"/>
        </w:numPr>
        <w:rPr>
          <w:lang w:bidi="en-US"/>
        </w:rPr>
      </w:pPr>
      <w:r>
        <w:rPr>
          <w:lang w:bidi="en-US"/>
        </w:rPr>
        <w:t>Loại giấy tờ (Core SHS): cfmast.idtypeck (hiển thị cdcontent)</w:t>
      </w:r>
    </w:p>
    <w:p w14:paraId="3488CFBF" w14:textId="75AD0ADD" w:rsidR="006D5A1E" w:rsidRDefault="006D5A1E" w:rsidP="00827636">
      <w:pPr>
        <w:pStyle w:val="ListParagraph"/>
        <w:numPr>
          <w:ilvl w:val="1"/>
          <w:numId w:val="3"/>
        </w:numPr>
        <w:rPr>
          <w:lang w:bidi="en-US"/>
        </w:rPr>
      </w:pPr>
      <w:r>
        <w:rPr>
          <w:lang w:bidi="en-US"/>
        </w:rPr>
        <w:t>Số giấy tờ định danh (Core SHS): cfmast.idcodeck</w:t>
      </w:r>
    </w:p>
    <w:p w14:paraId="0A86B2C7" w14:textId="014E5283" w:rsidR="006D5A1E" w:rsidRDefault="006D5A1E" w:rsidP="00827636">
      <w:pPr>
        <w:pStyle w:val="ListParagraph"/>
        <w:numPr>
          <w:ilvl w:val="1"/>
          <w:numId w:val="3"/>
        </w:numPr>
        <w:rPr>
          <w:lang w:bidi="en-US"/>
        </w:rPr>
      </w:pPr>
      <w:r>
        <w:rPr>
          <w:lang w:bidi="en-US"/>
        </w:rPr>
        <w:t>Ngày cấp (Core SHS): cfmast.iddateck</w:t>
      </w:r>
    </w:p>
    <w:p w14:paraId="34C02390" w14:textId="04BCA155" w:rsidR="006D5A1E" w:rsidRDefault="006D5A1E" w:rsidP="00827636">
      <w:pPr>
        <w:pStyle w:val="ListParagraph"/>
        <w:numPr>
          <w:ilvl w:val="1"/>
          <w:numId w:val="3"/>
        </w:numPr>
        <w:rPr>
          <w:lang w:bidi="en-US"/>
        </w:rPr>
      </w:pPr>
      <w:r>
        <w:rPr>
          <w:lang w:bidi="en-US"/>
        </w:rPr>
        <w:t>Ngày hết hạn (Core SHS): cfmast.idexpdateck</w:t>
      </w:r>
    </w:p>
    <w:p w14:paraId="5385DA2C" w14:textId="6BDFE5BC" w:rsidR="006D5A1E" w:rsidRPr="00296454" w:rsidRDefault="006D5A1E" w:rsidP="00827636">
      <w:pPr>
        <w:pStyle w:val="ListParagraph"/>
        <w:numPr>
          <w:ilvl w:val="1"/>
          <w:numId w:val="3"/>
        </w:numPr>
        <w:rPr>
          <w:lang w:bidi="en-US"/>
        </w:rPr>
      </w:pPr>
      <w:r>
        <w:rPr>
          <w:lang w:bidi="en-US"/>
        </w:rPr>
        <w:t>Nơi cấp (Core SHS): cfmast.idplaceck</w:t>
      </w:r>
    </w:p>
    <w:p w14:paraId="6647FE29" w14:textId="77777777" w:rsidR="00EF414C" w:rsidRDefault="00EF414C" w:rsidP="00EF414C">
      <w:pPr>
        <w:rPr>
          <w:lang w:bidi="en-US"/>
        </w:rPr>
      </w:pPr>
    </w:p>
    <w:p w14:paraId="72EE6147" w14:textId="77777777" w:rsidR="00EF414C" w:rsidRDefault="00EF414C" w:rsidP="00EF414C">
      <w:pPr>
        <w:pStyle w:val="Heading5"/>
      </w:pPr>
      <w:r>
        <w:t>Popup thực hiện</w:t>
      </w:r>
    </w:p>
    <w:p w14:paraId="3E16E0B2" w14:textId="77777777" w:rsidR="00EF414C" w:rsidRDefault="00EF414C" w:rsidP="00EF414C"/>
    <w:tbl>
      <w:tblPr>
        <w:tblStyle w:val="TableGrid"/>
        <w:tblW w:w="0" w:type="auto"/>
        <w:tblLook w:val="04A0" w:firstRow="1" w:lastRow="0" w:firstColumn="1" w:lastColumn="0" w:noHBand="0" w:noVBand="1"/>
      </w:tblPr>
      <w:tblGrid>
        <w:gridCol w:w="3292"/>
        <w:gridCol w:w="1856"/>
        <w:gridCol w:w="4590"/>
      </w:tblGrid>
      <w:tr w:rsidR="006D5A1E" w14:paraId="432D9571" w14:textId="77777777" w:rsidTr="00690B72">
        <w:tc>
          <w:tcPr>
            <w:tcW w:w="3292" w:type="dxa"/>
          </w:tcPr>
          <w:p w14:paraId="5B9BF467" w14:textId="77777777" w:rsidR="006D5A1E" w:rsidRDefault="006D5A1E" w:rsidP="00690B72">
            <w:pPr>
              <w:jc w:val="center"/>
            </w:pPr>
            <w:r w:rsidRPr="0098225A">
              <w:rPr>
                <w:b/>
              </w:rPr>
              <w:t>Tên trường</w:t>
            </w:r>
          </w:p>
        </w:tc>
        <w:tc>
          <w:tcPr>
            <w:tcW w:w="1856" w:type="dxa"/>
          </w:tcPr>
          <w:p w14:paraId="08FC035D" w14:textId="77777777" w:rsidR="006D5A1E" w:rsidRDefault="006D5A1E" w:rsidP="00690B72">
            <w:pPr>
              <w:jc w:val="center"/>
            </w:pPr>
            <w:r w:rsidRPr="0098225A">
              <w:rPr>
                <w:b/>
              </w:rPr>
              <w:t>Bắt buộc</w:t>
            </w:r>
          </w:p>
        </w:tc>
        <w:tc>
          <w:tcPr>
            <w:tcW w:w="4590" w:type="dxa"/>
          </w:tcPr>
          <w:p w14:paraId="4719C87F" w14:textId="77777777" w:rsidR="006D5A1E" w:rsidRDefault="006D5A1E" w:rsidP="00690B72">
            <w:pPr>
              <w:jc w:val="center"/>
            </w:pPr>
            <w:r w:rsidRPr="0098225A">
              <w:rPr>
                <w:b/>
              </w:rPr>
              <w:t>Mô tả</w:t>
            </w:r>
          </w:p>
        </w:tc>
      </w:tr>
      <w:tr w:rsidR="00C72AA0" w:rsidRPr="00C72AA0" w14:paraId="7D4FEE98" w14:textId="77777777" w:rsidTr="00690B72">
        <w:tc>
          <w:tcPr>
            <w:tcW w:w="9738" w:type="dxa"/>
            <w:gridSpan w:val="3"/>
          </w:tcPr>
          <w:p w14:paraId="748DC1C7" w14:textId="677570B4" w:rsidR="00C72AA0" w:rsidRPr="00C72AA0" w:rsidRDefault="00C72AA0" w:rsidP="00690B72">
            <w:pPr>
              <w:rPr>
                <w:b/>
              </w:rPr>
            </w:pPr>
            <w:r w:rsidRPr="00C72AA0">
              <w:rPr>
                <w:b/>
              </w:rPr>
              <w:t>Tab thông tin</w:t>
            </w:r>
          </w:p>
        </w:tc>
      </w:tr>
      <w:tr w:rsidR="006D5A1E" w14:paraId="6D664154" w14:textId="77777777" w:rsidTr="00690B72">
        <w:tc>
          <w:tcPr>
            <w:tcW w:w="3292" w:type="dxa"/>
          </w:tcPr>
          <w:p w14:paraId="46CAD9B5" w14:textId="01A9A300" w:rsidR="006D5A1E" w:rsidRDefault="006D5A1E" w:rsidP="00690B72">
            <w:r>
              <w:t>Mã KH</w:t>
            </w:r>
          </w:p>
        </w:tc>
        <w:tc>
          <w:tcPr>
            <w:tcW w:w="1856" w:type="dxa"/>
          </w:tcPr>
          <w:p w14:paraId="6F0EBD6F" w14:textId="5B8C72E4" w:rsidR="006D5A1E" w:rsidRDefault="006D5A1E" w:rsidP="00690B72">
            <w:r>
              <w:t>Có</w:t>
            </w:r>
          </w:p>
        </w:tc>
        <w:tc>
          <w:tcPr>
            <w:tcW w:w="4590" w:type="dxa"/>
          </w:tcPr>
          <w:p w14:paraId="23862C82" w14:textId="24656ED9" w:rsidR="006D5A1E" w:rsidRDefault="006D5A1E" w:rsidP="00690B72">
            <w:r>
              <w:t>Hiển thị theo grid</w:t>
            </w:r>
          </w:p>
        </w:tc>
      </w:tr>
      <w:tr w:rsidR="00827636" w14:paraId="49DB7B92" w14:textId="77777777" w:rsidTr="00690B72">
        <w:tc>
          <w:tcPr>
            <w:tcW w:w="3292" w:type="dxa"/>
          </w:tcPr>
          <w:p w14:paraId="53CC46EE" w14:textId="2DE80C9C" w:rsidR="00827636" w:rsidRDefault="00827636" w:rsidP="00827636">
            <w:r>
              <w:t>CIF trên Core Bank</w:t>
            </w:r>
          </w:p>
        </w:tc>
        <w:tc>
          <w:tcPr>
            <w:tcW w:w="1856" w:type="dxa"/>
          </w:tcPr>
          <w:p w14:paraId="5EC9FC6A" w14:textId="1B1B0CFD" w:rsidR="00827636" w:rsidRDefault="00827636" w:rsidP="00827636">
            <w:r>
              <w:t>Có</w:t>
            </w:r>
          </w:p>
        </w:tc>
        <w:tc>
          <w:tcPr>
            <w:tcW w:w="4590" w:type="dxa"/>
          </w:tcPr>
          <w:p w14:paraId="05E55430" w14:textId="77CE1302" w:rsidR="00827636" w:rsidRDefault="00827636" w:rsidP="00827636">
            <w:r>
              <w:t>Hiển thị theo grid</w:t>
            </w:r>
          </w:p>
        </w:tc>
      </w:tr>
      <w:tr w:rsidR="00827636" w14:paraId="6E29A916" w14:textId="77777777" w:rsidTr="00690B72">
        <w:tc>
          <w:tcPr>
            <w:tcW w:w="3292" w:type="dxa"/>
          </w:tcPr>
          <w:p w14:paraId="06E52603" w14:textId="782D2F0B" w:rsidR="00827636" w:rsidRDefault="00827636" w:rsidP="00827636">
            <w:r>
              <w:t>CIF trên Core CK</w:t>
            </w:r>
          </w:p>
        </w:tc>
        <w:tc>
          <w:tcPr>
            <w:tcW w:w="1856" w:type="dxa"/>
          </w:tcPr>
          <w:p w14:paraId="1FEFE32F" w14:textId="06355390" w:rsidR="00827636" w:rsidRDefault="00827636" w:rsidP="00827636">
            <w:r>
              <w:t>Có</w:t>
            </w:r>
          </w:p>
        </w:tc>
        <w:tc>
          <w:tcPr>
            <w:tcW w:w="4590" w:type="dxa"/>
          </w:tcPr>
          <w:p w14:paraId="50EB4E5A" w14:textId="111F5B7F" w:rsidR="00827636" w:rsidRDefault="00827636" w:rsidP="00827636">
            <w:r>
              <w:t>Hiển thị theo grid</w:t>
            </w:r>
          </w:p>
        </w:tc>
      </w:tr>
      <w:tr w:rsidR="00827636" w14:paraId="1550D0A6" w14:textId="77777777" w:rsidTr="00690B72">
        <w:tc>
          <w:tcPr>
            <w:tcW w:w="3292" w:type="dxa"/>
          </w:tcPr>
          <w:p w14:paraId="000F46E2" w14:textId="5260860E" w:rsidR="00827636" w:rsidRDefault="00827636" w:rsidP="00827636">
            <w:r>
              <w:t>Họ tên</w:t>
            </w:r>
          </w:p>
        </w:tc>
        <w:tc>
          <w:tcPr>
            <w:tcW w:w="1856" w:type="dxa"/>
          </w:tcPr>
          <w:p w14:paraId="651F0F63" w14:textId="42B06815" w:rsidR="00827636" w:rsidRDefault="00827636" w:rsidP="00827636">
            <w:r>
              <w:t>Có</w:t>
            </w:r>
          </w:p>
        </w:tc>
        <w:tc>
          <w:tcPr>
            <w:tcW w:w="4590" w:type="dxa"/>
          </w:tcPr>
          <w:p w14:paraId="739E2726" w14:textId="3EEB5330" w:rsidR="00827636" w:rsidRDefault="00827636" w:rsidP="00827636">
            <w:r>
              <w:t>Hiển thị theo grid</w:t>
            </w:r>
          </w:p>
        </w:tc>
      </w:tr>
      <w:tr w:rsidR="00827636" w14:paraId="2E280FB4" w14:textId="77777777" w:rsidTr="00690B72">
        <w:tc>
          <w:tcPr>
            <w:tcW w:w="3292" w:type="dxa"/>
          </w:tcPr>
          <w:p w14:paraId="48B41AB3" w14:textId="0EFCCC47" w:rsidR="00827636" w:rsidRDefault="00827636" w:rsidP="00827636">
            <w:r>
              <w:t>Loại giấy tờ (Core SHS)</w:t>
            </w:r>
          </w:p>
        </w:tc>
        <w:tc>
          <w:tcPr>
            <w:tcW w:w="1856" w:type="dxa"/>
          </w:tcPr>
          <w:p w14:paraId="40713053" w14:textId="227345DA" w:rsidR="00827636" w:rsidRDefault="00827636" w:rsidP="00827636">
            <w:r>
              <w:t>Có</w:t>
            </w:r>
          </w:p>
        </w:tc>
        <w:tc>
          <w:tcPr>
            <w:tcW w:w="4590" w:type="dxa"/>
          </w:tcPr>
          <w:p w14:paraId="5157BE30" w14:textId="3201C125" w:rsidR="00827636" w:rsidRDefault="00827636" w:rsidP="00827636">
            <w:r>
              <w:t>Hiển thị theo grid</w:t>
            </w:r>
          </w:p>
        </w:tc>
      </w:tr>
      <w:tr w:rsidR="00827636" w14:paraId="6CD34233" w14:textId="77777777" w:rsidTr="00690B72">
        <w:tc>
          <w:tcPr>
            <w:tcW w:w="3292" w:type="dxa"/>
          </w:tcPr>
          <w:p w14:paraId="66FADD9C" w14:textId="3DE63AC7" w:rsidR="00827636" w:rsidRDefault="00827636" w:rsidP="00827636">
            <w:r>
              <w:t>Số giấy tờ định danh (Core SHS)</w:t>
            </w:r>
          </w:p>
        </w:tc>
        <w:tc>
          <w:tcPr>
            <w:tcW w:w="1856" w:type="dxa"/>
          </w:tcPr>
          <w:p w14:paraId="41148E27" w14:textId="6120AC0C" w:rsidR="00827636" w:rsidRDefault="00827636" w:rsidP="00827636">
            <w:r>
              <w:t>Có</w:t>
            </w:r>
          </w:p>
        </w:tc>
        <w:tc>
          <w:tcPr>
            <w:tcW w:w="4590" w:type="dxa"/>
          </w:tcPr>
          <w:p w14:paraId="4C9E37E6" w14:textId="11A831F2" w:rsidR="00827636" w:rsidRDefault="00827636" w:rsidP="00827636">
            <w:r>
              <w:t>Hiển thị theo grid</w:t>
            </w:r>
          </w:p>
        </w:tc>
      </w:tr>
      <w:tr w:rsidR="00827636" w14:paraId="68D42142" w14:textId="77777777" w:rsidTr="00690B72">
        <w:tc>
          <w:tcPr>
            <w:tcW w:w="3292" w:type="dxa"/>
          </w:tcPr>
          <w:p w14:paraId="20347B5E" w14:textId="1D5E94F3" w:rsidR="00827636" w:rsidRDefault="00827636" w:rsidP="00827636">
            <w:r>
              <w:t>Ngày cấp (Core SHS)</w:t>
            </w:r>
          </w:p>
        </w:tc>
        <w:tc>
          <w:tcPr>
            <w:tcW w:w="1856" w:type="dxa"/>
          </w:tcPr>
          <w:p w14:paraId="186D8F68" w14:textId="64C451C0" w:rsidR="00827636" w:rsidRDefault="00827636" w:rsidP="00827636">
            <w:r>
              <w:t>Có</w:t>
            </w:r>
          </w:p>
        </w:tc>
        <w:tc>
          <w:tcPr>
            <w:tcW w:w="4590" w:type="dxa"/>
          </w:tcPr>
          <w:p w14:paraId="3E233C7B" w14:textId="7B80859B" w:rsidR="00827636" w:rsidRDefault="00827636" w:rsidP="00827636">
            <w:r>
              <w:t>Hiển thị theo grid</w:t>
            </w:r>
          </w:p>
        </w:tc>
      </w:tr>
      <w:tr w:rsidR="00827636" w14:paraId="00EB8BDE" w14:textId="77777777" w:rsidTr="00690B72">
        <w:tc>
          <w:tcPr>
            <w:tcW w:w="3292" w:type="dxa"/>
          </w:tcPr>
          <w:p w14:paraId="3383B00C" w14:textId="4D9E77E9" w:rsidR="00827636" w:rsidRDefault="00827636" w:rsidP="00827636">
            <w:r>
              <w:t>Ngày hết hạn (Core SHS)</w:t>
            </w:r>
          </w:p>
        </w:tc>
        <w:tc>
          <w:tcPr>
            <w:tcW w:w="1856" w:type="dxa"/>
          </w:tcPr>
          <w:p w14:paraId="5E0585CA" w14:textId="0059EED8" w:rsidR="00827636" w:rsidRDefault="00827636" w:rsidP="00827636">
            <w:r>
              <w:t>Có</w:t>
            </w:r>
          </w:p>
        </w:tc>
        <w:tc>
          <w:tcPr>
            <w:tcW w:w="4590" w:type="dxa"/>
          </w:tcPr>
          <w:p w14:paraId="14EA7086" w14:textId="5B080CD6" w:rsidR="00827636" w:rsidRDefault="00827636" w:rsidP="00827636">
            <w:r>
              <w:t>Hiển thị theo grid</w:t>
            </w:r>
          </w:p>
        </w:tc>
      </w:tr>
      <w:tr w:rsidR="00827636" w14:paraId="7F0ECD6A" w14:textId="77777777" w:rsidTr="00690B72">
        <w:tc>
          <w:tcPr>
            <w:tcW w:w="3292" w:type="dxa"/>
          </w:tcPr>
          <w:p w14:paraId="7C0BA36C" w14:textId="359864A5" w:rsidR="00827636" w:rsidRDefault="00827636" w:rsidP="00827636">
            <w:r>
              <w:t>Nơi cấp (Core SHS)</w:t>
            </w:r>
          </w:p>
        </w:tc>
        <w:tc>
          <w:tcPr>
            <w:tcW w:w="1856" w:type="dxa"/>
          </w:tcPr>
          <w:p w14:paraId="6589738C" w14:textId="6219448E" w:rsidR="00827636" w:rsidRDefault="00827636" w:rsidP="00827636">
            <w:r>
              <w:t>Có</w:t>
            </w:r>
          </w:p>
        </w:tc>
        <w:tc>
          <w:tcPr>
            <w:tcW w:w="4590" w:type="dxa"/>
          </w:tcPr>
          <w:p w14:paraId="6522B1E0" w14:textId="2E897899" w:rsidR="00827636" w:rsidRDefault="00827636" w:rsidP="00827636">
            <w:r>
              <w:t>Hiển thị theo grid</w:t>
            </w:r>
          </w:p>
        </w:tc>
      </w:tr>
      <w:tr w:rsidR="00827636" w14:paraId="2E185C60" w14:textId="77777777" w:rsidTr="00690B72">
        <w:tc>
          <w:tcPr>
            <w:tcW w:w="3292" w:type="dxa"/>
          </w:tcPr>
          <w:p w14:paraId="1F9F224A" w14:textId="79203166" w:rsidR="00827636" w:rsidRDefault="00827636" w:rsidP="00827636">
            <w:r>
              <w:t>Loại giấy tờ điều chỉnh</w:t>
            </w:r>
          </w:p>
        </w:tc>
        <w:tc>
          <w:tcPr>
            <w:tcW w:w="1856" w:type="dxa"/>
          </w:tcPr>
          <w:p w14:paraId="36F3263C" w14:textId="745FEC10" w:rsidR="00827636" w:rsidRDefault="00827636" w:rsidP="00827636">
            <w:r>
              <w:t>Có</w:t>
            </w:r>
          </w:p>
        </w:tc>
        <w:tc>
          <w:tcPr>
            <w:tcW w:w="4590" w:type="dxa"/>
          </w:tcPr>
          <w:p w14:paraId="290E8BDD" w14:textId="2F48E841" w:rsidR="00827636" w:rsidRDefault="00827636" w:rsidP="00827636">
            <w:r>
              <w:t>Chọn từ danh sách loại giấy tờ</w:t>
            </w:r>
          </w:p>
        </w:tc>
      </w:tr>
      <w:tr w:rsidR="00827636" w14:paraId="0C79A5D6" w14:textId="77777777" w:rsidTr="00690B72">
        <w:tc>
          <w:tcPr>
            <w:tcW w:w="3292" w:type="dxa"/>
          </w:tcPr>
          <w:p w14:paraId="7F447236" w14:textId="24C7BE41" w:rsidR="00827636" w:rsidRDefault="00827636" w:rsidP="00827636">
            <w:r>
              <w:t>Số giấy tờ điều chỉnh</w:t>
            </w:r>
          </w:p>
        </w:tc>
        <w:tc>
          <w:tcPr>
            <w:tcW w:w="1856" w:type="dxa"/>
          </w:tcPr>
          <w:p w14:paraId="7FDE8C02" w14:textId="0D8BAC99" w:rsidR="00827636" w:rsidRDefault="00827636" w:rsidP="00827636">
            <w:r>
              <w:t>Có</w:t>
            </w:r>
          </w:p>
        </w:tc>
        <w:tc>
          <w:tcPr>
            <w:tcW w:w="4590" w:type="dxa"/>
          </w:tcPr>
          <w:p w14:paraId="17AE1573" w14:textId="6F30EE65" w:rsidR="00827636" w:rsidRDefault="00827636" w:rsidP="00827636">
            <w:r>
              <w:t>Nhập</w:t>
            </w:r>
          </w:p>
        </w:tc>
      </w:tr>
      <w:tr w:rsidR="00827636" w14:paraId="2A26C8F2" w14:textId="77777777" w:rsidTr="00690B72">
        <w:tc>
          <w:tcPr>
            <w:tcW w:w="3292" w:type="dxa"/>
          </w:tcPr>
          <w:p w14:paraId="09A00542" w14:textId="08F1C8E4" w:rsidR="00827636" w:rsidRDefault="00827636" w:rsidP="00827636">
            <w:r>
              <w:t>Ngày cấp điều chỉnh</w:t>
            </w:r>
          </w:p>
        </w:tc>
        <w:tc>
          <w:tcPr>
            <w:tcW w:w="1856" w:type="dxa"/>
          </w:tcPr>
          <w:p w14:paraId="5AF65A11" w14:textId="23740313" w:rsidR="00827636" w:rsidRDefault="00827636" w:rsidP="00827636">
            <w:r>
              <w:t>Có</w:t>
            </w:r>
          </w:p>
        </w:tc>
        <w:tc>
          <w:tcPr>
            <w:tcW w:w="4590" w:type="dxa"/>
          </w:tcPr>
          <w:p w14:paraId="37EA14A5" w14:textId="6DA57221" w:rsidR="00827636" w:rsidRDefault="00827636" w:rsidP="00827636">
            <w:r>
              <w:t>Nhập, phải &lt;= ngày hệ thống</w:t>
            </w:r>
          </w:p>
        </w:tc>
      </w:tr>
      <w:tr w:rsidR="00827636" w14:paraId="173C814B" w14:textId="77777777" w:rsidTr="00690B72">
        <w:tc>
          <w:tcPr>
            <w:tcW w:w="3292" w:type="dxa"/>
          </w:tcPr>
          <w:p w14:paraId="7B44D603" w14:textId="3A762962" w:rsidR="00827636" w:rsidRDefault="00827636" w:rsidP="00827636">
            <w:r>
              <w:t>Ngày hết hạn điều chỉnh</w:t>
            </w:r>
          </w:p>
        </w:tc>
        <w:tc>
          <w:tcPr>
            <w:tcW w:w="1856" w:type="dxa"/>
          </w:tcPr>
          <w:p w14:paraId="1AD323BC" w14:textId="772112D5" w:rsidR="00827636" w:rsidRDefault="00827636" w:rsidP="00827636">
            <w:r>
              <w:t>Có</w:t>
            </w:r>
          </w:p>
        </w:tc>
        <w:tc>
          <w:tcPr>
            <w:tcW w:w="4590" w:type="dxa"/>
          </w:tcPr>
          <w:p w14:paraId="310E937A" w14:textId="0E2FB171" w:rsidR="00827636" w:rsidRDefault="00827636" w:rsidP="00827636">
            <w:r>
              <w:t>Phải &gt; ngày cấp</w:t>
            </w:r>
          </w:p>
        </w:tc>
      </w:tr>
      <w:tr w:rsidR="00827636" w14:paraId="526A9621" w14:textId="77777777" w:rsidTr="00690B72">
        <w:tc>
          <w:tcPr>
            <w:tcW w:w="3292" w:type="dxa"/>
          </w:tcPr>
          <w:p w14:paraId="2A3C42EF" w14:textId="72755843" w:rsidR="00827636" w:rsidRDefault="00827636" w:rsidP="00827636">
            <w:r>
              <w:lastRenderedPageBreak/>
              <w:t>Nơi cấp điều chỉnh</w:t>
            </w:r>
          </w:p>
        </w:tc>
        <w:tc>
          <w:tcPr>
            <w:tcW w:w="1856" w:type="dxa"/>
          </w:tcPr>
          <w:p w14:paraId="64E083EB" w14:textId="54B3DF8D" w:rsidR="00827636" w:rsidRDefault="00827636" w:rsidP="00827636">
            <w:r>
              <w:t>Có</w:t>
            </w:r>
          </w:p>
        </w:tc>
        <w:tc>
          <w:tcPr>
            <w:tcW w:w="4590" w:type="dxa"/>
          </w:tcPr>
          <w:p w14:paraId="1431B7F3" w14:textId="555BAF21" w:rsidR="00827636" w:rsidRDefault="00827636" w:rsidP="00827636">
            <w:r>
              <w:t>Nhập</w:t>
            </w:r>
          </w:p>
        </w:tc>
      </w:tr>
      <w:tr w:rsidR="00827636" w14:paraId="54747378" w14:textId="77777777" w:rsidTr="00690B72">
        <w:tc>
          <w:tcPr>
            <w:tcW w:w="9738" w:type="dxa"/>
            <w:gridSpan w:val="3"/>
          </w:tcPr>
          <w:p w14:paraId="095D1ED4" w14:textId="72756398" w:rsidR="00827636" w:rsidRDefault="00827636" w:rsidP="00827636">
            <w:r>
              <w:t>Upload CMND mới =&gt; Hiển thị nội dung file sau khi upload</w:t>
            </w:r>
          </w:p>
        </w:tc>
      </w:tr>
      <w:tr w:rsidR="00827636" w:rsidRPr="00C72AA0" w14:paraId="58AA7E1F" w14:textId="77777777" w:rsidTr="00690B72">
        <w:tc>
          <w:tcPr>
            <w:tcW w:w="9738" w:type="dxa"/>
            <w:gridSpan w:val="3"/>
          </w:tcPr>
          <w:p w14:paraId="455B3FC7" w14:textId="0D619923" w:rsidR="00827636" w:rsidRPr="00C72AA0" w:rsidRDefault="00827636" w:rsidP="00827636">
            <w:pPr>
              <w:rPr>
                <w:b/>
              </w:rPr>
            </w:pPr>
            <w:r w:rsidRPr="00C72AA0">
              <w:rPr>
                <w:b/>
              </w:rPr>
              <w:t>Tab upload phiếu đăng ký</w:t>
            </w:r>
          </w:p>
        </w:tc>
      </w:tr>
      <w:tr w:rsidR="00827636" w14:paraId="7548A2B1" w14:textId="77777777" w:rsidTr="00690B72">
        <w:tc>
          <w:tcPr>
            <w:tcW w:w="9738" w:type="dxa"/>
            <w:gridSpan w:val="3"/>
          </w:tcPr>
          <w:p w14:paraId="6F03866B" w14:textId="054E6212" w:rsidR="00827636" w:rsidRDefault="00827636" w:rsidP="00827636">
            <w:r>
              <w:t>Button “In phiếu đăng ký” =&gt; Click vào in biểu mẫu đăng ký thay đổi thông tin CMND</w:t>
            </w:r>
          </w:p>
        </w:tc>
      </w:tr>
      <w:tr w:rsidR="00827636" w14:paraId="0B26F1BA" w14:textId="77777777" w:rsidTr="00690B72">
        <w:tc>
          <w:tcPr>
            <w:tcW w:w="9738" w:type="dxa"/>
            <w:gridSpan w:val="3"/>
          </w:tcPr>
          <w:p w14:paraId="11DDF5AF" w14:textId="7D3E809D" w:rsidR="00827636" w:rsidRDefault="00827636" w:rsidP="00827636">
            <w:r>
              <w:t>Upload phiếu đăng ký: Cho phép upload file lên hệ thống =&gt; Hiển thị nội dung file sau khi upload</w:t>
            </w:r>
          </w:p>
        </w:tc>
      </w:tr>
    </w:tbl>
    <w:p w14:paraId="39A0EFCD" w14:textId="7FFC6076" w:rsidR="002749F1" w:rsidRDefault="002749F1" w:rsidP="002749F1"/>
    <w:p w14:paraId="7F3E398C" w14:textId="762F992F" w:rsidR="00DD6EF2" w:rsidRDefault="00DD6EF2" w:rsidP="002749F1"/>
    <w:p w14:paraId="1B14903F" w14:textId="76D31CCA" w:rsidR="00DD6EF2" w:rsidRDefault="00C72AA0" w:rsidP="002749F1">
      <w:r>
        <w:t>B</w:t>
      </w:r>
      <w:r w:rsidR="00DD6EF2">
        <w:t>utton “Thực hiện”</w:t>
      </w:r>
    </w:p>
    <w:p w14:paraId="1A15DD7E" w14:textId="089C585D" w:rsidR="002749F1" w:rsidRDefault="002749F1" w:rsidP="002749F1"/>
    <w:p w14:paraId="5727CB01" w14:textId="77777777" w:rsidR="002749F1" w:rsidRDefault="002749F1" w:rsidP="002749F1"/>
    <w:p w14:paraId="1A11B066" w14:textId="1C105531" w:rsidR="00EF414C" w:rsidRDefault="00EF414C" w:rsidP="00EF414C">
      <w:pPr>
        <w:pStyle w:val="Heading4"/>
      </w:pPr>
      <w:r>
        <w:t>Quy tắc xử lý</w:t>
      </w:r>
    </w:p>
    <w:p w14:paraId="11BE0E82" w14:textId="77777777" w:rsidR="00F46045" w:rsidRDefault="00F46045" w:rsidP="00EF414C">
      <w:pPr>
        <w:rPr>
          <w:lang w:bidi="en-US"/>
        </w:rPr>
      </w:pPr>
      <w:r>
        <w:rPr>
          <w:lang w:bidi="en-US"/>
        </w:rPr>
        <w:t>Khi click thực hiện:</w:t>
      </w:r>
    </w:p>
    <w:p w14:paraId="0D5D690C" w14:textId="415BAD1E" w:rsidR="00C72AA0" w:rsidRDefault="00C72AA0" w:rsidP="00F46045">
      <w:pPr>
        <w:pStyle w:val="ListParagraph"/>
        <w:numPr>
          <w:ilvl w:val="0"/>
          <w:numId w:val="3"/>
        </w:numPr>
        <w:rPr>
          <w:lang w:bidi="en-US"/>
        </w:rPr>
      </w:pPr>
      <w:r>
        <w:rPr>
          <w:lang w:bidi="en-US"/>
        </w:rPr>
        <w:t>Lưu file CMND đã upload lên server</w:t>
      </w:r>
      <w:r w:rsidR="00377845">
        <w:rPr>
          <w:lang w:bidi="en-US"/>
        </w:rPr>
        <w:t xml:space="preserve"> nội bộ</w:t>
      </w:r>
    </w:p>
    <w:p w14:paraId="459B6D3F" w14:textId="61FAEFE0" w:rsidR="00F46045" w:rsidRDefault="00F46045" w:rsidP="00F46045">
      <w:pPr>
        <w:pStyle w:val="ListParagraph"/>
        <w:numPr>
          <w:ilvl w:val="0"/>
          <w:numId w:val="3"/>
        </w:numPr>
        <w:rPr>
          <w:lang w:bidi="en-US"/>
        </w:rPr>
      </w:pPr>
      <w:r>
        <w:rPr>
          <w:lang w:bidi="en-US"/>
        </w:rPr>
        <w:t xml:space="preserve">Đẩy file </w:t>
      </w:r>
      <w:r w:rsidR="00C72AA0">
        <w:rPr>
          <w:lang w:bidi="en-US"/>
        </w:rPr>
        <w:t xml:space="preserve">phiếu đăng ký + file CMND đã upload </w:t>
      </w:r>
      <w:r>
        <w:rPr>
          <w:lang w:bidi="en-US"/>
        </w:rPr>
        <w:t xml:space="preserve">sang FTPSERVER </w:t>
      </w:r>
      <w:r w:rsidR="00C72AA0">
        <w:rPr>
          <w:lang w:bidi="en-US"/>
        </w:rPr>
        <w:t>SHS</w:t>
      </w:r>
    </w:p>
    <w:p w14:paraId="21A1B94C" w14:textId="22DAF951" w:rsidR="00F46045" w:rsidRDefault="00F46045" w:rsidP="00F46045">
      <w:pPr>
        <w:pStyle w:val="ListParagraph"/>
        <w:numPr>
          <w:ilvl w:val="0"/>
          <w:numId w:val="3"/>
        </w:numPr>
        <w:rPr>
          <w:lang w:bidi="en-US"/>
        </w:rPr>
      </w:pPr>
      <w:r>
        <w:rPr>
          <w:lang w:bidi="en-US"/>
        </w:rPr>
        <w:t>Sinh giao dịch 2032 – Sửa giấy tờ định danh của KH (2 cấp make/check)</w:t>
      </w:r>
    </w:p>
    <w:p w14:paraId="5721A7B1" w14:textId="528E037A" w:rsidR="00F46045" w:rsidRDefault="00F46045" w:rsidP="00EF414C">
      <w:pPr>
        <w:rPr>
          <w:lang w:bidi="en-US"/>
        </w:rPr>
      </w:pPr>
    </w:p>
    <w:p w14:paraId="2D285243" w14:textId="199F4068" w:rsidR="00F46045" w:rsidRDefault="00F46045" w:rsidP="00EF414C">
      <w:pPr>
        <w:rPr>
          <w:lang w:bidi="en-US"/>
        </w:rPr>
      </w:pPr>
      <w:r>
        <w:rPr>
          <w:lang w:bidi="en-US"/>
        </w:rPr>
        <w:t>Appcheck</w:t>
      </w:r>
    </w:p>
    <w:p w14:paraId="0D768776" w14:textId="16B53F7A" w:rsidR="00F46045" w:rsidRDefault="00F46045" w:rsidP="00F46045">
      <w:pPr>
        <w:pStyle w:val="ListParagraph"/>
        <w:numPr>
          <w:ilvl w:val="0"/>
          <w:numId w:val="3"/>
        </w:numPr>
        <w:rPr>
          <w:lang w:bidi="en-US"/>
        </w:rPr>
      </w:pPr>
      <w:r>
        <w:rPr>
          <w:lang w:bidi="en-US"/>
        </w:rPr>
        <w:t>Cfmast.isExists = ‘Y’</w:t>
      </w:r>
    </w:p>
    <w:p w14:paraId="67660773" w14:textId="5D5E5890" w:rsidR="00F46045" w:rsidRDefault="00F46045" w:rsidP="00F46045">
      <w:pPr>
        <w:rPr>
          <w:lang w:bidi="en-US"/>
        </w:rPr>
      </w:pPr>
    </w:p>
    <w:p w14:paraId="4E4FA963" w14:textId="5BE35CAE" w:rsidR="00F46045" w:rsidRDefault="00F46045" w:rsidP="00F46045">
      <w:pPr>
        <w:rPr>
          <w:lang w:bidi="en-US"/>
        </w:rPr>
      </w:pPr>
      <w:r>
        <w:rPr>
          <w:lang w:bidi="en-US"/>
        </w:rPr>
        <w:t>Appupdate: Khi duyệt giao dịch</w:t>
      </w:r>
    </w:p>
    <w:p w14:paraId="6AC00404" w14:textId="1951D785" w:rsidR="00F46045" w:rsidRDefault="00F46045" w:rsidP="00F46045">
      <w:pPr>
        <w:pStyle w:val="ListParagraph"/>
        <w:numPr>
          <w:ilvl w:val="0"/>
          <w:numId w:val="3"/>
        </w:numPr>
        <w:rPr>
          <w:lang w:bidi="en-US"/>
        </w:rPr>
      </w:pPr>
      <w:r>
        <w:rPr>
          <w:lang w:bidi="en-US"/>
        </w:rPr>
        <w:t>Cập nhật lại thông tin định danh trên Core SHS tương ứng theo các thông tin đã điều chỉnh</w:t>
      </w:r>
    </w:p>
    <w:p w14:paraId="73C5B8E5" w14:textId="7BC26053" w:rsidR="00C72AA0" w:rsidRDefault="00C72AA0" w:rsidP="00F46045">
      <w:pPr>
        <w:pStyle w:val="ListParagraph"/>
        <w:numPr>
          <w:ilvl w:val="0"/>
          <w:numId w:val="3"/>
        </w:numPr>
        <w:rPr>
          <w:lang w:bidi="en-US"/>
        </w:rPr>
      </w:pPr>
      <w:r>
        <w:rPr>
          <w:lang w:bidi="en-US"/>
        </w:rPr>
        <w:t>Cập nhật lại cfsign của khách hàng với dòng loại giấy tờ CMND</w:t>
      </w:r>
    </w:p>
    <w:p w14:paraId="6AF65346" w14:textId="17829001" w:rsidR="00C72AA0" w:rsidRDefault="00C72AA0" w:rsidP="00C72AA0">
      <w:pPr>
        <w:pStyle w:val="ListParagraph"/>
        <w:numPr>
          <w:ilvl w:val="1"/>
          <w:numId w:val="3"/>
        </w:numPr>
        <w:rPr>
          <w:lang w:bidi="en-US"/>
        </w:rPr>
      </w:pPr>
      <w:r>
        <w:rPr>
          <w:lang w:bidi="en-US"/>
        </w:rPr>
        <w:t>Update dòng status = ‘A’ thành status = ‘E’</w:t>
      </w:r>
    </w:p>
    <w:p w14:paraId="06DB2187" w14:textId="24E6927C" w:rsidR="00C72AA0" w:rsidRDefault="00C72AA0" w:rsidP="00C72AA0">
      <w:pPr>
        <w:pStyle w:val="ListParagraph"/>
        <w:numPr>
          <w:ilvl w:val="1"/>
          <w:numId w:val="3"/>
        </w:numPr>
        <w:rPr>
          <w:lang w:bidi="en-US"/>
        </w:rPr>
      </w:pPr>
      <w:r>
        <w:rPr>
          <w:lang w:bidi="en-US"/>
        </w:rPr>
        <w:t>Insert dòng mới status = ‘A’ theo thông tin đường link file mới upload lên server</w:t>
      </w:r>
    </w:p>
    <w:p w14:paraId="1AEE505F" w14:textId="4678C3E9" w:rsidR="00A37904" w:rsidRPr="00FA15DB" w:rsidRDefault="00F46045" w:rsidP="00690B72">
      <w:pPr>
        <w:pStyle w:val="ListParagraph"/>
        <w:numPr>
          <w:ilvl w:val="0"/>
          <w:numId w:val="3"/>
        </w:numPr>
        <w:rPr>
          <w:lang w:bidi="en-US"/>
        </w:rPr>
      </w:pPr>
      <w:r>
        <w:rPr>
          <w:lang w:bidi="en-US"/>
        </w:rPr>
        <w:t xml:space="preserve">Gửi yêu cầu sang SHS </w:t>
      </w:r>
      <w:r w:rsidR="00E65C24">
        <w:rPr>
          <w:lang w:bidi="en-US"/>
        </w:rPr>
        <w:t xml:space="preserve">thông qua bảng event_log =&gt; Khi nhận kết quả thành công, xử lý ở </w:t>
      </w:r>
      <w:r w:rsidR="00E65C24" w:rsidRPr="00E65C24">
        <w:rPr>
          <w:lang w:bidi="en-US"/>
        </w:rPr>
        <w:t>pr_sync_data_api</w:t>
      </w:r>
      <w:r w:rsidR="00E65C24">
        <w:rPr>
          <w:lang w:bidi="en-US"/>
        </w:rPr>
        <w:t xml:space="preserve"> =&gt; i</w:t>
      </w:r>
      <w:r w:rsidR="00A37904">
        <w:rPr>
          <w:lang w:bidi="en-US"/>
        </w:rPr>
        <w:t>nsert reqlog</w:t>
      </w:r>
    </w:p>
    <w:p w14:paraId="438DFBB7" w14:textId="77777777" w:rsidR="00A37904" w:rsidRPr="00AC4FD5" w:rsidDel="00E72B98" w:rsidRDefault="00A37904" w:rsidP="00A37904">
      <w:pPr>
        <w:pStyle w:val="ListParagraph"/>
        <w:numPr>
          <w:ilvl w:val="1"/>
          <w:numId w:val="3"/>
        </w:numPr>
        <w:rPr>
          <w:lang w:bidi="en-US"/>
        </w:rPr>
      </w:pPr>
      <w:r w:rsidDel="00E72B98">
        <w:rPr>
          <w:lang w:bidi="en-US"/>
        </w:rPr>
        <w:t>Autoid: số tự sinh</w:t>
      </w:r>
    </w:p>
    <w:p w14:paraId="38FE85F4" w14:textId="4CE070C6" w:rsidR="00A37904" w:rsidRPr="00AC4FD5" w:rsidDel="00E72B98" w:rsidRDefault="00A37904" w:rsidP="00A37904">
      <w:pPr>
        <w:pStyle w:val="ListParagraph"/>
        <w:numPr>
          <w:ilvl w:val="1"/>
          <w:numId w:val="3"/>
        </w:numPr>
        <w:rPr>
          <w:lang w:bidi="en-US"/>
        </w:rPr>
      </w:pPr>
      <w:r w:rsidDel="00E72B98">
        <w:rPr>
          <w:lang w:bidi="en-US"/>
        </w:rPr>
        <w:t xml:space="preserve">Tltxcd: </w:t>
      </w:r>
      <w:r>
        <w:rPr>
          <w:lang w:bidi="en-US"/>
        </w:rPr>
        <w:t>2032</w:t>
      </w:r>
    </w:p>
    <w:p w14:paraId="1765BFC1" w14:textId="77777777" w:rsidR="00A37904" w:rsidRPr="00AC4FD5" w:rsidDel="00E72B98" w:rsidRDefault="00A37904" w:rsidP="00A37904">
      <w:pPr>
        <w:pStyle w:val="ListParagraph"/>
        <w:numPr>
          <w:ilvl w:val="1"/>
          <w:numId w:val="3"/>
        </w:numPr>
        <w:rPr>
          <w:lang w:bidi="en-US"/>
        </w:rPr>
      </w:pPr>
      <w:r w:rsidDel="00E72B98">
        <w:rPr>
          <w:lang w:bidi="en-US"/>
        </w:rPr>
        <w:t xml:space="preserve">Txnum: txnum của giao dịch </w:t>
      </w:r>
    </w:p>
    <w:p w14:paraId="357A07FC" w14:textId="77777777" w:rsidR="00A37904" w:rsidRPr="00AC4FD5" w:rsidDel="00E72B98" w:rsidRDefault="00A37904" w:rsidP="00A37904">
      <w:pPr>
        <w:pStyle w:val="ListParagraph"/>
        <w:numPr>
          <w:ilvl w:val="1"/>
          <w:numId w:val="3"/>
        </w:numPr>
        <w:rPr>
          <w:lang w:bidi="en-US"/>
        </w:rPr>
      </w:pPr>
      <w:r w:rsidDel="00E72B98">
        <w:rPr>
          <w:lang w:bidi="en-US"/>
        </w:rPr>
        <w:t>Tx</w:t>
      </w:r>
      <w:r>
        <w:rPr>
          <w:lang w:bidi="en-US"/>
        </w:rPr>
        <w:t>date: txdate của giao dịch</w:t>
      </w:r>
    </w:p>
    <w:p w14:paraId="25912338" w14:textId="77777777" w:rsidR="00A37904" w:rsidRPr="00AC4FD5" w:rsidDel="00E72B98" w:rsidRDefault="00A37904" w:rsidP="00A37904">
      <w:pPr>
        <w:pStyle w:val="ListParagraph"/>
        <w:numPr>
          <w:ilvl w:val="1"/>
          <w:numId w:val="3"/>
        </w:numPr>
        <w:rPr>
          <w:lang w:bidi="en-US"/>
        </w:rPr>
      </w:pPr>
      <w:r w:rsidDel="00E72B98">
        <w:rPr>
          <w:lang w:bidi="en-US"/>
        </w:rPr>
        <w:t>Custodycd: custodycd của KH</w:t>
      </w:r>
    </w:p>
    <w:p w14:paraId="4C00D88F" w14:textId="2CB1D0E6" w:rsidR="00A37904" w:rsidRPr="00AC4FD5" w:rsidDel="00E72B98" w:rsidRDefault="00A37904" w:rsidP="00A37904">
      <w:pPr>
        <w:pStyle w:val="ListParagraph"/>
        <w:numPr>
          <w:ilvl w:val="1"/>
          <w:numId w:val="3"/>
        </w:numPr>
        <w:rPr>
          <w:lang w:bidi="en-US"/>
        </w:rPr>
      </w:pPr>
      <w:r>
        <w:rPr>
          <w:lang w:bidi="en-US"/>
        </w:rPr>
        <w:t>Status: S</w:t>
      </w:r>
    </w:p>
    <w:p w14:paraId="5780CF26" w14:textId="757EAA50" w:rsidR="00A37904" w:rsidRDefault="00A37904" w:rsidP="00A37904">
      <w:pPr>
        <w:pStyle w:val="ListParagraph"/>
        <w:numPr>
          <w:ilvl w:val="1"/>
          <w:numId w:val="3"/>
        </w:numPr>
        <w:rPr>
          <w:lang w:bidi="en-US"/>
        </w:rPr>
      </w:pPr>
      <w:r w:rsidDel="00E72B98">
        <w:rPr>
          <w:lang w:bidi="en-US"/>
        </w:rPr>
        <w:t xml:space="preserve">Updatetime: </w:t>
      </w:r>
      <w:r>
        <w:rPr>
          <w:lang w:bidi="en-US"/>
        </w:rPr>
        <w:t>ngày giờ hiện tại</w:t>
      </w:r>
    </w:p>
    <w:p w14:paraId="1758BFCB" w14:textId="3ADD96C7" w:rsidR="00A37904" w:rsidRPr="00F064EF" w:rsidDel="00E72B98" w:rsidRDefault="00A37904" w:rsidP="00A37904">
      <w:pPr>
        <w:pStyle w:val="ListParagraph"/>
        <w:numPr>
          <w:ilvl w:val="1"/>
          <w:numId w:val="3"/>
        </w:numPr>
        <w:rPr>
          <w:lang w:bidi="en-US"/>
        </w:rPr>
      </w:pPr>
      <w:r>
        <w:rPr>
          <w:lang w:bidi="en-US"/>
        </w:rPr>
        <w:t>Urlfile: Đường dẫn + tên file lưu trữ trên FTPSERVER SHS</w:t>
      </w:r>
    </w:p>
    <w:p w14:paraId="72965BCB" w14:textId="4FC9CA8E" w:rsidR="00EF414C" w:rsidRPr="00EF414C" w:rsidDel="00A37904" w:rsidRDefault="00EF414C" w:rsidP="00A37904">
      <w:pPr>
        <w:rPr>
          <w:del w:id="705" w:author="VânNT" w:date="2021-08-27T11:15:00Z"/>
          <w:lang w:bidi="en-US"/>
        </w:rPr>
      </w:pPr>
    </w:p>
    <w:p w14:paraId="6296856A" w14:textId="77777777" w:rsidR="00EF414C" w:rsidRPr="00296454" w:rsidRDefault="00EF414C" w:rsidP="00EF414C">
      <w:pPr>
        <w:rPr>
          <w:lang w:bidi="en-US"/>
        </w:rPr>
      </w:pPr>
    </w:p>
    <w:p w14:paraId="1C180B42" w14:textId="6A66A887" w:rsidR="00FD6470" w:rsidRDefault="00B9185C" w:rsidP="009E7B19">
      <w:pPr>
        <w:pStyle w:val="Heading2"/>
        <w:keepNext w:val="0"/>
        <w:ind w:left="360"/>
      </w:pPr>
      <w:bookmarkStart w:id="706" w:name="_Toc78535533"/>
      <w:r>
        <w:t>Quản trị tài khoản</w:t>
      </w:r>
      <w:bookmarkEnd w:id="706"/>
    </w:p>
    <w:p w14:paraId="7F5C371A" w14:textId="61747A06" w:rsidR="00B9185C" w:rsidRDefault="00B9185C" w:rsidP="009E7B19">
      <w:pPr>
        <w:pStyle w:val="Heading3"/>
        <w:keepNext w:val="0"/>
      </w:pPr>
      <w:bookmarkStart w:id="707" w:name="_Toc78535534"/>
      <w:r>
        <w:t>Cấp lại mật khẩu</w:t>
      </w:r>
      <w:bookmarkEnd w:id="707"/>
    </w:p>
    <w:p w14:paraId="7C4D1465" w14:textId="77777777" w:rsidR="00690B72" w:rsidRDefault="00690B72" w:rsidP="00690B72">
      <w:pPr>
        <w:pStyle w:val="Heading4"/>
      </w:pPr>
      <w:r>
        <w:t>Mô tả giao diện</w:t>
      </w:r>
    </w:p>
    <w:p w14:paraId="20A3364D" w14:textId="77777777" w:rsidR="00690B72" w:rsidRDefault="00690B72" w:rsidP="00690B72"/>
    <w:tbl>
      <w:tblPr>
        <w:tblStyle w:val="TableGrid"/>
        <w:tblW w:w="0" w:type="auto"/>
        <w:tblLook w:val="04A0" w:firstRow="1" w:lastRow="0" w:firstColumn="1" w:lastColumn="0" w:noHBand="0" w:noVBand="1"/>
      </w:tblPr>
      <w:tblGrid>
        <w:gridCol w:w="3292"/>
        <w:gridCol w:w="1856"/>
        <w:gridCol w:w="4590"/>
      </w:tblGrid>
      <w:tr w:rsidR="00690B72" w14:paraId="3A7E69E6" w14:textId="77777777" w:rsidTr="00690B72">
        <w:tc>
          <w:tcPr>
            <w:tcW w:w="3292" w:type="dxa"/>
          </w:tcPr>
          <w:p w14:paraId="3066E03F" w14:textId="77777777" w:rsidR="00690B72" w:rsidRDefault="00690B72" w:rsidP="00690B72">
            <w:pPr>
              <w:jc w:val="center"/>
            </w:pPr>
            <w:r w:rsidRPr="0098225A">
              <w:rPr>
                <w:b/>
              </w:rPr>
              <w:t>Tên trường</w:t>
            </w:r>
          </w:p>
        </w:tc>
        <w:tc>
          <w:tcPr>
            <w:tcW w:w="1856" w:type="dxa"/>
          </w:tcPr>
          <w:p w14:paraId="75B5942B" w14:textId="77777777" w:rsidR="00690B72" w:rsidRDefault="00690B72" w:rsidP="00690B72">
            <w:pPr>
              <w:jc w:val="center"/>
            </w:pPr>
            <w:r w:rsidRPr="0098225A">
              <w:rPr>
                <w:b/>
              </w:rPr>
              <w:t>Bắt buộc</w:t>
            </w:r>
          </w:p>
        </w:tc>
        <w:tc>
          <w:tcPr>
            <w:tcW w:w="4590" w:type="dxa"/>
          </w:tcPr>
          <w:p w14:paraId="52023A2B" w14:textId="77777777" w:rsidR="00690B72" w:rsidRDefault="00690B72" w:rsidP="00690B72">
            <w:pPr>
              <w:jc w:val="center"/>
            </w:pPr>
            <w:r w:rsidRPr="0098225A">
              <w:rPr>
                <w:b/>
              </w:rPr>
              <w:t>Mô tả</w:t>
            </w:r>
          </w:p>
        </w:tc>
      </w:tr>
      <w:tr w:rsidR="00690B72" w14:paraId="73DCA268" w14:textId="77777777" w:rsidTr="00690B72">
        <w:tc>
          <w:tcPr>
            <w:tcW w:w="3292" w:type="dxa"/>
          </w:tcPr>
          <w:p w14:paraId="67674090" w14:textId="253FA8B1" w:rsidR="00690B72" w:rsidRDefault="00690B72" w:rsidP="00690B72">
            <w:r>
              <w:t>Tên đăng nhập</w:t>
            </w:r>
          </w:p>
        </w:tc>
        <w:tc>
          <w:tcPr>
            <w:tcW w:w="1856" w:type="dxa"/>
          </w:tcPr>
          <w:p w14:paraId="7F24BD49" w14:textId="77777777" w:rsidR="00690B72" w:rsidRDefault="00690B72" w:rsidP="00690B72">
            <w:r>
              <w:t>Có</w:t>
            </w:r>
          </w:p>
        </w:tc>
        <w:tc>
          <w:tcPr>
            <w:tcW w:w="4590" w:type="dxa"/>
          </w:tcPr>
          <w:p w14:paraId="3F7E85B7" w14:textId="44218BA4" w:rsidR="00690B72" w:rsidRDefault="00690B72" w:rsidP="00690B72">
            <w:r>
              <w:t>Nhập</w:t>
            </w:r>
          </w:p>
        </w:tc>
      </w:tr>
      <w:tr w:rsidR="00690B72" w14:paraId="3780262E" w14:textId="77777777" w:rsidTr="00690B72">
        <w:tc>
          <w:tcPr>
            <w:tcW w:w="3292" w:type="dxa"/>
          </w:tcPr>
          <w:p w14:paraId="1B6DFC5F" w14:textId="77777777" w:rsidR="00690B72" w:rsidRDefault="00690B72" w:rsidP="00690B72">
            <w:r>
              <w:t>Họ tên</w:t>
            </w:r>
          </w:p>
        </w:tc>
        <w:tc>
          <w:tcPr>
            <w:tcW w:w="1856" w:type="dxa"/>
          </w:tcPr>
          <w:p w14:paraId="65778520" w14:textId="77777777" w:rsidR="00690B72" w:rsidRDefault="00690B72" w:rsidP="00690B72">
            <w:r>
              <w:t>Có</w:t>
            </w:r>
          </w:p>
        </w:tc>
        <w:tc>
          <w:tcPr>
            <w:tcW w:w="4590" w:type="dxa"/>
          </w:tcPr>
          <w:p w14:paraId="6BDB1413" w14:textId="77777777" w:rsidR="00690B72" w:rsidRDefault="00690B72" w:rsidP="00690B72">
            <w:r>
              <w:t>Hiển thị theo tên đăng nhập đã chọn (fullname)</w:t>
            </w:r>
          </w:p>
          <w:p w14:paraId="353B1ACE" w14:textId="4E9E1529" w:rsidR="00CF31AB" w:rsidRDefault="00CF31AB" w:rsidP="00690B72">
            <w:r>
              <w:t>Disable</w:t>
            </w:r>
          </w:p>
        </w:tc>
      </w:tr>
      <w:tr w:rsidR="00690B72" w14:paraId="579046CC" w14:textId="77777777" w:rsidTr="00690B72">
        <w:tc>
          <w:tcPr>
            <w:tcW w:w="3292" w:type="dxa"/>
          </w:tcPr>
          <w:p w14:paraId="4A458847" w14:textId="0ABAC4E1" w:rsidR="00690B72" w:rsidRDefault="00690B72" w:rsidP="00690B72">
            <w:r>
              <w:t>Loại giấy tờ</w:t>
            </w:r>
          </w:p>
        </w:tc>
        <w:tc>
          <w:tcPr>
            <w:tcW w:w="1856" w:type="dxa"/>
          </w:tcPr>
          <w:p w14:paraId="6889F644" w14:textId="77777777" w:rsidR="00690B72" w:rsidRDefault="00690B72" w:rsidP="00690B72">
            <w:r>
              <w:t>Có</w:t>
            </w:r>
          </w:p>
        </w:tc>
        <w:tc>
          <w:tcPr>
            <w:tcW w:w="4590" w:type="dxa"/>
          </w:tcPr>
          <w:p w14:paraId="60765D88" w14:textId="77777777" w:rsidR="00690B72" w:rsidRDefault="00690B72" w:rsidP="00690B72">
            <w:r>
              <w:t>Hiển thị theo tên đăng nhập đã chọn (nvl(idtypeck, idtype))</w:t>
            </w:r>
          </w:p>
          <w:p w14:paraId="0FB96CD1" w14:textId="37EF1987" w:rsidR="00CF31AB" w:rsidRDefault="00CF31AB" w:rsidP="00690B72">
            <w:r>
              <w:lastRenderedPageBreak/>
              <w:t>Disable</w:t>
            </w:r>
          </w:p>
        </w:tc>
      </w:tr>
      <w:tr w:rsidR="00690B72" w14:paraId="0D06B75C" w14:textId="77777777" w:rsidTr="00690B72">
        <w:tc>
          <w:tcPr>
            <w:tcW w:w="3292" w:type="dxa"/>
          </w:tcPr>
          <w:p w14:paraId="54F8D4C7" w14:textId="06946CD2" w:rsidR="00690B72" w:rsidRDefault="00690B72" w:rsidP="00FF0B30">
            <w:r>
              <w:lastRenderedPageBreak/>
              <w:t xml:space="preserve">Số giấy tờ định danh </w:t>
            </w:r>
          </w:p>
        </w:tc>
        <w:tc>
          <w:tcPr>
            <w:tcW w:w="1856" w:type="dxa"/>
          </w:tcPr>
          <w:p w14:paraId="6907B9DF" w14:textId="77777777" w:rsidR="00690B72" w:rsidRDefault="00690B72" w:rsidP="00690B72">
            <w:r>
              <w:t>Có</w:t>
            </w:r>
          </w:p>
        </w:tc>
        <w:tc>
          <w:tcPr>
            <w:tcW w:w="4590" w:type="dxa"/>
          </w:tcPr>
          <w:p w14:paraId="600560C2" w14:textId="77777777" w:rsidR="00690B72" w:rsidRDefault="00690B72" w:rsidP="00690B72">
            <w:r>
              <w:t>Hiển thị theo tên đăng nhập đã chọn (nvl(idcodeck, idcode))</w:t>
            </w:r>
          </w:p>
          <w:p w14:paraId="68728935" w14:textId="495DCE43" w:rsidR="00CF31AB" w:rsidRDefault="00CF31AB" w:rsidP="00690B72">
            <w:r>
              <w:t>Disable</w:t>
            </w:r>
          </w:p>
        </w:tc>
      </w:tr>
      <w:tr w:rsidR="00690B72" w14:paraId="46E26FA5" w14:textId="77777777" w:rsidTr="00690B72">
        <w:tc>
          <w:tcPr>
            <w:tcW w:w="3292" w:type="dxa"/>
          </w:tcPr>
          <w:p w14:paraId="55B4F69F" w14:textId="071F79FA" w:rsidR="00690B72" w:rsidRDefault="00690B72" w:rsidP="00FF0B30">
            <w:r>
              <w:t xml:space="preserve">Ngày cấp </w:t>
            </w:r>
          </w:p>
        </w:tc>
        <w:tc>
          <w:tcPr>
            <w:tcW w:w="1856" w:type="dxa"/>
          </w:tcPr>
          <w:p w14:paraId="1A66266D" w14:textId="77777777" w:rsidR="00690B72" w:rsidRDefault="00690B72" w:rsidP="00690B72">
            <w:r>
              <w:t>Có</w:t>
            </w:r>
          </w:p>
        </w:tc>
        <w:tc>
          <w:tcPr>
            <w:tcW w:w="4590" w:type="dxa"/>
          </w:tcPr>
          <w:p w14:paraId="2EBECDBD" w14:textId="77777777" w:rsidR="00690B72" w:rsidRDefault="00690B72" w:rsidP="00690B72">
            <w:r>
              <w:t>Hiển thị theo tên đăng nhập đã chọn (nvl(iddateck, iddate))</w:t>
            </w:r>
          </w:p>
          <w:p w14:paraId="5BDCF651" w14:textId="68E786A0" w:rsidR="00CF31AB" w:rsidRDefault="00CF31AB" w:rsidP="00690B72">
            <w:r>
              <w:t>Disable</w:t>
            </w:r>
          </w:p>
        </w:tc>
      </w:tr>
      <w:tr w:rsidR="00690B72" w14:paraId="0740E174" w14:textId="77777777" w:rsidTr="00690B72">
        <w:tc>
          <w:tcPr>
            <w:tcW w:w="3292" w:type="dxa"/>
          </w:tcPr>
          <w:p w14:paraId="77E1EE32" w14:textId="5D971C73" w:rsidR="00690B72" w:rsidRDefault="00690B72" w:rsidP="00FF0B30">
            <w:r>
              <w:t xml:space="preserve">Ngày hết hạn </w:t>
            </w:r>
          </w:p>
        </w:tc>
        <w:tc>
          <w:tcPr>
            <w:tcW w:w="1856" w:type="dxa"/>
          </w:tcPr>
          <w:p w14:paraId="317BEB87" w14:textId="77777777" w:rsidR="00690B72" w:rsidRDefault="00690B72" w:rsidP="00690B72">
            <w:r>
              <w:t>Có</w:t>
            </w:r>
          </w:p>
        </w:tc>
        <w:tc>
          <w:tcPr>
            <w:tcW w:w="4590" w:type="dxa"/>
          </w:tcPr>
          <w:p w14:paraId="1524A675" w14:textId="77777777" w:rsidR="00690B72" w:rsidRDefault="00690B72" w:rsidP="00690B72">
            <w:r>
              <w:t>Hiển thị theo tên đăng nhập đã chọn (nvl (idexpdateck, idexpdate))</w:t>
            </w:r>
          </w:p>
          <w:p w14:paraId="7A075B27" w14:textId="3A12936C" w:rsidR="00CF31AB" w:rsidRDefault="00CF31AB" w:rsidP="00690B72">
            <w:r>
              <w:t>Disable</w:t>
            </w:r>
          </w:p>
        </w:tc>
      </w:tr>
      <w:tr w:rsidR="00690B72" w14:paraId="2125F61C" w14:textId="77777777" w:rsidTr="00690B72">
        <w:tc>
          <w:tcPr>
            <w:tcW w:w="3292" w:type="dxa"/>
          </w:tcPr>
          <w:p w14:paraId="5F15E366" w14:textId="092B3D33" w:rsidR="00690B72" w:rsidRDefault="00690B72" w:rsidP="00FF0B30">
            <w:r>
              <w:t xml:space="preserve">Nơi cấp </w:t>
            </w:r>
            <w:bookmarkStart w:id="708" w:name="_GoBack"/>
            <w:bookmarkEnd w:id="708"/>
          </w:p>
        </w:tc>
        <w:tc>
          <w:tcPr>
            <w:tcW w:w="1856" w:type="dxa"/>
          </w:tcPr>
          <w:p w14:paraId="65C1AC19" w14:textId="77777777" w:rsidR="00690B72" w:rsidRDefault="00690B72" w:rsidP="00690B72">
            <w:r>
              <w:t>Có</w:t>
            </w:r>
          </w:p>
        </w:tc>
        <w:tc>
          <w:tcPr>
            <w:tcW w:w="4590" w:type="dxa"/>
          </w:tcPr>
          <w:p w14:paraId="75AE638F" w14:textId="77777777" w:rsidR="00690B72" w:rsidRDefault="00690B72" w:rsidP="00690B72">
            <w:r>
              <w:t>Hiển thị theo tên đăng nhập đã chọn (nvl(idplaceck, idplace))</w:t>
            </w:r>
          </w:p>
          <w:p w14:paraId="51F43870" w14:textId="3E2E502C" w:rsidR="00CF31AB" w:rsidRDefault="00CF31AB" w:rsidP="00690B72">
            <w:r>
              <w:t>Disable</w:t>
            </w:r>
          </w:p>
        </w:tc>
      </w:tr>
      <w:tr w:rsidR="00690B72" w14:paraId="2D708525" w14:textId="77777777" w:rsidTr="00690B72">
        <w:tc>
          <w:tcPr>
            <w:tcW w:w="3292" w:type="dxa"/>
          </w:tcPr>
          <w:p w14:paraId="485F4658" w14:textId="788FF4F8" w:rsidR="00690B72" w:rsidRDefault="00690B72" w:rsidP="00690B72">
            <w:r>
              <w:t>Điện thoại di động</w:t>
            </w:r>
          </w:p>
        </w:tc>
        <w:tc>
          <w:tcPr>
            <w:tcW w:w="1856" w:type="dxa"/>
          </w:tcPr>
          <w:p w14:paraId="0A1A8453" w14:textId="77777777" w:rsidR="00690B72" w:rsidRDefault="00690B72" w:rsidP="00690B72">
            <w:r>
              <w:t>Có</w:t>
            </w:r>
          </w:p>
        </w:tc>
        <w:tc>
          <w:tcPr>
            <w:tcW w:w="4590" w:type="dxa"/>
          </w:tcPr>
          <w:p w14:paraId="11C67F21" w14:textId="77777777" w:rsidR="00690B72" w:rsidRDefault="00690B72" w:rsidP="00690B72">
            <w:r>
              <w:t>Hiển thị theo tên đăng nhập đã chọn (mobile)</w:t>
            </w:r>
          </w:p>
          <w:p w14:paraId="36531C46" w14:textId="0707D1FC" w:rsidR="00CF31AB" w:rsidRDefault="00CF31AB" w:rsidP="00690B72">
            <w:r>
              <w:t>Disable</w:t>
            </w:r>
          </w:p>
        </w:tc>
      </w:tr>
      <w:tr w:rsidR="00690B72" w14:paraId="26D54542" w14:textId="77777777" w:rsidTr="00690B72">
        <w:tc>
          <w:tcPr>
            <w:tcW w:w="3292" w:type="dxa"/>
          </w:tcPr>
          <w:p w14:paraId="50B09C81" w14:textId="2C0F87B4" w:rsidR="00690B72" w:rsidRDefault="00690B72" w:rsidP="00690B72">
            <w:r>
              <w:t>Email</w:t>
            </w:r>
          </w:p>
        </w:tc>
        <w:tc>
          <w:tcPr>
            <w:tcW w:w="1856" w:type="dxa"/>
          </w:tcPr>
          <w:p w14:paraId="2270E651" w14:textId="77777777" w:rsidR="00690B72" w:rsidRDefault="00690B72" w:rsidP="00690B72">
            <w:r>
              <w:t>Có</w:t>
            </w:r>
          </w:p>
        </w:tc>
        <w:tc>
          <w:tcPr>
            <w:tcW w:w="4590" w:type="dxa"/>
          </w:tcPr>
          <w:p w14:paraId="520F5E7A" w14:textId="77777777" w:rsidR="00690B72" w:rsidRDefault="00690B72" w:rsidP="00690B72">
            <w:r>
              <w:t>Hiển thị theo tên đăng nhập đã chọn (email)</w:t>
            </w:r>
          </w:p>
          <w:p w14:paraId="60408904" w14:textId="32A8556C" w:rsidR="00CF31AB" w:rsidRDefault="00CF31AB" w:rsidP="00690B72">
            <w:r>
              <w:t>Disable</w:t>
            </w:r>
          </w:p>
        </w:tc>
      </w:tr>
    </w:tbl>
    <w:p w14:paraId="67A882EC" w14:textId="77777777" w:rsidR="00690B72" w:rsidRDefault="00690B72" w:rsidP="00690B72"/>
    <w:p w14:paraId="46B38FD8" w14:textId="77777777" w:rsidR="00690B72" w:rsidRDefault="00690B72" w:rsidP="00690B72"/>
    <w:p w14:paraId="1D00DD77" w14:textId="77777777" w:rsidR="00690B72" w:rsidRDefault="00690B72" w:rsidP="00690B72"/>
    <w:p w14:paraId="453CEDBB" w14:textId="77777777" w:rsidR="00690B72" w:rsidRDefault="00690B72" w:rsidP="00690B72">
      <w:pPr>
        <w:pStyle w:val="Heading4"/>
      </w:pPr>
      <w:r>
        <w:t>Quy tắc xử lý</w:t>
      </w:r>
    </w:p>
    <w:p w14:paraId="5775FA78" w14:textId="1CA8A6B5" w:rsidR="00690B72" w:rsidRDefault="00FC4EC7" w:rsidP="00FC4EC7">
      <w:pPr>
        <w:rPr>
          <w:lang w:bidi="en-US"/>
        </w:rPr>
      </w:pPr>
      <w:r>
        <w:rPr>
          <w:lang w:bidi="en-US"/>
        </w:rPr>
        <w:t>Sinh giao dịch 2022 – Reset mật khẩu NĐT (1 cấp make)</w:t>
      </w:r>
    </w:p>
    <w:p w14:paraId="6416C494" w14:textId="77777777" w:rsidR="00690B72" w:rsidRDefault="00690B72" w:rsidP="00690B72">
      <w:pPr>
        <w:rPr>
          <w:lang w:bidi="en-US"/>
        </w:rPr>
      </w:pPr>
    </w:p>
    <w:p w14:paraId="58804CB0" w14:textId="77777777" w:rsidR="00690B72" w:rsidRDefault="00690B72" w:rsidP="00690B72">
      <w:pPr>
        <w:rPr>
          <w:lang w:bidi="en-US"/>
        </w:rPr>
      </w:pPr>
      <w:r>
        <w:rPr>
          <w:lang w:bidi="en-US"/>
        </w:rPr>
        <w:t>Appcheck</w:t>
      </w:r>
    </w:p>
    <w:p w14:paraId="4D0ADD7E" w14:textId="256241CD" w:rsidR="00690B72" w:rsidRDefault="00FC4EC7" w:rsidP="00690B72">
      <w:pPr>
        <w:pStyle w:val="ListParagraph"/>
        <w:numPr>
          <w:ilvl w:val="0"/>
          <w:numId w:val="3"/>
        </w:numPr>
        <w:rPr>
          <w:lang w:bidi="en-US"/>
        </w:rPr>
      </w:pPr>
      <w:r>
        <w:rPr>
          <w:lang w:bidi="en-US"/>
        </w:rPr>
        <w:t>Username phải tồn tại</w:t>
      </w:r>
    </w:p>
    <w:p w14:paraId="5EE22996" w14:textId="50C70F42" w:rsidR="00FC4EC7" w:rsidRDefault="00FC4EC7" w:rsidP="00690B72">
      <w:pPr>
        <w:pStyle w:val="ListParagraph"/>
        <w:numPr>
          <w:ilvl w:val="0"/>
          <w:numId w:val="3"/>
        </w:numPr>
        <w:rPr>
          <w:lang w:bidi="en-US"/>
        </w:rPr>
      </w:pPr>
      <w:r>
        <w:rPr>
          <w:lang w:bidi="en-US"/>
        </w:rPr>
        <w:t>KH có đăng ký giao dịch online</w:t>
      </w:r>
    </w:p>
    <w:p w14:paraId="458314F0" w14:textId="505140D4" w:rsidR="00FC4EC7" w:rsidRDefault="00475864" w:rsidP="00690B72">
      <w:pPr>
        <w:pStyle w:val="ListParagraph"/>
        <w:numPr>
          <w:ilvl w:val="0"/>
          <w:numId w:val="3"/>
        </w:numPr>
        <w:rPr>
          <w:lang w:bidi="en-US"/>
        </w:rPr>
      </w:pPr>
      <w:r>
        <w:rPr>
          <w:lang w:bidi="en-US"/>
        </w:rPr>
        <w:t>KH chưa đóng tài khoản (status &lt;&gt; ‘C’)</w:t>
      </w:r>
    </w:p>
    <w:p w14:paraId="34E017A5" w14:textId="77777777" w:rsidR="00690B72" w:rsidRDefault="00690B72" w:rsidP="00690B72">
      <w:pPr>
        <w:rPr>
          <w:lang w:bidi="en-US"/>
        </w:rPr>
      </w:pPr>
    </w:p>
    <w:p w14:paraId="13F7EBDC" w14:textId="5830E49F" w:rsidR="00690B72" w:rsidRDefault="00690B72" w:rsidP="00690B72">
      <w:pPr>
        <w:rPr>
          <w:lang w:bidi="en-US"/>
        </w:rPr>
      </w:pPr>
      <w:r>
        <w:rPr>
          <w:lang w:bidi="en-US"/>
        </w:rPr>
        <w:t xml:space="preserve">Appupdate: </w:t>
      </w:r>
    </w:p>
    <w:p w14:paraId="11044848" w14:textId="00DA6F9A" w:rsidR="00690B72" w:rsidRDefault="00475864" w:rsidP="00475864">
      <w:pPr>
        <w:pStyle w:val="ListParagraph"/>
        <w:numPr>
          <w:ilvl w:val="0"/>
          <w:numId w:val="3"/>
        </w:numPr>
        <w:rPr>
          <w:lang w:bidi="en-US"/>
        </w:rPr>
      </w:pPr>
      <w:r>
        <w:rPr>
          <w:lang w:bidi="en-US"/>
        </w:rPr>
        <w:t>Update dòng thông tin cũ trong userlogin status = ‘E’ =&gt; Insert dòng này vào userloginhist</w:t>
      </w:r>
    </w:p>
    <w:p w14:paraId="25C49024" w14:textId="064E5C18" w:rsidR="00475864" w:rsidRDefault="00475864" w:rsidP="00475864">
      <w:pPr>
        <w:pStyle w:val="ListParagraph"/>
        <w:numPr>
          <w:ilvl w:val="0"/>
          <w:numId w:val="3"/>
        </w:numPr>
        <w:rPr>
          <w:lang w:bidi="en-US"/>
        </w:rPr>
      </w:pPr>
      <w:r>
        <w:rPr>
          <w:lang w:bidi="en-US"/>
        </w:rPr>
        <w:t>Tạo mật khẩu =&gt; insert dòng mới vào userlogin</w:t>
      </w:r>
    </w:p>
    <w:p w14:paraId="56F8151A" w14:textId="072FB4E7" w:rsidR="00475864" w:rsidRPr="00F064EF" w:rsidDel="00E72B98" w:rsidRDefault="00475864" w:rsidP="00475864">
      <w:pPr>
        <w:pStyle w:val="ListParagraph"/>
        <w:numPr>
          <w:ilvl w:val="0"/>
          <w:numId w:val="3"/>
        </w:numPr>
        <w:rPr>
          <w:lang w:bidi="en-US"/>
        </w:rPr>
      </w:pPr>
      <w:r>
        <w:rPr>
          <w:lang w:bidi="en-US"/>
        </w:rPr>
        <w:t>Gửi email/SMS cho KH</w:t>
      </w:r>
    </w:p>
    <w:p w14:paraId="4A2804CD" w14:textId="77777777" w:rsidR="00690B72" w:rsidRPr="00690B72" w:rsidRDefault="00690B72" w:rsidP="00690B72">
      <w:pPr>
        <w:rPr>
          <w:lang w:bidi="en-US"/>
        </w:rPr>
      </w:pPr>
    </w:p>
    <w:p w14:paraId="08BA0D7D" w14:textId="25F81EA4" w:rsidR="00B9185C" w:rsidRDefault="00B9185C" w:rsidP="009E7B19">
      <w:pPr>
        <w:pStyle w:val="Heading3"/>
        <w:keepNext w:val="0"/>
      </w:pPr>
      <w:bookmarkStart w:id="709" w:name="_Toc78535535"/>
      <w:r>
        <w:t>khai báo tham số pNKH</w:t>
      </w:r>
      <w:bookmarkEnd w:id="709"/>
    </w:p>
    <w:p w14:paraId="0845C2AA" w14:textId="77777777" w:rsidR="0004252D" w:rsidRDefault="0004252D" w:rsidP="0004252D">
      <w:pPr>
        <w:pStyle w:val="Heading4"/>
      </w:pPr>
      <w:r>
        <w:t>Mô tả giao diện</w:t>
      </w:r>
    </w:p>
    <w:p w14:paraId="7749B35E" w14:textId="77777777" w:rsidR="0004252D" w:rsidRDefault="0004252D" w:rsidP="0004252D">
      <w:pPr>
        <w:pStyle w:val="Heading5"/>
      </w:pPr>
      <w:r>
        <w:t>Grid tìm kiếm</w:t>
      </w:r>
    </w:p>
    <w:p w14:paraId="61732584" w14:textId="1C6AB493" w:rsidR="0004252D" w:rsidRDefault="0004252D" w:rsidP="0004252D">
      <w:pPr>
        <w:rPr>
          <w:lang w:bidi="en-US"/>
        </w:rPr>
      </w:pPr>
      <w:r>
        <w:rPr>
          <w:lang w:bidi="en-US"/>
        </w:rPr>
        <w:t xml:space="preserve">Hiển thị danh sách từ aftype </w:t>
      </w:r>
    </w:p>
    <w:p w14:paraId="00BC43B8" w14:textId="0F988288" w:rsidR="0004252D" w:rsidRDefault="0004252D" w:rsidP="0004252D">
      <w:pPr>
        <w:pStyle w:val="ListParagraph"/>
        <w:numPr>
          <w:ilvl w:val="0"/>
          <w:numId w:val="3"/>
        </w:numPr>
        <w:rPr>
          <w:lang w:bidi="en-US"/>
        </w:rPr>
      </w:pPr>
      <w:r>
        <w:rPr>
          <w:lang w:bidi="en-US"/>
        </w:rPr>
        <w:t>Số hiệu</w:t>
      </w:r>
    </w:p>
    <w:p w14:paraId="7A9DB793" w14:textId="3763DD6D" w:rsidR="0004252D" w:rsidRDefault="0004252D" w:rsidP="0004252D">
      <w:pPr>
        <w:pStyle w:val="ListParagraph"/>
        <w:numPr>
          <w:ilvl w:val="0"/>
          <w:numId w:val="3"/>
        </w:numPr>
        <w:rPr>
          <w:lang w:bidi="en-US"/>
        </w:rPr>
      </w:pPr>
      <w:r>
        <w:rPr>
          <w:lang w:bidi="en-US"/>
        </w:rPr>
        <w:t>Mã loại hình</w:t>
      </w:r>
    </w:p>
    <w:p w14:paraId="613B1547" w14:textId="32AC1E55" w:rsidR="0004252D" w:rsidRDefault="0004252D" w:rsidP="0004252D">
      <w:pPr>
        <w:pStyle w:val="ListParagraph"/>
        <w:numPr>
          <w:ilvl w:val="0"/>
          <w:numId w:val="3"/>
        </w:numPr>
        <w:rPr>
          <w:lang w:bidi="en-US"/>
        </w:rPr>
      </w:pPr>
      <w:r>
        <w:rPr>
          <w:lang w:bidi="en-US"/>
        </w:rPr>
        <w:t>Loại khách hàng</w:t>
      </w:r>
    </w:p>
    <w:p w14:paraId="68D46642" w14:textId="0D326436" w:rsidR="0004252D" w:rsidRDefault="0004252D" w:rsidP="0004252D">
      <w:pPr>
        <w:pStyle w:val="ListParagraph"/>
        <w:numPr>
          <w:ilvl w:val="0"/>
          <w:numId w:val="3"/>
        </w:numPr>
        <w:rPr>
          <w:lang w:bidi="en-US"/>
        </w:rPr>
      </w:pPr>
      <w:r>
        <w:rPr>
          <w:lang w:bidi="en-US"/>
        </w:rPr>
        <w:t>Tên loại hình</w:t>
      </w:r>
    </w:p>
    <w:p w14:paraId="10147F0B" w14:textId="7D5A8C81" w:rsidR="0004252D" w:rsidRPr="00296454" w:rsidRDefault="0004252D" w:rsidP="0004252D">
      <w:pPr>
        <w:pStyle w:val="ListParagraph"/>
        <w:numPr>
          <w:ilvl w:val="0"/>
          <w:numId w:val="3"/>
        </w:numPr>
        <w:rPr>
          <w:lang w:bidi="en-US"/>
        </w:rPr>
      </w:pPr>
      <w:r>
        <w:rPr>
          <w:lang w:bidi="en-US"/>
        </w:rPr>
        <w:t>Trạng thái</w:t>
      </w:r>
    </w:p>
    <w:p w14:paraId="517EAB7B" w14:textId="77777777" w:rsidR="0004252D" w:rsidRDefault="0004252D" w:rsidP="0004252D">
      <w:pPr>
        <w:rPr>
          <w:lang w:bidi="en-US"/>
        </w:rPr>
      </w:pPr>
    </w:p>
    <w:p w14:paraId="03856C06" w14:textId="77777777" w:rsidR="0004252D" w:rsidRDefault="0004252D" w:rsidP="0004252D">
      <w:pPr>
        <w:pStyle w:val="Heading5"/>
      </w:pPr>
      <w:r>
        <w:t>Popup thực hiện</w:t>
      </w:r>
    </w:p>
    <w:p w14:paraId="308DD50F" w14:textId="77777777" w:rsidR="0004252D" w:rsidRDefault="0004252D" w:rsidP="0004252D"/>
    <w:tbl>
      <w:tblPr>
        <w:tblStyle w:val="TableGrid"/>
        <w:tblW w:w="0" w:type="auto"/>
        <w:tblLook w:val="04A0" w:firstRow="1" w:lastRow="0" w:firstColumn="1" w:lastColumn="0" w:noHBand="0" w:noVBand="1"/>
      </w:tblPr>
      <w:tblGrid>
        <w:gridCol w:w="3292"/>
        <w:gridCol w:w="1856"/>
        <w:gridCol w:w="4590"/>
      </w:tblGrid>
      <w:tr w:rsidR="0004252D" w14:paraId="690F99E6" w14:textId="77777777" w:rsidTr="00F70F3D">
        <w:tc>
          <w:tcPr>
            <w:tcW w:w="3292" w:type="dxa"/>
          </w:tcPr>
          <w:p w14:paraId="4C3360BD" w14:textId="77777777" w:rsidR="0004252D" w:rsidRDefault="0004252D" w:rsidP="00F70F3D">
            <w:pPr>
              <w:jc w:val="center"/>
            </w:pPr>
            <w:r w:rsidRPr="0098225A">
              <w:rPr>
                <w:b/>
              </w:rPr>
              <w:t>Tên trường</w:t>
            </w:r>
          </w:p>
        </w:tc>
        <w:tc>
          <w:tcPr>
            <w:tcW w:w="1856" w:type="dxa"/>
          </w:tcPr>
          <w:p w14:paraId="6A1306A7" w14:textId="77777777" w:rsidR="0004252D" w:rsidRDefault="0004252D" w:rsidP="00F70F3D">
            <w:pPr>
              <w:jc w:val="center"/>
            </w:pPr>
            <w:r w:rsidRPr="0098225A">
              <w:rPr>
                <w:b/>
              </w:rPr>
              <w:t>Bắt buộc</w:t>
            </w:r>
          </w:p>
        </w:tc>
        <w:tc>
          <w:tcPr>
            <w:tcW w:w="4590" w:type="dxa"/>
          </w:tcPr>
          <w:p w14:paraId="76F32642" w14:textId="77777777" w:rsidR="0004252D" w:rsidRDefault="0004252D" w:rsidP="00F70F3D">
            <w:pPr>
              <w:jc w:val="center"/>
            </w:pPr>
            <w:r w:rsidRPr="0098225A">
              <w:rPr>
                <w:b/>
              </w:rPr>
              <w:t>Mô tả</w:t>
            </w:r>
          </w:p>
        </w:tc>
      </w:tr>
      <w:tr w:rsidR="0004252D" w14:paraId="6B29DF9A" w14:textId="77777777" w:rsidTr="00F70F3D">
        <w:tc>
          <w:tcPr>
            <w:tcW w:w="3292" w:type="dxa"/>
          </w:tcPr>
          <w:p w14:paraId="6C4A8EB1" w14:textId="2EA2FECD" w:rsidR="0004252D" w:rsidRDefault="0004252D" w:rsidP="00F70F3D">
            <w:r>
              <w:t>Mã loại hình</w:t>
            </w:r>
          </w:p>
        </w:tc>
        <w:tc>
          <w:tcPr>
            <w:tcW w:w="1856" w:type="dxa"/>
          </w:tcPr>
          <w:p w14:paraId="035104E8" w14:textId="3E15C8A7" w:rsidR="0004252D" w:rsidRDefault="0004252D" w:rsidP="00F70F3D">
            <w:r>
              <w:t>Có</w:t>
            </w:r>
          </w:p>
        </w:tc>
        <w:tc>
          <w:tcPr>
            <w:tcW w:w="4590" w:type="dxa"/>
          </w:tcPr>
          <w:p w14:paraId="5635DB46" w14:textId="64BF81C3" w:rsidR="0004252D" w:rsidRDefault="0004252D" w:rsidP="00F70F3D">
            <w:r>
              <w:t>Nhập</w:t>
            </w:r>
          </w:p>
        </w:tc>
      </w:tr>
      <w:tr w:rsidR="0004252D" w14:paraId="02E85E71" w14:textId="77777777" w:rsidTr="00F70F3D">
        <w:tc>
          <w:tcPr>
            <w:tcW w:w="3292" w:type="dxa"/>
          </w:tcPr>
          <w:p w14:paraId="4073F940" w14:textId="21E2008A" w:rsidR="0004252D" w:rsidRDefault="0004252D" w:rsidP="00F70F3D">
            <w:r>
              <w:t>Loại khách hàng</w:t>
            </w:r>
          </w:p>
        </w:tc>
        <w:tc>
          <w:tcPr>
            <w:tcW w:w="1856" w:type="dxa"/>
          </w:tcPr>
          <w:p w14:paraId="3C2DF214" w14:textId="763B7AC8" w:rsidR="0004252D" w:rsidRDefault="0004252D" w:rsidP="00F70F3D">
            <w:r>
              <w:t>Có</w:t>
            </w:r>
          </w:p>
        </w:tc>
        <w:tc>
          <w:tcPr>
            <w:tcW w:w="4590" w:type="dxa"/>
          </w:tcPr>
          <w:p w14:paraId="49ACBD56" w14:textId="62E243E3" w:rsidR="0004252D" w:rsidRDefault="0004252D" w:rsidP="00F70F3D">
            <w:r>
              <w:t>Chọn: Cá nhân/Tổ chức</w:t>
            </w:r>
          </w:p>
        </w:tc>
      </w:tr>
      <w:tr w:rsidR="0004252D" w14:paraId="259EC181" w14:textId="77777777" w:rsidTr="00F70F3D">
        <w:tc>
          <w:tcPr>
            <w:tcW w:w="3292" w:type="dxa"/>
          </w:tcPr>
          <w:p w14:paraId="277BD27E" w14:textId="1D5357C6" w:rsidR="0004252D" w:rsidRDefault="0004252D" w:rsidP="00F70F3D">
            <w:r>
              <w:t>Tên loại hình</w:t>
            </w:r>
          </w:p>
        </w:tc>
        <w:tc>
          <w:tcPr>
            <w:tcW w:w="1856" w:type="dxa"/>
          </w:tcPr>
          <w:p w14:paraId="54470384" w14:textId="215B0785" w:rsidR="0004252D" w:rsidRDefault="0004252D" w:rsidP="00F70F3D">
            <w:r>
              <w:t>Có</w:t>
            </w:r>
          </w:p>
        </w:tc>
        <w:tc>
          <w:tcPr>
            <w:tcW w:w="4590" w:type="dxa"/>
          </w:tcPr>
          <w:p w14:paraId="435EC455" w14:textId="3C3C42D2" w:rsidR="0004252D" w:rsidRDefault="0004252D" w:rsidP="00F70F3D">
            <w:r>
              <w:t>Nhập</w:t>
            </w:r>
          </w:p>
        </w:tc>
      </w:tr>
    </w:tbl>
    <w:p w14:paraId="42672DFD" w14:textId="77777777" w:rsidR="0004252D" w:rsidRDefault="0004252D" w:rsidP="0004252D"/>
    <w:p w14:paraId="499904D8" w14:textId="77777777" w:rsidR="0004252D" w:rsidRDefault="0004252D" w:rsidP="0004252D"/>
    <w:p w14:paraId="0E5BA57E" w14:textId="77777777" w:rsidR="0004252D" w:rsidRDefault="0004252D" w:rsidP="0004252D">
      <w:pPr>
        <w:pStyle w:val="Heading4"/>
      </w:pPr>
      <w:r>
        <w:t>Quy tắc xử lý</w:t>
      </w:r>
    </w:p>
    <w:p w14:paraId="4FC5A16E" w14:textId="62A7C152" w:rsidR="0004252D" w:rsidRDefault="0004252D" w:rsidP="0004252D">
      <w:pPr>
        <w:pStyle w:val="ListParagraph"/>
        <w:numPr>
          <w:ilvl w:val="0"/>
          <w:numId w:val="3"/>
        </w:numPr>
        <w:rPr>
          <w:lang w:bidi="en-US"/>
        </w:rPr>
      </w:pPr>
      <w:r>
        <w:rPr>
          <w:lang w:bidi="en-US"/>
        </w:rPr>
        <w:t>Thêm/sửa: Không được trùng mã phân nhóm</w:t>
      </w:r>
    </w:p>
    <w:p w14:paraId="33934FDF" w14:textId="77777777" w:rsidR="0004252D" w:rsidRDefault="0004252D" w:rsidP="0004252D">
      <w:pPr>
        <w:pStyle w:val="ListParagraph"/>
        <w:numPr>
          <w:ilvl w:val="0"/>
          <w:numId w:val="3"/>
        </w:numPr>
        <w:rPr>
          <w:lang w:bidi="en-US"/>
        </w:rPr>
      </w:pPr>
      <w:r>
        <w:rPr>
          <w:lang w:bidi="en-US"/>
        </w:rPr>
        <w:t>Sửa:</w:t>
      </w:r>
    </w:p>
    <w:p w14:paraId="6949058D" w14:textId="55C26D85" w:rsidR="0004252D" w:rsidRDefault="0004252D" w:rsidP="0004252D">
      <w:pPr>
        <w:pStyle w:val="ListParagraph"/>
        <w:numPr>
          <w:ilvl w:val="1"/>
          <w:numId w:val="3"/>
        </w:numPr>
        <w:rPr>
          <w:lang w:bidi="en-US"/>
        </w:rPr>
      </w:pPr>
      <w:r>
        <w:rPr>
          <w:lang w:bidi="en-US"/>
        </w:rPr>
        <w:t>Bản ghi thêm mới chưa duyệt =&gt; được sửa tất cả các trường</w:t>
      </w:r>
    </w:p>
    <w:p w14:paraId="3166F499" w14:textId="1EF05C4A" w:rsidR="0004252D" w:rsidRDefault="0004252D" w:rsidP="0004252D">
      <w:pPr>
        <w:pStyle w:val="ListParagraph"/>
        <w:numPr>
          <w:ilvl w:val="1"/>
          <w:numId w:val="3"/>
        </w:numPr>
        <w:rPr>
          <w:lang w:bidi="en-US"/>
        </w:rPr>
      </w:pPr>
      <w:r>
        <w:rPr>
          <w:lang w:bidi="en-US"/>
        </w:rPr>
        <w:t>Bản ghi đã duyệt =&gt; Không được sửa mã loại hình</w:t>
      </w:r>
    </w:p>
    <w:p w14:paraId="2714C3C9" w14:textId="06C5B1F7" w:rsidR="0004252D" w:rsidRDefault="0004252D" w:rsidP="0004252D">
      <w:pPr>
        <w:pStyle w:val="ListParagraph"/>
        <w:numPr>
          <w:ilvl w:val="1"/>
          <w:numId w:val="3"/>
        </w:numPr>
        <w:rPr>
          <w:lang w:bidi="en-US"/>
        </w:rPr>
      </w:pPr>
      <w:r>
        <w:rPr>
          <w:lang w:bidi="en-US"/>
        </w:rPr>
        <w:t>Loại hình đã tồn tại bản ghi trong cfmast có cfmast.cftype = aftype.actype =&gt; Chỉ được sửa Tên loại hình</w:t>
      </w:r>
    </w:p>
    <w:p w14:paraId="0F77444B" w14:textId="77777777" w:rsidR="0004252D" w:rsidRDefault="0004252D" w:rsidP="0004252D">
      <w:pPr>
        <w:pStyle w:val="ListParagraph"/>
        <w:numPr>
          <w:ilvl w:val="0"/>
          <w:numId w:val="3"/>
        </w:numPr>
        <w:rPr>
          <w:lang w:bidi="en-US"/>
        </w:rPr>
      </w:pPr>
      <w:r>
        <w:rPr>
          <w:lang w:bidi="en-US"/>
        </w:rPr>
        <w:t>Xóa:</w:t>
      </w:r>
    </w:p>
    <w:p w14:paraId="58B055AF" w14:textId="6D83B5E1" w:rsidR="0004252D" w:rsidRDefault="0004252D" w:rsidP="0004252D">
      <w:pPr>
        <w:pStyle w:val="ListParagraph"/>
        <w:numPr>
          <w:ilvl w:val="1"/>
          <w:numId w:val="3"/>
        </w:numPr>
        <w:rPr>
          <w:lang w:bidi="en-US"/>
        </w:rPr>
      </w:pPr>
      <w:r>
        <w:rPr>
          <w:lang w:bidi="en-US"/>
        </w:rPr>
        <w:t>Loại hình đã tồn tại bản ghi trong cfmast có cfmast.cftype = aftype.actype, hoặc tồn tại bản ghi trong oxpost có oxpost.status &lt;&gt; ‘R’ and oxpost.cftype có chứa giá trị aftype.actype =&gt; không được xóa</w:t>
      </w:r>
    </w:p>
    <w:p w14:paraId="70E56143" w14:textId="2AD1302B" w:rsidR="0004252D" w:rsidRPr="00F064EF" w:rsidDel="00E72B98" w:rsidRDefault="0004252D" w:rsidP="0004252D">
      <w:pPr>
        <w:pStyle w:val="ListParagraph"/>
        <w:numPr>
          <w:ilvl w:val="1"/>
          <w:numId w:val="3"/>
        </w:numPr>
        <w:rPr>
          <w:lang w:bidi="en-US"/>
        </w:rPr>
      </w:pPr>
      <w:r>
        <w:rPr>
          <w:lang w:bidi="en-US"/>
        </w:rPr>
        <w:t>Còn lại cho phép xóa</w:t>
      </w:r>
    </w:p>
    <w:p w14:paraId="75423705" w14:textId="77777777" w:rsidR="0004252D" w:rsidRPr="0004252D" w:rsidRDefault="0004252D" w:rsidP="0004252D">
      <w:pPr>
        <w:rPr>
          <w:lang w:bidi="en-US"/>
        </w:rPr>
      </w:pPr>
    </w:p>
    <w:p w14:paraId="4C7A20C7" w14:textId="3D8DEC96" w:rsidR="00B9185C" w:rsidRDefault="00B9185C" w:rsidP="009E7B19">
      <w:pPr>
        <w:pStyle w:val="Heading3"/>
        <w:keepNext w:val="0"/>
      </w:pPr>
      <w:bookmarkStart w:id="710" w:name="_Toc78535536"/>
      <w:r>
        <w:t>Chuyển phân nhóm khách hàng</w:t>
      </w:r>
      <w:bookmarkEnd w:id="710"/>
    </w:p>
    <w:p w14:paraId="160A6534" w14:textId="77777777" w:rsidR="00B05371" w:rsidRDefault="00B05371" w:rsidP="00B05371">
      <w:pPr>
        <w:pStyle w:val="Heading4"/>
      </w:pPr>
      <w:r>
        <w:t>Mô tả giao diện</w:t>
      </w:r>
    </w:p>
    <w:p w14:paraId="27D93882" w14:textId="77777777" w:rsidR="00B05371" w:rsidRDefault="00B05371" w:rsidP="00B05371">
      <w:pPr>
        <w:pStyle w:val="Heading5"/>
      </w:pPr>
      <w:r>
        <w:t>Grid tìm kiếm</w:t>
      </w:r>
    </w:p>
    <w:p w14:paraId="743F75E6" w14:textId="77777777" w:rsidR="007B79F7" w:rsidRDefault="007B79F7" w:rsidP="007B79F7">
      <w:r>
        <w:t>Trên cùng hiển thị combobox tìm kiếm khách hàng. Khi chưa chọn =&gt; Grid dưới sẽ không hiển thị dữ liệu</w:t>
      </w:r>
    </w:p>
    <w:p w14:paraId="419AE427" w14:textId="77777777" w:rsidR="007B79F7" w:rsidRDefault="007B79F7" w:rsidP="007B79F7">
      <w:r>
        <w:rPr>
          <w:noProof/>
        </w:rPr>
        <w:drawing>
          <wp:inline distT="0" distB="0" distL="0" distR="0" wp14:anchorId="45777FC7" wp14:editId="146DD85A">
            <wp:extent cx="6134735" cy="9658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4735" cy="965835"/>
                    </a:xfrm>
                    <a:prstGeom prst="rect">
                      <a:avLst/>
                    </a:prstGeom>
                  </pic:spPr>
                </pic:pic>
              </a:graphicData>
            </a:graphic>
          </wp:inline>
        </w:drawing>
      </w:r>
    </w:p>
    <w:p w14:paraId="6E2F7FB6" w14:textId="77777777" w:rsidR="007B79F7" w:rsidRDefault="007B79F7" w:rsidP="007B79F7"/>
    <w:p w14:paraId="2F435743" w14:textId="753678AE" w:rsidR="007B79F7" w:rsidRDefault="007B79F7" w:rsidP="007B79F7">
      <w:pPr>
        <w:rPr>
          <w:lang w:bidi="en-US"/>
        </w:rPr>
      </w:pPr>
      <w:r>
        <w:t>Mã KH: hiển thị &amp; tìm kiếm theo custodycd – cif – fullname (lấy</w:t>
      </w:r>
      <w:r>
        <w:rPr>
          <w:lang w:bidi="en-US"/>
        </w:rPr>
        <w:t xml:space="preserve"> danh sách các khách hàng trong cfmast có status &lt;&gt; ‘C’ và đã duyệt thêm mới) + dòng ALL – Tất cả (Tham khảo chức năng Chuyển nhóm Careby KH)</w:t>
      </w:r>
      <w:ins w:id="711" w:author="Microsoft account" w:date="2021-08-30T14:47:00Z">
        <w:r w:rsidR="00854462">
          <w:rPr>
            <w:lang w:bidi="en-US"/>
          </w:rPr>
          <w:t xml:space="preserve"> </w:t>
        </w:r>
      </w:ins>
      <w:r w:rsidR="00854462" w:rsidRPr="00854462">
        <w:rPr>
          <w:b/>
          <w:lang w:bidi="en-US"/>
        </w:rPr>
        <w:t>=&gt; lấy từ cache</w:t>
      </w:r>
    </w:p>
    <w:p w14:paraId="63097BBF" w14:textId="45C0A5A5" w:rsidR="007B79F7" w:rsidRPr="00854462" w:rsidRDefault="007B79F7" w:rsidP="007B79F7">
      <w:pPr>
        <w:pStyle w:val="ListParagraph"/>
        <w:numPr>
          <w:ilvl w:val="0"/>
          <w:numId w:val="4"/>
        </w:numPr>
        <w:rPr>
          <w:b/>
          <w:lang w:bidi="en-US"/>
        </w:rPr>
      </w:pPr>
      <w:r>
        <w:rPr>
          <w:lang w:bidi="en-US"/>
        </w:rPr>
        <w:t>Khi chọn mã KH =&gt; Click tìm kiếm =&gt; Grid hiển thị theo mã KH đã chọn. Nếu chọn ALL =&gt; hiển thị tất cả các KH trong cfmast có status &lt;&gt; ‘C’ và đã duyệt thêm mới)</w:t>
      </w:r>
      <w:r w:rsidR="00854462">
        <w:rPr>
          <w:lang w:bidi="en-US"/>
        </w:rPr>
        <w:t xml:space="preserve"> </w:t>
      </w:r>
      <w:r w:rsidR="00854462" w:rsidRPr="00854462">
        <w:rPr>
          <w:b/>
          <w:lang w:bidi="en-US"/>
        </w:rPr>
        <w:t>=&gt; lấy từ cache</w:t>
      </w:r>
    </w:p>
    <w:p w14:paraId="0B694C69" w14:textId="28407CDA" w:rsidR="00B05371" w:rsidRDefault="00195C92" w:rsidP="007B79F7">
      <w:pPr>
        <w:pStyle w:val="ListParagraph"/>
        <w:numPr>
          <w:ilvl w:val="1"/>
          <w:numId w:val="3"/>
        </w:numPr>
        <w:rPr>
          <w:lang w:bidi="en-US"/>
        </w:rPr>
      </w:pPr>
      <w:r>
        <w:rPr>
          <w:lang w:bidi="en-US"/>
        </w:rPr>
        <w:t>Button “</w:t>
      </w:r>
      <w:r w:rsidR="00B05371">
        <w:rPr>
          <w:lang w:bidi="en-US"/>
        </w:rPr>
        <w:t>Thực hiện</w:t>
      </w:r>
      <w:r>
        <w:rPr>
          <w:lang w:bidi="en-US"/>
        </w:rPr>
        <w:t>”</w:t>
      </w:r>
    </w:p>
    <w:p w14:paraId="323E9B45" w14:textId="244354FA" w:rsidR="00B05371" w:rsidRDefault="00B05371" w:rsidP="007B79F7">
      <w:pPr>
        <w:pStyle w:val="ListParagraph"/>
        <w:numPr>
          <w:ilvl w:val="1"/>
          <w:numId w:val="3"/>
        </w:numPr>
        <w:rPr>
          <w:lang w:bidi="en-US"/>
        </w:rPr>
      </w:pPr>
      <w:r>
        <w:rPr>
          <w:lang w:bidi="en-US"/>
        </w:rPr>
        <w:t>Mã KH (Cfmast.custodycd)</w:t>
      </w:r>
    </w:p>
    <w:p w14:paraId="63DDCB09" w14:textId="21AA3217" w:rsidR="00B05371" w:rsidRDefault="00B05371" w:rsidP="007B79F7">
      <w:pPr>
        <w:pStyle w:val="ListParagraph"/>
        <w:numPr>
          <w:ilvl w:val="1"/>
          <w:numId w:val="3"/>
        </w:numPr>
        <w:rPr>
          <w:lang w:bidi="en-US"/>
        </w:rPr>
      </w:pPr>
      <w:r>
        <w:rPr>
          <w:lang w:bidi="en-US"/>
        </w:rPr>
        <w:t>CIF trên Core Bank (cfmast.cif)</w:t>
      </w:r>
    </w:p>
    <w:p w14:paraId="2AC5CBB4" w14:textId="3DE77871" w:rsidR="00B05371" w:rsidRDefault="00B05371" w:rsidP="007B79F7">
      <w:pPr>
        <w:pStyle w:val="ListParagraph"/>
        <w:numPr>
          <w:ilvl w:val="1"/>
          <w:numId w:val="3"/>
        </w:numPr>
        <w:rPr>
          <w:lang w:bidi="en-US"/>
        </w:rPr>
      </w:pPr>
      <w:r>
        <w:rPr>
          <w:lang w:bidi="en-US"/>
        </w:rPr>
        <w:t>CIF trên Core SHS (cfmast.secif)</w:t>
      </w:r>
    </w:p>
    <w:p w14:paraId="1950700E" w14:textId="65DAE9F3" w:rsidR="00B05371" w:rsidRDefault="00B05371" w:rsidP="007B79F7">
      <w:pPr>
        <w:pStyle w:val="ListParagraph"/>
        <w:numPr>
          <w:ilvl w:val="1"/>
          <w:numId w:val="3"/>
        </w:numPr>
        <w:rPr>
          <w:lang w:bidi="en-US"/>
        </w:rPr>
      </w:pPr>
      <w:r>
        <w:rPr>
          <w:lang w:bidi="en-US"/>
        </w:rPr>
        <w:t>Họ tên (cfmast.fullname)</w:t>
      </w:r>
    </w:p>
    <w:p w14:paraId="2B8CDE06" w14:textId="41A48D04" w:rsidR="00B05371" w:rsidRDefault="00B05371" w:rsidP="007B79F7">
      <w:pPr>
        <w:pStyle w:val="ListParagraph"/>
        <w:numPr>
          <w:ilvl w:val="1"/>
          <w:numId w:val="3"/>
        </w:numPr>
        <w:rPr>
          <w:lang w:bidi="en-US"/>
        </w:rPr>
      </w:pPr>
      <w:r>
        <w:rPr>
          <w:lang w:bidi="en-US"/>
        </w:rPr>
        <w:t>Loại KH (cfmast.</w:t>
      </w:r>
      <w:r w:rsidR="00542819">
        <w:rPr>
          <w:lang w:bidi="en-US"/>
        </w:rPr>
        <w:t>custtype</w:t>
      </w:r>
      <w:r>
        <w:rPr>
          <w:lang w:bidi="en-US"/>
        </w:rPr>
        <w:t xml:space="preserve"> =&gt; hiển thị theo cdcontent)</w:t>
      </w:r>
    </w:p>
    <w:p w14:paraId="74045918" w14:textId="3DA4816B" w:rsidR="00B05371" w:rsidRDefault="00B05371" w:rsidP="007B79F7">
      <w:pPr>
        <w:pStyle w:val="ListParagraph"/>
        <w:numPr>
          <w:ilvl w:val="1"/>
          <w:numId w:val="3"/>
        </w:numPr>
        <w:rPr>
          <w:lang w:bidi="en-US"/>
        </w:rPr>
      </w:pPr>
      <w:r>
        <w:rPr>
          <w:lang w:bidi="en-US"/>
        </w:rPr>
        <w:t>Phân nhóm KH</w:t>
      </w:r>
      <w:r w:rsidR="00542819">
        <w:rPr>
          <w:lang w:bidi="en-US"/>
        </w:rPr>
        <w:t xml:space="preserve"> (cfmast.cftype =&gt; join aftype on cfmast.cftype = aftype.actype =&gt; hiển thị typename)</w:t>
      </w:r>
    </w:p>
    <w:p w14:paraId="1A4DEF6A" w14:textId="6B05B9A3" w:rsidR="00B05371" w:rsidRDefault="00B05371" w:rsidP="007B79F7">
      <w:pPr>
        <w:pStyle w:val="ListParagraph"/>
        <w:numPr>
          <w:ilvl w:val="1"/>
          <w:numId w:val="3"/>
        </w:numPr>
        <w:rPr>
          <w:lang w:bidi="en-US"/>
        </w:rPr>
      </w:pPr>
      <w:r>
        <w:rPr>
          <w:lang w:bidi="en-US"/>
        </w:rPr>
        <w:t>Loại giấy tờ</w:t>
      </w:r>
      <w:r w:rsidR="00542819">
        <w:rPr>
          <w:lang w:bidi="en-US"/>
        </w:rPr>
        <w:t xml:space="preserve"> ( nvl(cfmast.idtypeck, cfmast.idtype))</w:t>
      </w:r>
    </w:p>
    <w:p w14:paraId="34987A3F" w14:textId="30D5540D" w:rsidR="00B05371" w:rsidRDefault="00B05371" w:rsidP="007B79F7">
      <w:pPr>
        <w:pStyle w:val="ListParagraph"/>
        <w:numPr>
          <w:ilvl w:val="1"/>
          <w:numId w:val="3"/>
        </w:numPr>
        <w:rPr>
          <w:lang w:bidi="en-US"/>
        </w:rPr>
      </w:pPr>
      <w:r>
        <w:rPr>
          <w:lang w:bidi="en-US"/>
        </w:rPr>
        <w:t>Số giấy tờ định danh</w:t>
      </w:r>
      <w:r w:rsidR="00542819">
        <w:rPr>
          <w:lang w:bidi="en-US"/>
        </w:rPr>
        <w:t xml:space="preserve"> ( nvl(cfmast.idcodeck, cfmast.idcodeck))</w:t>
      </w:r>
    </w:p>
    <w:p w14:paraId="22415D30" w14:textId="5A1F3E34" w:rsidR="00B05371" w:rsidRPr="00296454" w:rsidRDefault="00B05371" w:rsidP="007B79F7">
      <w:pPr>
        <w:pStyle w:val="ListParagraph"/>
        <w:numPr>
          <w:ilvl w:val="1"/>
          <w:numId w:val="3"/>
        </w:numPr>
        <w:rPr>
          <w:lang w:bidi="en-US"/>
        </w:rPr>
      </w:pPr>
      <w:r>
        <w:rPr>
          <w:lang w:bidi="en-US"/>
        </w:rPr>
        <w:t>Ngày cấp</w:t>
      </w:r>
      <w:r w:rsidR="00542819">
        <w:rPr>
          <w:lang w:bidi="en-US"/>
        </w:rPr>
        <w:t xml:space="preserve"> ( nvl(cfmast.iddateck, cfmast.iddate))</w:t>
      </w:r>
    </w:p>
    <w:p w14:paraId="26D77ABD" w14:textId="77777777" w:rsidR="00B05371" w:rsidRDefault="00B05371" w:rsidP="00B05371">
      <w:pPr>
        <w:rPr>
          <w:lang w:bidi="en-US"/>
        </w:rPr>
      </w:pPr>
    </w:p>
    <w:p w14:paraId="338C61E1" w14:textId="77777777" w:rsidR="00B05371" w:rsidRDefault="00B05371" w:rsidP="00B05371">
      <w:pPr>
        <w:pStyle w:val="Heading5"/>
      </w:pPr>
      <w:r>
        <w:t>Popup thực hiện</w:t>
      </w:r>
    </w:p>
    <w:p w14:paraId="2B93B793" w14:textId="77777777" w:rsidR="00B05371" w:rsidRDefault="00B05371" w:rsidP="00B05371"/>
    <w:tbl>
      <w:tblPr>
        <w:tblStyle w:val="TableGrid"/>
        <w:tblW w:w="0" w:type="auto"/>
        <w:tblLook w:val="04A0" w:firstRow="1" w:lastRow="0" w:firstColumn="1" w:lastColumn="0" w:noHBand="0" w:noVBand="1"/>
      </w:tblPr>
      <w:tblGrid>
        <w:gridCol w:w="3292"/>
        <w:gridCol w:w="1856"/>
        <w:gridCol w:w="4590"/>
      </w:tblGrid>
      <w:tr w:rsidR="00B05371" w14:paraId="35BB3B52" w14:textId="77777777" w:rsidTr="00F70F3D">
        <w:tc>
          <w:tcPr>
            <w:tcW w:w="3292" w:type="dxa"/>
          </w:tcPr>
          <w:p w14:paraId="5CF65D24" w14:textId="77777777" w:rsidR="00B05371" w:rsidRDefault="00B05371" w:rsidP="00F70F3D">
            <w:pPr>
              <w:jc w:val="center"/>
            </w:pPr>
            <w:r w:rsidRPr="0098225A">
              <w:rPr>
                <w:b/>
              </w:rPr>
              <w:t>Tên trường</w:t>
            </w:r>
          </w:p>
        </w:tc>
        <w:tc>
          <w:tcPr>
            <w:tcW w:w="1856" w:type="dxa"/>
          </w:tcPr>
          <w:p w14:paraId="726006A4" w14:textId="77777777" w:rsidR="00B05371" w:rsidRDefault="00B05371" w:rsidP="00F70F3D">
            <w:pPr>
              <w:jc w:val="center"/>
            </w:pPr>
            <w:r w:rsidRPr="0098225A">
              <w:rPr>
                <w:b/>
              </w:rPr>
              <w:t>Bắt buộc</w:t>
            </w:r>
          </w:p>
        </w:tc>
        <w:tc>
          <w:tcPr>
            <w:tcW w:w="4590" w:type="dxa"/>
          </w:tcPr>
          <w:p w14:paraId="68EBB63D" w14:textId="77777777" w:rsidR="00B05371" w:rsidRDefault="00B05371" w:rsidP="00F70F3D">
            <w:pPr>
              <w:jc w:val="center"/>
            </w:pPr>
            <w:r w:rsidRPr="0098225A">
              <w:rPr>
                <w:b/>
              </w:rPr>
              <w:t>Mô tả</w:t>
            </w:r>
          </w:p>
        </w:tc>
      </w:tr>
      <w:tr w:rsidR="00B05371" w14:paraId="18FCB2D0" w14:textId="77777777" w:rsidTr="00F70F3D">
        <w:tc>
          <w:tcPr>
            <w:tcW w:w="3292" w:type="dxa"/>
          </w:tcPr>
          <w:p w14:paraId="6ADF879D" w14:textId="1350E7C0" w:rsidR="00B05371" w:rsidRDefault="00B05371" w:rsidP="00F70F3D">
            <w:r>
              <w:t>Mã KH</w:t>
            </w:r>
          </w:p>
        </w:tc>
        <w:tc>
          <w:tcPr>
            <w:tcW w:w="1856" w:type="dxa"/>
          </w:tcPr>
          <w:p w14:paraId="1C626F2C" w14:textId="21D771A4" w:rsidR="00B05371" w:rsidRDefault="00B05371" w:rsidP="00F70F3D">
            <w:r>
              <w:t>Có</w:t>
            </w:r>
          </w:p>
        </w:tc>
        <w:tc>
          <w:tcPr>
            <w:tcW w:w="4590" w:type="dxa"/>
          </w:tcPr>
          <w:p w14:paraId="7EE1E7AC" w14:textId="77777777" w:rsidR="00B05371" w:rsidRDefault="00B05371" w:rsidP="00F70F3D">
            <w:r>
              <w:t>Hiển thị theo grid</w:t>
            </w:r>
          </w:p>
          <w:p w14:paraId="074FBC6F" w14:textId="3B81B0B7" w:rsidR="00CF31AB" w:rsidRDefault="00CF31AB" w:rsidP="00F70F3D">
            <w:r>
              <w:t>Disable</w:t>
            </w:r>
          </w:p>
        </w:tc>
      </w:tr>
      <w:tr w:rsidR="00542819" w14:paraId="646CDAE5" w14:textId="77777777" w:rsidTr="00F70F3D">
        <w:tc>
          <w:tcPr>
            <w:tcW w:w="3292" w:type="dxa"/>
          </w:tcPr>
          <w:p w14:paraId="316489CA" w14:textId="21370F2D" w:rsidR="00542819" w:rsidRDefault="00542819" w:rsidP="00542819">
            <w:r>
              <w:lastRenderedPageBreak/>
              <w:t>CIF trên Core Bank</w:t>
            </w:r>
          </w:p>
        </w:tc>
        <w:tc>
          <w:tcPr>
            <w:tcW w:w="1856" w:type="dxa"/>
          </w:tcPr>
          <w:p w14:paraId="7906D502" w14:textId="70E8C0AF" w:rsidR="00542819" w:rsidRDefault="00542819" w:rsidP="00542819">
            <w:r>
              <w:t>Có</w:t>
            </w:r>
          </w:p>
        </w:tc>
        <w:tc>
          <w:tcPr>
            <w:tcW w:w="4590" w:type="dxa"/>
          </w:tcPr>
          <w:p w14:paraId="79652070" w14:textId="77777777" w:rsidR="00542819" w:rsidRDefault="00542819" w:rsidP="00542819">
            <w:r>
              <w:t>Hiển thị theo grid</w:t>
            </w:r>
          </w:p>
          <w:p w14:paraId="1626AAA3" w14:textId="379A5F3A" w:rsidR="00CF31AB" w:rsidRDefault="00CF31AB" w:rsidP="00542819">
            <w:r>
              <w:t>Disable</w:t>
            </w:r>
          </w:p>
        </w:tc>
      </w:tr>
      <w:tr w:rsidR="00CF31AB" w14:paraId="01B719D5" w14:textId="77777777" w:rsidTr="00F70F3D">
        <w:tc>
          <w:tcPr>
            <w:tcW w:w="3292" w:type="dxa"/>
          </w:tcPr>
          <w:p w14:paraId="3F167F6C" w14:textId="4335B773" w:rsidR="00CF31AB" w:rsidRDefault="00CF31AB" w:rsidP="00CF31AB">
            <w:r>
              <w:t>CIF trên Core SHS</w:t>
            </w:r>
          </w:p>
        </w:tc>
        <w:tc>
          <w:tcPr>
            <w:tcW w:w="1856" w:type="dxa"/>
          </w:tcPr>
          <w:p w14:paraId="5D233237" w14:textId="7E3E0B96" w:rsidR="00CF31AB" w:rsidRDefault="00CF31AB" w:rsidP="00CF31AB">
            <w:r>
              <w:t>Có</w:t>
            </w:r>
          </w:p>
        </w:tc>
        <w:tc>
          <w:tcPr>
            <w:tcW w:w="4590" w:type="dxa"/>
          </w:tcPr>
          <w:p w14:paraId="43AC5EC0" w14:textId="77777777" w:rsidR="00CF31AB" w:rsidRDefault="00CF31AB" w:rsidP="00CF31AB">
            <w:r>
              <w:t>Hiển thị theo grid</w:t>
            </w:r>
          </w:p>
          <w:p w14:paraId="2A4A5BF9" w14:textId="46BBCC7B" w:rsidR="00CF31AB" w:rsidRDefault="00CF31AB" w:rsidP="00CF31AB">
            <w:r>
              <w:t>Disable</w:t>
            </w:r>
          </w:p>
        </w:tc>
      </w:tr>
      <w:tr w:rsidR="00CF31AB" w14:paraId="5DA9C393" w14:textId="77777777" w:rsidTr="00F70F3D">
        <w:tc>
          <w:tcPr>
            <w:tcW w:w="3292" w:type="dxa"/>
          </w:tcPr>
          <w:p w14:paraId="5E5FB056" w14:textId="54C0D3AA" w:rsidR="00CF31AB" w:rsidRDefault="00CF31AB" w:rsidP="00CF31AB">
            <w:r>
              <w:t>Họ tên</w:t>
            </w:r>
          </w:p>
        </w:tc>
        <w:tc>
          <w:tcPr>
            <w:tcW w:w="1856" w:type="dxa"/>
          </w:tcPr>
          <w:p w14:paraId="17FCC43D" w14:textId="463DE829" w:rsidR="00CF31AB" w:rsidRDefault="00CF31AB" w:rsidP="00CF31AB">
            <w:r>
              <w:t>Có</w:t>
            </w:r>
          </w:p>
        </w:tc>
        <w:tc>
          <w:tcPr>
            <w:tcW w:w="4590" w:type="dxa"/>
          </w:tcPr>
          <w:p w14:paraId="001A3961" w14:textId="77777777" w:rsidR="00CF31AB" w:rsidRDefault="00CF31AB" w:rsidP="00CF31AB">
            <w:r>
              <w:t>Hiển thị theo grid</w:t>
            </w:r>
          </w:p>
          <w:p w14:paraId="57010857" w14:textId="0917E235" w:rsidR="00CF31AB" w:rsidRDefault="00CF31AB" w:rsidP="00CF31AB">
            <w:r>
              <w:t>Disable</w:t>
            </w:r>
          </w:p>
        </w:tc>
      </w:tr>
      <w:tr w:rsidR="00CF31AB" w14:paraId="6545B124" w14:textId="77777777" w:rsidTr="00F70F3D">
        <w:tc>
          <w:tcPr>
            <w:tcW w:w="3292" w:type="dxa"/>
          </w:tcPr>
          <w:p w14:paraId="7EF4FD3E" w14:textId="3DA9B0A2" w:rsidR="00CF31AB" w:rsidRDefault="00CF31AB" w:rsidP="00CF31AB">
            <w:r>
              <w:t>Loại KH</w:t>
            </w:r>
          </w:p>
        </w:tc>
        <w:tc>
          <w:tcPr>
            <w:tcW w:w="1856" w:type="dxa"/>
          </w:tcPr>
          <w:p w14:paraId="17A43F0B" w14:textId="6A859CB9" w:rsidR="00CF31AB" w:rsidRDefault="00CF31AB" w:rsidP="00CF31AB">
            <w:r>
              <w:t>Có</w:t>
            </w:r>
          </w:p>
        </w:tc>
        <w:tc>
          <w:tcPr>
            <w:tcW w:w="4590" w:type="dxa"/>
          </w:tcPr>
          <w:p w14:paraId="66AEDF91" w14:textId="77777777" w:rsidR="00CF31AB" w:rsidRDefault="00CF31AB" w:rsidP="00CF31AB">
            <w:r>
              <w:t>Hiển thị theo grid</w:t>
            </w:r>
          </w:p>
          <w:p w14:paraId="131344DE" w14:textId="5DC39D82" w:rsidR="00CF31AB" w:rsidRDefault="00CF31AB" w:rsidP="00CF31AB">
            <w:r>
              <w:t>Disable</w:t>
            </w:r>
          </w:p>
        </w:tc>
      </w:tr>
      <w:tr w:rsidR="00CF31AB" w14:paraId="48532C29" w14:textId="77777777" w:rsidTr="00F70F3D">
        <w:tc>
          <w:tcPr>
            <w:tcW w:w="3292" w:type="dxa"/>
          </w:tcPr>
          <w:p w14:paraId="557175E7" w14:textId="46D70FA0" w:rsidR="00CF31AB" w:rsidRDefault="00CF31AB" w:rsidP="00CF31AB">
            <w:r>
              <w:t>Loại giấy tờ</w:t>
            </w:r>
          </w:p>
        </w:tc>
        <w:tc>
          <w:tcPr>
            <w:tcW w:w="1856" w:type="dxa"/>
          </w:tcPr>
          <w:p w14:paraId="7CC4F29C" w14:textId="1178C782" w:rsidR="00CF31AB" w:rsidRDefault="00CF31AB" w:rsidP="00CF31AB">
            <w:r>
              <w:t>Có</w:t>
            </w:r>
          </w:p>
        </w:tc>
        <w:tc>
          <w:tcPr>
            <w:tcW w:w="4590" w:type="dxa"/>
          </w:tcPr>
          <w:p w14:paraId="70C00EC4" w14:textId="77777777" w:rsidR="00CF31AB" w:rsidRDefault="00CF31AB" w:rsidP="00CF31AB">
            <w:r>
              <w:t>Hiển thị theo grid</w:t>
            </w:r>
          </w:p>
          <w:p w14:paraId="2A9C46C1" w14:textId="13036167" w:rsidR="00CF31AB" w:rsidRDefault="00CF31AB" w:rsidP="00CF31AB">
            <w:r>
              <w:t>Disable</w:t>
            </w:r>
          </w:p>
        </w:tc>
      </w:tr>
      <w:tr w:rsidR="00CF31AB" w14:paraId="559D2EB5" w14:textId="77777777" w:rsidTr="00F70F3D">
        <w:tc>
          <w:tcPr>
            <w:tcW w:w="3292" w:type="dxa"/>
          </w:tcPr>
          <w:p w14:paraId="5AC8815F" w14:textId="0A15B285" w:rsidR="00CF31AB" w:rsidRDefault="00CF31AB" w:rsidP="00CF31AB">
            <w:r>
              <w:t>Số giấy tờ định danh</w:t>
            </w:r>
          </w:p>
        </w:tc>
        <w:tc>
          <w:tcPr>
            <w:tcW w:w="1856" w:type="dxa"/>
          </w:tcPr>
          <w:p w14:paraId="59180D46" w14:textId="7E2A712D" w:rsidR="00CF31AB" w:rsidRDefault="00CF31AB" w:rsidP="00CF31AB">
            <w:r>
              <w:t>Có</w:t>
            </w:r>
          </w:p>
        </w:tc>
        <w:tc>
          <w:tcPr>
            <w:tcW w:w="4590" w:type="dxa"/>
          </w:tcPr>
          <w:p w14:paraId="6E6112B8" w14:textId="77777777" w:rsidR="00CF31AB" w:rsidRDefault="00CF31AB" w:rsidP="00CF31AB">
            <w:r>
              <w:t>Hiển thị theo grid</w:t>
            </w:r>
          </w:p>
          <w:p w14:paraId="0AC228A0" w14:textId="1D18207F" w:rsidR="00CF31AB" w:rsidRDefault="00CF31AB" w:rsidP="00CF31AB">
            <w:r>
              <w:t>Disable</w:t>
            </w:r>
          </w:p>
        </w:tc>
      </w:tr>
      <w:tr w:rsidR="00CF31AB" w14:paraId="3BD57522" w14:textId="77777777" w:rsidTr="00F70F3D">
        <w:tc>
          <w:tcPr>
            <w:tcW w:w="3292" w:type="dxa"/>
          </w:tcPr>
          <w:p w14:paraId="19475614" w14:textId="06FB7897" w:rsidR="00CF31AB" w:rsidRDefault="00CF31AB" w:rsidP="00CF31AB">
            <w:r>
              <w:t>Ngày cấp</w:t>
            </w:r>
          </w:p>
        </w:tc>
        <w:tc>
          <w:tcPr>
            <w:tcW w:w="1856" w:type="dxa"/>
          </w:tcPr>
          <w:p w14:paraId="60BDF41D" w14:textId="136150A0" w:rsidR="00CF31AB" w:rsidRDefault="00CF31AB" w:rsidP="00CF31AB">
            <w:r>
              <w:t>Có</w:t>
            </w:r>
          </w:p>
        </w:tc>
        <w:tc>
          <w:tcPr>
            <w:tcW w:w="4590" w:type="dxa"/>
          </w:tcPr>
          <w:p w14:paraId="33D31E23" w14:textId="77777777" w:rsidR="00CF31AB" w:rsidRDefault="00CF31AB" w:rsidP="00CF31AB">
            <w:r>
              <w:t>Hiển thị theo grid</w:t>
            </w:r>
          </w:p>
          <w:p w14:paraId="724AD4DF" w14:textId="4538000D" w:rsidR="00CF31AB" w:rsidRDefault="00CF31AB" w:rsidP="00CF31AB">
            <w:r>
              <w:t>Disable</w:t>
            </w:r>
          </w:p>
        </w:tc>
      </w:tr>
      <w:tr w:rsidR="00542819" w14:paraId="19A91922" w14:textId="77777777" w:rsidTr="00F70F3D">
        <w:tc>
          <w:tcPr>
            <w:tcW w:w="3292" w:type="dxa"/>
          </w:tcPr>
          <w:p w14:paraId="72D58323" w14:textId="0735DC7C" w:rsidR="00542819" w:rsidRDefault="00542819" w:rsidP="00542819">
            <w:r>
              <w:t>Phân nhóm hiện tại</w:t>
            </w:r>
          </w:p>
        </w:tc>
        <w:tc>
          <w:tcPr>
            <w:tcW w:w="1856" w:type="dxa"/>
          </w:tcPr>
          <w:p w14:paraId="0414D087" w14:textId="2996A35E" w:rsidR="00542819" w:rsidRDefault="00542819" w:rsidP="00542819">
            <w:r>
              <w:t>Có</w:t>
            </w:r>
          </w:p>
        </w:tc>
        <w:tc>
          <w:tcPr>
            <w:tcW w:w="4590" w:type="dxa"/>
          </w:tcPr>
          <w:p w14:paraId="04DE16CD" w14:textId="1F2E58AD" w:rsidR="00542819" w:rsidRDefault="00542819" w:rsidP="00542819">
            <w:r>
              <w:t xml:space="preserve">Hiển thị theo grid, hiển thị actype </w:t>
            </w:r>
            <w:r w:rsidR="00CF31AB">
              <w:t>–</w:t>
            </w:r>
            <w:r>
              <w:t xml:space="preserve"> typename</w:t>
            </w:r>
          </w:p>
          <w:p w14:paraId="2D90736E" w14:textId="500C9CAB" w:rsidR="00CF31AB" w:rsidRDefault="00CF31AB" w:rsidP="00542819">
            <w:r>
              <w:t>Disable</w:t>
            </w:r>
          </w:p>
        </w:tc>
      </w:tr>
      <w:tr w:rsidR="00B05371" w14:paraId="6E2FDD41" w14:textId="77777777" w:rsidTr="00F70F3D">
        <w:tc>
          <w:tcPr>
            <w:tcW w:w="3292" w:type="dxa"/>
          </w:tcPr>
          <w:p w14:paraId="14D55C61" w14:textId="3D47F97B" w:rsidR="00B05371" w:rsidRDefault="00B05371" w:rsidP="00F70F3D">
            <w:r>
              <w:t>Phân nhóm mới</w:t>
            </w:r>
          </w:p>
        </w:tc>
        <w:tc>
          <w:tcPr>
            <w:tcW w:w="1856" w:type="dxa"/>
          </w:tcPr>
          <w:p w14:paraId="5845A0B2" w14:textId="0D3ABFA0" w:rsidR="00B05371" w:rsidRDefault="00B05371" w:rsidP="00F70F3D">
            <w:r>
              <w:t>Có</w:t>
            </w:r>
          </w:p>
        </w:tc>
        <w:tc>
          <w:tcPr>
            <w:tcW w:w="4590" w:type="dxa"/>
          </w:tcPr>
          <w:p w14:paraId="0232B3FF" w14:textId="24787EC8" w:rsidR="00B05371" w:rsidRDefault="00B05371" w:rsidP="00F70F3D">
            <w:r>
              <w:t>Chọn từ danh sách phân nhóm lấy từ aftype, có aftype.cftype = cfmast.</w:t>
            </w:r>
            <w:r w:rsidR="00542819">
              <w:t xml:space="preserve"> custtype </w:t>
            </w:r>
            <w:r>
              <w:t>&amp; trạn</w:t>
            </w:r>
            <w:r w:rsidR="00542819">
              <w:t>g thái status = ‘A’, hiển thị actype - typename</w:t>
            </w:r>
          </w:p>
        </w:tc>
      </w:tr>
    </w:tbl>
    <w:p w14:paraId="6866A099" w14:textId="77777777" w:rsidR="00B05371" w:rsidRDefault="00B05371" w:rsidP="00B05371"/>
    <w:p w14:paraId="442BEB78" w14:textId="77777777" w:rsidR="00B05371" w:rsidRDefault="00B05371" w:rsidP="00B05371"/>
    <w:p w14:paraId="7D7F41C0" w14:textId="5FC77A58" w:rsidR="00B05371" w:rsidRDefault="00B05371" w:rsidP="00B05371">
      <w:pPr>
        <w:pStyle w:val="Heading4"/>
      </w:pPr>
      <w:r>
        <w:t>Quy tắc xử lý</w:t>
      </w:r>
    </w:p>
    <w:p w14:paraId="568E0FF8" w14:textId="0A163D6C" w:rsidR="00195C92" w:rsidRDefault="00195C92" w:rsidP="00195C92">
      <w:pPr>
        <w:rPr>
          <w:lang w:bidi="en-US"/>
        </w:rPr>
      </w:pPr>
      <w:r>
        <w:rPr>
          <w:lang w:bidi="en-US"/>
        </w:rPr>
        <w:t>Gọi giao dịch 3027</w:t>
      </w:r>
      <w:r w:rsidR="0092195D">
        <w:rPr>
          <w:lang w:bidi="en-US"/>
        </w:rPr>
        <w:t xml:space="preserve"> – Chuyển phân nhóm KH (2 cấp make/check)</w:t>
      </w:r>
    </w:p>
    <w:p w14:paraId="45E8BE4C" w14:textId="16948398" w:rsidR="0092195D" w:rsidRDefault="0092195D" w:rsidP="0092195D">
      <w:pPr>
        <w:pStyle w:val="ListParagraph"/>
        <w:numPr>
          <w:ilvl w:val="0"/>
          <w:numId w:val="3"/>
        </w:numPr>
        <w:rPr>
          <w:lang w:bidi="en-US"/>
        </w:rPr>
      </w:pPr>
      <w:r>
        <w:rPr>
          <w:lang w:bidi="en-US"/>
        </w:rPr>
        <w:t>Appcheck</w:t>
      </w:r>
    </w:p>
    <w:p w14:paraId="123F044C" w14:textId="0D3F2C11" w:rsidR="0092195D" w:rsidRDefault="0092195D" w:rsidP="0092195D">
      <w:pPr>
        <w:pStyle w:val="ListParagraph"/>
        <w:numPr>
          <w:ilvl w:val="1"/>
          <w:numId w:val="3"/>
        </w:numPr>
        <w:rPr>
          <w:lang w:bidi="en-US"/>
        </w:rPr>
      </w:pPr>
      <w:r>
        <w:rPr>
          <w:lang w:bidi="en-US"/>
        </w:rPr>
        <w:t>KH phải tồn tại, trạng thái đã duyệt thêm mới và &lt;&gt; ‘C’</w:t>
      </w:r>
    </w:p>
    <w:p w14:paraId="114ED686" w14:textId="071C17ED" w:rsidR="0092195D" w:rsidRDefault="0092195D" w:rsidP="0092195D">
      <w:pPr>
        <w:pStyle w:val="ListParagraph"/>
        <w:numPr>
          <w:ilvl w:val="1"/>
          <w:numId w:val="3"/>
        </w:numPr>
        <w:rPr>
          <w:lang w:bidi="en-US"/>
        </w:rPr>
      </w:pPr>
      <w:r>
        <w:rPr>
          <w:lang w:bidi="en-US"/>
        </w:rPr>
        <w:t>Phân nhóm mới phải tồn tại, status = ‘A’ và aftype.cftype = cfmast.custtype</w:t>
      </w:r>
    </w:p>
    <w:p w14:paraId="6049B7C6" w14:textId="25C4278D" w:rsidR="0092195D" w:rsidRDefault="0092195D" w:rsidP="0092195D">
      <w:pPr>
        <w:pStyle w:val="ListParagraph"/>
        <w:numPr>
          <w:ilvl w:val="0"/>
          <w:numId w:val="3"/>
        </w:numPr>
        <w:rPr>
          <w:lang w:bidi="en-US"/>
        </w:rPr>
      </w:pPr>
      <w:r>
        <w:rPr>
          <w:lang w:bidi="en-US"/>
        </w:rPr>
        <w:t>Appupdate</w:t>
      </w:r>
    </w:p>
    <w:p w14:paraId="33CEF61B" w14:textId="1CE4C1F5" w:rsidR="0092195D" w:rsidRDefault="0092195D" w:rsidP="0092195D">
      <w:pPr>
        <w:pStyle w:val="ListParagraph"/>
        <w:numPr>
          <w:ilvl w:val="1"/>
          <w:numId w:val="3"/>
        </w:numPr>
        <w:rPr>
          <w:lang w:bidi="en-US"/>
        </w:rPr>
      </w:pPr>
      <w:r>
        <w:rPr>
          <w:lang w:bidi="en-US"/>
        </w:rPr>
        <w:t>Update cfmast.cftype = aftype.actype đã chọn</w:t>
      </w:r>
    </w:p>
    <w:p w14:paraId="57644330" w14:textId="48B40FA2" w:rsidR="00013E0E" w:rsidRDefault="00013E0E" w:rsidP="0092195D">
      <w:pPr>
        <w:pStyle w:val="ListParagraph"/>
        <w:numPr>
          <w:ilvl w:val="1"/>
          <w:numId w:val="3"/>
        </w:numPr>
        <w:rPr>
          <w:lang w:bidi="en-US"/>
        </w:rPr>
      </w:pPr>
      <w:r>
        <w:rPr>
          <w:lang w:bidi="en-US"/>
        </w:rPr>
        <w:t>Tạo bảng lưu lịch sử chuyển phân nhóm KH (changecftypehist), gồm các trường</w:t>
      </w:r>
    </w:p>
    <w:p w14:paraId="4E73BA04" w14:textId="2EFF28AC" w:rsidR="00013E0E" w:rsidRDefault="00013E0E" w:rsidP="00013E0E">
      <w:pPr>
        <w:pStyle w:val="ListParagraph"/>
        <w:numPr>
          <w:ilvl w:val="2"/>
          <w:numId w:val="3"/>
        </w:numPr>
        <w:rPr>
          <w:lang w:bidi="en-US"/>
        </w:rPr>
      </w:pPr>
      <w:r>
        <w:rPr>
          <w:lang w:bidi="en-US"/>
        </w:rPr>
        <w:t>custodycd: mã KH</w:t>
      </w:r>
    </w:p>
    <w:p w14:paraId="3EC88E12" w14:textId="66DB11E2" w:rsidR="00013E0E" w:rsidRDefault="00013E0E" w:rsidP="00013E0E">
      <w:pPr>
        <w:pStyle w:val="ListParagraph"/>
        <w:numPr>
          <w:ilvl w:val="2"/>
          <w:numId w:val="3"/>
        </w:numPr>
        <w:rPr>
          <w:lang w:bidi="en-US"/>
        </w:rPr>
      </w:pPr>
      <w:r>
        <w:rPr>
          <w:lang w:bidi="en-US"/>
        </w:rPr>
        <w:t>txdate: ngày giao dịch</w:t>
      </w:r>
    </w:p>
    <w:p w14:paraId="0B020088" w14:textId="19E040B2" w:rsidR="00013E0E" w:rsidRDefault="00013E0E" w:rsidP="00013E0E">
      <w:pPr>
        <w:pStyle w:val="ListParagraph"/>
        <w:numPr>
          <w:ilvl w:val="2"/>
          <w:numId w:val="3"/>
        </w:numPr>
        <w:rPr>
          <w:lang w:bidi="en-US"/>
        </w:rPr>
      </w:pPr>
      <w:r>
        <w:rPr>
          <w:lang w:bidi="en-US"/>
        </w:rPr>
        <w:t>txnum: txnum của giao dịch</w:t>
      </w:r>
    </w:p>
    <w:p w14:paraId="132D45C7" w14:textId="6865D9E4" w:rsidR="00CC76EF" w:rsidRDefault="00CC76EF" w:rsidP="00013E0E">
      <w:pPr>
        <w:pStyle w:val="ListParagraph"/>
        <w:numPr>
          <w:ilvl w:val="2"/>
          <w:numId w:val="3"/>
        </w:numPr>
        <w:rPr>
          <w:lang w:bidi="en-US"/>
        </w:rPr>
      </w:pPr>
      <w:r>
        <w:rPr>
          <w:lang w:bidi="en-US"/>
        </w:rPr>
        <w:t>sysdate: ngày giờ thực tế</w:t>
      </w:r>
    </w:p>
    <w:p w14:paraId="7D49F8F1" w14:textId="4B1EABFA" w:rsidR="00013E0E" w:rsidRDefault="00013E0E" w:rsidP="00013E0E">
      <w:pPr>
        <w:pStyle w:val="ListParagraph"/>
        <w:numPr>
          <w:ilvl w:val="2"/>
          <w:numId w:val="3"/>
        </w:numPr>
        <w:rPr>
          <w:lang w:bidi="en-US"/>
        </w:rPr>
      </w:pPr>
      <w:r>
        <w:rPr>
          <w:lang w:bidi="en-US"/>
        </w:rPr>
        <w:t>oldcftype: mã phân nhóm cũ</w:t>
      </w:r>
    </w:p>
    <w:p w14:paraId="72B88250" w14:textId="71A7FC6A" w:rsidR="00013E0E" w:rsidRDefault="00013E0E" w:rsidP="00013E0E">
      <w:pPr>
        <w:pStyle w:val="ListParagraph"/>
        <w:numPr>
          <w:ilvl w:val="2"/>
          <w:numId w:val="3"/>
        </w:numPr>
        <w:rPr>
          <w:lang w:bidi="en-US"/>
        </w:rPr>
      </w:pPr>
      <w:r>
        <w:rPr>
          <w:lang w:bidi="en-US"/>
        </w:rPr>
        <w:t>newcftype: mã phân nhóm mới</w:t>
      </w:r>
    </w:p>
    <w:p w14:paraId="0165642E" w14:textId="6A0793B6" w:rsidR="00092029" w:rsidRDefault="00092029" w:rsidP="00092029">
      <w:pPr>
        <w:pStyle w:val="ListParagraph"/>
        <w:numPr>
          <w:ilvl w:val="0"/>
          <w:numId w:val="4"/>
        </w:numPr>
        <w:ind w:left="1800"/>
        <w:rPr>
          <w:lang w:bidi="en-US"/>
        </w:rPr>
      </w:pPr>
      <w:r>
        <w:rPr>
          <w:lang w:bidi="en-US"/>
        </w:rPr>
        <w:t>insert dữ liệu vào bảng changecftypehist</w:t>
      </w:r>
    </w:p>
    <w:p w14:paraId="105FFB6D" w14:textId="77777777" w:rsidR="002B187F" w:rsidRDefault="002B187F" w:rsidP="002B187F">
      <w:pPr>
        <w:rPr>
          <w:lang w:bidi="en-US"/>
        </w:rPr>
      </w:pPr>
    </w:p>
    <w:p w14:paraId="5F7B0548" w14:textId="77777777" w:rsidR="00F70F3D" w:rsidRDefault="00F70F3D" w:rsidP="00F70F3D">
      <w:pPr>
        <w:pStyle w:val="ListParagraph"/>
        <w:ind w:left="1800"/>
        <w:rPr>
          <w:lang w:bidi="en-US"/>
        </w:rPr>
      </w:pPr>
    </w:p>
    <w:p w14:paraId="2988142F" w14:textId="49871D47" w:rsidR="00F70F3D" w:rsidRPr="00F70F3D" w:rsidRDefault="00F70F3D" w:rsidP="00F70F3D">
      <w:pPr>
        <w:rPr>
          <w:b/>
          <w:lang w:bidi="en-US"/>
        </w:rPr>
      </w:pPr>
      <w:r w:rsidRPr="00F70F3D">
        <w:rPr>
          <w:b/>
          <w:lang w:bidi="en-US"/>
        </w:rPr>
        <w:t>Đồng bộ ACCOUNTS</w:t>
      </w:r>
    </w:p>
    <w:p w14:paraId="0840FE79" w14:textId="2F8B378C" w:rsidR="000312AB" w:rsidRDefault="000312AB" w:rsidP="009E7B19">
      <w:pPr>
        <w:pStyle w:val="Heading3"/>
        <w:keepNext w:val="0"/>
      </w:pPr>
      <w:bookmarkStart w:id="712" w:name="_Toc78535537"/>
      <w:r>
        <w:t>Chuyển nhóm careby KH</w:t>
      </w:r>
      <w:bookmarkEnd w:id="712"/>
    </w:p>
    <w:p w14:paraId="2594A640" w14:textId="77777777" w:rsidR="00B71C8F" w:rsidRDefault="00B71C8F" w:rsidP="00B71C8F">
      <w:pPr>
        <w:pStyle w:val="Heading5"/>
      </w:pPr>
      <w:r>
        <w:t>Grid tìm kiếm</w:t>
      </w:r>
    </w:p>
    <w:p w14:paraId="6C1DD4C0" w14:textId="77777777" w:rsidR="00854462" w:rsidRDefault="00854462" w:rsidP="00854462">
      <w:r>
        <w:t>Trên cùng hiển thị combobox tìm kiếm khách hàng. Khi chưa chọn =&gt; Grid dưới sẽ không hiển thị dữ liệu</w:t>
      </w:r>
    </w:p>
    <w:p w14:paraId="4F77B1D3" w14:textId="77777777" w:rsidR="00854462" w:rsidRDefault="00854462" w:rsidP="00854462">
      <w:r>
        <w:rPr>
          <w:noProof/>
        </w:rPr>
        <w:drawing>
          <wp:inline distT="0" distB="0" distL="0" distR="0" wp14:anchorId="78DEC649" wp14:editId="1569CB65">
            <wp:extent cx="6134735" cy="9658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4735" cy="965835"/>
                    </a:xfrm>
                    <a:prstGeom prst="rect">
                      <a:avLst/>
                    </a:prstGeom>
                  </pic:spPr>
                </pic:pic>
              </a:graphicData>
            </a:graphic>
          </wp:inline>
        </w:drawing>
      </w:r>
    </w:p>
    <w:p w14:paraId="3DEDD108" w14:textId="77777777" w:rsidR="00854462" w:rsidRDefault="00854462" w:rsidP="00854462"/>
    <w:p w14:paraId="6778F087" w14:textId="77777777" w:rsidR="00854462" w:rsidRDefault="00854462" w:rsidP="00854462">
      <w:pPr>
        <w:rPr>
          <w:lang w:bidi="en-US"/>
        </w:rPr>
      </w:pPr>
      <w:r>
        <w:t>Mã KH: hiển thị &amp; tìm kiếm theo custodycd – cif – fullname (lấy</w:t>
      </w:r>
      <w:r>
        <w:rPr>
          <w:lang w:bidi="en-US"/>
        </w:rPr>
        <w:t xml:space="preserve"> danh sách các khách hàng trong cfmast có status &lt;&gt; ‘C’ và đã duyệt thêm mới) + dòng ALL – Tất cả (Tham khảo chức năng Chuyển nhóm Careby KH)</w:t>
      </w:r>
      <w:ins w:id="713" w:author="Microsoft account" w:date="2021-08-30T14:47:00Z">
        <w:r>
          <w:rPr>
            <w:lang w:bidi="en-US"/>
          </w:rPr>
          <w:t xml:space="preserve"> </w:t>
        </w:r>
      </w:ins>
      <w:r w:rsidRPr="00854462">
        <w:rPr>
          <w:b/>
          <w:lang w:bidi="en-US"/>
        </w:rPr>
        <w:t>=&gt; lấy từ cache</w:t>
      </w:r>
    </w:p>
    <w:p w14:paraId="25B055F8" w14:textId="77777777" w:rsidR="00854462" w:rsidRPr="00854462" w:rsidRDefault="00854462" w:rsidP="00854462">
      <w:pPr>
        <w:pStyle w:val="ListParagraph"/>
        <w:numPr>
          <w:ilvl w:val="0"/>
          <w:numId w:val="4"/>
        </w:numPr>
        <w:rPr>
          <w:b/>
          <w:lang w:bidi="en-US"/>
        </w:rPr>
      </w:pPr>
      <w:r>
        <w:rPr>
          <w:lang w:bidi="en-US"/>
        </w:rPr>
        <w:t xml:space="preserve">Khi chọn mã KH =&gt; Click tìm kiếm =&gt; Grid hiển thị theo mã KH đã chọn. Nếu chọn ALL =&gt; hiển thị tất cả các KH trong cfmast có status &lt;&gt; ‘C’ và đã duyệt thêm mới) </w:t>
      </w:r>
      <w:r w:rsidRPr="00854462">
        <w:rPr>
          <w:b/>
          <w:lang w:bidi="en-US"/>
        </w:rPr>
        <w:t>=&gt; lấy từ cache</w:t>
      </w:r>
    </w:p>
    <w:p w14:paraId="60980EA8" w14:textId="77777777" w:rsidR="00B71C8F" w:rsidRDefault="00B71C8F" w:rsidP="00854462">
      <w:pPr>
        <w:pStyle w:val="ListParagraph"/>
        <w:numPr>
          <w:ilvl w:val="1"/>
          <w:numId w:val="3"/>
        </w:numPr>
        <w:rPr>
          <w:lang w:bidi="en-US"/>
        </w:rPr>
      </w:pPr>
      <w:r>
        <w:rPr>
          <w:lang w:bidi="en-US"/>
        </w:rPr>
        <w:t>Button “Thực hiện”</w:t>
      </w:r>
    </w:p>
    <w:p w14:paraId="44772962" w14:textId="77777777" w:rsidR="00B71C8F" w:rsidRDefault="00B71C8F" w:rsidP="00854462">
      <w:pPr>
        <w:pStyle w:val="ListParagraph"/>
        <w:numPr>
          <w:ilvl w:val="1"/>
          <w:numId w:val="3"/>
        </w:numPr>
        <w:rPr>
          <w:lang w:bidi="en-US"/>
        </w:rPr>
      </w:pPr>
      <w:r>
        <w:rPr>
          <w:lang w:bidi="en-US"/>
        </w:rPr>
        <w:t>Mã KH (Cfmast.custodycd)</w:t>
      </w:r>
    </w:p>
    <w:p w14:paraId="2A7B7316" w14:textId="77777777" w:rsidR="00B71C8F" w:rsidRDefault="00B71C8F" w:rsidP="00854462">
      <w:pPr>
        <w:pStyle w:val="ListParagraph"/>
        <w:numPr>
          <w:ilvl w:val="1"/>
          <w:numId w:val="3"/>
        </w:numPr>
        <w:rPr>
          <w:lang w:bidi="en-US"/>
        </w:rPr>
      </w:pPr>
      <w:r>
        <w:rPr>
          <w:lang w:bidi="en-US"/>
        </w:rPr>
        <w:t>CIF trên Core Bank (cfmast.cif)</w:t>
      </w:r>
    </w:p>
    <w:p w14:paraId="5CFAEEB4" w14:textId="77777777" w:rsidR="00B71C8F" w:rsidRDefault="00B71C8F" w:rsidP="00854462">
      <w:pPr>
        <w:pStyle w:val="ListParagraph"/>
        <w:numPr>
          <w:ilvl w:val="1"/>
          <w:numId w:val="3"/>
        </w:numPr>
        <w:rPr>
          <w:lang w:bidi="en-US"/>
        </w:rPr>
      </w:pPr>
      <w:r>
        <w:rPr>
          <w:lang w:bidi="en-US"/>
        </w:rPr>
        <w:t>CIF trên Core SHS (cfmast.secif)</w:t>
      </w:r>
    </w:p>
    <w:p w14:paraId="21A455D2" w14:textId="77777777" w:rsidR="00B71C8F" w:rsidRDefault="00B71C8F" w:rsidP="00854462">
      <w:pPr>
        <w:pStyle w:val="ListParagraph"/>
        <w:numPr>
          <w:ilvl w:val="1"/>
          <w:numId w:val="3"/>
        </w:numPr>
        <w:rPr>
          <w:lang w:bidi="en-US"/>
        </w:rPr>
      </w:pPr>
      <w:r>
        <w:rPr>
          <w:lang w:bidi="en-US"/>
        </w:rPr>
        <w:t>Họ tên (cfmast.fullname)</w:t>
      </w:r>
    </w:p>
    <w:p w14:paraId="214E63D2" w14:textId="77777777" w:rsidR="00B71C8F" w:rsidRDefault="00B71C8F" w:rsidP="00854462">
      <w:pPr>
        <w:pStyle w:val="ListParagraph"/>
        <w:numPr>
          <w:ilvl w:val="1"/>
          <w:numId w:val="3"/>
        </w:numPr>
        <w:rPr>
          <w:lang w:bidi="en-US"/>
        </w:rPr>
      </w:pPr>
      <w:r>
        <w:rPr>
          <w:lang w:bidi="en-US"/>
        </w:rPr>
        <w:t>Loại giấy tờ ( nvl(cfmast.idtypeck, cfmast.idtype))</w:t>
      </w:r>
    </w:p>
    <w:p w14:paraId="57582ADB" w14:textId="77777777" w:rsidR="00B71C8F" w:rsidRDefault="00B71C8F" w:rsidP="00854462">
      <w:pPr>
        <w:pStyle w:val="ListParagraph"/>
        <w:numPr>
          <w:ilvl w:val="1"/>
          <w:numId w:val="3"/>
        </w:numPr>
        <w:rPr>
          <w:lang w:bidi="en-US"/>
        </w:rPr>
      </w:pPr>
      <w:r>
        <w:rPr>
          <w:lang w:bidi="en-US"/>
        </w:rPr>
        <w:t>Số giấy tờ định danh ( nvl(cfmast.idcodeck, cfmast.idcodeck))</w:t>
      </w:r>
    </w:p>
    <w:p w14:paraId="6C70FCE8" w14:textId="77777777" w:rsidR="00B71C8F" w:rsidRDefault="00B71C8F" w:rsidP="00854462">
      <w:pPr>
        <w:pStyle w:val="ListParagraph"/>
        <w:numPr>
          <w:ilvl w:val="1"/>
          <w:numId w:val="3"/>
        </w:numPr>
        <w:rPr>
          <w:lang w:bidi="en-US"/>
        </w:rPr>
      </w:pPr>
      <w:r>
        <w:rPr>
          <w:lang w:bidi="en-US"/>
        </w:rPr>
        <w:t>Ngày cấp ( nvl(cfmast.iddateck, cfmast.iddate))</w:t>
      </w:r>
    </w:p>
    <w:p w14:paraId="265C293E" w14:textId="12A5FF4D" w:rsidR="00B71C8F" w:rsidRDefault="00B71C8F" w:rsidP="00854462">
      <w:pPr>
        <w:pStyle w:val="ListParagraph"/>
        <w:numPr>
          <w:ilvl w:val="1"/>
          <w:numId w:val="3"/>
        </w:numPr>
        <w:rPr>
          <w:lang w:bidi="en-US"/>
        </w:rPr>
      </w:pPr>
      <w:r>
        <w:rPr>
          <w:lang w:bidi="en-US"/>
        </w:rPr>
        <w:t>Mã nhóm careby (cfmast.careby)</w:t>
      </w:r>
    </w:p>
    <w:p w14:paraId="6E1D51A4" w14:textId="0187792C" w:rsidR="00B71C8F" w:rsidRPr="00296454" w:rsidRDefault="00B71C8F" w:rsidP="00854462">
      <w:pPr>
        <w:pStyle w:val="ListParagraph"/>
        <w:numPr>
          <w:ilvl w:val="1"/>
          <w:numId w:val="3"/>
        </w:numPr>
        <w:rPr>
          <w:lang w:bidi="en-US"/>
        </w:rPr>
      </w:pPr>
      <w:r>
        <w:rPr>
          <w:lang w:bidi="en-US"/>
        </w:rPr>
        <w:t>Tên nhóm careby (cfmast join tlgroups where tlgroups.grpid = cfmast.careby =&gt; hiển thị tlgroups.grpname)</w:t>
      </w:r>
    </w:p>
    <w:p w14:paraId="45A338F5" w14:textId="77777777" w:rsidR="00B71C8F" w:rsidRDefault="00B71C8F" w:rsidP="00B71C8F">
      <w:pPr>
        <w:rPr>
          <w:lang w:bidi="en-US"/>
        </w:rPr>
      </w:pPr>
    </w:p>
    <w:p w14:paraId="21CCDF67" w14:textId="77777777" w:rsidR="00B71C8F" w:rsidRDefault="00B71C8F" w:rsidP="00B71C8F">
      <w:pPr>
        <w:pStyle w:val="Heading5"/>
      </w:pPr>
      <w:r>
        <w:t>Popup thực hiện</w:t>
      </w:r>
    </w:p>
    <w:p w14:paraId="4BA3486F" w14:textId="77777777" w:rsidR="00B71C8F" w:rsidRDefault="00B71C8F" w:rsidP="00B71C8F"/>
    <w:tbl>
      <w:tblPr>
        <w:tblStyle w:val="TableGrid"/>
        <w:tblW w:w="0" w:type="auto"/>
        <w:tblLook w:val="04A0" w:firstRow="1" w:lastRow="0" w:firstColumn="1" w:lastColumn="0" w:noHBand="0" w:noVBand="1"/>
      </w:tblPr>
      <w:tblGrid>
        <w:gridCol w:w="3292"/>
        <w:gridCol w:w="1856"/>
        <w:gridCol w:w="4590"/>
      </w:tblGrid>
      <w:tr w:rsidR="00B71C8F" w14:paraId="1B8936D7" w14:textId="77777777" w:rsidTr="00F70F3D">
        <w:tc>
          <w:tcPr>
            <w:tcW w:w="3292" w:type="dxa"/>
          </w:tcPr>
          <w:p w14:paraId="521EB83E" w14:textId="77777777" w:rsidR="00B71C8F" w:rsidRDefault="00B71C8F" w:rsidP="00F70F3D">
            <w:pPr>
              <w:jc w:val="center"/>
            </w:pPr>
            <w:r w:rsidRPr="0098225A">
              <w:rPr>
                <w:b/>
              </w:rPr>
              <w:t>Tên trường</w:t>
            </w:r>
          </w:p>
        </w:tc>
        <w:tc>
          <w:tcPr>
            <w:tcW w:w="1856" w:type="dxa"/>
          </w:tcPr>
          <w:p w14:paraId="7F8F0E44" w14:textId="77777777" w:rsidR="00B71C8F" w:rsidRDefault="00B71C8F" w:rsidP="00F70F3D">
            <w:pPr>
              <w:jc w:val="center"/>
            </w:pPr>
            <w:r w:rsidRPr="0098225A">
              <w:rPr>
                <w:b/>
              </w:rPr>
              <w:t>Bắt buộc</w:t>
            </w:r>
          </w:p>
        </w:tc>
        <w:tc>
          <w:tcPr>
            <w:tcW w:w="4590" w:type="dxa"/>
          </w:tcPr>
          <w:p w14:paraId="2E234E8D" w14:textId="77777777" w:rsidR="00B71C8F" w:rsidRDefault="00B71C8F" w:rsidP="00F70F3D">
            <w:pPr>
              <w:jc w:val="center"/>
            </w:pPr>
            <w:r w:rsidRPr="0098225A">
              <w:rPr>
                <w:b/>
              </w:rPr>
              <w:t>Mô tả</w:t>
            </w:r>
          </w:p>
        </w:tc>
      </w:tr>
      <w:tr w:rsidR="00B71C8F" w14:paraId="7529597B" w14:textId="77777777" w:rsidTr="00F70F3D">
        <w:tc>
          <w:tcPr>
            <w:tcW w:w="3292" w:type="dxa"/>
          </w:tcPr>
          <w:p w14:paraId="7A0991BF" w14:textId="77777777" w:rsidR="00B71C8F" w:rsidRDefault="00B71C8F" w:rsidP="00F70F3D">
            <w:r>
              <w:t>Mã KH</w:t>
            </w:r>
          </w:p>
        </w:tc>
        <w:tc>
          <w:tcPr>
            <w:tcW w:w="1856" w:type="dxa"/>
          </w:tcPr>
          <w:p w14:paraId="5C293CB4" w14:textId="77777777" w:rsidR="00B71C8F" w:rsidRDefault="00B71C8F" w:rsidP="00F70F3D">
            <w:r>
              <w:t>Có</w:t>
            </w:r>
          </w:p>
        </w:tc>
        <w:tc>
          <w:tcPr>
            <w:tcW w:w="4590" w:type="dxa"/>
          </w:tcPr>
          <w:p w14:paraId="552C862E" w14:textId="77777777" w:rsidR="00CF31AB" w:rsidRDefault="00CF31AB" w:rsidP="00CF31AB">
            <w:r>
              <w:t>Hiển thị theo grid</w:t>
            </w:r>
          </w:p>
          <w:p w14:paraId="350AAA05" w14:textId="2824686E" w:rsidR="00B71C8F" w:rsidRDefault="00CF31AB" w:rsidP="00CF31AB">
            <w:r>
              <w:t>Disable</w:t>
            </w:r>
          </w:p>
        </w:tc>
      </w:tr>
      <w:tr w:rsidR="00B71C8F" w14:paraId="2206BF0C" w14:textId="77777777" w:rsidTr="00F70F3D">
        <w:tc>
          <w:tcPr>
            <w:tcW w:w="3292" w:type="dxa"/>
          </w:tcPr>
          <w:p w14:paraId="4E5AB174" w14:textId="77777777" w:rsidR="00B71C8F" w:rsidRDefault="00B71C8F" w:rsidP="00F70F3D">
            <w:r>
              <w:t>CIF trên Core Bank</w:t>
            </w:r>
          </w:p>
        </w:tc>
        <w:tc>
          <w:tcPr>
            <w:tcW w:w="1856" w:type="dxa"/>
          </w:tcPr>
          <w:p w14:paraId="08568D08" w14:textId="77777777" w:rsidR="00B71C8F" w:rsidRDefault="00B71C8F" w:rsidP="00F70F3D">
            <w:r>
              <w:t>Có</w:t>
            </w:r>
          </w:p>
        </w:tc>
        <w:tc>
          <w:tcPr>
            <w:tcW w:w="4590" w:type="dxa"/>
          </w:tcPr>
          <w:p w14:paraId="4BA42098" w14:textId="77777777" w:rsidR="00CF31AB" w:rsidRDefault="00CF31AB" w:rsidP="00CF31AB">
            <w:r>
              <w:t>Hiển thị theo grid</w:t>
            </w:r>
          </w:p>
          <w:p w14:paraId="7B6D0FDE" w14:textId="72834733" w:rsidR="00B71C8F" w:rsidRDefault="00CF31AB" w:rsidP="00CF31AB">
            <w:r>
              <w:t>Disable</w:t>
            </w:r>
          </w:p>
        </w:tc>
      </w:tr>
      <w:tr w:rsidR="00B71C8F" w14:paraId="73ABF10A" w14:textId="77777777" w:rsidTr="00F70F3D">
        <w:tc>
          <w:tcPr>
            <w:tcW w:w="3292" w:type="dxa"/>
          </w:tcPr>
          <w:p w14:paraId="77DBEB86" w14:textId="77777777" w:rsidR="00B71C8F" w:rsidRDefault="00B71C8F" w:rsidP="00F70F3D">
            <w:r>
              <w:t>CIF trên Core SHS</w:t>
            </w:r>
          </w:p>
        </w:tc>
        <w:tc>
          <w:tcPr>
            <w:tcW w:w="1856" w:type="dxa"/>
          </w:tcPr>
          <w:p w14:paraId="4AE76E69" w14:textId="77777777" w:rsidR="00B71C8F" w:rsidRDefault="00B71C8F" w:rsidP="00F70F3D">
            <w:r>
              <w:t>Có</w:t>
            </w:r>
          </w:p>
        </w:tc>
        <w:tc>
          <w:tcPr>
            <w:tcW w:w="4590" w:type="dxa"/>
          </w:tcPr>
          <w:p w14:paraId="4DA99FAF" w14:textId="77777777" w:rsidR="00CF31AB" w:rsidRDefault="00CF31AB" w:rsidP="00CF31AB">
            <w:r>
              <w:t>Hiển thị theo grid</w:t>
            </w:r>
          </w:p>
          <w:p w14:paraId="2B83A05E" w14:textId="7F5FE984" w:rsidR="00B71C8F" w:rsidRDefault="00CF31AB" w:rsidP="00CF31AB">
            <w:r>
              <w:t>Disable</w:t>
            </w:r>
          </w:p>
        </w:tc>
      </w:tr>
      <w:tr w:rsidR="00B71C8F" w14:paraId="3D271DBF" w14:textId="77777777" w:rsidTr="00F70F3D">
        <w:tc>
          <w:tcPr>
            <w:tcW w:w="3292" w:type="dxa"/>
          </w:tcPr>
          <w:p w14:paraId="264B03FF" w14:textId="77777777" w:rsidR="00B71C8F" w:rsidRDefault="00B71C8F" w:rsidP="00F70F3D">
            <w:r>
              <w:t>Họ tên</w:t>
            </w:r>
          </w:p>
        </w:tc>
        <w:tc>
          <w:tcPr>
            <w:tcW w:w="1856" w:type="dxa"/>
          </w:tcPr>
          <w:p w14:paraId="26E50EC0" w14:textId="77777777" w:rsidR="00B71C8F" w:rsidRDefault="00B71C8F" w:rsidP="00F70F3D">
            <w:r>
              <w:t>Có</w:t>
            </w:r>
          </w:p>
        </w:tc>
        <w:tc>
          <w:tcPr>
            <w:tcW w:w="4590" w:type="dxa"/>
          </w:tcPr>
          <w:p w14:paraId="7C99A24B" w14:textId="77777777" w:rsidR="00CF31AB" w:rsidRDefault="00CF31AB" w:rsidP="00CF31AB">
            <w:r>
              <w:t>Hiển thị theo grid</w:t>
            </w:r>
          </w:p>
          <w:p w14:paraId="3C73AFAC" w14:textId="2CF3FF40" w:rsidR="00B71C8F" w:rsidRDefault="00CF31AB" w:rsidP="00CF31AB">
            <w:r>
              <w:t>Disable</w:t>
            </w:r>
          </w:p>
        </w:tc>
      </w:tr>
      <w:tr w:rsidR="00B71C8F" w14:paraId="73588DD9" w14:textId="77777777" w:rsidTr="00F70F3D">
        <w:tc>
          <w:tcPr>
            <w:tcW w:w="3292" w:type="dxa"/>
          </w:tcPr>
          <w:p w14:paraId="46B627CA" w14:textId="77777777" w:rsidR="00B71C8F" w:rsidRDefault="00B71C8F" w:rsidP="00F70F3D">
            <w:r>
              <w:t>Loại giấy tờ</w:t>
            </w:r>
          </w:p>
        </w:tc>
        <w:tc>
          <w:tcPr>
            <w:tcW w:w="1856" w:type="dxa"/>
          </w:tcPr>
          <w:p w14:paraId="55214EDE" w14:textId="77777777" w:rsidR="00B71C8F" w:rsidRDefault="00B71C8F" w:rsidP="00F70F3D">
            <w:r>
              <w:t>Có</w:t>
            </w:r>
          </w:p>
        </w:tc>
        <w:tc>
          <w:tcPr>
            <w:tcW w:w="4590" w:type="dxa"/>
          </w:tcPr>
          <w:p w14:paraId="71C0427B" w14:textId="77777777" w:rsidR="00CF31AB" w:rsidRDefault="00CF31AB" w:rsidP="00CF31AB">
            <w:r>
              <w:t>Hiển thị theo grid</w:t>
            </w:r>
          </w:p>
          <w:p w14:paraId="79DB765C" w14:textId="77C35759" w:rsidR="00B71C8F" w:rsidRDefault="00CF31AB" w:rsidP="00CF31AB">
            <w:r>
              <w:t>Disable</w:t>
            </w:r>
          </w:p>
        </w:tc>
      </w:tr>
      <w:tr w:rsidR="00B71C8F" w14:paraId="4497DB7B" w14:textId="77777777" w:rsidTr="00F70F3D">
        <w:tc>
          <w:tcPr>
            <w:tcW w:w="3292" w:type="dxa"/>
          </w:tcPr>
          <w:p w14:paraId="2746A35D" w14:textId="77777777" w:rsidR="00B71C8F" w:rsidRDefault="00B71C8F" w:rsidP="00F70F3D">
            <w:r>
              <w:t>Số giấy tờ định danh</w:t>
            </w:r>
          </w:p>
        </w:tc>
        <w:tc>
          <w:tcPr>
            <w:tcW w:w="1856" w:type="dxa"/>
          </w:tcPr>
          <w:p w14:paraId="5BF5DF0E" w14:textId="77777777" w:rsidR="00B71C8F" w:rsidRDefault="00B71C8F" w:rsidP="00F70F3D">
            <w:r>
              <w:t>Có</w:t>
            </w:r>
          </w:p>
        </w:tc>
        <w:tc>
          <w:tcPr>
            <w:tcW w:w="4590" w:type="dxa"/>
          </w:tcPr>
          <w:p w14:paraId="06B493A3" w14:textId="77777777" w:rsidR="00CF31AB" w:rsidRDefault="00CF31AB" w:rsidP="00CF31AB">
            <w:r>
              <w:t>Hiển thị theo grid</w:t>
            </w:r>
          </w:p>
          <w:p w14:paraId="027B05BD" w14:textId="58909A59" w:rsidR="00B71C8F" w:rsidRDefault="00CF31AB" w:rsidP="00CF31AB">
            <w:r>
              <w:t>Disable</w:t>
            </w:r>
          </w:p>
        </w:tc>
      </w:tr>
      <w:tr w:rsidR="00B71C8F" w14:paraId="349BCF2F" w14:textId="77777777" w:rsidTr="00F70F3D">
        <w:tc>
          <w:tcPr>
            <w:tcW w:w="3292" w:type="dxa"/>
          </w:tcPr>
          <w:p w14:paraId="10CBE3E4" w14:textId="77777777" w:rsidR="00B71C8F" w:rsidRDefault="00B71C8F" w:rsidP="00F70F3D">
            <w:r>
              <w:t>Ngày cấp</w:t>
            </w:r>
          </w:p>
        </w:tc>
        <w:tc>
          <w:tcPr>
            <w:tcW w:w="1856" w:type="dxa"/>
          </w:tcPr>
          <w:p w14:paraId="78F26303" w14:textId="77777777" w:rsidR="00B71C8F" w:rsidRDefault="00B71C8F" w:rsidP="00F70F3D">
            <w:r>
              <w:t>Có</w:t>
            </w:r>
          </w:p>
        </w:tc>
        <w:tc>
          <w:tcPr>
            <w:tcW w:w="4590" w:type="dxa"/>
          </w:tcPr>
          <w:p w14:paraId="0808C2A0" w14:textId="77777777" w:rsidR="00CF31AB" w:rsidRDefault="00CF31AB" w:rsidP="00CF31AB">
            <w:r>
              <w:t>Hiển thị theo grid</w:t>
            </w:r>
          </w:p>
          <w:p w14:paraId="05CD6B58" w14:textId="531F2C8C" w:rsidR="00B71C8F" w:rsidRDefault="00CF31AB" w:rsidP="00CF31AB">
            <w:r>
              <w:t>Disable</w:t>
            </w:r>
          </w:p>
        </w:tc>
      </w:tr>
      <w:tr w:rsidR="00B71C8F" w14:paraId="5CC8F07F" w14:textId="77777777" w:rsidTr="00F70F3D">
        <w:tc>
          <w:tcPr>
            <w:tcW w:w="3292" w:type="dxa"/>
          </w:tcPr>
          <w:p w14:paraId="58680B19" w14:textId="79D0E6BE" w:rsidR="00B71C8F" w:rsidRDefault="00CF31AB" w:rsidP="00F70F3D">
            <w:r>
              <w:t>Nhóm careby hiện tại</w:t>
            </w:r>
          </w:p>
        </w:tc>
        <w:tc>
          <w:tcPr>
            <w:tcW w:w="1856" w:type="dxa"/>
          </w:tcPr>
          <w:p w14:paraId="2A7EB3CC" w14:textId="77777777" w:rsidR="00B71C8F" w:rsidRDefault="00B71C8F" w:rsidP="00F70F3D">
            <w:r>
              <w:t>Có</w:t>
            </w:r>
          </w:p>
        </w:tc>
        <w:tc>
          <w:tcPr>
            <w:tcW w:w="4590" w:type="dxa"/>
          </w:tcPr>
          <w:p w14:paraId="6DFCC814" w14:textId="0253FF12" w:rsidR="00B71C8F" w:rsidRDefault="00B71C8F" w:rsidP="00CF31AB">
            <w:r>
              <w:t xml:space="preserve">Hiển thị theo grid, hiển thị </w:t>
            </w:r>
            <w:r w:rsidR="00CF31AB">
              <w:t>tlgroups.grpid – grpname</w:t>
            </w:r>
          </w:p>
          <w:p w14:paraId="59C45A4C" w14:textId="6B6CFFA5" w:rsidR="00CF31AB" w:rsidRDefault="00CF31AB" w:rsidP="00CF31AB">
            <w:r>
              <w:t>Disable</w:t>
            </w:r>
          </w:p>
        </w:tc>
      </w:tr>
      <w:tr w:rsidR="00B71C8F" w14:paraId="0562D7E7" w14:textId="77777777" w:rsidTr="00F70F3D">
        <w:tc>
          <w:tcPr>
            <w:tcW w:w="3292" w:type="dxa"/>
          </w:tcPr>
          <w:p w14:paraId="23BF1EA4" w14:textId="3DBF382E" w:rsidR="00B71C8F" w:rsidRDefault="00CF31AB" w:rsidP="00F70F3D">
            <w:r>
              <w:t>Nhóm careby mới</w:t>
            </w:r>
          </w:p>
        </w:tc>
        <w:tc>
          <w:tcPr>
            <w:tcW w:w="1856" w:type="dxa"/>
          </w:tcPr>
          <w:p w14:paraId="76073FA2" w14:textId="77777777" w:rsidR="00B71C8F" w:rsidRDefault="00B71C8F" w:rsidP="00F70F3D">
            <w:r>
              <w:t>Có</w:t>
            </w:r>
          </w:p>
        </w:tc>
        <w:tc>
          <w:tcPr>
            <w:tcW w:w="4590" w:type="dxa"/>
          </w:tcPr>
          <w:p w14:paraId="0F2123B0" w14:textId="591F0EB3" w:rsidR="00B71C8F" w:rsidRDefault="00CF31AB" w:rsidP="00F70F3D">
            <w:r>
              <w:t>Chọn từ danh sách tlgroups where grptype = 2, active = ‘Y’ =&gt; hiển thị tlgroups.grpid - grpname</w:t>
            </w:r>
          </w:p>
        </w:tc>
      </w:tr>
    </w:tbl>
    <w:p w14:paraId="3C017EE7" w14:textId="77777777" w:rsidR="00B71C8F" w:rsidRDefault="00B71C8F" w:rsidP="00B71C8F"/>
    <w:p w14:paraId="206E306C" w14:textId="77777777" w:rsidR="00B71C8F" w:rsidRDefault="00B71C8F" w:rsidP="00B71C8F"/>
    <w:p w14:paraId="3E44642B" w14:textId="77777777" w:rsidR="00B71C8F" w:rsidRDefault="00B71C8F" w:rsidP="00B71C8F">
      <w:pPr>
        <w:pStyle w:val="Heading4"/>
      </w:pPr>
      <w:r>
        <w:t>Quy tắc xử lý</w:t>
      </w:r>
    </w:p>
    <w:p w14:paraId="60C3A3A8" w14:textId="014B1A88" w:rsidR="00B71C8F" w:rsidRDefault="00B71C8F" w:rsidP="00B71C8F">
      <w:pPr>
        <w:rPr>
          <w:lang w:bidi="en-US"/>
        </w:rPr>
      </w:pPr>
      <w:r>
        <w:rPr>
          <w:lang w:bidi="en-US"/>
        </w:rPr>
        <w:t xml:space="preserve">Gọi giao dịch </w:t>
      </w:r>
      <w:r w:rsidR="003B0AB7">
        <w:rPr>
          <w:lang w:bidi="en-US"/>
        </w:rPr>
        <w:t>2007</w:t>
      </w:r>
      <w:r>
        <w:rPr>
          <w:lang w:bidi="en-US"/>
        </w:rPr>
        <w:t xml:space="preserve"> – Chuyển </w:t>
      </w:r>
      <w:r w:rsidR="003B0AB7">
        <w:rPr>
          <w:lang w:bidi="en-US"/>
        </w:rPr>
        <w:t>nhóm careby</w:t>
      </w:r>
      <w:r>
        <w:rPr>
          <w:lang w:bidi="en-US"/>
        </w:rPr>
        <w:t xml:space="preserve"> (2 cấp make/check)</w:t>
      </w:r>
    </w:p>
    <w:p w14:paraId="4C6A3C4C" w14:textId="77777777" w:rsidR="00B71C8F" w:rsidRDefault="00B71C8F" w:rsidP="00B71C8F">
      <w:pPr>
        <w:pStyle w:val="ListParagraph"/>
        <w:numPr>
          <w:ilvl w:val="0"/>
          <w:numId w:val="3"/>
        </w:numPr>
        <w:rPr>
          <w:lang w:bidi="en-US"/>
        </w:rPr>
      </w:pPr>
      <w:r>
        <w:rPr>
          <w:lang w:bidi="en-US"/>
        </w:rPr>
        <w:t>Appcheck</w:t>
      </w:r>
    </w:p>
    <w:p w14:paraId="22980867" w14:textId="77777777" w:rsidR="00B71C8F" w:rsidRDefault="00B71C8F" w:rsidP="00B71C8F">
      <w:pPr>
        <w:pStyle w:val="ListParagraph"/>
        <w:numPr>
          <w:ilvl w:val="1"/>
          <w:numId w:val="3"/>
        </w:numPr>
        <w:rPr>
          <w:lang w:bidi="en-US"/>
        </w:rPr>
      </w:pPr>
      <w:r>
        <w:rPr>
          <w:lang w:bidi="en-US"/>
        </w:rPr>
        <w:t>KH phải tồn tại, trạng thái đã duyệt thêm mới và &lt;&gt; ‘C’</w:t>
      </w:r>
    </w:p>
    <w:p w14:paraId="3D871443" w14:textId="31D05A1D" w:rsidR="00B71C8F" w:rsidRDefault="003B0AB7" w:rsidP="00B71C8F">
      <w:pPr>
        <w:pStyle w:val="ListParagraph"/>
        <w:numPr>
          <w:ilvl w:val="1"/>
          <w:numId w:val="3"/>
        </w:numPr>
        <w:rPr>
          <w:lang w:bidi="en-US"/>
        </w:rPr>
      </w:pPr>
      <w:r>
        <w:rPr>
          <w:lang w:bidi="en-US"/>
        </w:rPr>
        <w:t>Nhóm careby mới phải tồn tại trong tlgroups với grptype = 2 &amp; active = ‘Y’</w:t>
      </w:r>
    </w:p>
    <w:p w14:paraId="022114B4" w14:textId="77777777" w:rsidR="00B71C8F" w:rsidRDefault="00B71C8F" w:rsidP="00B71C8F">
      <w:pPr>
        <w:pStyle w:val="ListParagraph"/>
        <w:numPr>
          <w:ilvl w:val="0"/>
          <w:numId w:val="3"/>
        </w:numPr>
        <w:rPr>
          <w:lang w:bidi="en-US"/>
        </w:rPr>
      </w:pPr>
      <w:r>
        <w:rPr>
          <w:lang w:bidi="en-US"/>
        </w:rPr>
        <w:t>Appupdate</w:t>
      </w:r>
    </w:p>
    <w:p w14:paraId="4A23E002" w14:textId="645896CB" w:rsidR="00B71C8F" w:rsidRDefault="00B71C8F" w:rsidP="00B71C8F">
      <w:pPr>
        <w:pStyle w:val="ListParagraph"/>
        <w:numPr>
          <w:ilvl w:val="1"/>
          <w:numId w:val="3"/>
        </w:numPr>
        <w:rPr>
          <w:lang w:bidi="en-US"/>
        </w:rPr>
      </w:pPr>
      <w:r>
        <w:rPr>
          <w:lang w:bidi="en-US"/>
        </w:rPr>
        <w:t>Update cfmast.</w:t>
      </w:r>
      <w:r w:rsidR="003B0AB7">
        <w:rPr>
          <w:lang w:bidi="en-US"/>
        </w:rPr>
        <w:t>careby</w:t>
      </w:r>
      <w:r>
        <w:rPr>
          <w:lang w:bidi="en-US"/>
        </w:rPr>
        <w:t xml:space="preserve"> = </w:t>
      </w:r>
      <w:r w:rsidR="003B0AB7">
        <w:rPr>
          <w:lang w:bidi="en-US"/>
        </w:rPr>
        <w:t>tglroups.grpid</w:t>
      </w:r>
      <w:r>
        <w:rPr>
          <w:lang w:bidi="en-US"/>
        </w:rPr>
        <w:t xml:space="preserve"> đã chọn</w:t>
      </w:r>
    </w:p>
    <w:p w14:paraId="5D55836B" w14:textId="036D4040" w:rsidR="00B71C8F" w:rsidRDefault="00B71C8F" w:rsidP="00B71C8F">
      <w:pPr>
        <w:pStyle w:val="ListParagraph"/>
        <w:numPr>
          <w:ilvl w:val="1"/>
          <w:numId w:val="3"/>
        </w:numPr>
        <w:rPr>
          <w:lang w:bidi="en-US"/>
        </w:rPr>
      </w:pPr>
      <w:r>
        <w:rPr>
          <w:lang w:bidi="en-US"/>
        </w:rPr>
        <w:lastRenderedPageBreak/>
        <w:t>Tạo bảng lưu lịch sử c</w:t>
      </w:r>
      <w:r w:rsidR="003B0AB7">
        <w:rPr>
          <w:lang w:bidi="en-US"/>
        </w:rPr>
        <w:t>huyển phân nhóm KH (changecareby</w:t>
      </w:r>
      <w:r>
        <w:rPr>
          <w:lang w:bidi="en-US"/>
        </w:rPr>
        <w:t>hist), gồm các trường</w:t>
      </w:r>
    </w:p>
    <w:p w14:paraId="349F96C9" w14:textId="77777777" w:rsidR="00B71C8F" w:rsidRDefault="00B71C8F" w:rsidP="00B71C8F">
      <w:pPr>
        <w:pStyle w:val="ListParagraph"/>
        <w:numPr>
          <w:ilvl w:val="2"/>
          <w:numId w:val="3"/>
        </w:numPr>
        <w:rPr>
          <w:lang w:bidi="en-US"/>
        </w:rPr>
      </w:pPr>
      <w:r>
        <w:rPr>
          <w:lang w:bidi="en-US"/>
        </w:rPr>
        <w:t>custodycd: mã KH</w:t>
      </w:r>
    </w:p>
    <w:p w14:paraId="69685A9C" w14:textId="77777777" w:rsidR="00B71C8F" w:rsidRDefault="00B71C8F" w:rsidP="00B71C8F">
      <w:pPr>
        <w:pStyle w:val="ListParagraph"/>
        <w:numPr>
          <w:ilvl w:val="2"/>
          <w:numId w:val="3"/>
        </w:numPr>
        <w:rPr>
          <w:lang w:bidi="en-US"/>
        </w:rPr>
      </w:pPr>
      <w:r>
        <w:rPr>
          <w:lang w:bidi="en-US"/>
        </w:rPr>
        <w:t>txdate: ngày giao dịch</w:t>
      </w:r>
    </w:p>
    <w:p w14:paraId="6368F859" w14:textId="77777777" w:rsidR="00B71C8F" w:rsidRDefault="00B71C8F" w:rsidP="00B71C8F">
      <w:pPr>
        <w:pStyle w:val="ListParagraph"/>
        <w:numPr>
          <w:ilvl w:val="2"/>
          <w:numId w:val="3"/>
        </w:numPr>
        <w:rPr>
          <w:lang w:bidi="en-US"/>
        </w:rPr>
      </w:pPr>
      <w:r>
        <w:rPr>
          <w:lang w:bidi="en-US"/>
        </w:rPr>
        <w:t>txnum: txnum của giao dịch</w:t>
      </w:r>
    </w:p>
    <w:p w14:paraId="4D0C5AD4" w14:textId="77777777" w:rsidR="00B71C8F" w:rsidRDefault="00B71C8F" w:rsidP="00B71C8F">
      <w:pPr>
        <w:pStyle w:val="ListParagraph"/>
        <w:numPr>
          <w:ilvl w:val="2"/>
          <w:numId w:val="3"/>
        </w:numPr>
        <w:rPr>
          <w:lang w:bidi="en-US"/>
        </w:rPr>
      </w:pPr>
      <w:r>
        <w:rPr>
          <w:lang w:bidi="en-US"/>
        </w:rPr>
        <w:t>sysdate: ngày giờ thực tế</w:t>
      </w:r>
    </w:p>
    <w:p w14:paraId="6E055174" w14:textId="2B357BCA" w:rsidR="00B71C8F" w:rsidRDefault="003B0AB7" w:rsidP="00B71C8F">
      <w:pPr>
        <w:pStyle w:val="ListParagraph"/>
        <w:numPr>
          <w:ilvl w:val="2"/>
          <w:numId w:val="3"/>
        </w:numPr>
        <w:rPr>
          <w:lang w:bidi="en-US"/>
        </w:rPr>
      </w:pPr>
      <w:r>
        <w:rPr>
          <w:lang w:bidi="en-US"/>
        </w:rPr>
        <w:t>oldcareby</w:t>
      </w:r>
      <w:r w:rsidR="00B71C8F">
        <w:rPr>
          <w:lang w:bidi="en-US"/>
        </w:rPr>
        <w:t>: mã phân nhóm cũ</w:t>
      </w:r>
    </w:p>
    <w:p w14:paraId="5D12B232" w14:textId="6AC4E3F2" w:rsidR="00B71C8F" w:rsidRDefault="003B0AB7" w:rsidP="00B71C8F">
      <w:pPr>
        <w:pStyle w:val="ListParagraph"/>
        <w:numPr>
          <w:ilvl w:val="2"/>
          <w:numId w:val="3"/>
        </w:numPr>
        <w:rPr>
          <w:lang w:bidi="en-US"/>
        </w:rPr>
      </w:pPr>
      <w:r>
        <w:rPr>
          <w:lang w:bidi="en-US"/>
        </w:rPr>
        <w:t>newcareby</w:t>
      </w:r>
      <w:r w:rsidR="00B71C8F">
        <w:rPr>
          <w:lang w:bidi="en-US"/>
        </w:rPr>
        <w:t>: mã phân nhóm mới</w:t>
      </w:r>
    </w:p>
    <w:p w14:paraId="314B0719" w14:textId="3AD48796" w:rsidR="00B71C8F" w:rsidRDefault="00B71C8F" w:rsidP="00B71C8F">
      <w:pPr>
        <w:pStyle w:val="ListParagraph"/>
        <w:numPr>
          <w:ilvl w:val="0"/>
          <w:numId w:val="4"/>
        </w:numPr>
        <w:ind w:left="1800"/>
        <w:rPr>
          <w:lang w:bidi="en-US"/>
        </w:rPr>
      </w:pPr>
      <w:r>
        <w:rPr>
          <w:lang w:bidi="en-US"/>
        </w:rPr>
        <w:t xml:space="preserve">insert dữ liệu vào bảng </w:t>
      </w:r>
      <w:r w:rsidR="003B0AB7">
        <w:rPr>
          <w:lang w:bidi="en-US"/>
        </w:rPr>
        <w:t>changecarebyhist</w:t>
      </w:r>
    </w:p>
    <w:p w14:paraId="7160C276" w14:textId="77777777" w:rsidR="00F70F3D" w:rsidRDefault="00F70F3D" w:rsidP="00F70F3D">
      <w:pPr>
        <w:rPr>
          <w:lang w:bidi="en-US"/>
        </w:rPr>
      </w:pPr>
    </w:p>
    <w:p w14:paraId="118A6EC3" w14:textId="77777777" w:rsidR="00F70F3D" w:rsidRPr="00F70F3D" w:rsidRDefault="00F70F3D" w:rsidP="00F70F3D">
      <w:pPr>
        <w:rPr>
          <w:b/>
          <w:lang w:bidi="en-US"/>
        </w:rPr>
      </w:pPr>
      <w:r w:rsidRPr="00F70F3D">
        <w:rPr>
          <w:b/>
          <w:lang w:bidi="en-US"/>
        </w:rPr>
        <w:t>Đồng bộ ACCOUNTS</w:t>
      </w:r>
    </w:p>
    <w:p w14:paraId="60E75429" w14:textId="77777777" w:rsidR="00B71C8F" w:rsidRPr="00B71C8F" w:rsidRDefault="00B71C8F" w:rsidP="00B71C8F">
      <w:pPr>
        <w:rPr>
          <w:lang w:bidi="en-US"/>
        </w:rPr>
      </w:pPr>
    </w:p>
    <w:p w14:paraId="28D6C951" w14:textId="7E7791DE" w:rsidR="00B9185C" w:rsidRDefault="00B9185C" w:rsidP="00D914BB">
      <w:pPr>
        <w:pStyle w:val="Heading3"/>
        <w:keepNext w:val="0"/>
      </w:pPr>
      <w:bookmarkStart w:id="714" w:name="_Toc78535538"/>
      <w:r>
        <w:t>Phong tỏa KH</w:t>
      </w:r>
      <w:bookmarkEnd w:id="714"/>
    </w:p>
    <w:p w14:paraId="5F2FCB22" w14:textId="77777777" w:rsidR="00D55C01" w:rsidRDefault="00D55C01" w:rsidP="00D55C01">
      <w:pPr>
        <w:pStyle w:val="Heading4"/>
      </w:pPr>
      <w:r>
        <w:t>Mô tả giao diện</w:t>
      </w:r>
    </w:p>
    <w:p w14:paraId="4790C1FA" w14:textId="77777777" w:rsidR="00D55C01" w:rsidRDefault="00D55C01" w:rsidP="00D55C01"/>
    <w:tbl>
      <w:tblPr>
        <w:tblStyle w:val="TableGrid"/>
        <w:tblW w:w="0" w:type="auto"/>
        <w:tblLook w:val="04A0" w:firstRow="1" w:lastRow="0" w:firstColumn="1" w:lastColumn="0" w:noHBand="0" w:noVBand="1"/>
      </w:tblPr>
      <w:tblGrid>
        <w:gridCol w:w="3292"/>
        <w:gridCol w:w="1856"/>
        <w:gridCol w:w="4590"/>
      </w:tblGrid>
      <w:tr w:rsidR="00D55C01" w14:paraId="60B81061" w14:textId="77777777" w:rsidTr="00F70F3D">
        <w:tc>
          <w:tcPr>
            <w:tcW w:w="3292" w:type="dxa"/>
          </w:tcPr>
          <w:p w14:paraId="176E64F8" w14:textId="77777777" w:rsidR="00D55C01" w:rsidRDefault="00D55C01" w:rsidP="00F70F3D">
            <w:pPr>
              <w:jc w:val="center"/>
            </w:pPr>
            <w:r w:rsidRPr="0098225A">
              <w:rPr>
                <w:b/>
              </w:rPr>
              <w:t>Tên trường</w:t>
            </w:r>
          </w:p>
        </w:tc>
        <w:tc>
          <w:tcPr>
            <w:tcW w:w="1856" w:type="dxa"/>
          </w:tcPr>
          <w:p w14:paraId="01244D13" w14:textId="77777777" w:rsidR="00D55C01" w:rsidRDefault="00D55C01" w:rsidP="00F70F3D">
            <w:pPr>
              <w:jc w:val="center"/>
            </w:pPr>
            <w:r w:rsidRPr="0098225A">
              <w:rPr>
                <w:b/>
              </w:rPr>
              <w:t>Bắt buộc</w:t>
            </w:r>
          </w:p>
        </w:tc>
        <w:tc>
          <w:tcPr>
            <w:tcW w:w="4590" w:type="dxa"/>
          </w:tcPr>
          <w:p w14:paraId="68AD703F" w14:textId="77777777" w:rsidR="00D55C01" w:rsidRDefault="00D55C01" w:rsidP="00F70F3D">
            <w:pPr>
              <w:jc w:val="center"/>
            </w:pPr>
            <w:r w:rsidRPr="0098225A">
              <w:rPr>
                <w:b/>
              </w:rPr>
              <w:t>Mô tả</w:t>
            </w:r>
          </w:p>
        </w:tc>
      </w:tr>
      <w:tr w:rsidR="00D55C01" w14:paraId="34D7E737" w14:textId="77777777" w:rsidTr="00F70F3D">
        <w:tc>
          <w:tcPr>
            <w:tcW w:w="3292" w:type="dxa"/>
          </w:tcPr>
          <w:p w14:paraId="10594956" w14:textId="13AB4686" w:rsidR="00D55C01" w:rsidRDefault="00D55C01" w:rsidP="00F70F3D">
            <w:r>
              <w:t>Mã khách hàng</w:t>
            </w:r>
          </w:p>
        </w:tc>
        <w:tc>
          <w:tcPr>
            <w:tcW w:w="1856" w:type="dxa"/>
          </w:tcPr>
          <w:p w14:paraId="4C5F1187" w14:textId="77777777" w:rsidR="00D55C01" w:rsidRDefault="00D55C01" w:rsidP="00F70F3D">
            <w:r>
              <w:t>Có</w:t>
            </w:r>
          </w:p>
        </w:tc>
        <w:tc>
          <w:tcPr>
            <w:tcW w:w="4590" w:type="dxa"/>
          </w:tcPr>
          <w:p w14:paraId="2D3B3DFC" w14:textId="77777777" w:rsidR="00D55C01" w:rsidRDefault="00D55C01" w:rsidP="00F70F3D">
            <w:r>
              <w:t>Chọn danh sách KH có status = ‘A’ (Hiển thị custodycd – cif – fullname)</w:t>
            </w:r>
          </w:p>
          <w:p w14:paraId="7630451A" w14:textId="54C5B97F" w:rsidR="00D55C01" w:rsidRDefault="00D55C01" w:rsidP="00F70F3D">
            <w:r>
              <w:t>Lấy từ cache</w:t>
            </w:r>
          </w:p>
        </w:tc>
      </w:tr>
      <w:tr w:rsidR="00D55C01" w14:paraId="71983579" w14:textId="77777777" w:rsidTr="00F70F3D">
        <w:tc>
          <w:tcPr>
            <w:tcW w:w="3292" w:type="dxa"/>
          </w:tcPr>
          <w:p w14:paraId="59CDEAB1" w14:textId="77777777" w:rsidR="00D55C01" w:rsidRDefault="00D55C01" w:rsidP="00F70F3D">
            <w:r>
              <w:t>Họ tên</w:t>
            </w:r>
          </w:p>
        </w:tc>
        <w:tc>
          <w:tcPr>
            <w:tcW w:w="1856" w:type="dxa"/>
          </w:tcPr>
          <w:p w14:paraId="4BB16D9A" w14:textId="77777777" w:rsidR="00D55C01" w:rsidRDefault="00D55C01" w:rsidP="00F70F3D">
            <w:r>
              <w:t>Có</w:t>
            </w:r>
          </w:p>
        </w:tc>
        <w:tc>
          <w:tcPr>
            <w:tcW w:w="4590" w:type="dxa"/>
          </w:tcPr>
          <w:p w14:paraId="70C69CF6" w14:textId="715A90A8" w:rsidR="00D55C01" w:rsidRDefault="00D55C01" w:rsidP="00F70F3D">
            <w:r>
              <w:t>Hiển thị theo mã KH đã chọn (fullname)</w:t>
            </w:r>
          </w:p>
          <w:p w14:paraId="0E80786A" w14:textId="77777777" w:rsidR="00D55C01" w:rsidRDefault="00D55C01" w:rsidP="00F70F3D">
            <w:r>
              <w:t>Disable</w:t>
            </w:r>
          </w:p>
        </w:tc>
      </w:tr>
      <w:tr w:rsidR="00D55C01" w14:paraId="431CC464" w14:textId="77777777" w:rsidTr="00F70F3D">
        <w:tc>
          <w:tcPr>
            <w:tcW w:w="3292" w:type="dxa"/>
          </w:tcPr>
          <w:p w14:paraId="77486148" w14:textId="77777777" w:rsidR="00D55C01" w:rsidRDefault="00D55C01" w:rsidP="00F70F3D">
            <w:r>
              <w:t>Loại giấy tờ</w:t>
            </w:r>
          </w:p>
        </w:tc>
        <w:tc>
          <w:tcPr>
            <w:tcW w:w="1856" w:type="dxa"/>
          </w:tcPr>
          <w:p w14:paraId="2EC910F3" w14:textId="77777777" w:rsidR="00D55C01" w:rsidRDefault="00D55C01" w:rsidP="00F70F3D">
            <w:r>
              <w:t>Có</w:t>
            </w:r>
          </w:p>
        </w:tc>
        <w:tc>
          <w:tcPr>
            <w:tcW w:w="4590" w:type="dxa"/>
          </w:tcPr>
          <w:p w14:paraId="729C159D" w14:textId="77777777" w:rsidR="00D55C01" w:rsidRDefault="00D55C01" w:rsidP="00F70F3D">
            <w:r>
              <w:t>Hiển thị theo tên đăng nhập đã chọn (nvl(idtypeck, idtype))</w:t>
            </w:r>
          </w:p>
          <w:p w14:paraId="68F611FB" w14:textId="77777777" w:rsidR="00D55C01" w:rsidRDefault="00D55C01" w:rsidP="00F70F3D">
            <w:r>
              <w:t>Disable</w:t>
            </w:r>
          </w:p>
        </w:tc>
      </w:tr>
      <w:tr w:rsidR="00D55C01" w14:paraId="35F91E25" w14:textId="77777777" w:rsidTr="00F70F3D">
        <w:tc>
          <w:tcPr>
            <w:tcW w:w="3292" w:type="dxa"/>
          </w:tcPr>
          <w:p w14:paraId="41A713FC" w14:textId="77777777" w:rsidR="00D55C01" w:rsidRDefault="00D55C01" w:rsidP="00F70F3D">
            <w:r>
              <w:t>Số giấy tờ định danh (Core SHS)</w:t>
            </w:r>
          </w:p>
        </w:tc>
        <w:tc>
          <w:tcPr>
            <w:tcW w:w="1856" w:type="dxa"/>
          </w:tcPr>
          <w:p w14:paraId="41B6745A" w14:textId="77777777" w:rsidR="00D55C01" w:rsidRDefault="00D55C01" w:rsidP="00F70F3D">
            <w:r>
              <w:t>Có</w:t>
            </w:r>
          </w:p>
        </w:tc>
        <w:tc>
          <w:tcPr>
            <w:tcW w:w="4590" w:type="dxa"/>
          </w:tcPr>
          <w:p w14:paraId="0F9A7751" w14:textId="77777777" w:rsidR="00D55C01" w:rsidRDefault="00D55C01" w:rsidP="00F70F3D">
            <w:r>
              <w:t>Hiển thị theo tên đăng nhập đã chọn (nvl(idcodeck, idcode))</w:t>
            </w:r>
          </w:p>
          <w:p w14:paraId="33E01101" w14:textId="77777777" w:rsidR="00D55C01" w:rsidRDefault="00D55C01" w:rsidP="00F70F3D">
            <w:r>
              <w:t>Disable</w:t>
            </w:r>
          </w:p>
        </w:tc>
      </w:tr>
      <w:tr w:rsidR="00D55C01" w14:paraId="674A75F3" w14:textId="77777777" w:rsidTr="00F70F3D">
        <w:tc>
          <w:tcPr>
            <w:tcW w:w="3292" w:type="dxa"/>
          </w:tcPr>
          <w:p w14:paraId="31062F8F" w14:textId="77777777" w:rsidR="00D55C01" w:rsidRDefault="00D55C01" w:rsidP="00F70F3D">
            <w:r>
              <w:t>Ngày cấp (Core SHS)</w:t>
            </w:r>
          </w:p>
        </w:tc>
        <w:tc>
          <w:tcPr>
            <w:tcW w:w="1856" w:type="dxa"/>
          </w:tcPr>
          <w:p w14:paraId="555B4AAD" w14:textId="77777777" w:rsidR="00D55C01" w:rsidRDefault="00D55C01" w:rsidP="00F70F3D">
            <w:r>
              <w:t>Có</w:t>
            </w:r>
          </w:p>
        </w:tc>
        <w:tc>
          <w:tcPr>
            <w:tcW w:w="4590" w:type="dxa"/>
          </w:tcPr>
          <w:p w14:paraId="2A4CC4DD" w14:textId="77777777" w:rsidR="00D55C01" w:rsidRDefault="00D55C01" w:rsidP="00F70F3D">
            <w:r>
              <w:t>Hiển thị theo tên đăng nhập đã chọn (nvl(iddateck, iddate))</w:t>
            </w:r>
          </w:p>
          <w:p w14:paraId="5E2908FB" w14:textId="77777777" w:rsidR="00D55C01" w:rsidRDefault="00D55C01" w:rsidP="00F70F3D">
            <w:r>
              <w:t>Disable</w:t>
            </w:r>
          </w:p>
        </w:tc>
      </w:tr>
      <w:tr w:rsidR="00D55C01" w14:paraId="414E4EEF" w14:textId="77777777" w:rsidTr="00F70F3D">
        <w:tc>
          <w:tcPr>
            <w:tcW w:w="3292" w:type="dxa"/>
          </w:tcPr>
          <w:p w14:paraId="2E9BD347" w14:textId="77777777" w:rsidR="00D55C01" w:rsidRDefault="00D55C01" w:rsidP="00F70F3D">
            <w:r>
              <w:t>Ngày hết hạn (Core SHS)</w:t>
            </w:r>
          </w:p>
        </w:tc>
        <w:tc>
          <w:tcPr>
            <w:tcW w:w="1856" w:type="dxa"/>
          </w:tcPr>
          <w:p w14:paraId="2B052921" w14:textId="77777777" w:rsidR="00D55C01" w:rsidRDefault="00D55C01" w:rsidP="00F70F3D">
            <w:r>
              <w:t>Có</w:t>
            </w:r>
          </w:p>
        </w:tc>
        <w:tc>
          <w:tcPr>
            <w:tcW w:w="4590" w:type="dxa"/>
          </w:tcPr>
          <w:p w14:paraId="0007A4C5" w14:textId="77777777" w:rsidR="00D55C01" w:rsidRDefault="00D55C01" w:rsidP="00F70F3D">
            <w:r>
              <w:t>Hiển thị theo tên đăng nhập đã chọn (nvl (idexpdateck, idexpdate))</w:t>
            </w:r>
          </w:p>
          <w:p w14:paraId="4048BB82" w14:textId="77777777" w:rsidR="00D55C01" w:rsidRDefault="00D55C01" w:rsidP="00F70F3D">
            <w:r>
              <w:t>Disable</w:t>
            </w:r>
          </w:p>
        </w:tc>
      </w:tr>
      <w:tr w:rsidR="00D55C01" w14:paraId="19A35748" w14:textId="77777777" w:rsidTr="00F70F3D">
        <w:tc>
          <w:tcPr>
            <w:tcW w:w="3292" w:type="dxa"/>
          </w:tcPr>
          <w:p w14:paraId="7436ECBB" w14:textId="77777777" w:rsidR="00D55C01" w:rsidRDefault="00D55C01" w:rsidP="00F70F3D">
            <w:r>
              <w:t>Nơi cấp (Core SHS)</w:t>
            </w:r>
          </w:p>
        </w:tc>
        <w:tc>
          <w:tcPr>
            <w:tcW w:w="1856" w:type="dxa"/>
          </w:tcPr>
          <w:p w14:paraId="7A24ADD4" w14:textId="77777777" w:rsidR="00D55C01" w:rsidRDefault="00D55C01" w:rsidP="00F70F3D">
            <w:r>
              <w:t>Có</w:t>
            </w:r>
          </w:p>
        </w:tc>
        <w:tc>
          <w:tcPr>
            <w:tcW w:w="4590" w:type="dxa"/>
          </w:tcPr>
          <w:p w14:paraId="6C2D8D6E" w14:textId="77777777" w:rsidR="00D55C01" w:rsidRDefault="00D55C01" w:rsidP="00F70F3D">
            <w:r>
              <w:t>Hiển thị theo tên đăng nhập đã chọn (nvl(idplaceck, idplace))</w:t>
            </w:r>
          </w:p>
          <w:p w14:paraId="2A97B910" w14:textId="77777777" w:rsidR="00D55C01" w:rsidRDefault="00D55C01" w:rsidP="00F70F3D">
            <w:r>
              <w:t>Disable</w:t>
            </w:r>
          </w:p>
        </w:tc>
      </w:tr>
      <w:tr w:rsidR="00D55C01" w14:paraId="7745245B" w14:textId="77777777" w:rsidTr="00F70F3D">
        <w:tc>
          <w:tcPr>
            <w:tcW w:w="3292" w:type="dxa"/>
          </w:tcPr>
          <w:p w14:paraId="2A582F0A" w14:textId="67D49D37" w:rsidR="00D55C01" w:rsidRDefault="00D55C01" w:rsidP="00F70F3D">
            <w:r>
              <w:t>Diễn giải</w:t>
            </w:r>
          </w:p>
        </w:tc>
        <w:tc>
          <w:tcPr>
            <w:tcW w:w="1856" w:type="dxa"/>
          </w:tcPr>
          <w:p w14:paraId="141149DC" w14:textId="277C4466" w:rsidR="00D55C01" w:rsidRDefault="00D55C01" w:rsidP="00F70F3D">
            <w:r>
              <w:t>Không</w:t>
            </w:r>
          </w:p>
        </w:tc>
        <w:tc>
          <w:tcPr>
            <w:tcW w:w="4590" w:type="dxa"/>
          </w:tcPr>
          <w:p w14:paraId="3CCBF364" w14:textId="6558B8B2" w:rsidR="00D55C01" w:rsidRDefault="00D55C01" w:rsidP="00F70F3D"/>
        </w:tc>
      </w:tr>
    </w:tbl>
    <w:p w14:paraId="763642A9" w14:textId="77777777" w:rsidR="00D55C01" w:rsidRDefault="00D55C01" w:rsidP="00D55C01"/>
    <w:p w14:paraId="1AA83FD0" w14:textId="77777777" w:rsidR="00D55C01" w:rsidRDefault="00D55C01" w:rsidP="00D55C01"/>
    <w:p w14:paraId="43A4D020" w14:textId="77777777" w:rsidR="00D55C01" w:rsidRDefault="00D55C01" w:rsidP="00D55C01"/>
    <w:p w14:paraId="24D132FE" w14:textId="77777777" w:rsidR="00D55C01" w:rsidRDefault="00D55C01" w:rsidP="00D55C01">
      <w:pPr>
        <w:pStyle w:val="Heading4"/>
      </w:pPr>
      <w:r>
        <w:t>Quy tắc xử lý</w:t>
      </w:r>
    </w:p>
    <w:p w14:paraId="089E0C2C" w14:textId="2A15BFB7" w:rsidR="00D55C01" w:rsidRDefault="00D55C01" w:rsidP="00D55C01">
      <w:pPr>
        <w:rPr>
          <w:lang w:bidi="en-US"/>
        </w:rPr>
      </w:pPr>
      <w:r>
        <w:rPr>
          <w:lang w:bidi="en-US"/>
        </w:rPr>
        <w:t>Sinh giao dịch 2012 – Phong tỏa khách hàng (2 cấp make/check)</w:t>
      </w:r>
    </w:p>
    <w:p w14:paraId="3245BBEB" w14:textId="77777777" w:rsidR="00D55C01" w:rsidRDefault="00D55C01" w:rsidP="00D55C01">
      <w:pPr>
        <w:rPr>
          <w:lang w:bidi="en-US"/>
        </w:rPr>
      </w:pPr>
    </w:p>
    <w:p w14:paraId="3846E83C" w14:textId="77777777" w:rsidR="00D55C01" w:rsidRDefault="00D55C01" w:rsidP="00D55C01">
      <w:pPr>
        <w:rPr>
          <w:lang w:bidi="en-US"/>
        </w:rPr>
      </w:pPr>
      <w:r>
        <w:rPr>
          <w:lang w:bidi="en-US"/>
        </w:rPr>
        <w:t>Appcheck</w:t>
      </w:r>
    </w:p>
    <w:p w14:paraId="7CD82BC4" w14:textId="21582696" w:rsidR="00D55C01" w:rsidRDefault="00D55C01" w:rsidP="00D55C01">
      <w:pPr>
        <w:pStyle w:val="ListParagraph"/>
        <w:numPr>
          <w:ilvl w:val="0"/>
          <w:numId w:val="3"/>
        </w:numPr>
        <w:rPr>
          <w:lang w:bidi="en-US"/>
        </w:rPr>
      </w:pPr>
      <w:r>
        <w:rPr>
          <w:lang w:bidi="en-US"/>
        </w:rPr>
        <w:t>Trạng thái của KH phải = ‘A’</w:t>
      </w:r>
    </w:p>
    <w:p w14:paraId="0C13FEB5" w14:textId="77777777" w:rsidR="00D55C01" w:rsidRDefault="00D55C01" w:rsidP="00D55C01">
      <w:pPr>
        <w:rPr>
          <w:lang w:bidi="en-US"/>
        </w:rPr>
      </w:pPr>
    </w:p>
    <w:p w14:paraId="761F2D02" w14:textId="77777777" w:rsidR="00D55C01" w:rsidRDefault="00D55C01" w:rsidP="00D55C01">
      <w:pPr>
        <w:rPr>
          <w:lang w:bidi="en-US"/>
        </w:rPr>
      </w:pPr>
      <w:r>
        <w:rPr>
          <w:lang w:bidi="en-US"/>
        </w:rPr>
        <w:t xml:space="preserve">Appupdate: </w:t>
      </w:r>
    </w:p>
    <w:p w14:paraId="5F6EF532" w14:textId="4AE5F3C9" w:rsidR="009260B9" w:rsidRDefault="009260B9" w:rsidP="00D55C01">
      <w:pPr>
        <w:pStyle w:val="ListParagraph"/>
        <w:numPr>
          <w:ilvl w:val="0"/>
          <w:numId w:val="3"/>
        </w:numPr>
        <w:rPr>
          <w:lang w:bidi="en-US"/>
        </w:rPr>
      </w:pPr>
      <w:r>
        <w:rPr>
          <w:lang w:bidi="en-US"/>
        </w:rPr>
        <w:t>update pstatus của cfmast &amp; afmast = pstatus || status hiện tại</w:t>
      </w:r>
    </w:p>
    <w:p w14:paraId="66D84706" w14:textId="0C24160F" w:rsidR="00D55C01" w:rsidRDefault="00D55C01" w:rsidP="00D55C01">
      <w:pPr>
        <w:pStyle w:val="ListParagraph"/>
        <w:numPr>
          <w:ilvl w:val="0"/>
          <w:numId w:val="3"/>
        </w:numPr>
        <w:rPr>
          <w:lang w:bidi="en-US"/>
        </w:rPr>
      </w:pPr>
      <w:r>
        <w:rPr>
          <w:lang w:bidi="en-US"/>
        </w:rPr>
        <w:t>update status</w:t>
      </w:r>
      <w:r w:rsidR="009260B9">
        <w:rPr>
          <w:lang w:bidi="en-US"/>
        </w:rPr>
        <w:t>, cfstatus</w:t>
      </w:r>
      <w:r>
        <w:rPr>
          <w:lang w:bidi="en-US"/>
        </w:rPr>
        <w:t xml:space="preserve"> cfmast &amp; afmast của KH = ‘B’</w:t>
      </w:r>
    </w:p>
    <w:p w14:paraId="72039640" w14:textId="77777777" w:rsidR="00C81238" w:rsidRDefault="00C81238" w:rsidP="00C81238">
      <w:pPr>
        <w:pStyle w:val="ListParagraph"/>
        <w:numPr>
          <w:ilvl w:val="0"/>
          <w:numId w:val="3"/>
        </w:numPr>
        <w:rPr>
          <w:lang w:bidi="en-US"/>
        </w:rPr>
      </w:pPr>
      <w:r>
        <w:rPr>
          <w:lang w:bidi="en-US"/>
        </w:rPr>
        <w:t>Tạo bảng lưu lịch sử phong tỏa KH (blockcfmasthist), gồm các trường</w:t>
      </w:r>
    </w:p>
    <w:p w14:paraId="0EA81874" w14:textId="77777777" w:rsidR="00C81238" w:rsidRDefault="00C81238" w:rsidP="00C81238">
      <w:pPr>
        <w:pStyle w:val="ListParagraph"/>
        <w:numPr>
          <w:ilvl w:val="2"/>
          <w:numId w:val="3"/>
        </w:numPr>
        <w:ind w:left="1440"/>
        <w:rPr>
          <w:lang w:bidi="en-US"/>
        </w:rPr>
      </w:pPr>
      <w:r>
        <w:rPr>
          <w:lang w:bidi="en-US"/>
        </w:rPr>
        <w:lastRenderedPageBreak/>
        <w:t>custodycd: mã KH</w:t>
      </w:r>
    </w:p>
    <w:p w14:paraId="61BECFB6" w14:textId="77777777" w:rsidR="00C81238" w:rsidRDefault="00C81238" w:rsidP="00C81238">
      <w:pPr>
        <w:pStyle w:val="ListParagraph"/>
        <w:numPr>
          <w:ilvl w:val="2"/>
          <w:numId w:val="3"/>
        </w:numPr>
        <w:ind w:left="1440"/>
        <w:rPr>
          <w:lang w:bidi="en-US"/>
        </w:rPr>
      </w:pPr>
      <w:r>
        <w:rPr>
          <w:lang w:bidi="en-US"/>
        </w:rPr>
        <w:t>txdate_block: ngày giao dịch</w:t>
      </w:r>
    </w:p>
    <w:p w14:paraId="70337472" w14:textId="77777777" w:rsidR="00C81238" w:rsidRDefault="00C81238" w:rsidP="00C81238">
      <w:pPr>
        <w:pStyle w:val="ListParagraph"/>
        <w:numPr>
          <w:ilvl w:val="2"/>
          <w:numId w:val="3"/>
        </w:numPr>
        <w:ind w:left="1440"/>
        <w:rPr>
          <w:lang w:bidi="en-US"/>
        </w:rPr>
      </w:pPr>
      <w:r>
        <w:rPr>
          <w:lang w:bidi="en-US"/>
        </w:rPr>
        <w:t>txnum_block: txnum của giao dịch</w:t>
      </w:r>
    </w:p>
    <w:p w14:paraId="010738DF" w14:textId="77777777" w:rsidR="00C81238" w:rsidRDefault="00C81238" w:rsidP="00C81238">
      <w:pPr>
        <w:pStyle w:val="ListParagraph"/>
        <w:numPr>
          <w:ilvl w:val="2"/>
          <w:numId w:val="3"/>
        </w:numPr>
        <w:ind w:left="1440"/>
        <w:rPr>
          <w:lang w:bidi="en-US"/>
        </w:rPr>
      </w:pPr>
      <w:r>
        <w:rPr>
          <w:lang w:bidi="en-US"/>
        </w:rPr>
        <w:t>sysdate_block: ngày giờ thực tế</w:t>
      </w:r>
    </w:p>
    <w:p w14:paraId="0D1D7571" w14:textId="77777777" w:rsidR="00C81238" w:rsidRDefault="00C81238" w:rsidP="00C81238">
      <w:pPr>
        <w:pStyle w:val="ListParagraph"/>
        <w:numPr>
          <w:ilvl w:val="2"/>
          <w:numId w:val="3"/>
        </w:numPr>
        <w:ind w:left="1440"/>
        <w:rPr>
          <w:lang w:bidi="en-US"/>
        </w:rPr>
      </w:pPr>
      <w:r>
        <w:rPr>
          <w:lang w:bidi="en-US"/>
        </w:rPr>
        <w:t>txdate_unblock: null</w:t>
      </w:r>
    </w:p>
    <w:p w14:paraId="3E2F2CE5" w14:textId="77777777" w:rsidR="00C81238" w:rsidRDefault="00C81238" w:rsidP="00C81238">
      <w:pPr>
        <w:pStyle w:val="ListParagraph"/>
        <w:numPr>
          <w:ilvl w:val="2"/>
          <w:numId w:val="3"/>
        </w:numPr>
        <w:ind w:left="1440"/>
        <w:rPr>
          <w:lang w:bidi="en-US"/>
        </w:rPr>
      </w:pPr>
      <w:r>
        <w:rPr>
          <w:lang w:bidi="en-US"/>
        </w:rPr>
        <w:t>txnum_unblock: null</w:t>
      </w:r>
    </w:p>
    <w:p w14:paraId="32DA1F0D" w14:textId="77777777" w:rsidR="00C81238" w:rsidRDefault="00C81238" w:rsidP="00C81238">
      <w:pPr>
        <w:pStyle w:val="ListParagraph"/>
        <w:numPr>
          <w:ilvl w:val="2"/>
          <w:numId w:val="3"/>
        </w:numPr>
        <w:ind w:left="1440"/>
        <w:rPr>
          <w:lang w:bidi="en-US"/>
        </w:rPr>
      </w:pPr>
      <w:r>
        <w:rPr>
          <w:lang w:bidi="en-US"/>
        </w:rPr>
        <w:t>sysdate_unblock: null</w:t>
      </w:r>
    </w:p>
    <w:p w14:paraId="74E60D63" w14:textId="77777777" w:rsidR="00C81238" w:rsidRDefault="00C81238" w:rsidP="00C81238">
      <w:pPr>
        <w:pStyle w:val="ListParagraph"/>
        <w:numPr>
          <w:ilvl w:val="0"/>
          <w:numId w:val="4"/>
        </w:numPr>
        <w:ind w:left="1080"/>
        <w:rPr>
          <w:lang w:bidi="en-US"/>
        </w:rPr>
      </w:pPr>
      <w:r>
        <w:rPr>
          <w:lang w:bidi="en-US"/>
        </w:rPr>
        <w:t>insert dữ liệu vào bảng blockcfmasthist</w:t>
      </w:r>
    </w:p>
    <w:p w14:paraId="06C7E1B8" w14:textId="77777777" w:rsidR="00F70F3D" w:rsidRDefault="00F70F3D" w:rsidP="00F70F3D">
      <w:pPr>
        <w:rPr>
          <w:lang w:bidi="en-US"/>
        </w:rPr>
      </w:pPr>
    </w:p>
    <w:p w14:paraId="60351568" w14:textId="77777777" w:rsidR="00F70F3D" w:rsidRPr="00F70F3D" w:rsidRDefault="00F70F3D" w:rsidP="00F70F3D">
      <w:pPr>
        <w:rPr>
          <w:b/>
          <w:lang w:bidi="en-US"/>
        </w:rPr>
      </w:pPr>
      <w:r w:rsidRPr="00F70F3D">
        <w:rPr>
          <w:b/>
          <w:lang w:bidi="en-US"/>
        </w:rPr>
        <w:t>Đồng bộ ACCOUNTS</w:t>
      </w:r>
    </w:p>
    <w:p w14:paraId="4B5AC07C" w14:textId="77777777" w:rsidR="00C81238" w:rsidRDefault="00C81238" w:rsidP="00C81238">
      <w:pPr>
        <w:rPr>
          <w:lang w:bidi="en-US"/>
        </w:rPr>
      </w:pPr>
    </w:p>
    <w:p w14:paraId="0D6F27F5" w14:textId="583BCA7B" w:rsidR="00C81238" w:rsidRDefault="00C81238" w:rsidP="00C81238">
      <w:pPr>
        <w:pStyle w:val="Heading3"/>
        <w:keepNext w:val="0"/>
      </w:pPr>
      <w:r>
        <w:t>Giải phong tỏa KH</w:t>
      </w:r>
    </w:p>
    <w:p w14:paraId="4760E25D" w14:textId="77777777" w:rsidR="00F70F3D" w:rsidRDefault="00F70F3D" w:rsidP="00F70F3D">
      <w:pPr>
        <w:pStyle w:val="Heading5"/>
      </w:pPr>
      <w:r>
        <w:t>Grid tìm kiếm</w:t>
      </w:r>
    </w:p>
    <w:p w14:paraId="787D432A" w14:textId="0D023A6D" w:rsidR="00F70F3D" w:rsidRPr="00F70F3D" w:rsidRDefault="00F70F3D" w:rsidP="00F70F3D">
      <w:pPr>
        <w:rPr>
          <w:lang w:bidi="en-US"/>
        </w:rPr>
      </w:pPr>
      <w:r w:rsidRPr="00F70F3D">
        <w:rPr>
          <w:lang w:bidi="en-US"/>
        </w:rPr>
        <w:t>Hiển</w:t>
      </w:r>
      <w:r>
        <w:rPr>
          <w:lang w:bidi="en-US"/>
        </w:rPr>
        <w:t xml:space="preserve"> thị danh sách khách hàng có status = ‘B’ (Lấy từ cache)</w:t>
      </w:r>
    </w:p>
    <w:p w14:paraId="788698CB" w14:textId="77777777" w:rsidR="00F70F3D" w:rsidRDefault="00F70F3D" w:rsidP="0013531F">
      <w:pPr>
        <w:pStyle w:val="ListParagraph"/>
        <w:numPr>
          <w:ilvl w:val="0"/>
          <w:numId w:val="3"/>
        </w:numPr>
        <w:rPr>
          <w:lang w:bidi="en-US"/>
        </w:rPr>
      </w:pPr>
      <w:r>
        <w:rPr>
          <w:lang w:bidi="en-US"/>
        </w:rPr>
        <w:t>Button “Thực hiện”</w:t>
      </w:r>
    </w:p>
    <w:p w14:paraId="5EA08B5F" w14:textId="77777777" w:rsidR="00F70F3D" w:rsidRDefault="00F70F3D" w:rsidP="0013531F">
      <w:pPr>
        <w:pStyle w:val="ListParagraph"/>
        <w:numPr>
          <w:ilvl w:val="0"/>
          <w:numId w:val="3"/>
        </w:numPr>
        <w:rPr>
          <w:lang w:bidi="en-US"/>
        </w:rPr>
      </w:pPr>
      <w:r>
        <w:rPr>
          <w:lang w:bidi="en-US"/>
        </w:rPr>
        <w:t>Mã KH (Cfmast.custodycd)</w:t>
      </w:r>
    </w:p>
    <w:p w14:paraId="500F9D71" w14:textId="77777777" w:rsidR="00F70F3D" w:rsidRDefault="00F70F3D" w:rsidP="0013531F">
      <w:pPr>
        <w:pStyle w:val="ListParagraph"/>
        <w:numPr>
          <w:ilvl w:val="0"/>
          <w:numId w:val="3"/>
        </w:numPr>
        <w:rPr>
          <w:lang w:bidi="en-US"/>
        </w:rPr>
      </w:pPr>
      <w:r>
        <w:rPr>
          <w:lang w:bidi="en-US"/>
        </w:rPr>
        <w:t>CIF trên Core Bank (cfmast.cif)</w:t>
      </w:r>
    </w:p>
    <w:p w14:paraId="0217E167" w14:textId="77777777" w:rsidR="00F70F3D" w:rsidRDefault="00F70F3D" w:rsidP="0013531F">
      <w:pPr>
        <w:pStyle w:val="ListParagraph"/>
        <w:numPr>
          <w:ilvl w:val="0"/>
          <w:numId w:val="3"/>
        </w:numPr>
        <w:rPr>
          <w:lang w:bidi="en-US"/>
        </w:rPr>
      </w:pPr>
      <w:r>
        <w:rPr>
          <w:lang w:bidi="en-US"/>
        </w:rPr>
        <w:t>CIF trên Core SHS (cfmast.secif)</w:t>
      </w:r>
    </w:p>
    <w:p w14:paraId="692EEEBA" w14:textId="77777777" w:rsidR="00F70F3D" w:rsidRDefault="00F70F3D" w:rsidP="0013531F">
      <w:pPr>
        <w:pStyle w:val="ListParagraph"/>
        <w:numPr>
          <w:ilvl w:val="0"/>
          <w:numId w:val="3"/>
        </w:numPr>
        <w:rPr>
          <w:lang w:bidi="en-US"/>
        </w:rPr>
      </w:pPr>
      <w:r>
        <w:rPr>
          <w:lang w:bidi="en-US"/>
        </w:rPr>
        <w:t>Họ tên (cfmast.fullname)</w:t>
      </w:r>
    </w:p>
    <w:p w14:paraId="48894C42" w14:textId="77777777" w:rsidR="00F70F3D" w:rsidRDefault="00F70F3D" w:rsidP="0013531F">
      <w:pPr>
        <w:pStyle w:val="ListParagraph"/>
        <w:numPr>
          <w:ilvl w:val="0"/>
          <w:numId w:val="3"/>
        </w:numPr>
        <w:rPr>
          <w:lang w:bidi="en-US"/>
        </w:rPr>
      </w:pPr>
      <w:r>
        <w:rPr>
          <w:lang w:bidi="en-US"/>
        </w:rPr>
        <w:t>Loại giấy tờ ( nvl(cfmast.idtypeck, cfmast.idtype))</w:t>
      </w:r>
    </w:p>
    <w:p w14:paraId="563F6607" w14:textId="77777777" w:rsidR="00F70F3D" w:rsidRDefault="00F70F3D" w:rsidP="0013531F">
      <w:pPr>
        <w:pStyle w:val="ListParagraph"/>
        <w:numPr>
          <w:ilvl w:val="0"/>
          <w:numId w:val="3"/>
        </w:numPr>
        <w:rPr>
          <w:lang w:bidi="en-US"/>
        </w:rPr>
      </w:pPr>
      <w:r>
        <w:rPr>
          <w:lang w:bidi="en-US"/>
        </w:rPr>
        <w:t>Số giấy tờ định danh ( nvl(cfmast.idcodeck, cfmast.idcodeck))</w:t>
      </w:r>
    </w:p>
    <w:p w14:paraId="593A0384" w14:textId="77777777" w:rsidR="00F70F3D" w:rsidRDefault="00F70F3D" w:rsidP="0013531F">
      <w:pPr>
        <w:pStyle w:val="ListParagraph"/>
        <w:numPr>
          <w:ilvl w:val="0"/>
          <w:numId w:val="3"/>
        </w:numPr>
        <w:rPr>
          <w:lang w:bidi="en-US"/>
        </w:rPr>
      </w:pPr>
      <w:r>
        <w:rPr>
          <w:lang w:bidi="en-US"/>
        </w:rPr>
        <w:t>Ngày cấp ( nvl(cfmast.iddateck, cfmast.iddate))</w:t>
      </w:r>
    </w:p>
    <w:p w14:paraId="1D018635" w14:textId="313B94EB" w:rsidR="0013531F" w:rsidRDefault="0013531F" w:rsidP="0013531F">
      <w:pPr>
        <w:pStyle w:val="ListParagraph"/>
        <w:numPr>
          <w:ilvl w:val="0"/>
          <w:numId w:val="3"/>
        </w:numPr>
        <w:rPr>
          <w:lang w:bidi="en-US"/>
        </w:rPr>
      </w:pPr>
      <w:r>
        <w:rPr>
          <w:lang w:bidi="en-US"/>
        </w:rPr>
        <w:t>Ngày phong tỏa (join blockcfmasthist bản ghi đang có txnum_unblock is null</w:t>
      </w:r>
      <w:r w:rsidR="000566E4">
        <w:rPr>
          <w:lang w:bidi="en-US"/>
        </w:rPr>
        <w:t xml:space="preserve"> &amp; sysdate_block lớn nhất</w:t>
      </w:r>
      <w:r>
        <w:rPr>
          <w:lang w:bidi="en-US"/>
        </w:rPr>
        <w:t>)</w:t>
      </w:r>
    </w:p>
    <w:p w14:paraId="7A38DA78" w14:textId="77777777" w:rsidR="00F70F3D" w:rsidRDefault="00F70F3D" w:rsidP="00F70F3D">
      <w:pPr>
        <w:rPr>
          <w:lang w:bidi="en-US"/>
        </w:rPr>
      </w:pPr>
    </w:p>
    <w:p w14:paraId="72223164" w14:textId="77777777" w:rsidR="00F70F3D" w:rsidRDefault="00F70F3D" w:rsidP="00F70F3D">
      <w:pPr>
        <w:pStyle w:val="Heading5"/>
      </w:pPr>
      <w:r>
        <w:t>Popup thực hiện</w:t>
      </w:r>
    </w:p>
    <w:p w14:paraId="24CDB6A7" w14:textId="77777777" w:rsidR="00F70F3D" w:rsidRDefault="00F70F3D" w:rsidP="00F70F3D"/>
    <w:tbl>
      <w:tblPr>
        <w:tblStyle w:val="TableGrid"/>
        <w:tblW w:w="0" w:type="auto"/>
        <w:tblLook w:val="04A0" w:firstRow="1" w:lastRow="0" w:firstColumn="1" w:lastColumn="0" w:noHBand="0" w:noVBand="1"/>
      </w:tblPr>
      <w:tblGrid>
        <w:gridCol w:w="3292"/>
        <w:gridCol w:w="1856"/>
        <w:gridCol w:w="4590"/>
      </w:tblGrid>
      <w:tr w:rsidR="00F70F3D" w14:paraId="2A63F4F3" w14:textId="77777777" w:rsidTr="00F70F3D">
        <w:tc>
          <w:tcPr>
            <w:tcW w:w="3292" w:type="dxa"/>
          </w:tcPr>
          <w:p w14:paraId="02E4D8BF" w14:textId="77777777" w:rsidR="00F70F3D" w:rsidRDefault="00F70F3D" w:rsidP="00F70F3D">
            <w:pPr>
              <w:jc w:val="center"/>
            </w:pPr>
            <w:r w:rsidRPr="0098225A">
              <w:rPr>
                <w:b/>
              </w:rPr>
              <w:t>Tên trường</w:t>
            </w:r>
          </w:p>
        </w:tc>
        <w:tc>
          <w:tcPr>
            <w:tcW w:w="1856" w:type="dxa"/>
          </w:tcPr>
          <w:p w14:paraId="205BD415" w14:textId="77777777" w:rsidR="00F70F3D" w:rsidRDefault="00F70F3D" w:rsidP="00F70F3D">
            <w:pPr>
              <w:jc w:val="center"/>
            </w:pPr>
            <w:r w:rsidRPr="0098225A">
              <w:rPr>
                <w:b/>
              </w:rPr>
              <w:t>Bắt buộc</w:t>
            </w:r>
          </w:p>
        </w:tc>
        <w:tc>
          <w:tcPr>
            <w:tcW w:w="4590" w:type="dxa"/>
          </w:tcPr>
          <w:p w14:paraId="7DE3E20C" w14:textId="77777777" w:rsidR="00F70F3D" w:rsidRDefault="00F70F3D" w:rsidP="00F70F3D">
            <w:pPr>
              <w:jc w:val="center"/>
            </w:pPr>
            <w:r w:rsidRPr="0098225A">
              <w:rPr>
                <w:b/>
              </w:rPr>
              <w:t>Mô tả</w:t>
            </w:r>
          </w:p>
        </w:tc>
      </w:tr>
      <w:tr w:rsidR="00F70F3D" w14:paraId="125D2DBA" w14:textId="77777777" w:rsidTr="00F70F3D">
        <w:tc>
          <w:tcPr>
            <w:tcW w:w="3292" w:type="dxa"/>
          </w:tcPr>
          <w:p w14:paraId="57B8DB3A" w14:textId="77777777" w:rsidR="00F70F3D" w:rsidRDefault="00F70F3D" w:rsidP="00F70F3D">
            <w:r>
              <w:t>Mã KH</w:t>
            </w:r>
          </w:p>
        </w:tc>
        <w:tc>
          <w:tcPr>
            <w:tcW w:w="1856" w:type="dxa"/>
          </w:tcPr>
          <w:p w14:paraId="69BF2ED0" w14:textId="77777777" w:rsidR="00F70F3D" w:rsidRDefault="00F70F3D" w:rsidP="00F70F3D">
            <w:r>
              <w:t>Có</w:t>
            </w:r>
          </w:p>
        </w:tc>
        <w:tc>
          <w:tcPr>
            <w:tcW w:w="4590" w:type="dxa"/>
          </w:tcPr>
          <w:p w14:paraId="6673CD3C" w14:textId="77777777" w:rsidR="00F70F3D" w:rsidRDefault="00F70F3D" w:rsidP="00F70F3D">
            <w:r>
              <w:t>Hiển thị theo grid</w:t>
            </w:r>
          </w:p>
          <w:p w14:paraId="03955150" w14:textId="77777777" w:rsidR="00F70F3D" w:rsidRDefault="00F70F3D" w:rsidP="00F70F3D">
            <w:r>
              <w:t>Disable</w:t>
            </w:r>
          </w:p>
        </w:tc>
      </w:tr>
      <w:tr w:rsidR="00F70F3D" w14:paraId="7356198D" w14:textId="77777777" w:rsidTr="00F70F3D">
        <w:tc>
          <w:tcPr>
            <w:tcW w:w="3292" w:type="dxa"/>
          </w:tcPr>
          <w:p w14:paraId="1BAFECDF" w14:textId="77777777" w:rsidR="00F70F3D" w:rsidRDefault="00F70F3D" w:rsidP="00F70F3D">
            <w:r>
              <w:t>CIF trên Core Bank</w:t>
            </w:r>
          </w:p>
        </w:tc>
        <w:tc>
          <w:tcPr>
            <w:tcW w:w="1856" w:type="dxa"/>
          </w:tcPr>
          <w:p w14:paraId="471EF89C" w14:textId="77777777" w:rsidR="00F70F3D" w:rsidRDefault="00F70F3D" w:rsidP="00F70F3D">
            <w:r>
              <w:t>Có</w:t>
            </w:r>
          </w:p>
        </w:tc>
        <w:tc>
          <w:tcPr>
            <w:tcW w:w="4590" w:type="dxa"/>
          </w:tcPr>
          <w:p w14:paraId="0A344B19" w14:textId="77777777" w:rsidR="00F70F3D" w:rsidRDefault="00F70F3D" w:rsidP="00F70F3D">
            <w:r>
              <w:t>Hiển thị theo grid</w:t>
            </w:r>
          </w:p>
          <w:p w14:paraId="1331AA11" w14:textId="77777777" w:rsidR="00F70F3D" w:rsidRDefault="00F70F3D" w:rsidP="00F70F3D">
            <w:r>
              <w:t>Disable</w:t>
            </w:r>
          </w:p>
        </w:tc>
      </w:tr>
      <w:tr w:rsidR="00F70F3D" w14:paraId="0E6DCFF9" w14:textId="77777777" w:rsidTr="00F70F3D">
        <w:tc>
          <w:tcPr>
            <w:tcW w:w="3292" w:type="dxa"/>
          </w:tcPr>
          <w:p w14:paraId="491F2C16" w14:textId="77777777" w:rsidR="00F70F3D" w:rsidRDefault="00F70F3D" w:rsidP="00F70F3D">
            <w:r>
              <w:t>CIF trên Core SHS</w:t>
            </w:r>
          </w:p>
        </w:tc>
        <w:tc>
          <w:tcPr>
            <w:tcW w:w="1856" w:type="dxa"/>
          </w:tcPr>
          <w:p w14:paraId="4BEB1731" w14:textId="77777777" w:rsidR="00F70F3D" w:rsidRDefault="00F70F3D" w:rsidP="00F70F3D">
            <w:r>
              <w:t>Có</w:t>
            </w:r>
          </w:p>
        </w:tc>
        <w:tc>
          <w:tcPr>
            <w:tcW w:w="4590" w:type="dxa"/>
          </w:tcPr>
          <w:p w14:paraId="14E58C6B" w14:textId="77777777" w:rsidR="00F70F3D" w:rsidRDefault="00F70F3D" w:rsidP="00F70F3D">
            <w:r>
              <w:t>Hiển thị theo grid</w:t>
            </w:r>
          </w:p>
          <w:p w14:paraId="4548A1A3" w14:textId="77777777" w:rsidR="00F70F3D" w:rsidRDefault="00F70F3D" w:rsidP="00F70F3D">
            <w:r>
              <w:t>Disable</w:t>
            </w:r>
          </w:p>
        </w:tc>
      </w:tr>
      <w:tr w:rsidR="00F70F3D" w14:paraId="1BFC4C18" w14:textId="77777777" w:rsidTr="00F70F3D">
        <w:tc>
          <w:tcPr>
            <w:tcW w:w="3292" w:type="dxa"/>
          </w:tcPr>
          <w:p w14:paraId="25D02A32" w14:textId="77777777" w:rsidR="00F70F3D" w:rsidRDefault="00F70F3D" w:rsidP="00F70F3D">
            <w:r>
              <w:t>Họ tên</w:t>
            </w:r>
          </w:p>
        </w:tc>
        <w:tc>
          <w:tcPr>
            <w:tcW w:w="1856" w:type="dxa"/>
          </w:tcPr>
          <w:p w14:paraId="3DEF967B" w14:textId="77777777" w:rsidR="00F70F3D" w:rsidRDefault="00F70F3D" w:rsidP="00F70F3D">
            <w:r>
              <w:t>Có</w:t>
            </w:r>
          </w:p>
        </w:tc>
        <w:tc>
          <w:tcPr>
            <w:tcW w:w="4590" w:type="dxa"/>
          </w:tcPr>
          <w:p w14:paraId="2B6CD01D" w14:textId="77777777" w:rsidR="00F70F3D" w:rsidRDefault="00F70F3D" w:rsidP="00F70F3D">
            <w:r>
              <w:t>Hiển thị theo grid</w:t>
            </w:r>
          </w:p>
          <w:p w14:paraId="0878C3CD" w14:textId="77777777" w:rsidR="00F70F3D" w:rsidRDefault="00F70F3D" w:rsidP="00F70F3D">
            <w:r>
              <w:t>Disable</w:t>
            </w:r>
          </w:p>
        </w:tc>
      </w:tr>
      <w:tr w:rsidR="00F70F3D" w14:paraId="3BF6468E" w14:textId="77777777" w:rsidTr="00F70F3D">
        <w:tc>
          <w:tcPr>
            <w:tcW w:w="3292" w:type="dxa"/>
          </w:tcPr>
          <w:p w14:paraId="38FFE62C" w14:textId="77777777" w:rsidR="00F70F3D" w:rsidRDefault="00F70F3D" w:rsidP="00F70F3D">
            <w:r>
              <w:t>Loại giấy tờ</w:t>
            </w:r>
          </w:p>
        </w:tc>
        <w:tc>
          <w:tcPr>
            <w:tcW w:w="1856" w:type="dxa"/>
          </w:tcPr>
          <w:p w14:paraId="4C2DFB54" w14:textId="77777777" w:rsidR="00F70F3D" w:rsidRDefault="00F70F3D" w:rsidP="00F70F3D">
            <w:r>
              <w:t>Có</w:t>
            </w:r>
          </w:p>
        </w:tc>
        <w:tc>
          <w:tcPr>
            <w:tcW w:w="4590" w:type="dxa"/>
          </w:tcPr>
          <w:p w14:paraId="1B0F9B16" w14:textId="77777777" w:rsidR="00F70F3D" w:rsidRDefault="00F70F3D" w:rsidP="00F70F3D">
            <w:r>
              <w:t>Hiển thị theo grid</w:t>
            </w:r>
          </w:p>
          <w:p w14:paraId="40BD5F1A" w14:textId="77777777" w:rsidR="00F70F3D" w:rsidRDefault="00F70F3D" w:rsidP="00F70F3D">
            <w:r>
              <w:t>Disable</w:t>
            </w:r>
          </w:p>
        </w:tc>
      </w:tr>
      <w:tr w:rsidR="00F70F3D" w14:paraId="4AF4A809" w14:textId="77777777" w:rsidTr="00F70F3D">
        <w:tc>
          <w:tcPr>
            <w:tcW w:w="3292" w:type="dxa"/>
          </w:tcPr>
          <w:p w14:paraId="71FD94D1" w14:textId="77777777" w:rsidR="00F70F3D" w:rsidRDefault="00F70F3D" w:rsidP="00F70F3D">
            <w:r>
              <w:t>Số giấy tờ định danh</w:t>
            </w:r>
          </w:p>
        </w:tc>
        <w:tc>
          <w:tcPr>
            <w:tcW w:w="1856" w:type="dxa"/>
          </w:tcPr>
          <w:p w14:paraId="284310F6" w14:textId="77777777" w:rsidR="00F70F3D" w:rsidRDefault="00F70F3D" w:rsidP="00F70F3D">
            <w:r>
              <w:t>Có</w:t>
            </w:r>
          </w:p>
        </w:tc>
        <w:tc>
          <w:tcPr>
            <w:tcW w:w="4590" w:type="dxa"/>
          </w:tcPr>
          <w:p w14:paraId="2FEE6ABC" w14:textId="77777777" w:rsidR="00F70F3D" w:rsidRDefault="00F70F3D" w:rsidP="00F70F3D">
            <w:r>
              <w:t>Hiển thị theo grid</w:t>
            </w:r>
          </w:p>
          <w:p w14:paraId="68817F11" w14:textId="77777777" w:rsidR="00F70F3D" w:rsidRDefault="00F70F3D" w:rsidP="00F70F3D">
            <w:r>
              <w:t>Disable</w:t>
            </w:r>
          </w:p>
        </w:tc>
      </w:tr>
      <w:tr w:rsidR="00F70F3D" w14:paraId="1075F0FA" w14:textId="77777777" w:rsidTr="00F70F3D">
        <w:tc>
          <w:tcPr>
            <w:tcW w:w="3292" w:type="dxa"/>
          </w:tcPr>
          <w:p w14:paraId="26DF3A96" w14:textId="77777777" w:rsidR="00F70F3D" w:rsidRDefault="00F70F3D" w:rsidP="00F70F3D">
            <w:r>
              <w:t>Ngày cấp</w:t>
            </w:r>
          </w:p>
        </w:tc>
        <w:tc>
          <w:tcPr>
            <w:tcW w:w="1856" w:type="dxa"/>
          </w:tcPr>
          <w:p w14:paraId="5CD753BF" w14:textId="77777777" w:rsidR="00F70F3D" w:rsidRDefault="00F70F3D" w:rsidP="00F70F3D">
            <w:r>
              <w:t>Có</w:t>
            </w:r>
          </w:p>
        </w:tc>
        <w:tc>
          <w:tcPr>
            <w:tcW w:w="4590" w:type="dxa"/>
          </w:tcPr>
          <w:p w14:paraId="4BB4BCA0" w14:textId="77777777" w:rsidR="00F70F3D" w:rsidRDefault="00F70F3D" w:rsidP="00F70F3D">
            <w:r>
              <w:t>Hiển thị theo grid</w:t>
            </w:r>
          </w:p>
          <w:p w14:paraId="6FB511BA" w14:textId="77777777" w:rsidR="00F70F3D" w:rsidRDefault="00F70F3D" w:rsidP="00F70F3D">
            <w:r>
              <w:t>Disable</w:t>
            </w:r>
          </w:p>
        </w:tc>
      </w:tr>
      <w:tr w:rsidR="00F70F3D" w14:paraId="546B19E4" w14:textId="77777777" w:rsidTr="00F70F3D">
        <w:tc>
          <w:tcPr>
            <w:tcW w:w="3292" w:type="dxa"/>
          </w:tcPr>
          <w:p w14:paraId="17AA6996" w14:textId="3993E318" w:rsidR="00F70F3D" w:rsidRDefault="009260B9" w:rsidP="00F70F3D">
            <w:r>
              <w:t>Ngày phong tỏa</w:t>
            </w:r>
          </w:p>
        </w:tc>
        <w:tc>
          <w:tcPr>
            <w:tcW w:w="1856" w:type="dxa"/>
          </w:tcPr>
          <w:p w14:paraId="7FA14CE5" w14:textId="77777777" w:rsidR="00F70F3D" w:rsidRDefault="00F70F3D" w:rsidP="00F70F3D">
            <w:r>
              <w:t>Có</w:t>
            </w:r>
          </w:p>
        </w:tc>
        <w:tc>
          <w:tcPr>
            <w:tcW w:w="4590" w:type="dxa"/>
          </w:tcPr>
          <w:p w14:paraId="212F0AF6" w14:textId="77777777" w:rsidR="009260B9" w:rsidRDefault="00F70F3D" w:rsidP="009260B9">
            <w:r>
              <w:t>Hiển thị theo grid</w:t>
            </w:r>
          </w:p>
          <w:p w14:paraId="00804887" w14:textId="24C43C96" w:rsidR="00F70F3D" w:rsidRDefault="00F70F3D" w:rsidP="009260B9">
            <w:r>
              <w:t>Disable</w:t>
            </w:r>
          </w:p>
        </w:tc>
      </w:tr>
    </w:tbl>
    <w:p w14:paraId="6F0AEBAF" w14:textId="77777777" w:rsidR="00F70F3D" w:rsidRDefault="00F70F3D" w:rsidP="00F70F3D"/>
    <w:p w14:paraId="11009D6D" w14:textId="77777777" w:rsidR="00F70F3D" w:rsidRDefault="00F70F3D" w:rsidP="00F70F3D"/>
    <w:p w14:paraId="5FA41405" w14:textId="77777777" w:rsidR="00F70F3D" w:rsidRDefault="00F70F3D" w:rsidP="00F70F3D">
      <w:pPr>
        <w:pStyle w:val="Heading4"/>
      </w:pPr>
      <w:r>
        <w:t>Quy tắc xử lý</w:t>
      </w:r>
    </w:p>
    <w:p w14:paraId="34A0F136" w14:textId="2713A0D0" w:rsidR="00F70F3D" w:rsidRDefault="009260B9" w:rsidP="00F70F3D">
      <w:pPr>
        <w:rPr>
          <w:lang w:bidi="en-US"/>
        </w:rPr>
      </w:pPr>
      <w:r>
        <w:rPr>
          <w:lang w:bidi="en-US"/>
        </w:rPr>
        <w:t>Gọi giao dịch 2013</w:t>
      </w:r>
      <w:r w:rsidR="00F70F3D">
        <w:rPr>
          <w:lang w:bidi="en-US"/>
        </w:rPr>
        <w:t xml:space="preserve"> – </w:t>
      </w:r>
      <w:r>
        <w:rPr>
          <w:lang w:bidi="en-US"/>
        </w:rPr>
        <w:t>Giải tỏa KH</w:t>
      </w:r>
      <w:r w:rsidR="00F70F3D">
        <w:rPr>
          <w:lang w:bidi="en-US"/>
        </w:rPr>
        <w:t xml:space="preserve"> (2 cấp make/check)</w:t>
      </w:r>
    </w:p>
    <w:p w14:paraId="1D5285F4" w14:textId="77777777" w:rsidR="00F70F3D" w:rsidRDefault="00F70F3D" w:rsidP="00F70F3D">
      <w:pPr>
        <w:pStyle w:val="ListParagraph"/>
        <w:numPr>
          <w:ilvl w:val="0"/>
          <w:numId w:val="3"/>
        </w:numPr>
        <w:rPr>
          <w:lang w:bidi="en-US"/>
        </w:rPr>
      </w:pPr>
      <w:r>
        <w:rPr>
          <w:lang w:bidi="en-US"/>
        </w:rPr>
        <w:t>Appcheck</w:t>
      </w:r>
    </w:p>
    <w:p w14:paraId="78C294CD" w14:textId="405CEA50" w:rsidR="00F70F3D" w:rsidRDefault="009260B9" w:rsidP="00F70F3D">
      <w:pPr>
        <w:pStyle w:val="ListParagraph"/>
        <w:numPr>
          <w:ilvl w:val="1"/>
          <w:numId w:val="3"/>
        </w:numPr>
        <w:rPr>
          <w:lang w:bidi="en-US"/>
        </w:rPr>
      </w:pPr>
      <w:r>
        <w:rPr>
          <w:lang w:bidi="en-US"/>
        </w:rPr>
        <w:t>KH có status = ‘B’</w:t>
      </w:r>
    </w:p>
    <w:p w14:paraId="5BD3702A" w14:textId="77777777" w:rsidR="00F70F3D" w:rsidRDefault="00F70F3D" w:rsidP="00F70F3D">
      <w:pPr>
        <w:pStyle w:val="ListParagraph"/>
        <w:numPr>
          <w:ilvl w:val="0"/>
          <w:numId w:val="3"/>
        </w:numPr>
        <w:rPr>
          <w:lang w:bidi="en-US"/>
        </w:rPr>
      </w:pPr>
      <w:r>
        <w:rPr>
          <w:lang w:bidi="en-US"/>
        </w:rPr>
        <w:lastRenderedPageBreak/>
        <w:t>Appupdate</w:t>
      </w:r>
    </w:p>
    <w:p w14:paraId="1028E846" w14:textId="77777777" w:rsidR="009260B9" w:rsidRDefault="009260B9" w:rsidP="009260B9">
      <w:pPr>
        <w:pStyle w:val="ListParagraph"/>
        <w:numPr>
          <w:ilvl w:val="1"/>
          <w:numId w:val="3"/>
        </w:numPr>
        <w:rPr>
          <w:lang w:bidi="en-US"/>
        </w:rPr>
      </w:pPr>
      <w:r>
        <w:rPr>
          <w:lang w:bidi="en-US"/>
        </w:rPr>
        <w:t>update pstatus của cfmast &amp; afmast = pstatus || status hiện tại</w:t>
      </w:r>
    </w:p>
    <w:p w14:paraId="018CF59D" w14:textId="768287B2" w:rsidR="009260B9" w:rsidRDefault="009260B9" w:rsidP="009260B9">
      <w:pPr>
        <w:pStyle w:val="ListParagraph"/>
        <w:numPr>
          <w:ilvl w:val="1"/>
          <w:numId w:val="3"/>
        </w:numPr>
        <w:rPr>
          <w:lang w:bidi="en-US"/>
        </w:rPr>
      </w:pPr>
      <w:r>
        <w:rPr>
          <w:lang w:bidi="en-US"/>
        </w:rPr>
        <w:t>update status, cfstatus của cfmast &amp; afmast của KH = ‘A’</w:t>
      </w:r>
    </w:p>
    <w:p w14:paraId="674C136E" w14:textId="4FCAB8BB" w:rsidR="00F70F3D" w:rsidRDefault="009260B9" w:rsidP="009260B9">
      <w:pPr>
        <w:pStyle w:val="ListParagraph"/>
        <w:numPr>
          <w:ilvl w:val="1"/>
          <w:numId w:val="3"/>
        </w:numPr>
        <w:rPr>
          <w:lang w:bidi="en-US"/>
        </w:rPr>
      </w:pPr>
      <w:r>
        <w:rPr>
          <w:lang w:bidi="en-US"/>
        </w:rPr>
        <w:t>update dòng trong bảng blockcfmasthist có custodycd = custodycd của KH đang chọn &amp; txnum_unblock is null</w:t>
      </w:r>
      <w:r w:rsidR="000566E4">
        <w:rPr>
          <w:lang w:bidi="en-US"/>
        </w:rPr>
        <w:t xml:space="preserve"> &amp; sysdate_block lớn nhất</w:t>
      </w:r>
    </w:p>
    <w:p w14:paraId="37055EC5" w14:textId="22AC9F29" w:rsidR="009260B9" w:rsidRDefault="009260B9" w:rsidP="009260B9">
      <w:pPr>
        <w:pStyle w:val="ListParagraph"/>
        <w:numPr>
          <w:ilvl w:val="2"/>
          <w:numId w:val="3"/>
        </w:numPr>
        <w:rPr>
          <w:lang w:bidi="en-US"/>
        </w:rPr>
      </w:pPr>
      <w:r>
        <w:rPr>
          <w:lang w:bidi="en-US"/>
        </w:rPr>
        <w:t>txdate_unblock: ngày giao dịch</w:t>
      </w:r>
    </w:p>
    <w:p w14:paraId="64118867" w14:textId="53629EBE" w:rsidR="009260B9" w:rsidRDefault="009260B9" w:rsidP="009260B9">
      <w:pPr>
        <w:pStyle w:val="ListParagraph"/>
        <w:numPr>
          <w:ilvl w:val="2"/>
          <w:numId w:val="3"/>
        </w:numPr>
        <w:rPr>
          <w:lang w:bidi="en-US"/>
        </w:rPr>
      </w:pPr>
      <w:r>
        <w:rPr>
          <w:lang w:bidi="en-US"/>
        </w:rPr>
        <w:t>txnum_unblock: txnum của giao dịch</w:t>
      </w:r>
    </w:p>
    <w:p w14:paraId="0FAAB349" w14:textId="0970B75E" w:rsidR="009260B9" w:rsidRDefault="009260B9" w:rsidP="009260B9">
      <w:pPr>
        <w:pStyle w:val="ListParagraph"/>
        <w:numPr>
          <w:ilvl w:val="2"/>
          <w:numId w:val="3"/>
        </w:numPr>
        <w:rPr>
          <w:lang w:bidi="en-US"/>
        </w:rPr>
      </w:pPr>
      <w:r>
        <w:rPr>
          <w:lang w:bidi="en-US"/>
        </w:rPr>
        <w:t>sysdate_unblock: ngày giờ thực tế</w:t>
      </w:r>
    </w:p>
    <w:p w14:paraId="0E206FD6" w14:textId="77777777" w:rsidR="00C81238" w:rsidRPr="00F064EF" w:rsidDel="00E72B98" w:rsidRDefault="00C81238" w:rsidP="00C81238">
      <w:pPr>
        <w:rPr>
          <w:lang w:bidi="en-US"/>
        </w:rPr>
      </w:pPr>
    </w:p>
    <w:p w14:paraId="013812A4" w14:textId="360321FC" w:rsidR="00D55C01" w:rsidRPr="000566E4" w:rsidRDefault="000566E4" w:rsidP="00D55C01">
      <w:pPr>
        <w:rPr>
          <w:b/>
          <w:lang w:bidi="en-US"/>
        </w:rPr>
      </w:pPr>
      <w:r w:rsidRPr="000566E4">
        <w:rPr>
          <w:b/>
          <w:lang w:bidi="en-US"/>
        </w:rPr>
        <w:t>Đồng bộ ACCOUNTS</w:t>
      </w:r>
    </w:p>
    <w:p w14:paraId="78AAE8DA" w14:textId="0324494D" w:rsidR="00B9185C" w:rsidRDefault="00B9185C" w:rsidP="00D914BB">
      <w:pPr>
        <w:pStyle w:val="Heading3"/>
        <w:keepNext w:val="0"/>
      </w:pPr>
      <w:bookmarkStart w:id="715" w:name="_Toc78535539"/>
      <w:r>
        <w:t>Đóng mã KH</w:t>
      </w:r>
      <w:bookmarkEnd w:id="715"/>
    </w:p>
    <w:p w14:paraId="6BD1ACC2" w14:textId="77777777" w:rsidR="000566E4" w:rsidRDefault="000566E4" w:rsidP="000566E4">
      <w:pPr>
        <w:pStyle w:val="Heading5"/>
      </w:pPr>
      <w:r>
        <w:t>Grid tìm kiếm</w:t>
      </w:r>
    </w:p>
    <w:p w14:paraId="65DD8E87" w14:textId="77777777" w:rsidR="000566E4" w:rsidRDefault="000566E4" w:rsidP="000566E4">
      <w:r>
        <w:t>Trên cùng hiển thị combobox tìm kiếm khách hàng. Khi chưa chọn =&gt; Grid dưới sẽ không hiển thị dữ liệu</w:t>
      </w:r>
    </w:p>
    <w:p w14:paraId="7FB1BB36" w14:textId="77777777" w:rsidR="000566E4" w:rsidRDefault="000566E4" w:rsidP="000566E4">
      <w:r>
        <w:rPr>
          <w:noProof/>
        </w:rPr>
        <w:drawing>
          <wp:inline distT="0" distB="0" distL="0" distR="0" wp14:anchorId="7D0BA92B" wp14:editId="4365DE04">
            <wp:extent cx="6134735" cy="9658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34735" cy="965835"/>
                    </a:xfrm>
                    <a:prstGeom prst="rect">
                      <a:avLst/>
                    </a:prstGeom>
                  </pic:spPr>
                </pic:pic>
              </a:graphicData>
            </a:graphic>
          </wp:inline>
        </w:drawing>
      </w:r>
    </w:p>
    <w:p w14:paraId="60681594" w14:textId="77777777" w:rsidR="000566E4" w:rsidRDefault="000566E4" w:rsidP="000566E4"/>
    <w:p w14:paraId="1410BE7D" w14:textId="77777777" w:rsidR="000566E4" w:rsidRDefault="000566E4" w:rsidP="000566E4">
      <w:pPr>
        <w:rPr>
          <w:lang w:bidi="en-US"/>
        </w:rPr>
      </w:pPr>
      <w:r>
        <w:t>Mã KH: hiển thị &amp; tìm kiếm theo custodycd – cif – fullname (lấy</w:t>
      </w:r>
      <w:r>
        <w:rPr>
          <w:lang w:bidi="en-US"/>
        </w:rPr>
        <w:t xml:space="preserve"> danh sách các khách hàng trong cfmast có status &lt;&gt; ‘C’ và đã duyệt thêm mới) + dòng ALL – Tất cả (Tham khảo chức năng Chuyển nhóm Careby KH)</w:t>
      </w:r>
      <w:ins w:id="716" w:author="Microsoft account" w:date="2021-08-30T14:47:00Z">
        <w:r>
          <w:rPr>
            <w:lang w:bidi="en-US"/>
          </w:rPr>
          <w:t xml:space="preserve"> </w:t>
        </w:r>
      </w:ins>
      <w:r w:rsidRPr="00854462">
        <w:rPr>
          <w:b/>
          <w:lang w:bidi="en-US"/>
        </w:rPr>
        <w:t>=&gt; lấy từ cache</w:t>
      </w:r>
    </w:p>
    <w:p w14:paraId="61686E37" w14:textId="77777777" w:rsidR="000566E4" w:rsidRPr="00854462" w:rsidRDefault="000566E4" w:rsidP="000566E4">
      <w:pPr>
        <w:pStyle w:val="ListParagraph"/>
        <w:numPr>
          <w:ilvl w:val="0"/>
          <w:numId w:val="4"/>
        </w:numPr>
        <w:rPr>
          <w:b/>
          <w:lang w:bidi="en-US"/>
        </w:rPr>
      </w:pPr>
      <w:r>
        <w:rPr>
          <w:lang w:bidi="en-US"/>
        </w:rPr>
        <w:t xml:space="preserve">Khi chọn mã KH =&gt; Click tìm kiếm =&gt; Grid hiển thị theo mã KH đã chọn. Nếu chọn ALL =&gt; hiển thị tất cả các KH trong cfmast có status &lt;&gt; ‘C’ và đã duyệt thêm mới) </w:t>
      </w:r>
      <w:r w:rsidRPr="00854462">
        <w:rPr>
          <w:b/>
          <w:lang w:bidi="en-US"/>
        </w:rPr>
        <w:t>=&gt; lấy từ cache</w:t>
      </w:r>
    </w:p>
    <w:p w14:paraId="7E5925A5" w14:textId="77777777" w:rsidR="000566E4" w:rsidRDefault="000566E4" w:rsidP="000566E4">
      <w:pPr>
        <w:pStyle w:val="ListParagraph"/>
        <w:numPr>
          <w:ilvl w:val="1"/>
          <w:numId w:val="3"/>
        </w:numPr>
        <w:rPr>
          <w:lang w:bidi="en-US"/>
        </w:rPr>
      </w:pPr>
      <w:r>
        <w:rPr>
          <w:lang w:bidi="en-US"/>
        </w:rPr>
        <w:t>Button “Thực hiện”</w:t>
      </w:r>
    </w:p>
    <w:p w14:paraId="3D0619D6" w14:textId="77777777" w:rsidR="000566E4" w:rsidRDefault="000566E4" w:rsidP="000566E4">
      <w:pPr>
        <w:pStyle w:val="ListParagraph"/>
        <w:numPr>
          <w:ilvl w:val="1"/>
          <w:numId w:val="3"/>
        </w:numPr>
        <w:rPr>
          <w:lang w:bidi="en-US"/>
        </w:rPr>
      </w:pPr>
      <w:r>
        <w:rPr>
          <w:lang w:bidi="en-US"/>
        </w:rPr>
        <w:t>Mã KH (Cfmast.custodycd)</w:t>
      </w:r>
    </w:p>
    <w:p w14:paraId="2E19F9FD" w14:textId="77777777" w:rsidR="000566E4" w:rsidRDefault="000566E4" w:rsidP="000566E4">
      <w:pPr>
        <w:pStyle w:val="ListParagraph"/>
        <w:numPr>
          <w:ilvl w:val="1"/>
          <w:numId w:val="3"/>
        </w:numPr>
        <w:rPr>
          <w:lang w:bidi="en-US"/>
        </w:rPr>
      </w:pPr>
      <w:r>
        <w:rPr>
          <w:lang w:bidi="en-US"/>
        </w:rPr>
        <w:t>CIF trên Core Bank (cfmast.cif)</w:t>
      </w:r>
    </w:p>
    <w:p w14:paraId="3598312F" w14:textId="77777777" w:rsidR="000566E4" w:rsidRDefault="000566E4" w:rsidP="000566E4">
      <w:pPr>
        <w:pStyle w:val="ListParagraph"/>
        <w:numPr>
          <w:ilvl w:val="1"/>
          <w:numId w:val="3"/>
        </w:numPr>
        <w:rPr>
          <w:lang w:bidi="en-US"/>
        </w:rPr>
      </w:pPr>
      <w:r>
        <w:rPr>
          <w:lang w:bidi="en-US"/>
        </w:rPr>
        <w:t>CIF trên Core SHS (cfmast.secif)</w:t>
      </w:r>
    </w:p>
    <w:p w14:paraId="2AA39C7C" w14:textId="77777777" w:rsidR="000566E4" w:rsidRDefault="000566E4" w:rsidP="000566E4">
      <w:pPr>
        <w:pStyle w:val="ListParagraph"/>
        <w:numPr>
          <w:ilvl w:val="1"/>
          <w:numId w:val="3"/>
        </w:numPr>
        <w:rPr>
          <w:lang w:bidi="en-US"/>
        </w:rPr>
      </w:pPr>
      <w:r>
        <w:rPr>
          <w:lang w:bidi="en-US"/>
        </w:rPr>
        <w:t>Họ tên (cfmast.fullname)</w:t>
      </w:r>
    </w:p>
    <w:p w14:paraId="61B714AA" w14:textId="77777777" w:rsidR="000566E4" w:rsidRDefault="000566E4" w:rsidP="000566E4">
      <w:pPr>
        <w:pStyle w:val="ListParagraph"/>
        <w:numPr>
          <w:ilvl w:val="1"/>
          <w:numId w:val="3"/>
        </w:numPr>
        <w:rPr>
          <w:lang w:bidi="en-US"/>
        </w:rPr>
      </w:pPr>
      <w:r>
        <w:rPr>
          <w:lang w:bidi="en-US"/>
        </w:rPr>
        <w:t>Loại giấy tờ ( nvl(cfmast.idtypeck, cfmast.idtype))</w:t>
      </w:r>
    </w:p>
    <w:p w14:paraId="47A0B2DF" w14:textId="77777777" w:rsidR="000566E4" w:rsidRDefault="000566E4" w:rsidP="000566E4">
      <w:pPr>
        <w:pStyle w:val="ListParagraph"/>
        <w:numPr>
          <w:ilvl w:val="1"/>
          <w:numId w:val="3"/>
        </w:numPr>
        <w:rPr>
          <w:lang w:bidi="en-US"/>
        </w:rPr>
      </w:pPr>
      <w:r>
        <w:rPr>
          <w:lang w:bidi="en-US"/>
        </w:rPr>
        <w:t>Số giấy tờ định danh ( nvl(cfmast.idcodeck, cfmast.idcodeck))</w:t>
      </w:r>
    </w:p>
    <w:p w14:paraId="7AFAEB2D" w14:textId="77777777" w:rsidR="000566E4" w:rsidRDefault="000566E4" w:rsidP="000566E4">
      <w:pPr>
        <w:pStyle w:val="ListParagraph"/>
        <w:numPr>
          <w:ilvl w:val="1"/>
          <w:numId w:val="3"/>
        </w:numPr>
        <w:rPr>
          <w:lang w:bidi="en-US"/>
        </w:rPr>
      </w:pPr>
      <w:r>
        <w:rPr>
          <w:lang w:bidi="en-US"/>
        </w:rPr>
        <w:t>Ngày cấp ( nvl(cfmast.iddateck, cfmast.iddate))</w:t>
      </w:r>
    </w:p>
    <w:p w14:paraId="025CC379" w14:textId="2B3E486E" w:rsidR="000566E4" w:rsidRPr="00296454" w:rsidRDefault="003A03EA" w:rsidP="000566E4">
      <w:pPr>
        <w:pStyle w:val="ListParagraph"/>
        <w:numPr>
          <w:ilvl w:val="1"/>
          <w:numId w:val="3"/>
        </w:numPr>
        <w:rPr>
          <w:lang w:bidi="en-US"/>
        </w:rPr>
      </w:pPr>
      <w:r>
        <w:rPr>
          <w:lang w:bidi="en-US"/>
        </w:rPr>
        <w:t>Số dư trái phiếu (</w:t>
      </w:r>
      <w:r w:rsidR="002B187F">
        <w:rPr>
          <w:lang w:bidi="en-US"/>
        </w:rPr>
        <w:t xml:space="preserve">left </w:t>
      </w:r>
      <w:r>
        <w:rPr>
          <w:lang w:bidi="en-US"/>
        </w:rPr>
        <w:t xml:space="preserve">join semast </w:t>
      </w:r>
      <w:r w:rsidR="002B187F">
        <w:rPr>
          <w:lang w:bidi="en-US"/>
        </w:rPr>
        <w:t>on</w:t>
      </w:r>
      <w:r>
        <w:rPr>
          <w:lang w:bidi="en-US"/>
        </w:rPr>
        <w:t xml:space="preserve"> semast.custodycd = cfmast.custodycd =&gt; sum(trade + receiving + blocked))</w:t>
      </w:r>
    </w:p>
    <w:p w14:paraId="3BC3BBCB" w14:textId="77777777" w:rsidR="000566E4" w:rsidRDefault="000566E4" w:rsidP="000566E4">
      <w:pPr>
        <w:rPr>
          <w:lang w:bidi="en-US"/>
        </w:rPr>
      </w:pPr>
    </w:p>
    <w:p w14:paraId="5F08357C" w14:textId="77777777" w:rsidR="000566E4" w:rsidRDefault="000566E4" w:rsidP="000566E4">
      <w:pPr>
        <w:pStyle w:val="Heading5"/>
      </w:pPr>
      <w:r>
        <w:t>Popup thực hiện</w:t>
      </w:r>
    </w:p>
    <w:p w14:paraId="58F8C59D" w14:textId="77777777" w:rsidR="000566E4" w:rsidRDefault="000566E4" w:rsidP="000566E4"/>
    <w:tbl>
      <w:tblPr>
        <w:tblStyle w:val="TableGrid"/>
        <w:tblW w:w="0" w:type="auto"/>
        <w:tblLook w:val="04A0" w:firstRow="1" w:lastRow="0" w:firstColumn="1" w:lastColumn="0" w:noHBand="0" w:noVBand="1"/>
      </w:tblPr>
      <w:tblGrid>
        <w:gridCol w:w="3292"/>
        <w:gridCol w:w="1856"/>
        <w:gridCol w:w="4590"/>
      </w:tblGrid>
      <w:tr w:rsidR="000566E4" w14:paraId="0A343509" w14:textId="77777777" w:rsidTr="0000070E">
        <w:tc>
          <w:tcPr>
            <w:tcW w:w="3292" w:type="dxa"/>
          </w:tcPr>
          <w:p w14:paraId="5AC203A2" w14:textId="77777777" w:rsidR="000566E4" w:rsidRDefault="000566E4" w:rsidP="0000070E">
            <w:pPr>
              <w:jc w:val="center"/>
            </w:pPr>
            <w:r w:rsidRPr="0098225A">
              <w:rPr>
                <w:b/>
              </w:rPr>
              <w:t>Tên trường</w:t>
            </w:r>
          </w:p>
        </w:tc>
        <w:tc>
          <w:tcPr>
            <w:tcW w:w="1856" w:type="dxa"/>
          </w:tcPr>
          <w:p w14:paraId="60123165" w14:textId="77777777" w:rsidR="000566E4" w:rsidRDefault="000566E4" w:rsidP="0000070E">
            <w:pPr>
              <w:jc w:val="center"/>
            </w:pPr>
            <w:r w:rsidRPr="0098225A">
              <w:rPr>
                <w:b/>
              </w:rPr>
              <w:t>Bắt buộc</w:t>
            </w:r>
          </w:p>
        </w:tc>
        <w:tc>
          <w:tcPr>
            <w:tcW w:w="4590" w:type="dxa"/>
          </w:tcPr>
          <w:p w14:paraId="34FDDDD6" w14:textId="77777777" w:rsidR="000566E4" w:rsidRDefault="000566E4" w:rsidP="0000070E">
            <w:pPr>
              <w:jc w:val="center"/>
            </w:pPr>
            <w:r w:rsidRPr="0098225A">
              <w:rPr>
                <w:b/>
              </w:rPr>
              <w:t>Mô tả</w:t>
            </w:r>
          </w:p>
        </w:tc>
      </w:tr>
      <w:tr w:rsidR="000566E4" w14:paraId="6AF9A062" w14:textId="77777777" w:rsidTr="0000070E">
        <w:tc>
          <w:tcPr>
            <w:tcW w:w="3292" w:type="dxa"/>
          </w:tcPr>
          <w:p w14:paraId="0FE34907" w14:textId="77777777" w:rsidR="000566E4" w:rsidRDefault="000566E4" w:rsidP="0000070E">
            <w:r>
              <w:t>Mã KH</w:t>
            </w:r>
          </w:p>
        </w:tc>
        <w:tc>
          <w:tcPr>
            <w:tcW w:w="1856" w:type="dxa"/>
          </w:tcPr>
          <w:p w14:paraId="1D755235" w14:textId="77777777" w:rsidR="000566E4" w:rsidRDefault="000566E4" w:rsidP="0000070E">
            <w:r>
              <w:t>Có</w:t>
            </w:r>
          </w:p>
        </w:tc>
        <w:tc>
          <w:tcPr>
            <w:tcW w:w="4590" w:type="dxa"/>
          </w:tcPr>
          <w:p w14:paraId="38DF8BBA" w14:textId="77777777" w:rsidR="000566E4" w:rsidRDefault="000566E4" w:rsidP="0000070E">
            <w:r>
              <w:t>Hiển thị theo grid</w:t>
            </w:r>
          </w:p>
          <w:p w14:paraId="73003B8E" w14:textId="77777777" w:rsidR="000566E4" w:rsidRDefault="000566E4" w:rsidP="0000070E">
            <w:r>
              <w:t>Disable</w:t>
            </w:r>
          </w:p>
        </w:tc>
      </w:tr>
      <w:tr w:rsidR="000566E4" w14:paraId="43EEB131" w14:textId="77777777" w:rsidTr="0000070E">
        <w:tc>
          <w:tcPr>
            <w:tcW w:w="3292" w:type="dxa"/>
          </w:tcPr>
          <w:p w14:paraId="058ABBBA" w14:textId="77777777" w:rsidR="000566E4" w:rsidRDefault="000566E4" w:rsidP="0000070E">
            <w:r>
              <w:t>CIF trên Core Bank</w:t>
            </w:r>
          </w:p>
        </w:tc>
        <w:tc>
          <w:tcPr>
            <w:tcW w:w="1856" w:type="dxa"/>
          </w:tcPr>
          <w:p w14:paraId="3650863E" w14:textId="77777777" w:rsidR="000566E4" w:rsidRDefault="000566E4" w:rsidP="0000070E">
            <w:r>
              <w:t>Có</w:t>
            </w:r>
          </w:p>
        </w:tc>
        <w:tc>
          <w:tcPr>
            <w:tcW w:w="4590" w:type="dxa"/>
          </w:tcPr>
          <w:p w14:paraId="4A3AD0CA" w14:textId="77777777" w:rsidR="000566E4" w:rsidRDefault="000566E4" w:rsidP="0000070E">
            <w:r>
              <w:t>Hiển thị theo grid</w:t>
            </w:r>
          </w:p>
          <w:p w14:paraId="4D68AE2C" w14:textId="77777777" w:rsidR="000566E4" w:rsidRDefault="000566E4" w:rsidP="0000070E">
            <w:r>
              <w:t>Disable</w:t>
            </w:r>
          </w:p>
        </w:tc>
      </w:tr>
      <w:tr w:rsidR="000566E4" w14:paraId="02E4F2A7" w14:textId="77777777" w:rsidTr="0000070E">
        <w:tc>
          <w:tcPr>
            <w:tcW w:w="3292" w:type="dxa"/>
          </w:tcPr>
          <w:p w14:paraId="37106B29" w14:textId="77777777" w:rsidR="000566E4" w:rsidRDefault="000566E4" w:rsidP="0000070E">
            <w:r>
              <w:t>CIF trên Core SHS</w:t>
            </w:r>
          </w:p>
        </w:tc>
        <w:tc>
          <w:tcPr>
            <w:tcW w:w="1856" w:type="dxa"/>
          </w:tcPr>
          <w:p w14:paraId="0BEBCCE1" w14:textId="77777777" w:rsidR="000566E4" w:rsidRDefault="000566E4" w:rsidP="0000070E">
            <w:r>
              <w:t>Có</w:t>
            </w:r>
          </w:p>
        </w:tc>
        <w:tc>
          <w:tcPr>
            <w:tcW w:w="4590" w:type="dxa"/>
          </w:tcPr>
          <w:p w14:paraId="701F8410" w14:textId="77777777" w:rsidR="000566E4" w:rsidRDefault="000566E4" w:rsidP="0000070E">
            <w:r>
              <w:t>Hiển thị theo grid</w:t>
            </w:r>
          </w:p>
          <w:p w14:paraId="041A6017" w14:textId="77777777" w:rsidR="000566E4" w:rsidRDefault="000566E4" w:rsidP="0000070E">
            <w:r>
              <w:t>Disable</w:t>
            </w:r>
          </w:p>
        </w:tc>
      </w:tr>
      <w:tr w:rsidR="000566E4" w14:paraId="1FA1BB74" w14:textId="77777777" w:rsidTr="0000070E">
        <w:tc>
          <w:tcPr>
            <w:tcW w:w="3292" w:type="dxa"/>
          </w:tcPr>
          <w:p w14:paraId="243DAF29" w14:textId="77777777" w:rsidR="000566E4" w:rsidRDefault="000566E4" w:rsidP="0000070E">
            <w:r>
              <w:t>Họ tên</w:t>
            </w:r>
          </w:p>
        </w:tc>
        <w:tc>
          <w:tcPr>
            <w:tcW w:w="1856" w:type="dxa"/>
          </w:tcPr>
          <w:p w14:paraId="6D757E1A" w14:textId="77777777" w:rsidR="000566E4" w:rsidRDefault="000566E4" w:rsidP="0000070E">
            <w:r>
              <w:t>Có</w:t>
            </w:r>
          </w:p>
        </w:tc>
        <w:tc>
          <w:tcPr>
            <w:tcW w:w="4590" w:type="dxa"/>
          </w:tcPr>
          <w:p w14:paraId="4F73A3DB" w14:textId="77777777" w:rsidR="000566E4" w:rsidRDefault="000566E4" w:rsidP="0000070E">
            <w:r>
              <w:t>Hiển thị theo grid</w:t>
            </w:r>
          </w:p>
          <w:p w14:paraId="2261DE81" w14:textId="77777777" w:rsidR="000566E4" w:rsidRDefault="000566E4" w:rsidP="0000070E">
            <w:r>
              <w:t>Disable</w:t>
            </w:r>
          </w:p>
        </w:tc>
      </w:tr>
      <w:tr w:rsidR="000566E4" w14:paraId="761BFC2C" w14:textId="77777777" w:rsidTr="0000070E">
        <w:tc>
          <w:tcPr>
            <w:tcW w:w="3292" w:type="dxa"/>
          </w:tcPr>
          <w:p w14:paraId="1AA11AA6" w14:textId="77777777" w:rsidR="000566E4" w:rsidRDefault="000566E4" w:rsidP="0000070E">
            <w:r>
              <w:t>Loại giấy tờ</w:t>
            </w:r>
          </w:p>
        </w:tc>
        <w:tc>
          <w:tcPr>
            <w:tcW w:w="1856" w:type="dxa"/>
          </w:tcPr>
          <w:p w14:paraId="31880D0D" w14:textId="77777777" w:rsidR="000566E4" w:rsidRDefault="000566E4" w:rsidP="0000070E">
            <w:r>
              <w:t>Có</w:t>
            </w:r>
          </w:p>
        </w:tc>
        <w:tc>
          <w:tcPr>
            <w:tcW w:w="4590" w:type="dxa"/>
          </w:tcPr>
          <w:p w14:paraId="4B696EC8" w14:textId="77777777" w:rsidR="000566E4" w:rsidRDefault="000566E4" w:rsidP="0000070E">
            <w:r>
              <w:t>Hiển thị theo grid</w:t>
            </w:r>
          </w:p>
          <w:p w14:paraId="26CBDE4D" w14:textId="77777777" w:rsidR="000566E4" w:rsidRDefault="000566E4" w:rsidP="0000070E">
            <w:r>
              <w:t>Disable</w:t>
            </w:r>
          </w:p>
        </w:tc>
      </w:tr>
      <w:tr w:rsidR="000566E4" w14:paraId="4F323998" w14:textId="77777777" w:rsidTr="0000070E">
        <w:tc>
          <w:tcPr>
            <w:tcW w:w="3292" w:type="dxa"/>
          </w:tcPr>
          <w:p w14:paraId="2AA619C6" w14:textId="77777777" w:rsidR="000566E4" w:rsidRDefault="000566E4" w:rsidP="0000070E">
            <w:r>
              <w:lastRenderedPageBreak/>
              <w:t>Số giấy tờ định danh</w:t>
            </w:r>
          </w:p>
        </w:tc>
        <w:tc>
          <w:tcPr>
            <w:tcW w:w="1856" w:type="dxa"/>
          </w:tcPr>
          <w:p w14:paraId="41378916" w14:textId="77777777" w:rsidR="000566E4" w:rsidRDefault="000566E4" w:rsidP="0000070E">
            <w:r>
              <w:t>Có</w:t>
            </w:r>
          </w:p>
        </w:tc>
        <w:tc>
          <w:tcPr>
            <w:tcW w:w="4590" w:type="dxa"/>
          </w:tcPr>
          <w:p w14:paraId="0A92E7C3" w14:textId="77777777" w:rsidR="000566E4" w:rsidRDefault="000566E4" w:rsidP="0000070E">
            <w:r>
              <w:t>Hiển thị theo grid</w:t>
            </w:r>
          </w:p>
          <w:p w14:paraId="40D1E45A" w14:textId="77777777" w:rsidR="000566E4" w:rsidRDefault="000566E4" w:rsidP="0000070E">
            <w:r>
              <w:t>Disable</w:t>
            </w:r>
          </w:p>
        </w:tc>
      </w:tr>
      <w:tr w:rsidR="000566E4" w14:paraId="10727A09" w14:textId="77777777" w:rsidTr="0000070E">
        <w:tc>
          <w:tcPr>
            <w:tcW w:w="3292" w:type="dxa"/>
          </w:tcPr>
          <w:p w14:paraId="54D86172" w14:textId="77777777" w:rsidR="000566E4" w:rsidRDefault="000566E4" w:rsidP="0000070E">
            <w:r>
              <w:t>Ngày cấp</w:t>
            </w:r>
          </w:p>
        </w:tc>
        <w:tc>
          <w:tcPr>
            <w:tcW w:w="1856" w:type="dxa"/>
          </w:tcPr>
          <w:p w14:paraId="0C1F3B78" w14:textId="77777777" w:rsidR="000566E4" w:rsidRDefault="000566E4" w:rsidP="0000070E">
            <w:r>
              <w:t>Có</w:t>
            </w:r>
          </w:p>
        </w:tc>
        <w:tc>
          <w:tcPr>
            <w:tcW w:w="4590" w:type="dxa"/>
          </w:tcPr>
          <w:p w14:paraId="25391109" w14:textId="77777777" w:rsidR="000566E4" w:rsidRDefault="000566E4" w:rsidP="0000070E">
            <w:r>
              <w:t>Hiển thị theo grid</w:t>
            </w:r>
          </w:p>
          <w:p w14:paraId="194F40B7" w14:textId="77777777" w:rsidR="000566E4" w:rsidRDefault="000566E4" w:rsidP="0000070E">
            <w:r>
              <w:t>Disable</w:t>
            </w:r>
          </w:p>
        </w:tc>
      </w:tr>
      <w:tr w:rsidR="000566E4" w14:paraId="6E3FAA43" w14:textId="77777777" w:rsidTr="0000070E">
        <w:tc>
          <w:tcPr>
            <w:tcW w:w="3292" w:type="dxa"/>
          </w:tcPr>
          <w:p w14:paraId="12C05EAC" w14:textId="6994A411" w:rsidR="000566E4" w:rsidRDefault="003A03EA" w:rsidP="0000070E">
            <w:r>
              <w:t>Số dư trái phiếu</w:t>
            </w:r>
          </w:p>
        </w:tc>
        <w:tc>
          <w:tcPr>
            <w:tcW w:w="1856" w:type="dxa"/>
          </w:tcPr>
          <w:p w14:paraId="78FCB72F" w14:textId="77777777" w:rsidR="000566E4" w:rsidRDefault="000566E4" w:rsidP="0000070E">
            <w:r>
              <w:t>Có</w:t>
            </w:r>
          </w:p>
        </w:tc>
        <w:tc>
          <w:tcPr>
            <w:tcW w:w="4590" w:type="dxa"/>
          </w:tcPr>
          <w:p w14:paraId="39D9B335" w14:textId="77777777" w:rsidR="003A03EA" w:rsidRDefault="003A03EA" w:rsidP="003A03EA">
            <w:r>
              <w:t>Hiển thị theo grid</w:t>
            </w:r>
          </w:p>
          <w:p w14:paraId="0614FD22" w14:textId="6FBCC5F4" w:rsidR="000566E4" w:rsidRDefault="003A03EA" w:rsidP="003A03EA">
            <w:r>
              <w:t>Disable</w:t>
            </w:r>
          </w:p>
        </w:tc>
      </w:tr>
      <w:tr w:rsidR="000566E4" w14:paraId="704806A3" w14:textId="77777777" w:rsidTr="0000070E">
        <w:tc>
          <w:tcPr>
            <w:tcW w:w="3292" w:type="dxa"/>
          </w:tcPr>
          <w:p w14:paraId="1B73ACED" w14:textId="2D5763D5" w:rsidR="000566E4" w:rsidRDefault="003A03EA" w:rsidP="0000070E">
            <w:r>
              <w:t>Diễn giải</w:t>
            </w:r>
          </w:p>
        </w:tc>
        <w:tc>
          <w:tcPr>
            <w:tcW w:w="1856" w:type="dxa"/>
          </w:tcPr>
          <w:p w14:paraId="3FBDB8D2" w14:textId="2F3B3284" w:rsidR="000566E4" w:rsidRDefault="003A03EA" w:rsidP="0000070E">
            <w:r>
              <w:t>Không</w:t>
            </w:r>
          </w:p>
        </w:tc>
        <w:tc>
          <w:tcPr>
            <w:tcW w:w="4590" w:type="dxa"/>
          </w:tcPr>
          <w:p w14:paraId="6C681705" w14:textId="38030958" w:rsidR="000566E4" w:rsidRDefault="000566E4" w:rsidP="0000070E"/>
        </w:tc>
      </w:tr>
    </w:tbl>
    <w:p w14:paraId="163383BE" w14:textId="77777777" w:rsidR="000566E4" w:rsidRDefault="000566E4" w:rsidP="000566E4"/>
    <w:p w14:paraId="5151D27C" w14:textId="77777777" w:rsidR="000566E4" w:rsidRDefault="000566E4" w:rsidP="000566E4"/>
    <w:p w14:paraId="4B04BD4E" w14:textId="77777777" w:rsidR="000566E4" w:rsidRDefault="000566E4" w:rsidP="000566E4">
      <w:pPr>
        <w:pStyle w:val="Heading4"/>
      </w:pPr>
      <w:r>
        <w:t>Quy tắc xử lý</w:t>
      </w:r>
    </w:p>
    <w:p w14:paraId="0FDF4682" w14:textId="6D946F6D" w:rsidR="000566E4" w:rsidRDefault="000566E4" w:rsidP="000566E4">
      <w:pPr>
        <w:rPr>
          <w:lang w:bidi="en-US"/>
        </w:rPr>
      </w:pPr>
      <w:r>
        <w:rPr>
          <w:lang w:bidi="en-US"/>
        </w:rPr>
        <w:t xml:space="preserve">Gọi giao dịch </w:t>
      </w:r>
      <w:r w:rsidR="003A03EA">
        <w:rPr>
          <w:lang w:bidi="en-US"/>
        </w:rPr>
        <w:t>2002</w:t>
      </w:r>
      <w:r>
        <w:rPr>
          <w:lang w:bidi="en-US"/>
        </w:rPr>
        <w:t xml:space="preserve"> – </w:t>
      </w:r>
      <w:r w:rsidR="003A03EA">
        <w:rPr>
          <w:lang w:bidi="en-US"/>
        </w:rPr>
        <w:t xml:space="preserve">Đóng mã KH </w:t>
      </w:r>
      <w:r>
        <w:rPr>
          <w:lang w:bidi="en-US"/>
        </w:rPr>
        <w:t>(2 cấp make/check)</w:t>
      </w:r>
    </w:p>
    <w:p w14:paraId="03A0B5A8" w14:textId="77777777" w:rsidR="000566E4" w:rsidRDefault="000566E4" w:rsidP="000566E4">
      <w:pPr>
        <w:pStyle w:val="ListParagraph"/>
        <w:numPr>
          <w:ilvl w:val="0"/>
          <w:numId w:val="3"/>
        </w:numPr>
        <w:rPr>
          <w:lang w:bidi="en-US"/>
        </w:rPr>
      </w:pPr>
      <w:r>
        <w:rPr>
          <w:lang w:bidi="en-US"/>
        </w:rPr>
        <w:t>Appcheck</w:t>
      </w:r>
    </w:p>
    <w:p w14:paraId="4765ABFF" w14:textId="77777777" w:rsidR="000566E4" w:rsidRDefault="000566E4" w:rsidP="000566E4">
      <w:pPr>
        <w:pStyle w:val="ListParagraph"/>
        <w:numPr>
          <w:ilvl w:val="1"/>
          <w:numId w:val="3"/>
        </w:numPr>
        <w:rPr>
          <w:lang w:bidi="en-US"/>
        </w:rPr>
      </w:pPr>
      <w:r>
        <w:rPr>
          <w:lang w:bidi="en-US"/>
        </w:rPr>
        <w:t>KH phải tồn tại, trạng thái đã duyệt thêm mới và &lt;&gt; ‘C’</w:t>
      </w:r>
    </w:p>
    <w:p w14:paraId="228437CB" w14:textId="30A37AE4" w:rsidR="000566E4" w:rsidRDefault="002B187F" w:rsidP="000566E4">
      <w:pPr>
        <w:pStyle w:val="ListParagraph"/>
        <w:numPr>
          <w:ilvl w:val="1"/>
          <w:numId w:val="3"/>
        </w:numPr>
        <w:rPr>
          <w:lang w:bidi="en-US"/>
        </w:rPr>
      </w:pPr>
      <w:r>
        <w:rPr>
          <w:lang w:bidi="en-US"/>
        </w:rPr>
        <w:t>Số lượng trái phiếu phải = 0</w:t>
      </w:r>
    </w:p>
    <w:p w14:paraId="0AAE5519" w14:textId="5D035282" w:rsidR="002B187F" w:rsidRDefault="002B187F" w:rsidP="000566E4">
      <w:pPr>
        <w:pStyle w:val="ListParagraph"/>
        <w:numPr>
          <w:ilvl w:val="1"/>
          <w:numId w:val="3"/>
        </w:numPr>
        <w:rPr>
          <w:lang w:bidi="en-US"/>
        </w:rPr>
      </w:pPr>
      <w:r>
        <w:rPr>
          <w:lang w:bidi="en-US"/>
        </w:rPr>
        <w:t>Không làm đại lý (Không tồn tại bản ghi trong sbsedefacct)</w:t>
      </w:r>
    </w:p>
    <w:p w14:paraId="455D3EA3" w14:textId="77777777" w:rsidR="000566E4" w:rsidRDefault="000566E4" w:rsidP="000566E4">
      <w:pPr>
        <w:pStyle w:val="ListParagraph"/>
        <w:numPr>
          <w:ilvl w:val="0"/>
          <w:numId w:val="3"/>
        </w:numPr>
        <w:rPr>
          <w:lang w:bidi="en-US"/>
        </w:rPr>
      </w:pPr>
      <w:r>
        <w:rPr>
          <w:lang w:bidi="en-US"/>
        </w:rPr>
        <w:t>Appupdate</w:t>
      </w:r>
    </w:p>
    <w:p w14:paraId="6A400113" w14:textId="468760A8" w:rsidR="000566E4" w:rsidRDefault="000566E4" w:rsidP="002B187F">
      <w:pPr>
        <w:pStyle w:val="ListParagraph"/>
        <w:numPr>
          <w:ilvl w:val="1"/>
          <w:numId w:val="3"/>
        </w:numPr>
        <w:rPr>
          <w:lang w:bidi="en-US"/>
        </w:rPr>
      </w:pPr>
      <w:r>
        <w:rPr>
          <w:lang w:bidi="en-US"/>
        </w:rPr>
        <w:t xml:space="preserve">Update </w:t>
      </w:r>
      <w:r w:rsidR="002B187F">
        <w:rPr>
          <w:lang w:bidi="en-US"/>
        </w:rPr>
        <w:t>cfmast.pstatus &amp; afmast.pstatus = pstatus || status</w:t>
      </w:r>
    </w:p>
    <w:p w14:paraId="518716ED" w14:textId="121B3BA9" w:rsidR="002B187F" w:rsidRDefault="002B187F" w:rsidP="002B187F">
      <w:pPr>
        <w:pStyle w:val="ListParagraph"/>
        <w:numPr>
          <w:ilvl w:val="1"/>
          <w:numId w:val="3"/>
        </w:numPr>
        <w:rPr>
          <w:lang w:bidi="en-US"/>
        </w:rPr>
      </w:pPr>
      <w:r>
        <w:rPr>
          <w:lang w:bidi="en-US"/>
        </w:rPr>
        <w:t>update cfmast.status</w:t>
      </w:r>
      <w:r w:rsidR="00A664C2">
        <w:rPr>
          <w:lang w:bidi="en-US"/>
        </w:rPr>
        <w:t>, cfmast.cfstatus</w:t>
      </w:r>
      <w:r>
        <w:rPr>
          <w:lang w:bidi="en-US"/>
        </w:rPr>
        <w:t xml:space="preserve"> &amp; afmast.status</w:t>
      </w:r>
      <w:r w:rsidR="00241800">
        <w:rPr>
          <w:lang w:bidi="en-US"/>
        </w:rPr>
        <w:t xml:space="preserve"> = ‘C’</w:t>
      </w:r>
    </w:p>
    <w:p w14:paraId="1A82E62F" w14:textId="45F3D35C" w:rsidR="00D167DF" w:rsidRDefault="00D167DF" w:rsidP="002B187F">
      <w:pPr>
        <w:pStyle w:val="ListParagraph"/>
        <w:numPr>
          <w:ilvl w:val="1"/>
          <w:numId w:val="3"/>
        </w:numPr>
        <w:rPr>
          <w:lang w:bidi="en-US"/>
        </w:rPr>
      </w:pPr>
      <w:r>
        <w:rPr>
          <w:lang w:bidi="en-US"/>
        </w:rPr>
        <w:t>update cfmast.cfclsdate = ngày hệ thống</w:t>
      </w:r>
    </w:p>
    <w:p w14:paraId="4D28E8C3" w14:textId="2FE929B6" w:rsidR="00F72BB7" w:rsidRDefault="00F72BB7" w:rsidP="002B187F">
      <w:pPr>
        <w:pStyle w:val="ListParagraph"/>
        <w:numPr>
          <w:ilvl w:val="1"/>
          <w:numId w:val="3"/>
        </w:numPr>
        <w:rPr>
          <w:lang w:bidi="en-US"/>
        </w:rPr>
      </w:pPr>
      <w:r>
        <w:rPr>
          <w:lang w:bidi="en-US"/>
        </w:rPr>
        <w:t>update userlogin status = ‘E’</w:t>
      </w:r>
    </w:p>
    <w:p w14:paraId="347622D9" w14:textId="77777777" w:rsidR="000566E4" w:rsidRDefault="000566E4" w:rsidP="000566E4">
      <w:pPr>
        <w:rPr>
          <w:lang w:bidi="en-US"/>
        </w:rPr>
      </w:pPr>
    </w:p>
    <w:p w14:paraId="3323BCB8" w14:textId="77777777" w:rsidR="000566E4" w:rsidRPr="00F70F3D" w:rsidRDefault="000566E4" w:rsidP="000566E4">
      <w:pPr>
        <w:rPr>
          <w:b/>
          <w:lang w:bidi="en-US"/>
        </w:rPr>
      </w:pPr>
      <w:r w:rsidRPr="00F70F3D">
        <w:rPr>
          <w:b/>
          <w:lang w:bidi="en-US"/>
        </w:rPr>
        <w:t>Đồng bộ ACCOUNTS</w:t>
      </w:r>
    </w:p>
    <w:p w14:paraId="4E674BBF" w14:textId="77777777" w:rsidR="000566E4" w:rsidRPr="000566E4" w:rsidRDefault="000566E4" w:rsidP="000566E4">
      <w:pPr>
        <w:rPr>
          <w:lang w:bidi="en-US"/>
        </w:rPr>
      </w:pPr>
    </w:p>
    <w:p w14:paraId="221CC213" w14:textId="3CFB825F" w:rsidR="00B9185C" w:rsidRDefault="00B9185C" w:rsidP="00D914BB">
      <w:pPr>
        <w:pStyle w:val="Heading3"/>
        <w:keepNext w:val="0"/>
      </w:pPr>
      <w:bookmarkStart w:id="717" w:name="_Toc78535540"/>
      <w:r>
        <w:t>Kích hoạt lại mã KH đã đóng</w:t>
      </w:r>
      <w:bookmarkEnd w:id="717"/>
    </w:p>
    <w:p w14:paraId="087BE3E1" w14:textId="77777777" w:rsidR="00FD64CB" w:rsidRDefault="00FD64CB" w:rsidP="00FD64CB">
      <w:pPr>
        <w:pStyle w:val="Heading5"/>
      </w:pPr>
      <w:r>
        <w:t>Grid tìm kiếm</w:t>
      </w:r>
    </w:p>
    <w:p w14:paraId="3DD20ABB" w14:textId="0A1639BB" w:rsidR="00FD64CB" w:rsidRPr="00FD64CB" w:rsidRDefault="00FD64CB" w:rsidP="00FD64CB">
      <w:pPr>
        <w:rPr>
          <w:b/>
          <w:lang w:bidi="en-US"/>
        </w:rPr>
      </w:pPr>
      <w:r>
        <w:rPr>
          <w:lang w:bidi="en-US"/>
        </w:rPr>
        <w:t xml:space="preserve">Hiển thị tất cả các KH trong cfmast có status = ‘C’ </w:t>
      </w:r>
      <w:r w:rsidRPr="00FD64CB">
        <w:rPr>
          <w:b/>
          <w:lang w:bidi="en-US"/>
        </w:rPr>
        <w:t>=&gt; lấy từ cache</w:t>
      </w:r>
    </w:p>
    <w:p w14:paraId="3DF279FB" w14:textId="77777777" w:rsidR="00FD64CB" w:rsidRDefault="00FD64CB" w:rsidP="00FD64CB">
      <w:pPr>
        <w:pStyle w:val="ListParagraph"/>
        <w:numPr>
          <w:ilvl w:val="0"/>
          <w:numId w:val="3"/>
        </w:numPr>
        <w:rPr>
          <w:lang w:bidi="en-US"/>
        </w:rPr>
      </w:pPr>
      <w:r>
        <w:rPr>
          <w:lang w:bidi="en-US"/>
        </w:rPr>
        <w:t>Button “Thực hiện”</w:t>
      </w:r>
    </w:p>
    <w:p w14:paraId="1A3E680E" w14:textId="77777777" w:rsidR="00FD64CB" w:rsidRDefault="00FD64CB" w:rsidP="00FD64CB">
      <w:pPr>
        <w:pStyle w:val="ListParagraph"/>
        <w:numPr>
          <w:ilvl w:val="0"/>
          <w:numId w:val="3"/>
        </w:numPr>
        <w:rPr>
          <w:lang w:bidi="en-US"/>
        </w:rPr>
      </w:pPr>
      <w:r>
        <w:rPr>
          <w:lang w:bidi="en-US"/>
        </w:rPr>
        <w:t>Mã KH (Cfmast.custodycd)</w:t>
      </w:r>
    </w:p>
    <w:p w14:paraId="672A9AB4" w14:textId="77777777" w:rsidR="00FD64CB" w:rsidRDefault="00FD64CB" w:rsidP="00FD64CB">
      <w:pPr>
        <w:pStyle w:val="ListParagraph"/>
        <w:numPr>
          <w:ilvl w:val="0"/>
          <w:numId w:val="3"/>
        </w:numPr>
        <w:rPr>
          <w:lang w:bidi="en-US"/>
        </w:rPr>
      </w:pPr>
      <w:r>
        <w:rPr>
          <w:lang w:bidi="en-US"/>
        </w:rPr>
        <w:t>CIF trên Core Bank (cfmast.cif)</w:t>
      </w:r>
    </w:p>
    <w:p w14:paraId="687DDF61" w14:textId="77777777" w:rsidR="00FD64CB" w:rsidRDefault="00FD64CB" w:rsidP="00FD64CB">
      <w:pPr>
        <w:pStyle w:val="ListParagraph"/>
        <w:numPr>
          <w:ilvl w:val="0"/>
          <w:numId w:val="3"/>
        </w:numPr>
        <w:rPr>
          <w:lang w:bidi="en-US"/>
        </w:rPr>
      </w:pPr>
      <w:r>
        <w:rPr>
          <w:lang w:bidi="en-US"/>
        </w:rPr>
        <w:t>CIF trên Core SHS (cfmast.secif)</w:t>
      </w:r>
    </w:p>
    <w:p w14:paraId="3FEF6CF9" w14:textId="77777777" w:rsidR="00FD64CB" w:rsidRDefault="00FD64CB" w:rsidP="00FD64CB">
      <w:pPr>
        <w:pStyle w:val="ListParagraph"/>
        <w:numPr>
          <w:ilvl w:val="0"/>
          <w:numId w:val="3"/>
        </w:numPr>
        <w:rPr>
          <w:lang w:bidi="en-US"/>
        </w:rPr>
      </w:pPr>
      <w:r>
        <w:rPr>
          <w:lang w:bidi="en-US"/>
        </w:rPr>
        <w:t>Họ tên (cfmast.fullname)</w:t>
      </w:r>
    </w:p>
    <w:p w14:paraId="5F34530A" w14:textId="77777777" w:rsidR="00FD64CB" w:rsidRDefault="00FD64CB" w:rsidP="00FD64CB">
      <w:pPr>
        <w:pStyle w:val="ListParagraph"/>
        <w:numPr>
          <w:ilvl w:val="0"/>
          <w:numId w:val="3"/>
        </w:numPr>
        <w:rPr>
          <w:lang w:bidi="en-US"/>
        </w:rPr>
      </w:pPr>
      <w:r>
        <w:rPr>
          <w:lang w:bidi="en-US"/>
        </w:rPr>
        <w:t>Loại giấy tờ ( nvl(cfmast.idtypeck, cfmast.idtype))</w:t>
      </w:r>
    </w:p>
    <w:p w14:paraId="75628484" w14:textId="77777777" w:rsidR="00FD64CB" w:rsidRDefault="00FD64CB" w:rsidP="00FD64CB">
      <w:pPr>
        <w:pStyle w:val="ListParagraph"/>
        <w:numPr>
          <w:ilvl w:val="0"/>
          <w:numId w:val="3"/>
        </w:numPr>
        <w:rPr>
          <w:lang w:bidi="en-US"/>
        </w:rPr>
      </w:pPr>
      <w:r>
        <w:rPr>
          <w:lang w:bidi="en-US"/>
        </w:rPr>
        <w:t>Số giấy tờ định danh ( nvl(cfmast.idcodeck, cfmast.idcodeck))</w:t>
      </w:r>
    </w:p>
    <w:p w14:paraId="5F82ACA5" w14:textId="77777777" w:rsidR="00FD64CB" w:rsidRDefault="00FD64CB" w:rsidP="00FD64CB">
      <w:pPr>
        <w:pStyle w:val="ListParagraph"/>
        <w:numPr>
          <w:ilvl w:val="0"/>
          <w:numId w:val="3"/>
        </w:numPr>
        <w:rPr>
          <w:lang w:bidi="en-US"/>
        </w:rPr>
      </w:pPr>
      <w:r>
        <w:rPr>
          <w:lang w:bidi="en-US"/>
        </w:rPr>
        <w:t>Ngày cấp ( nvl(cfmast.iddateck, cfmast.iddate))</w:t>
      </w:r>
    </w:p>
    <w:p w14:paraId="332616FA" w14:textId="3148FD98" w:rsidR="00FD64CB" w:rsidRPr="00296454" w:rsidRDefault="00FD64CB" w:rsidP="00FD64CB">
      <w:pPr>
        <w:pStyle w:val="ListParagraph"/>
        <w:numPr>
          <w:ilvl w:val="0"/>
          <w:numId w:val="3"/>
        </w:numPr>
        <w:rPr>
          <w:lang w:bidi="en-US"/>
        </w:rPr>
      </w:pPr>
      <w:r>
        <w:rPr>
          <w:lang w:bidi="en-US"/>
        </w:rPr>
        <w:t>Ngày đóng (cfmast.cfclsdate)</w:t>
      </w:r>
    </w:p>
    <w:p w14:paraId="574C30E9" w14:textId="77777777" w:rsidR="00FD64CB" w:rsidRDefault="00FD64CB" w:rsidP="00FD64CB">
      <w:pPr>
        <w:rPr>
          <w:lang w:bidi="en-US"/>
        </w:rPr>
      </w:pPr>
    </w:p>
    <w:p w14:paraId="20FD4E69" w14:textId="77777777" w:rsidR="00FD64CB" w:rsidRDefault="00FD64CB" w:rsidP="00FD64CB">
      <w:pPr>
        <w:pStyle w:val="Heading5"/>
      </w:pPr>
      <w:r>
        <w:t>Popup thực hiện</w:t>
      </w:r>
    </w:p>
    <w:p w14:paraId="30B5DDF9" w14:textId="77777777" w:rsidR="00FD64CB" w:rsidRDefault="00FD64CB" w:rsidP="00FD64CB"/>
    <w:tbl>
      <w:tblPr>
        <w:tblStyle w:val="TableGrid"/>
        <w:tblW w:w="0" w:type="auto"/>
        <w:tblLook w:val="04A0" w:firstRow="1" w:lastRow="0" w:firstColumn="1" w:lastColumn="0" w:noHBand="0" w:noVBand="1"/>
      </w:tblPr>
      <w:tblGrid>
        <w:gridCol w:w="3292"/>
        <w:gridCol w:w="1856"/>
        <w:gridCol w:w="4590"/>
      </w:tblGrid>
      <w:tr w:rsidR="00FD64CB" w14:paraId="5CCF096E" w14:textId="77777777" w:rsidTr="0000070E">
        <w:tc>
          <w:tcPr>
            <w:tcW w:w="3292" w:type="dxa"/>
          </w:tcPr>
          <w:p w14:paraId="4C116C67" w14:textId="77777777" w:rsidR="00FD64CB" w:rsidRDefault="00FD64CB" w:rsidP="0000070E">
            <w:pPr>
              <w:jc w:val="center"/>
            </w:pPr>
            <w:r w:rsidRPr="0098225A">
              <w:rPr>
                <w:b/>
              </w:rPr>
              <w:t>Tên trường</w:t>
            </w:r>
          </w:p>
        </w:tc>
        <w:tc>
          <w:tcPr>
            <w:tcW w:w="1856" w:type="dxa"/>
          </w:tcPr>
          <w:p w14:paraId="5378882E" w14:textId="77777777" w:rsidR="00FD64CB" w:rsidRDefault="00FD64CB" w:rsidP="0000070E">
            <w:pPr>
              <w:jc w:val="center"/>
            </w:pPr>
            <w:r w:rsidRPr="0098225A">
              <w:rPr>
                <w:b/>
              </w:rPr>
              <w:t>Bắt buộc</w:t>
            </w:r>
          </w:p>
        </w:tc>
        <w:tc>
          <w:tcPr>
            <w:tcW w:w="4590" w:type="dxa"/>
          </w:tcPr>
          <w:p w14:paraId="520D219B" w14:textId="77777777" w:rsidR="00FD64CB" w:rsidRDefault="00FD64CB" w:rsidP="0000070E">
            <w:pPr>
              <w:jc w:val="center"/>
            </w:pPr>
            <w:r w:rsidRPr="0098225A">
              <w:rPr>
                <w:b/>
              </w:rPr>
              <w:t>Mô tả</w:t>
            </w:r>
          </w:p>
        </w:tc>
      </w:tr>
      <w:tr w:rsidR="00FD64CB" w14:paraId="0655D1D4" w14:textId="77777777" w:rsidTr="0000070E">
        <w:tc>
          <w:tcPr>
            <w:tcW w:w="3292" w:type="dxa"/>
          </w:tcPr>
          <w:p w14:paraId="0DA99DCD" w14:textId="77777777" w:rsidR="00FD64CB" w:rsidRDefault="00FD64CB" w:rsidP="0000070E">
            <w:r>
              <w:t>Mã KH</w:t>
            </w:r>
          </w:p>
        </w:tc>
        <w:tc>
          <w:tcPr>
            <w:tcW w:w="1856" w:type="dxa"/>
          </w:tcPr>
          <w:p w14:paraId="3F1776F9" w14:textId="77777777" w:rsidR="00FD64CB" w:rsidRDefault="00FD64CB" w:rsidP="0000070E">
            <w:r>
              <w:t>Có</w:t>
            </w:r>
          </w:p>
        </w:tc>
        <w:tc>
          <w:tcPr>
            <w:tcW w:w="4590" w:type="dxa"/>
          </w:tcPr>
          <w:p w14:paraId="023BFC76" w14:textId="77777777" w:rsidR="00FD64CB" w:rsidRDefault="00FD64CB" w:rsidP="0000070E">
            <w:r>
              <w:t>Hiển thị theo grid</w:t>
            </w:r>
          </w:p>
          <w:p w14:paraId="5250F1B7" w14:textId="77777777" w:rsidR="00FD64CB" w:rsidRDefault="00FD64CB" w:rsidP="0000070E">
            <w:r>
              <w:t>Disable</w:t>
            </w:r>
          </w:p>
        </w:tc>
      </w:tr>
      <w:tr w:rsidR="00FD64CB" w14:paraId="00A1DC13" w14:textId="77777777" w:rsidTr="0000070E">
        <w:tc>
          <w:tcPr>
            <w:tcW w:w="3292" w:type="dxa"/>
          </w:tcPr>
          <w:p w14:paraId="255F5C0D" w14:textId="77777777" w:rsidR="00FD64CB" w:rsidRDefault="00FD64CB" w:rsidP="0000070E">
            <w:r>
              <w:t>CIF trên Core Bank</w:t>
            </w:r>
          </w:p>
        </w:tc>
        <w:tc>
          <w:tcPr>
            <w:tcW w:w="1856" w:type="dxa"/>
          </w:tcPr>
          <w:p w14:paraId="565B34BD" w14:textId="77777777" w:rsidR="00FD64CB" w:rsidRDefault="00FD64CB" w:rsidP="0000070E">
            <w:r>
              <w:t>Có</w:t>
            </w:r>
          </w:p>
        </w:tc>
        <w:tc>
          <w:tcPr>
            <w:tcW w:w="4590" w:type="dxa"/>
          </w:tcPr>
          <w:p w14:paraId="04032495" w14:textId="77777777" w:rsidR="00FD64CB" w:rsidRDefault="00FD64CB" w:rsidP="0000070E">
            <w:r>
              <w:t>Hiển thị theo grid</w:t>
            </w:r>
          </w:p>
          <w:p w14:paraId="079F2D84" w14:textId="77777777" w:rsidR="00FD64CB" w:rsidRDefault="00FD64CB" w:rsidP="0000070E">
            <w:r>
              <w:t>Disable</w:t>
            </w:r>
          </w:p>
        </w:tc>
      </w:tr>
      <w:tr w:rsidR="00FD64CB" w14:paraId="5CC65891" w14:textId="77777777" w:rsidTr="0000070E">
        <w:tc>
          <w:tcPr>
            <w:tcW w:w="3292" w:type="dxa"/>
          </w:tcPr>
          <w:p w14:paraId="5C848471" w14:textId="77777777" w:rsidR="00FD64CB" w:rsidRDefault="00FD64CB" w:rsidP="0000070E">
            <w:r>
              <w:t>CIF trên Core SHS</w:t>
            </w:r>
          </w:p>
        </w:tc>
        <w:tc>
          <w:tcPr>
            <w:tcW w:w="1856" w:type="dxa"/>
          </w:tcPr>
          <w:p w14:paraId="62D9BE17" w14:textId="77777777" w:rsidR="00FD64CB" w:rsidRDefault="00FD64CB" w:rsidP="0000070E">
            <w:r>
              <w:t>Có</w:t>
            </w:r>
          </w:p>
        </w:tc>
        <w:tc>
          <w:tcPr>
            <w:tcW w:w="4590" w:type="dxa"/>
          </w:tcPr>
          <w:p w14:paraId="565E51E5" w14:textId="77777777" w:rsidR="00FD64CB" w:rsidRDefault="00FD64CB" w:rsidP="0000070E">
            <w:r>
              <w:t>Hiển thị theo grid</w:t>
            </w:r>
          </w:p>
          <w:p w14:paraId="7B789A5A" w14:textId="77777777" w:rsidR="00FD64CB" w:rsidRDefault="00FD64CB" w:rsidP="0000070E">
            <w:r>
              <w:t>Disable</w:t>
            </w:r>
          </w:p>
        </w:tc>
      </w:tr>
      <w:tr w:rsidR="00FD64CB" w14:paraId="006C7D57" w14:textId="77777777" w:rsidTr="0000070E">
        <w:tc>
          <w:tcPr>
            <w:tcW w:w="3292" w:type="dxa"/>
          </w:tcPr>
          <w:p w14:paraId="4040A5D7" w14:textId="77777777" w:rsidR="00FD64CB" w:rsidRDefault="00FD64CB" w:rsidP="0000070E">
            <w:r>
              <w:t>Họ tên</w:t>
            </w:r>
          </w:p>
        </w:tc>
        <w:tc>
          <w:tcPr>
            <w:tcW w:w="1856" w:type="dxa"/>
          </w:tcPr>
          <w:p w14:paraId="0B2709EB" w14:textId="77777777" w:rsidR="00FD64CB" w:rsidRDefault="00FD64CB" w:rsidP="0000070E">
            <w:r>
              <w:t>Có</w:t>
            </w:r>
          </w:p>
        </w:tc>
        <w:tc>
          <w:tcPr>
            <w:tcW w:w="4590" w:type="dxa"/>
          </w:tcPr>
          <w:p w14:paraId="73B4238E" w14:textId="77777777" w:rsidR="00FD64CB" w:rsidRDefault="00FD64CB" w:rsidP="0000070E">
            <w:r>
              <w:t>Hiển thị theo grid</w:t>
            </w:r>
          </w:p>
          <w:p w14:paraId="60C4FEB6" w14:textId="77777777" w:rsidR="00FD64CB" w:rsidRDefault="00FD64CB" w:rsidP="0000070E">
            <w:r>
              <w:t>Disable</w:t>
            </w:r>
          </w:p>
        </w:tc>
      </w:tr>
      <w:tr w:rsidR="00FD64CB" w14:paraId="02D5F8C7" w14:textId="77777777" w:rsidTr="0000070E">
        <w:tc>
          <w:tcPr>
            <w:tcW w:w="3292" w:type="dxa"/>
          </w:tcPr>
          <w:p w14:paraId="5D111153" w14:textId="77777777" w:rsidR="00FD64CB" w:rsidRDefault="00FD64CB" w:rsidP="0000070E">
            <w:r>
              <w:t>Loại giấy tờ</w:t>
            </w:r>
          </w:p>
        </w:tc>
        <w:tc>
          <w:tcPr>
            <w:tcW w:w="1856" w:type="dxa"/>
          </w:tcPr>
          <w:p w14:paraId="72D2891F" w14:textId="77777777" w:rsidR="00FD64CB" w:rsidRDefault="00FD64CB" w:rsidP="0000070E">
            <w:r>
              <w:t>Có</w:t>
            </w:r>
          </w:p>
        </w:tc>
        <w:tc>
          <w:tcPr>
            <w:tcW w:w="4590" w:type="dxa"/>
          </w:tcPr>
          <w:p w14:paraId="11E36C1E" w14:textId="77777777" w:rsidR="00FD64CB" w:rsidRDefault="00FD64CB" w:rsidP="0000070E">
            <w:r>
              <w:t>Hiển thị theo grid</w:t>
            </w:r>
          </w:p>
          <w:p w14:paraId="5CB76621" w14:textId="77777777" w:rsidR="00FD64CB" w:rsidRDefault="00FD64CB" w:rsidP="0000070E">
            <w:r>
              <w:t>Disable</w:t>
            </w:r>
          </w:p>
        </w:tc>
      </w:tr>
      <w:tr w:rsidR="00FD64CB" w14:paraId="76D15210" w14:textId="77777777" w:rsidTr="0000070E">
        <w:tc>
          <w:tcPr>
            <w:tcW w:w="3292" w:type="dxa"/>
          </w:tcPr>
          <w:p w14:paraId="65B59646" w14:textId="77777777" w:rsidR="00FD64CB" w:rsidRDefault="00FD64CB" w:rsidP="0000070E">
            <w:r>
              <w:lastRenderedPageBreak/>
              <w:t>Số giấy tờ định danh</w:t>
            </w:r>
          </w:p>
        </w:tc>
        <w:tc>
          <w:tcPr>
            <w:tcW w:w="1856" w:type="dxa"/>
          </w:tcPr>
          <w:p w14:paraId="0252ED2D" w14:textId="77777777" w:rsidR="00FD64CB" w:rsidRDefault="00FD64CB" w:rsidP="0000070E">
            <w:r>
              <w:t>Có</w:t>
            </w:r>
          </w:p>
        </w:tc>
        <w:tc>
          <w:tcPr>
            <w:tcW w:w="4590" w:type="dxa"/>
          </w:tcPr>
          <w:p w14:paraId="4261977D" w14:textId="77777777" w:rsidR="00FD64CB" w:rsidRDefault="00FD64CB" w:rsidP="0000070E">
            <w:r>
              <w:t>Hiển thị theo grid</w:t>
            </w:r>
          </w:p>
          <w:p w14:paraId="34FD5C79" w14:textId="77777777" w:rsidR="00FD64CB" w:rsidRDefault="00FD64CB" w:rsidP="0000070E">
            <w:r>
              <w:t>Disable</w:t>
            </w:r>
          </w:p>
        </w:tc>
      </w:tr>
      <w:tr w:rsidR="00FD64CB" w14:paraId="7A4311FE" w14:textId="77777777" w:rsidTr="0000070E">
        <w:tc>
          <w:tcPr>
            <w:tcW w:w="3292" w:type="dxa"/>
          </w:tcPr>
          <w:p w14:paraId="57463449" w14:textId="77777777" w:rsidR="00FD64CB" w:rsidRDefault="00FD64CB" w:rsidP="0000070E">
            <w:r>
              <w:t>Ngày cấp</w:t>
            </w:r>
          </w:p>
        </w:tc>
        <w:tc>
          <w:tcPr>
            <w:tcW w:w="1856" w:type="dxa"/>
          </w:tcPr>
          <w:p w14:paraId="3B50B3C1" w14:textId="77777777" w:rsidR="00FD64CB" w:rsidRDefault="00FD64CB" w:rsidP="0000070E">
            <w:r>
              <w:t>Có</w:t>
            </w:r>
          </w:p>
        </w:tc>
        <w:tc>
          <w:tcPr>
            <w:tcW w:w="4590" w:type="dxa"/>
          </w:tcPr>
          <w:p w14:paraId="220CC7C9" w14:textId="77777777" w:rsidR="00FD64CB" w:rsidRDefault="00FD64CB" w:rsidP="0000070E">
            <w:r>
              <w:t>Hiển thị theo grid</w:t>
            </w:r>
          </w:p>
          <w:p w14:paraId="5F59273C" w14:textId="77777777" w:rsidR="00FD64CB" w:rsidRDefault="00FD64CB" w:rsidP="0000070E">
            <w:r>
              <w:t>Disable</w:t>
            </w:r>
          </w:p>
        </w:tc>
      </w:tr>
      <w:tr w:rsidR="00FD64CB" w14:paraId="5C9567D2" w14:textId="77777777" w:rsidTr="0000070E">
        <w:tc>
          <w:tcPr>
            <w:tcW w:w="3292" w:type="dxa"/>
          </w:tcPr>
          <w:p w14:paraId="7A163E5F" w14:textId="3851B8EC" w:rsidR="00FD64CB" w:rsidRDefault="00FD64CB" w:rsidP="0000070E">
            <w:r>
              <w:t>Ngày đóng</w:t>
            </w:r>
          </w:p>
        </w:tc>
        <w:tc>
          <w:tcPr>
            <w:tcW w:w="1856" w:type="dxa"/>
          </w:tcPr>
          <w:p w14:paraId="4263C184" w14:textId="77777777" w:rsidR="00FD64CB" w:rsidRDefault="00FD64CB" w:rsidP="0000070E">
            <w:r>
              <w:t>Có</w:t>
            </w:r>
          </w:p>
        </w:tc>
        <w:tc>
          <w:tcPr>
            <w:tcW w:w="4590" w:type="dxa"/>
          </w:tcPr>
          <w:p w14:paraId="0803BA4D" w14:textId="77777777" w:rsidR="00FD64CB" w:rsidRDefault="00FD64CB" w:rsidP="0000070E">
            <w:r>
              <w:t>Hiển thị theo grid</w:t>
            </w:r>
          </w:p>
          <w:p w14:paraId="120ECB2E" w14:textId="77777777" w:rsidR="00FD64CB" w:rsidRDefault="00FD64CB" w:rsidP="0000070E">
            <w:r>
              <w:t>Disable</w:t>
            </w:r>
          </w:p>
        </w:tc>
      </w:tr>
    </w:tbl>
    <w:p w14:paraId="7AF2F1AB" w14:textId="77777777" w:rsidR="00FD64CB" w:rsidRDefault="00FD64CB" w:rsidP="00FD64CB"/>
    <w:p w14:paraId="552E2E39" w14:textId="77777777" w:rsidR="00FD64CB" w:rsidRDefault="00FD64CB" w:rsidP="00FD64CB"/>
    <w:p w14:paraId="67B01958" w14:textId="77777777" w:rsidR="00FD64CB" w:rsidRDefault="00FD64CB" w:rsidP="00FD64CB">
      <w:pPr>
        <w:pStyle w:val="Heading4"/>
      </w:pPr>
      <w:r>
        <w:t>Quy tắc xử lý</w:t>
      </w:r>
    </w:p>
    <w:p w14:paraId="69C94099" w14:textId="2C6BA5E7" w:rsidR="00FD64CB" w:rsidRDefault="00FD64CB" w:rsidP="00FD64CB">
      <w:pPr>
        <w:rPr>
          <w:lang w:bidi="en-US"/>
        </w:rPr>
      </w:pPr>
      <w:r>
        <w:rPr>
          <w:lang w:bidi="en-US"/>
        </w:rPr>
        <w:t>Gọi giao dịch 20</w:t>
      </w:r>
      <w:r w:rsidR="00A664C2">
        <w:rPr>
          <w:lang w:bidi="en-US"/>
        </w:rPr>
        <w:t>26</w:t>
      </w:r>
      <w:r>
        <w:rPr>
          <w:lang w:bidi="en-US"/>
        </w:rPr>
        <w:t xml:space="preserve"> – </w:t>
      </w:r>
      <w:r w:rsidR="00A664C2">
        <w:rPr>
          <w:lang w:bidi="en-US"/>
        </w:rPr>
        <w:t>Kích hoạt mã KH bị đóng</w:t>
      </w:r>
      <w:r>
        <w:rPr>
          <w:lang w:bidi="en-US"/>
        </w:rPr>
        <w:t xml:space="preserve"> (2 cấp make/check)</w:t>
      </w:r>
    </w:p>
    <w:p w14:paraId="68C0228B" w14:textId="77777777" w:rsidR="00FD64CB" w:rsidRDefault="00FD64CB" w:rsidP="00FD64CB">
      <w:pPr>
        <w:pStyle w:val="ListParagraph"/>
        <w:numPr>
          <w:ilvl w:val="0"/>
          <w:numId w:val="3"/>
        </w:numPr>
        <w:rPr>
          <w:lang w:bidi="en-US"/>
        </w:rPr>
      </w:pPr>
      <w:r>
        <w:rPr>
          <w:lang w:bidi="en-US"/>
        </w:rPr>
        <w:t>Appcheck</w:t>
      </w:r>
    </w:p>
    <w:p w14:paraId="3FA72A1C" w14:textId="1F36BDC7" w:rsidR="00FD64CB" w:rsidRDefault="00A664C2" w:rsidP="00FD64CB">
      <w:pPr>
        <w:pStyle w:val="ListParagraph"/>
        <w:numPr>
          <w:ilvl w:val="1"/>
          <w:numId w:val="3"/>
        </w:numPr>
        <w:rPr>
          <w:lang w:bidi="en-US"/>
        </w:rPr>
      </w:pPr>
      <w:r>
        <w:rPr>
          <w:lang w:bidi="en-US"/>
        </w:rPr>
        <w:t>cfmast.status = ‘C’</w:t>
      </w:r>
    </w:p>
    <w:p w14:paraId="0B075D99" w14:textId="77777777" w:rsidR="00FD64CB" w:rsidRDefault="00FD64CB" w:rsidP="00FD64CB">
      <w:pPr>
        <w:pStyle w:val="ListParagraph"/>
        <w:numPr>
          <w:ilvl w:val="0"/>
          <w:numId w:val="3"/>
        </w:numPr>
        <w:rPr>
          <w:lang w:bidi="en-US"/>
        </w:rPr>
      </w:pPr>
      <w:r>
        <w:rPr>
          <w:lang w:bidi="en-US"/>
        </w:rPr>
        <w:t>Appupdate</w:t>
      </w:r>
    </w:p>
    <w:p w14:paraId="349E7FDD" w14:textId="77777777" w:rsidR="00FD64CB" w:rsidRDefault="00FD64CB" w:rsidP="00FD64CB">
      <w:pPr>
        <w:pStyle w:val="ListParagraph"/>
        <w:numPr>
          <w:ilvl w:val="1"/>
          <w:numId w:val="3"/>
        </w:numPr>
        <w:rPr>
          <w:lang w:bidi="en-US"/>
        </w:rPr>
      </w:pPr>
      <w:r>
        <w:rPr>
          <w:lang w:bidi="en-US"/>
        </w:rPr>
        <w:t>Update cfmast.pstatus &amp; afmast.pstatus = pstatus || status</w:t>
      </w:r>
    </w:p>
    <w:p w14:paraId="3F9C0D7D" w14:textId="6CE3F052" w:rsidR="00FD64CB" w:rsidRDefault="00FD64CB" w:rsidP="00FD64CB">
      <w:pPr>
        <w:pStyle w:val="ListParagraph"/>
        <w:numPr>
          <w:ilvl w:val="1"/>
          <w:numId w:val="3"/>
        </w:numPr>
        <w:rPr>
          <w:lang w:bidi="en-US"/>
        </w:rPr>
      </w:pPr>
      <w:r>
        <w:rPr>
          <w:lang w:bidi="en-US"/>
        </w:rPr>
        <w:t>update cfmast.status</w:t>
      </w:r>
      <w:r w:rsidR="00A664C2">
        <w:rPr>
          <w:lang w:bidi="en-US"/>
        </w:rPr>
        <w:t>, cfstatus</w:t>
      </w:r>
      <w:r>
        <w:rPr>
          <w:lang w:bidi="en-US"/>
        </w:rPr>
        <w:t xml:space="preserve"> &amp; afmast.status = ‘</w:t>
      </w:r>
      <w:r w:rsidR="00A664C2">
        <w:rPr>
          <w:lang w:bidi="en-US"/>
        </w:rPr>
        <w:t>A</w:t>
      </w:r>
      <w:r>
        <w:rPr>
          <w:lang w:bidi="en-US"/>
        </w:rPr>
        <w:t>’</w:t>
      </w:r>
    </w:p>
    <w:p w14:paraId="60BE43D5" w14:textId="401CFAC6" w:rsidR="00FD64CB" w:rsidRDefault="00FD64CB" w:rsidP="00FD64CB">
      <w:pPr>
        <w:pStyle w:val="ListParagraph"/>
        <w:numPr>
          <w:ilvl w:val="1"/>
          <w:numId w:val="3"/>
        </w:numPr>
        <w:rPr>
          <w:lang w:bidi="en-US"/>
        </w:rPr>
      </w:pPr>
      <w:r>
        <w:rPr>
          <w:lang w:bidi="en-US"/>
        </w:rPr>
        <w:t xml:space="preserve">update cfmast.cfclsdate = </w:t>
      </w:r>
      <w:r w:rsidR="005A2133">
        <w:rPr>
          <w:lang w:bidi="en-US"/>
        </w:rPr>
        <w:t>null</w:t>
      </w:r>
    </w:p>
    <w:p w14:paraId="7E3D30E5" w14:textId="7D4B7E05" w:rsidR="00FD64CB" w:rsidRDefault="005A2133" w:rsidP="00FD64CB">
      <w:pPr>
        <w:pStyle w:val="ListParagraph"/>
        <w:numPr>
          <w:ilvl w:val="1"/>
          <w:numId w:val="3"/>
        </w:numPr>
        <w:rPr>
          <w:lang w:bidi="en-US"/>
        </w:rPr>
      </w:pPr>
      <w:r>
        <w:rPr>
          <w:lang w:bidi="en-US"/>
        </w:rPr>
        <w:t>Tạo và gửi lại username/password cho KH</w:t>
      </w:r>
    </w:p>
    <w:p w14:paraId="0C89BE53" w14:textId="77777777" w:rsidR="00FD64CB" w:rsidRDefault="00FD64CB" w:rsidP="00FD64CB">
      <w:pPr>
        <w:rPr>
          <w:lang w:bidi="en-US"/>
        </w:rPr>
      </w:pPr>
    </w:p>
    <w:p w14:paraId="1B5736D1" w14:textId="77777777" w:rsidR="00FD64CB" w:rsidRPr="00F70F3D" w:rsidRDefault="00FD64CB" w:rsidP="00FD64CB">
      <w:pPr>
        <w:rPr>
          <w:b/>
          <w:lang w:bidi="en-US"/>
        </w:rPr>
      </w:pPr>
      <w:r w:rsidRPr="00F70F3D">
        <w:rPr>
          <w:b/>
          <w:lang w:bidi="en-US"/>
        </w:rPr>
        <w:t>Đồng bộ ACCOUNTS</w:t>
      </w:r>
    </w:p>
    <w:p w14:paraId="59435E0C" w14:textId="77777777" w:rsidR="00FD64CB" w:rsidRPr="00FD64CB" w:rsidRDefault="00FD64CB" w:rsidP="00FD64CB">
      <w:pPr>
        <w:rPr>
          <w:lang w:bidi="en-US"/>
        </w:rPr>
      </w:pPr>
    </w:p>
    <w:p w14:paraId="6080BC34" w14:textId="3C06D9F2" w:rsidR="00970268" w:rsidRDefault="00970268" w:rsidP="00D914BB">
      <w:pPr>
        <w:pStyle w:val="Heading3"/>
        <w:keepNext w:val="0"/>
      </w:pPr>
      <w:bookmarkStart w:id="718" w:name="_Toc78535541"/>
      <w:r>
        <w:t>Mở khóa user</w:t>
      </w:r>
      <w:bookmarkEnd w:id="718"/>
    </w:p>
    <w:p w14:paraId="45C0F3BA" w14:textId="77777777" w:rsidR="00970268" w:rsidRDefault="00970268" w:rsidP="00D914BB">
      <w:pPr>
        <w:pStyle w:val="Heading4"/>
        <w:keepNext w:val="0"/>
      </w:pPr>
      <w:bookmarkStart w:id="719" w:name="_Toc78535542"/>
      <w:r>
        <w:t>Mô tả giao diện</w:t>
      </w:r>
      <w:bookmarkEnd w:id="719"/>
    </w:p>
    <w:p w14:paraId="134D2BBD" w14:textId="450DA311" w:rsidR="001C4603" w:rsidRDefault="001C4603" w:rsidP="001C4603">
      <w:pPr>
        <w:rPr>
          <w:lang w:bidi="en-US"/>
        </w:rPr>
      </w:pPr>
      <w:r>
        <w:rPr>
          <w:lang w:bidi="en-US"/>
        </w:rPr>
        <w:t>Popup bao gồm các thông tin</w:t>
      </w:r>
    </w:p>
    <w:p w14:paraId="1293A42A" w14:textId="317CCD80" w:rsidR="001C4603" w:rsidRDefault="001C4603" w:rsidP="001C4603">
      <w:pPr>
        <w:rPr>
          <w:lang w:bidi="en-US"/>
        </w:rPr>
      </w:pPr>
    </w:p>
    <w:tbl>
      <w:tblPr>
        <w:tblStyle w:val="TableGrid"/>
        <w:tblW w:w="4862" w:type="pct"/>
        <w:tblLayout w:type="fixed"/>
        <w:tblLook w:val="04A0" w:firstRow="1" w:lastRow="0" w:firstColumn="1" w:lastColumn="0" w:noHBand="0" w:noVBand="1"/>
      </w:tblPr>
      <w:tblGrid>
        <w:gridCol w:w="2900"/>
        <w:gridCol w:w="2070"/>
        <w:gridCol w:w="4634"/>
      </w:tblGrid>
      <w:tr w:rsidR="001C4603" w:rsidRPr="00E35456" w14:paraId="79E048F5" w14:textId="77777777" w:rsidTr="00B71E57">
        <w:trPr>
          <w:tblHeader/>
        </w:trPr>
        <w:tc>
          <w:tcPr>
            <w:tcW w:w="2900" w:type="dxa"/>
            <w:shd w:val="clear" w:color="auto" w:fill="F79646" w:themeFill="accent6"/>
          </w:tcPr>
          <w:p w14:paraId="1A1A72FD" w14:textId="77777777" w:rsidR="001C4603" w:rsidRPr="00E35456" w:rsidRDefault="001C4603" w:rsidP="00B71E57">
            <w:pPr>
              <w:pStyle w:val="cGDD1"/>
              <w:tabs>
                <w:tab w:val="clear" w:pos="720"/>
              </w:tabs>
              <w:ind w:left="0"/>
              <w:jc w:val="center"/>
              <w:rPr>
                <w:b/>
                <w:lang w:val="en-GB"/>
              </w:rPr>
            </w:pPr>
            <w:r w:rsidRPr="00E35456">
              <w:rPr>
                <w:b/>
                <w:lang w:val="en-GB"/>
              </w:rPr>
              <w:t>Tên trường</w:t>
            </w:r>
          </w:p>
        </w:tc>
        <w:tc>
          <w:tcPr>
            <w:tcW w:w="2070" w:type="dxa"/>
            <w:shd w:val="clear" w:color="auto" w:fill="F79646" w:themeFill="accent6"/>
          </w:tcPr>
          <w:p w14:paraId="03BA1FD1" w14:textId="77777777" w:rsidR="001C4603" w:rsidRPr="00E35456" w:rsidRDefault="001C4603" w:rsidP="00B71E57">
            <w:pPr>
              <w:pStyle w:val="cGDD1"/>
              <w:tabs>
                <w:tab w:val="clear" w:pos="720"/>
              </w:tabs>
              <w:ind w:left="0"/>
              <w:jc w:val="center"/>
              <w:rPr>
                <w:b/>
                <w:lang w:val="en-GB"/>
              </w:rPr>
            </w:pPr>
            <w:r w:rsidRPr="00E35456">
              <w:rPr>
                <w:b/>
                <w:lang w:val="en-GB"/>
              </w:rPr>
              <w:t>Bắt buộc</w:t>
            </w:r>
          </w:p>
        </w:tc>
        <w:tc>
          <w:tcPr>
            <w:tcW w:w="4634" w:type="dxa"/>
            <w:shd w:val="clear" w:color="auto" w:fill="F79646" w:themeFill="accent6"/>
          </w:tcPr>
          <w:p w14:paraId="1663487B" w14:textId="77777777" w:rsidR="001C4603" w:rsidRPr="00E35456" w:rsidRDefault="001C4603" w:rsidP="00B71E57">
            <w:pPr>
              <w:pStyle w:val="cGDD1"/>
              <w:tabs>
                <w:tab w:val="clear" w:pos="720"/>
              </w:tabs>
              <w:ind w:left="0"/>
              <w:jc w:val="center"/>
              <w:rPr>
                <w:b/>
                <w:lang w:val="en-GB"/>
              </w:rPr>
            </w:pPr>
            <w:r w:rsidRPr="00E35456">
              <w:rPr>
                <w:b/>
                <w:lang w:val="en-GB"/>
              </w:rPr>
              <w:t>Diễn giải</w:t>
            </w:r>
          </w:p>
        </w:tc>
      </w:tr>
      <w:tr w:rsidR="001C4603" w:rsidRPr="00E35456" w14:paraId="0266B70D" w14:textId="77777777" w:rsidTr="00B71E57">
        <w:tc>
          <w:tcPr>
            <w:tcW w:w="2900" w:type="dxa"/>
          </w:tcPr>
          <w:p w14:paraId="2C5BDAA3" w14:textId="43F4BF7B" w:rsidR="001C4603" w:rsidRPr="001C4603" w:rsidRDefault="001C4603" w:rsidP="00B71E57">
            <w:pPr>
              <w:pStyle w:val="-"/>
              <w:numPr>
                <w:ilvl w:val="0"/>
                <w:numId w:val="0"/>
              </w:numPr>
              <w:rPr>
                <w:rFonts w:cs="Times New Roman"/>
                <w:lang w:val="en-US"/>
              </w:rPr>
            </w:pPr>
            <w:r>
              <w:rPr>
                <w:rFonts w:cs="Times New Roman"/>
                <w:lang w:val="en-US"/>
              </w:rPr>
              <w:t>Tên đăng nhập</w:t>
            </w:r>
          </w:p>
        </w:tc>
        <w:tc>
          <w:tcPr>
            <w:tcW w:w="2070" w:type="dxa"/>
          </w:tcPr>
          <w:p w14:paraId="5ADF6DF7" w14:textId="1F62A8AD" w:rsidR="001C4603" w:rsidRPr="00E35456" w:rsidRDefault="001C4603" w:rsidP="00B71E57">
            <w:pPr>
              <w:pStyle w:val="-"/>
              <w:numPr>
                <w:ilvl w:val="0"/>
                <w:numId w:val="0"/>
              </w:numPr>
              <w:rPr>
                <w:rFonts w:cs="Times New Roman"/>
                <w:lang w:val="en-US"/>
              </w:rPr>
            </w:pPr>
            <w:r>
              <w:rPr>
                <w:rFonts w:cs="Times New Roman"/>
                <w:lang w:val="en-US"/>
              </w:rPr>
              <w:t>Có</w:t>
            </w:r>
          </w:p>
        </w:tc>
        <w:tc>
          <w:tcPr>
            <w:tcW w:w="4634" w:type="dxa"/>
          </w:tcPr>
          <w:p w14:paraId="488A72E6" w14:textId="26EDCA45" w:rsidR="001C4603" w:rsidRPr="00E35456" w:rsidRDefault="001C4603" w:rsidP="00B71E57">
            <w:pPr>
              <w:pStyle w:val="-"/>
              <w:numPr>
                <w:ilvl w:val="0"/>
                <w:numId w:val="0"/>
              </w:numPr>
              <w:rPr>
                <w:rFonts w:cs="Times New Roman"/>
                <w:lang w:val="en-US"/>
              </w:rPr>
            </w:pPr>
            <w:r>
              <w:rPr>
                <w:rFonts w:cs="Times New Roman"/>
                <w:lang w:val="en-US"/>
              </w:rPr>
              <w:t>Nhập</w:t>
            </w:r>
          </w:p>
        </w:tc>
      </w:tr>
      <w:tr w:rsidR="001C4603" w:rsidRPr="00E35456" w14:paraId="6B010B1A" w14:textId="77777777" w:rsidTr="00B71E57">
        <w:tc>
          <w:tcPr>
            <w:tcW w:w="2900" w:type="dxa"/>
          </w:tcPr>
          <w:p w14:paraId="78EFA574" w14:textId="71EBE32E" w:rsidR="001C4603" w:rsidRDefault="001C4603" w:rsidP="00B71E57">
            <w:pPr>
              <w:spacing w:line="300" w:lineRule="atLeast"/>
            </w:pPr>
            <w:r>
              <w:t>Loại KH</w:t>
            </w:r>
          </w:p>
        </w:tc>
        <w:tc>
          <w:tcPr>
            <w:tcW w:w="2070" w:type="dxa"/>
          </w:tcPr>
          <w:p w14:paraId="1CAB4B07" w14:textId="017762A9" w:rsidR="001C4603" w:rsidRDefault="001C4603" w:rsidP="00B71E57">
            <w:pPr>
              <w:spacing w:line="300" w:lineRule="atLeast"/>
            </w:pPr>
            <w:r>
              <w:t>Có</w:t>
            </w:r>
          </w:p>
        </w:tc>
        <w:tc>
          <w:tcPr>
            <w:tcW w:w="4634" w:type="dxa"/>
          </w:tcPr>
          <w:p w14:paraId="726A16FE" w14:textId="6E497EC6" w:rsidR="001C4603" w:rsidRDefault="001C4603" w:rsidP="00B71E57">
            <w:pPr>
              <w:spacing w:line="300" w:lineRule="atLeast"/>
            </w:pPr>
            <w:r>
              <w:t>Disable. Hiển thị cfmast.custype (Hiển thị allcode) theo tên đăng nhập đã nhập (Lấy từ cfmast có cfmast.username = Tên đăng nhập)</w:t>
            </w:r>
          </w:p>
        </w:tc>
      </w:tr>
      <w:tr w:rsidR="001C4603" w:rsidRPr="00E35456" w14:paraId="1A43694A" w14:textId="77777777" w:rsidTr="00B71E57">
        <w:tc>
          <w:tcPr>
            <w:tcW w:w="2900" w:type="dxa"/>
          </w:tcPr>
          <w:p w14:paraId="7E25C633" w14:textId="7058ABB5" w:rsidR="001C4603" w:rsidRDefault="001C4603" w:rsidP="000908C1">
            <w:pPr>
              <w:spacing w:line="300" w:lineRule="atLeast"/>
            </w:pPr>
            <w:r>
              <w:t xml:space="preserve">Loại </w:t>
            </w:r>
            <w:del w:id="720" w:author="Microsoft account" w:date="2021-08-31T15:12:00Z">
              <w:r w:rsidDel="000908C1">
                <w:delText>ĐKSH</w:delText>
              </w:r>
            </w:del>
            <w:ins w:id="721" w:author="Microsoft account" w:date="2021-08-31T15:12:00Z">
              <w:r w:rsidR="000908C1">
                <w:t>giấy tờ</w:t>
              </w:r>
            </w:ins>
          </w:p>
        </w:tc>
        <w:tc>
          <w:tcPr>
            <w:tcW w:w="2070" w:type="dxa"/>
          </w:tcPr>
          <w:p w14:paraId="0A319D86" w14:textId="2DCF36A1" w:rsidR="001C4603" w:rsidRDefault="001C4603" w:rsidP="00B71E57">
            <w:pPr>
              <w:spacing w:line="300" w:lineRule="atLeast"/>
            </w:pPr>
            <w:r>
              <w:t>Có</w:t>
            </w:r>
          </w:p>
        </w:tc>
        <w:tc>
          <w:tcPr>
            <w:tcW w:w="4634" w:type="dxa"/>
          </w:tcPr>
          <w:p w14:paraId="2C74DCB2" w14:textId="35C51E52" w:rsidR="001C4603" w:rsidRDefault="001C4603" w:rsidP="001C4603">
            <w:pPr>
              <w:spacing w:line="300" w:lineRule="atLeast"/>
            </w:pPr>
            <w:r>
              <w:t xml:space="preserve">Disable. Hiển thị </w:t>
            </w:r>
            <w:ins w:id="722" w:author="Microsoft account" w:date="2021-08-31T15:12:00Z">
              <w:r w:rsidR="000908C1">
                <w:t xml:space="preserve">nvl(cfmast.idtypeck, </w:t>
              </w:r>
            </w:ins>
            <w:r>
              <w:t>cfmast.idtype</w:t>
            </w:r>
            <w:ins w:id="723" w:author="Microsoft account" w:date="2021-08-31T15:12:00Z">
              <w:r w:rsidR="000908C1">
                <w:t>)</w:t>
              </w:r>
            </w:ins>
            <w:r>
              <w:t xml:space="preserve"> (Hiển thị allcode) theo tên đăng nhập đã nhập (Lấy từ cfmast có cfmast.username = Tên đăng nhập)</w:t>
            </w:r>
          </w:p>
        </w:tc>
      </w:tr>
      <w:tr w:rsidR="001C4603" w:rsidRPr="00E35456" w14:paraId="05BA9C0E" w14:textId="77777777" w:rsidTr="00B71E57">
        <w:tc>
          <w:tcPr>
            <w:tcW w:w="2900" w:type="dxa"/>
          </w:tcPr>
          <w:p w14:paraId="39892ADD" w14:textId="3DE5DF1C" w:rsidR="001C4603" w:rsidRPr="001C4603" w:rsidRDefault="001C4603" w:rsidP="000908C1">
            <w:pPr>
              <w:spacing w:line="300" w:lineRule="atLeast"/>
            </w:pPr>
            <w:r>
              <w:t xml:space="preserve">Số </w:t>
            </w:r>
            <w:del w:id="724" w:author="Microsoft account" w:date="2021-08-31T15:13:00Z">
              <w:r w:rsidDel="000908C1">
                <w:delText>ĐKSH</w:delText>
              </w:r>
            </w:del>
            <w:ins w:id="725" w:author="Microsoft account" w:date="2021-08-31T15:13:00Z">
              <w:r w:rsidR="000908C1">
                <w:t>giấy tờ định danh</w:t>
              </w:r>
            </w:ins>
          </w:p>
        </w:tc>
        <w:tc>
          <w:tcPr>
            <w:tcW w:w="2070" w:type="dxa"/>
          </w:tcPr>
          <w:p w14:paraId="5E3E4284" w14:textId="33395D83" w:rsidR="001C4603" w:rsidRPr="00E35456" w:rsidRDefault="001C4603" w:rsidP="00B71E57">
            <w:pPr>
              <w:spacing w:line="300" w:lineRule="atLeast"/>
            </w:pPr>
            <w:r>
              <w:t>Có</w:t>
            </w:r>
          </w:p>
        </w:tc>
        <w:tc>
          <w:tcPr>
            <w:tcW w:w="4634" w:type="dxa"/>
          </w:tcPr>
          <w:p w14:paraId="158AB7D1" w14:textId="4E15C629" w:rsidR="001C4603" w:rsidRPr="00E35456" w:rsidRDefault="001C4603" w:rsidP="001C4603">
            <w:pPr>
              <w:spacing w:line="300" w:lineRule="atLeast"/>
            </w:pPr>
            <w:r>
              <w:t xml:space="preserve">Disable. Hiển thị </w:t>
            </w:r>
            <w:ins w:id="726" w:author="Microsoft account" w:date="2021-08-31T15:12:00Z">
              <w:r w:rsidR="000908C1">
                <w:t xml:space="preserve">nvl(cfmast.idcodeck, </w:t>
              </w:r>
            </w:ins>
            <w:r>
              <w:t>cfmast.idcode</w:t>
            </w:r>
            <w:ins w:id="727" w:author="Microsoft account" w:date="2021-08-31T15:12:00Z">
              <w:r w:rsidR="000908C1">
                <w:t>)</w:t>
              </w:r>
            </w:ins>
            <w:r>
              <w:t xml:space="preserve"> (Hiển thị allcode) theo tên đăng nhập đã nhập (Lấy từ cfmast có cfmast.username = Tên đăng nhập)</w:t>
            </w:r>
          </w:p>
        </w:tc>
      </w:tr>
      <w:tr w:rsidR="001C4603" w:rsidRPr="00E35456" w14:paraId="7D4F078D" w14:textId="77777777" w:rsidTr="00B71E57">
        <w:tc>
          <w:tcPr>
            <w:tcW w:w="2900" w:type="dxa"/>
          </w:tcPr>
          <w:p w14:paraId="299D9762" w14:textId="63733D2F" w:rsidR="001C4603" w:rsidRDefault="001C4603" w:rsidP="00B71E57">
            <w:pPr>
              <w:spacing w:line="300" w:lineRule="atLeast"/>
            </w:pPr>
            <w:r>
              <w:t>Ngày sinh/Ngày ĐKKD</w:t>
            </w:r>
          </w:p>
        </w:tc>
        <w:tc>
          <w:tcPr>
            <w:tcW w:w="2070" w:type="dxa"/>
          </w:tcPr>
          <w:p w14:paraId="1DC54B1E" w14:textId="78286B61" w:rsidR="001C4603" w:rsidRDefault="001C4603" w:rsidP="00B71E57">
            <w:pPr>
              <w:spacing w:line="300" w:lineRule="atLeast"/>
            </w:pPr>
            <w:r>
              <w:t>Có</w:t>
            </w:r>
          </w:p>
        </w:tc>
        <w:tc>
          <w:tcPr>
            <w:tcW w:w="4634" w:type="dxa"/>
          </w:tcPr>
          <w:p w14:paraId="34DF8070" w14:textId="569ADA84" w:rsidR="001C4603" w:rsidRDefault="001C4603" w:rsidP="001C4603">
            <w:pPr>
              <w:spacing w:line="300" w:lineRule="atLeast"/>
            </w:pPr>
            <w:r>
              <w:t>Disable. Hiển thị cfmast.birthdate (Hiển thị allcode) theo tên đăng nhập đã nhập (Lấy từ cfmast có cfmast.username = Tên đăng nhập)</w:t>
            </w:r>
          </w:p>
        </w:tc>
      </w:tr>
    </w:tbl>
    <w:p w14:paraId="43E7B4D0" w14:textId="77777777" w:rsidR="001C4603" w:rsidRPr="001C4603" w:rsidRDefault="001C4603" w:rsidP="001C4603">
      <w:pPr>
        <w:rPr>
          <w:lang w:bidi="en-US"/>
        </w:rPr>
      </w:pPr>
    </w:p>
    <w:p w14:paraId="21118F5E" w14:textId="77777777" w:rsidR="00970268" w:rsidRDefault="00970268" w:rsidP="00D914BB">
      <w:pPr>
        <w:pStyle w:val="Heading4"/>
        <w:keepNext w:val="0"/>
      </w:pPr>
      <w:bookmarkStart w:id="728" w:name="_Toc78535543"/>
      <w:r>
        <w:t>Quy tắc xử lý</w:t>
      </w:r>
      <w:bookmarkEnd w:id="728"/>
    </w:p>
    <w:p w14:paraId="0DBDE1E2" w14:textId="27B53E5A" w:rsidR="001C4603" w:rsidRDefault="001C4603" w:rsidP="001C4603">
      <w:pPr>
        <w:rPr>
          <w:lang w:bidi="en-US"/>
        </w:rPr>
      </w:pPr>
      <w:r>
        <w:rPr>
          <w:lang w:bidi="en-US"/>
        </w:rPr>
        <w:t>Sinh giao dịch 2031 – Mở khóa user (Chỉ có 1 cấp make)</w:t>
      </w:r>
    </w:p>
    <w:p w14:paraId="6F25C441" w14:textId="041FEB76" w:rsidR="001C4603" w:rsidRDefault="001C4603" w:rsidP="001C4603">
      <w:pPr>
        <w:pStyle w:val="ListParagraph"/>
        <w:numPr>
          <w:ilvl w:val="0"/>
          <w:numId w:val="3"/>
        </w:numPr>
        <w:rPr>
          <w:lang w:bidi="en-US"/>
        </w:rPr>
      </w:pPr>
      <w:r>
        <w:rPr>
          <w:lang w:bidi="en-US"/>
        </w:rPr>
        <w:t>Appcheck</w:t>
      </w:r>
    </w:p>
    <w:p w14:paraId="2A25B866" w14:textId="1BDB3438" w:rsidR="001C4603" w:rsidRDefault="001C4603" w:rsidP="001C4603">
      <w:pPr>
        <w:pStyle w:val="ListParagraph"/>
        <w:numPr>
          <w:ilvl w:val="1"/>
          <w:numId w:val="3"/>
        </w:numPr>
        <w:rPr>
          <w:lang w:bidi="en-US"/>
        </w:rPr>
      </w:pPr>
      <w:r>
        <w:rPr>
          <w:lang w:bidi="en-US"/>
        </w:rPr>
        <w:t>Kiểm tra tên đăng nhập tồn tại</w:t>
      </w:r>
    </w:p>
    <w:p w14:paraId="3B508A6C" w14:textId="2938308C" w:rsidR="001C4603" w:rsidRDefault="001C4603" w:rsidP="001C4603">
      <w:pPr>
        <w:pStyle w:val="ListParagraph"/>
        <w:numPr>
          <w:ilvl w:val="2"/>
          <w:numId w:val="3"/>
        </w:numPr>
        <w:rPr>
          <w:lang w:bidi="en-US"/>
        </w:rPr>
      </w:pPr>
      <w:r>
        <w:rPr>
          <w:lang w:bidi="en-US"/>
        </w:rPr>
        <w:lastRenderedPageBreak/>
        <w:t>Nếu không có bản ghi trong userlogin where status in (‘A’, ‘L’) =&gt; Báo user không tồn tại</w:t>
      </w:r>
    </w:p>
    <w:p w14:paraId="1B9B2070" w14:textId="2286E52D" w:rsidR="001C4603" w:rsidRDefault="001C4603" w:rsidP="001C4603">
      <w:pPr>
        <w:pStyle w:val="ListParagraph"/>
        <w:numPr>
          <w:ilvl w:val="2"/>
          <w:numId w:val="3"/>
        </w:numPr>
        <w:rPr>
          <w:lang w:bidi="en-US"/>
        </w:rPr>
      </w:pPr>
      <w:r>
        <w:rPr>
          <w:lang w:bidi="en-US"/>
        </w:rPr>
        <w:t>Nếu có bản ghi trong userlogin where status = ‘A’ =&gt; Báo User không bị khóa</w:t>
      </w:r>
    </w:p>
    <w:p w14:paraId="47DF4708" w14:textId="088EF280" w:rsidR="001C4603" w:rsidRDefault="001C4603" w:rsidP="001C4603">
      <w:pPr>
        <w:pStyle w:val="ListParagraph"/>
        <w:numPr>
          <w:ilvl w:val="0"/>
          <w:numId w:val="3"/>
        </w:numPr>
        <w:rPr>
          <w:lang w:bidi="en-US"/>
        </w:rPr>
      </w:pPr>
      <w:r>
        <w:rPr>
          <w:lang w:bidi="en-US"/>
        </w:rPr>
        <w:t>Appupdate</w:t>
      </w:r>
    </w:p>
    <w:p w14:paraId="446C448F" w14:textId="68DD741D" w:rsidR="001C4603" w:rsidRDefault="001C4603" w:rsidP="001C4603">
      <w:pPr>
        <w:pStyle w:val="ListParagraph"/>
        <w:numPr>
          <w:ilvl w:val="1"/>
          <w:numId w:val="3"/>
        </w:numPr>
        <w:rPr>
          <w:lang w:bidi="en-US"/>
        </w:rPr>
      </w:pPr>
      <w:r>
        <w:rPr>
          <w:lang w:bidi="en-US"/>
        </w:rPr>
        <w:t>Update userlogin.status = ‘A’</w:t>
      </w:r>
    </w:p>
    <w:p w14:paraId="22F12302" w14:textId="77777777" w:rsidR="00854BD0" w:rsidRDefault="00854BD0" w:rsidP="00854BD0">
      <w:pPr>
        <w:rPr>
          <w:lang w:bidi="en-US"/>
        </w:rPr>
      </w:pPr>
    </w:p>
    <w:p w14:paraId="72942EE0" w14:textId="446D0A2C" w:rsidR="00854BD0" w:rsidRDefault="00854BD0" w:rsidP="00854BD0">
      <w:pPr>
        <w:pStyle w:val="Heading3"/>
      </w:pPr>
      <w:r>
        <w:t>Thiết lập hạn mức cho khách hàng</w:t>
      </w:r>
    </w:p>
    <w:p w14:paraId="39D74CF9" w14:textId="77777777" w:rsidR="00854BD0" w:rsidRDefault="00854BD0" w:rsidP="00854BD0">
      <w:pPr>
        <w:pStyle w:val="Heading4"/>
      </w:pPr>
      <w:r w:rsidRPr="0091658E">
        <w:t>Mô tả giao diện</w:t>
      </w:r>
    </w:p>
    <w:p w14:paraId="13B0C134" w14:textId="77777777" w:rsidR="00854BD0" w:rsidRPr="0091658E" w:rsidRDefault="00854BD0" w:rsidP="00854BD0">
      <w:pPr>
        <w:pStyle w:val="Heading5"/>
      </w:pPr>
      <w:r w:rsidRPr="0091658E">
        <w:t>Grid tìm kiếm</w:t>
      </w:r>
    </w:p>
    <w:p w14:paraId="7EF0AC12" w14:textId="56AD5FA9" w:rsidR="00854BD0" w:rsidRPr="0091658E" w:rsidRDefault="00854BD0" w:rsidP="00854BD0">
      <w:pPr>
        <w:rPr>
          <w:lang w:bidi="en-US"/>
        </w:rPr>
      </w:pPr>
      <w:r>
        <w:rPr>
          <w:lang w:bidi="en-US"/>
        </w:rPr>
        <w:t>Lấy từ bảng cflimits, b</w:t>
      </w:r>
      <w:r w:rsidRPr="0091658E">
        <w:rPr>
          <w:lang w:bidi="en-US"/>
        </w:rPr>
        <w:t>ao gồm các trường thông tin</w:t>
      </w:r>
    </w:p>
    <w:p w14:paraId="73EB2D5E" w14:textId="11F8C171" w:rsidR="00854BD0" w:rsidRPr="0091658E" w:rsidRDefault="00854BD0" w:rsidP="00854BD0">
      <w:pPr>
        <w:pStyle w:val="ListParagraph"/>
        <w:numPr>
          <w:ilvl w:val="0"/>
          <w:numId w:val="3"/>
        </w:numPr>
        <w:rPr>
          <w:lang w:bidi="en-US"/>
        </w:rPr>
      </w:pPr>
      <w:r w:rsidRPr="0091658E">
        <w:rPr>
          <w:lang w:bidi="en-US"/>
        </w:rPr>
        <w:t>Loại hạn mức (hiển thị theo cdcontent)</w:t>
      </w:r>
      <w:r>
        <w:rPr>
          <w:lang w:bidi="en-US"/>
        </w:rPr>
        <w:t>: cflimits.limit_type</w:t>
      </w:r>
    </w:p>
    <w:p w14:paraId="2F29D1E3" w14:textId="0F21D4A9" w:rsidR="00854BD0" w:rsidRDefault="00854BD0" w:rsidP="00854BD0">
      <w:pPr>
        <w:pStyle w:val="ListParagraph"/>
        <w:numPr>
          <w:ilvl w:val="0"/>
          <w:numId w:val="3"/>
        </w:numPr>
        <w:rPr>
          <w:lang w:bidi="en-US"/>
        </w:rPr>
      </w:pPr>
      <w:r>
        <w:rPr>
          <w:lang w:bidi="en-US"/>
        </w:rPr>
        <w:t>Điều kiện: cflimits.limit_cond</w:t>
      </w:r>
    </w:p>
    <w:p w14:paraId="453CA68E" w14:textId="3A0A4F3C" w:rsidR="00854BD0" w:rsidRDefault="00854BD0" w:rsidP="00854BD0">
      <w:pPr>
        <w:pStyle w:val="ListParagraph"/>
        <w:numPr>
          <w:ilvl w:val="0"/>
          <w:numId w:val="3"/>
        </w:numPr>
        <w:rPr>
          <w:lang w:bidi="en-US"/>
        </w:rPr>
      </w:pPr>
      <w:r>
        <w:rPr>
          <w:lang w:bidi="en-US"/>
        </w:rPr>
        <w:t xml:space="preserve">HM </w:t>
      </w:r>
      <w:r w:rsidR="0091422E">
        <w:rPr>
          <w:lang w:bidi="en-US"/>
        </w:rPr>
        <w:t xml:space="preserve">giao dịch </w:t>
      </w:r>
      <w:r>
        <w:rPr>
          <w:lang w:bidi="en-US"/>
        </w:rPr>
        <w:t>từng lần: cflimits.trans_value</w:t>
      </w:r>
    </w:p>
    <w:p w14:paraId="05DA4BA9" w14:textId="388E768E" w:rsidR="00854BD0" w:rsidRDefault="00854BD0" w:rsidP="00854BD0">
      <w:pPr>
        <w:pStyle w:val="ListParagraph"/>
        <w:numPr>
          <w:ilvl w:val="0"/>
          <w:numId w:val="3"/>
        </w:numPr>
        <w:rPr>
          <w:lang w:bidi="en-US"/>
        </w:rPr>
      </w:pPr>
      <w:r>
        <w:rPr>
          <w:lang w:bidi="en-US"/>
        </w:rPr>
        <w:t xml:space="preserve">HM </w:t>
      </w:r>
      <w:r w:rsidR="0091422E">
        <w:rPr>
          <w:lang w:bidi="en-US"/>
        </w:rPr>
        <w:t xml:space="preserve">giao dịch </w:t>
      </w:r>
      <w:r>
        <w:rPr>
          <w:lang w:bidi="en-US"/>
        </w:rPr>
        <w:t>theo ngày: cflimits.daily_value</w:t>
      </w:r>
    </w:p>
    <w:p w14:paraId="24043E0A" w14:textId="5DA91C9A" w:rsidR="00854BD0" w:rsidRDefault="00854BD0" w:rsidP="00854BD0">
      <w:pPr>
        <w:pStyle w:val="ListParagraph"/>
        <w:numPr>
          <w:ilvl w:val="0"/>
          <w:numId w:val="3"/>
        </w:numPr>
        <w:rPr>
          <w:lang w:bidi="en-US"/>
        </w:rPr>
      </w:pPr>
      <w:r>
        <w:rPr>
          <w:lang w:bidi="en-US"/>
        </w:rPr>
        <w:t>Cách tính (hiển thị theo cdcontent): cflimits.calc_type</w:t>
      </w:r>
    </w:p>
    <w:p w14:paraId="387E3AF8" w14:textId="3BBB17FD" w:rsidR="00854BD0" w:rsidRPr="0091658E" w:rsidRDefault="00854BD0" w:rsidP="00854BD0">
      <w:pPr>
        <w:pStyle w:val="ListParagraph"/>
        <w:numPr>
          <w:ilvl w:val="0"/>
          <w:numId w:val="3"/>
        </w:numPr>
        <w:rPr>
          <w:lang w:bidi="en-US"/>
        </w:rPr>
      </w:pPr>
      <w:r>
        <w:rPr>
          <w:lang w:bidi="en-US"/>
        </w:rPr>
        <w:t>Trạng thái</w:t>
      </w:r>
    </w:p>
    <w:p w14:paraId="7265CFA6" w14:textId="77777777" w:rsidR="00854BD0" w:rsidRPr="005F1E03" w:rsidRDefault="00854BD0" w:rsidP="00854BD0">
      <w:pPr>
        <w:rPr>
          <w:lang w:bidi="en-US"/>
        </w:rPr>
      </w:pPr>
    </w:p>
    <w:p w14:paraId="46DBF982" w14:textId="77777777" w:rsidR="00854BD0" w:rsidRDefault="00854BD0" w:rsidP="00854BD0">
      <w:pPr>
        <w:pStyle w:val="Heading5"/>
      </w:pPr>
      <w:r w:rsidRPr="0091658E">
        <w:t>Popup sửa/thêm/view</w:t>
      </w:r>
    </w:p>
    <w:p w14:paraId="543BB76D" w14:textId="77777777" w:rsidR="00854BD0" w:rsidRPr="00854BD0" w:rsidRDefault="00854BD0" w:rsidP="00854BD0"/>
    <w:tbl>
      <w:tblPr>
        <w:tblStyle w:val="TableGrid"/>
        <w:tblW w:w="0" w:type="auto"/>
        <w:tblLook w:val="04A0" w:firstRow="1" w:lastRow="0" w:firstColumn="1" w:lastColumn="0" w:noHBand="0" w:noVBand="1"/>
      </w:tblPr>
      <w:tblGrid>
        <w:gridCol w:w="3292"/>
        <w:gridCol w:w="1856"/>
        <w:gridCol w:w="4590"/>
      </w:tblGrid>
      <w:tr w:rsidR="00854BD0" w:rsidRPr="0091658E" w14:paraId="6B1B5C87" w14:textId="77777777" w:rsidTr="0000070E">
        <w:tc>
          <w:tcPr>
            <w:tcW w:w="3292" w:type="dxa"/>
          </w:tcPr>
          <w:p w14:paraId="7FFFC0C5" w14:textId="77777777" w:rsidR="00854BD0" w:rsidRPr="0091658E" w:rsidRDefault="00854BD0" w:rsidP="0000070E">
            <w:pPr>
              <w:jc w:val="center"/>
            </w:pPr>
            <w:r w:rsidRPr="0091658E">
              <w:rPr>
                <w:b/>
              </w:rPr>
              <w:t>Tên trường</w:t>
            </w:r>
          </w:p>
        </w:tc>
        <w:tc>
          <w:tcPr>
            <w:tcW w:w="1856" w:type="dxa"/>
          </w:tcPr>
          <w:p w14:paraId="11934FE3" w14:textId="77777777" w:rsidR="00854BD0" w:rsidRPr="0091658E" w:rsidRDefault="00854BD0" w:rsidP="0000070E">
            <w:pPr>
              <w:jc w:val="center"/>
            </w:pPr>
            <w:r w:rsidRPr="0091658E">
              <w:rPr>
                <w:b/>
              </w:rPr>
              <w:t>Bắt buộc</w:t>
            </w:r>
          </w:p>
        </w:tc>
        <w:tc>
          <w:tcPr>
            <w:tcW w:w="4590" w:type="dxa"/>
          </w:tcPr>
          <w:p w14:paraId="5B6C76EE" w14:textId="77777777" w:rsidR="00854BD0" w:rsidRPr="0091658E" w:rsidRDefault="00854BD0" w:rsidP="0000070E">
            <w:pPr>
              <w:jc w:val="center"/>
            </w:pPr>
            <w:r w:rsidRPr="0091658E">
              <w:rPr>
                <w:b/>
              </w:rPr>
              <w:t>Mô tả</w:t>
            </w:r>
          </w:p>
        </w:tc>
      </w:tr>
      <w:tr w:rsidR="00854BD0" w:rsidRPr="0091658E" w14:paraId="411BB1B7" w14:textId="77777777" w:rsidTr="0000070E">
        <w:tc>
          <w:tcPr>
            <w:tcW w:w="3292" w:type="dxa"/>
          </w:tcPr>
          <w:p w14:paraId="50C51D1C" w14:textId="77777777" w:rsidR="00854BD0" w:rsidRPr="0091658E" w:rsidRDefault="00854BD0" w:rsidP="0000070E">
            <w:r w:rsidRPr="0091658E">
              <w:t>Loại hạn mức</w:t>
            </w:r>
          </w:p>
        </w:tc>
        <w:tc>
          <w:tcPr>
            <w:tcW w:w="1856" w:type="dxa"/>
          </w:tcPr>
          <w:p w14:paraId="34FAAA71" w14:textId="77777777" w:rsidR="00854BD0" w:rsidRPr="0091658E" w:rsidRDefault="00854BD0" w:rsidP="0000070E">
            <w:r w:rsidRPr="0091658E">
              <w:t>Có</w:t>
            </w:r>
          </w:p>
        </w:tc>
        <w:tc>
          <w:tcPr>
            <w:tcW w:w="4590" w:type="dxa"/>
          </w:tcPr>
          <w:p w14:paraId="0F6980C7" w14:textId="77777777" w:rsidR="00854BD0" w:rsidRPr="0091658E" w:rsidRDefault="00854BD0" w:rsidP="0000070E">
            <w:r w:rsidRPr="0091658E">
              <w:t>Lấy giá trị từ allcode, bao gồm các giá trị</w:t>
            </w:r>
          </w:p>
          <w:p w14:paraId="568A2A55" w14:textId="3A1CA52D" w:rsidR="00854BD0" w:rsidRDefault="00854BD0" w:rsidP="00854BD0">
            <w:pPr>
              <w:pStyle w:val="-"/>
              <w:numPr>
                <w:ilvl w:val="0"/>
                <w:numId w:val="10"/>
              </w:numPr>
              <w:rPr>
                <w:rFonts w:cs="Times New Roman"/>
                <w:lang w:val="en-US"/>
              </w:rPr>
            </w:pPr>
            <w:r>
              <w:rPr>
                <w:rFonts w:cs="Times New Roman"/>
                <w:lang w:val="en-US"/>
              </w:rPr>
              <w:t>A: Hạn mức chung</w:t>
            </w:r>
          </w:p>
          <w:p w14:paraId="0D86D92C" w14:textId="0A3D730F" w:rsidR="00854BD0" w:rsidRDefault="00854BD0" w:rsidP="00854BD0">
            <w:pPr>
              <w:pStyle w:val="-"/>
              <w:numPr>
                <w:ilvl w:val="0"/>
                <w:numId w:val="10"/>
              </w:numPr>
              <w:rPr>
                <w:rFonts w:cs="Times New Roman"/>
                <w:lang w:val="en-US"/>
              </w:rPr>
            </w:pPr>
            <w:r>
              <w:rPr>
                <w:rFonts w:cs="Times New Roman"/>
                <w:lang w:val="en-US"/>
              </w:rPr>
              <w:t xml:space="preserve">T: Hạn mức theo </w:t>
            </w:r>
            <w:r w:rsidR="0091422E">
              <w:rPr>
                <w:rFonts w:cs="Times New Roman"/>
                <w:lang w:val="en-US"/>
              </w:rPr>
              <w:t>PNKH</w:t>
            </w:r>
          </w:p>
          <w:p w14:paraId="5C0EDC06" w14:textId="3B83C2F0" w:rsidR="00854BD0" w:rsidRPr="0091658E" w:rsidRDefault="00854BD0" w:rsidP="00854BD0">
            <w:pPr>
              <w:pStyle w:val="ListParagraph"/>
              <w:numPr>
                <w:ilvl w:val="0"/>
                <w:numId w:val="10"/>
              </w:numPr>
            </w:pPr>
            <w:r>
              <w:t>C: Hạn mức theo mã KH</w:t>
            </w:r>
          </w:p>
        </w:tc>
      </w:tr>
      <w:tr w:rsidR="00854BD0" w:rsidRPr="0091658E" w14:paraId="53722AF9" w14:textId="77777777" w:rsidTr="0000070E">
        <w:tc>
          <w:tcPr>
            <w:tcW w:w="3292" w:type="dxa"/>
          </w:tcPr>
          <w:p w14:paraId="5E7D83A8" w14:textId="711B02B8" w:rsidR="00854BD0" w:rsidRPr="0091658E" w:rsidRDefault="00854BD0" w:rsidP="00854BD0">
            <w:r>
              <w:t>Điều kiện</w:t>
            </w:r>
          </w:p>
        </w:tc>
        <w:tc>
          <w:tcPr>
            <w:tcW w:w="1856" w:type="dxa"/>
          </w:tcPr>
          <w:p w14:paraId="1030BD7E" w14:textId="77777777" w:rsidR="00854BD0" w:rsidRPr="0091658E" w:rsidRDefault="00854BD0" w:rsidP="0000070E">
            <w:r w:rsidRPr="0091658E">
              <w:t>Có</w:t>
            </w:r>
          </w:p>
        </w:tc>
        <w:tc>
          <w:tcPr>
            <w:tcW w:w="4590" w:type="dxa"/>
          </w:tcPr>
          <w:p w14:paraId="57FA63FD" w14:textId="3B2651D2" w:rsidR="00854BD0" w:rsidRDefault="0091422E" w:rsidP="00854BD0">
            <w:r>
              <w:t>L</w:t>
            </w:r>
            <w:r w:rsidR="00854BD0">
              <w:t>à textbox disable, Bên cạnh có hình kính lúp</w:t>
            </w:r>
            <w:r>
              <w:t xml:space="preserve"> =&gt; Nếu loại HM là A – HM chung =&gt; không click được kính lúp. Hai loại còn lại cho phép click</w:t>
            </w:r>
          </w:p>
          <w:p w14:paraId="3BDAD7AC" w14:textId="77777777" w:rsidR="00854BD0" w:rsidRDefault="00854BD0" w:rsidP="0091422E">
            <w:pPr>
              <w:pStyle w:val="ListParagraph"/>
              <w:numPr>
                <w:ilvl w:val="0"/>
                <w:numId w:val="4"/>
              </w:numPr>
              <w:ind w:left="342"/>
            </w:pPr>
            <w:r>
              <w:t>Click vào kính lúp mở ra một popup</w:t>
            </w:r>
          </w:p>
          <w:p w14:paraId="4EB942EE" w14:textId="77777777" w:rsidR="0091422E" w:rsidRDefault="00854BD0" w:rsidP="0091422E">
            <w:pPr>
              <w:pStyle w:val="ListParagraph"/>
              <w:numPr>
                <w:ilvl w:val="0"/>
                <w:numId w:val="3"/>
              </w:numPr>
            </w:pPr>
            <w:r>
              <w:t xml:space="preserve">Popup hiển thị grid. </w:t>
            </w:r>
          </w:p>
          <w:p w14:paraId="5590B780" w14:textId="31D0B4D5" w:rsidR="00854BD0" w:rsidRDefault="0091422E" w:rsidP="0091422E">
            <w:pPr>
              <w:pStyle w:val="ListParagraph"/>
              <w:numPr>
                <w:ilvl w:val="1"/>
                <w:numId w:val="3"/>
              </w:numPr>
              <w:ind w:left="1062"/>
            </w:pPr>
            <w:r>
              <w:t>Nếu loại T – HM theo PNKH: Hiển thị mã phân nhóm + tên phân nhóm</w:t>
            </w:r>
            <w:r w:rsidR="00854BD0">
              <w:t xml:space="preserve">. Grid có nút + thêm mới, nút x để xóa. Click thêm mới =&gt; </w:t>
            </w:r>
            <w:r w:rsidR="00854BD0" w:rsidRPr="001909DB">
              <w:t xml:space="preserve">Hiển thị </w:t>
            </w:r>
            <w:r w:rsidR="00854BD0">
              <w:t xml:space="preserve">popup cho chọn giá trị từ </w:t>
            </w:r>
            <w:r w:rsidR="00854BD0" w:rsidRPr="001909DB">
              <w:t xml:space="preserve">danh sách </w:t>
            </w:r>
            <w:r>
              <w:t>mã PN actype + Tên PN typename</w:t>
            </w:r>
            <w:r w:rsidR="00854BD0">
              <w:t xml:space="preserve"> từ bảng </w:t>
            </w:r>
            <w:r>
              <w:t>aftype</w:t>
            </w:r>
          </w:p>
          <w:p w14:paraId="74425236" w14:textId="6D2C3943" w:rsidR="0091422E" w:rsidRDefault="0091422E" w:rsidP="0091422E">
            <w:pPr>
              <w:pStyle w:val="ListParagraph"/>
              <w:numPr>
                <w:ilvl w:val="1"/>
                <w:numId w:val="3"/>
              </w:numPr>
              <w:ind w:left="1062"/>
            </w:pPr>
            <w:r>
              <w:t xml:space="preserve">Nếu loại C – HM theo mã KH: Hiển thị mã KH + CIF trên Core + Họ tên. Grid có nút + thêm mới, nút x để xóa. Click thêm mới =&gt; </w:t>
            </w:r>
            <w:r w:rsidRPr="001909DB">
              <w:t xml:space="preserve">Hiển thị </w:t>
            </w:r>
            <w:r>
              <w:t xml:space="preserve">popup cho chọn giá trị từ </w:t>
            </w:r>
            <w:r w:rsidRPr="001909DB">
              <w:t xml:space="preserve">danh sách </w:t>
            </w:r>
            <w:r>
              <w:t>mã KH (hiển thị theo custodycd – cif – fullname) + Họ tên từ cache</w:t>
            </w:r>
          </w:p>
          <w:p w14:paraId="2BDC976C" w14:textId="347CF64E" w:rsidR="00854BD0" w:rsidRDefault="00854BD0" w:rsidP="0091422E">
            <w:pPr>
              <w:pStyle w:val="ListParagraph"/>
              <w:numPr>
                <w:ilvl w:val="0"/>
                <w:numId w:val="3"/>
              </w:numPr>
            </w:pPr>
            <w:r>
              <w:t xml:space="preserve">Đóng popup =&gt; đưa giá trị hiển thị ra ngoài textbox: DS </w:t>
            </w:r>
            <w:r w:rsidR="0091422E">
              <w:t>các giá trị</w:t>
            </w:r>
            <w:r>
              <w:t xml:space="preserve"> phân cách nhau bởi dấu “,”</w:t>
            </w:r>
            <w:r w:rsidR="0091422E">
              <w:t xml:space="preserve"> (PNKH hiển </w:t>
            </w:r>
            <w:r w:rsidR="0091422E">
              <w:lastRenderedPageBreak/>
              <w:t>thị theo actype, DS KH hiển thị theo custodycd)</w:t>
            </w:r>
          </w:p>
          <w:p w14:paraId="48A9CF9E" w14:textId="77777777" w:rsidR="00854BD0" w:rsidRDefault="00854BD0" w:rsidP="0091422E">
            <w:pPr>
              <w:pStyle w:val="ListParagraph"/>
              <w:numPr>
                <w:ilvl w:val="0"/>
                <w:numId w:val="3"/>
              </w:numPr>
            </w:pPr>
            <w:r>
              <w:t>Trường hợp click kính lúp mà textbox đã có giá trị =&gt; Grid cần hiển thị lên DS giá trị hiện có</w:t>
            </w:r>
          </w:p>
          <w:p w14:paraId="680CF078" w14:textId="17FEBD82" w:rsidR="00854BD0" w:rsidRPr="0091658E" w:rsidRDefault="00854BD0" w:rsidP="0091422E">
            <w:pPr>
              <w:pStyle w:val="ListParagraph"/>
              <w:numPr>
                <w:ilvl w:val="0"/>
                <w:numId w:val="3"/>
              </w:numPr>
            </w:pPr>
            <w:r>
              <w:t xml:space="preserve">Nếu thêm mới </w:t>
            </w:r>
            <w:r w:rsidR="0091422E">
              <w:t>bản ghi</w:t>
            </w:r>
            <w:r>
              <w:t xml:space="preserve"> đã tồn tại ngoài grid =&gt; không thêm</w:t>
            </w:r>
          </w:p>
        </w:tc>
      </w:tr>
      <w:tr w:rsidR="00854BD0" w:rsidRPr="0091658E" w14:paraId="2E6FBB9A" w14:textId="77777777" w:rsidTr="0000070E">
        <w:tc>
          <w:tcPr>
            <w:tcW w:w="3292" w:type="dxa"/>
          </w:tcPr>
          <w:p w14:paraId="024B8785" w14:textId="77777777" w:rsidR="00854BD0" w:rsidRPr="0091658E" w:rsidRDefault="00854BD0" w:rsidP="0000070E">
            <w:r w:rsidRPr="0091658E">
              <w:lastRenderedPageBreak/>
              <w:t>Cách tính</w:t>
            </w:r>
          </w:p>
        </w:tc>
        <w:tc>
          <w:tcPr>
            <w:tcW w:w="1856" w:type="dxa"/>
          </w:tcPr>
          <w:p w14:paraId="269A98A3" w14:textId="77777777" w:rsidR="00854BD0" w:rsidRPr="0091658E" w:rsidRDefault="00854BD0" w:rsidP="0000070E">
            <w:r w:rsidRPr="0091658E">
              <w:t>Có</w:t>
            </w:r>
          </w:p>
        </w:tc>
        <w:tc>
          <w:tcPr>
            <w:tcW w:w="4590" w:type="dxa"/>
          </w:tcPr>
          <w:p w14:paraId="13DE7C36" w14:textId="77777777" w:rsidR="00854BD0" w:rsidRPr="0091658E" w:rsidRDefault="00854BD0" w:rsidP="0000070E">
            <w:r w:rsidRPr="0091658E">
              <w:t>Khai thêm allcode, bao gồm các giá trị</w:t>
            </w:r>
          </w:p>
          <w:p w14:paraId="594FE9AD" w14:textId="77777777" w:rsidR="00854BD0" w:rsidRPr="0091658E" w:rsidRDefault="00854BD0" w:rsidP="0000070E">
            <w:pPr>
              <w:pStyle w:val="ListParagraph"/>
              <w:numPr>
                <w:ilvl w:val="0"/>
                <w:numId w:val="3"/>
              </w:numPr>
            </w:pPr>
            <w:r w:rsidRPr="0091658E">
              <w:t>F: Theo mệnh giá</w:t>
            </w:r>
          </w:p>
          <w:p w14:paraId="69C46551" w14:textId="77777777" w:rsidR="00854BD0" w:rsidRPr="0091658E" w:rsidRDefault="00854BD0" w:rsidP="0000070E">
            <w:pPr>
              <w:pStyle w:val="ListParagraph"/>
              <w:numPr>
                <w:ilvl w:val="0"/>
                <w:numId w:val="3"/>
              </w:numPr>
            </w:pPr>
            <w:r w:rsidRPr="0091658E">
              <w:t>P: Theo giá mua/bán</w:t>
            </w:r>
          </w:p>
        </w:tc>
      </w:tr>
      <w:tr w:rsidR="0091422E" w:rsidRPr="0091658E" w14:paraId="45893CD0" w14:textId="77777777" w:rsidTr="0000070E">
        <w:tc>
          <w:tcPr>
            <w:tcW w:w="3292" w:type="dxa"/>
          </w:tcPr>
          <w:p w14:paraId="261F115D" w14:textId="0148EE51" w:rsidR="0091422E" w:rsidRPr="0091658E" w:rsidRDefault="0091422E" w:rsidP="0000070E">
            <w:r>
              <w:t>HM giao dịch từng lần</w:t>
            </w:r>
          </w:p>
        </w:tc>
        <w:tc>
          <w:tcPr>
            <w:tcW w:w="1856" w:type="dxa"/>
          </w:tcPr>
          <w:p w14:paraId="10E9D9A1" w14:textId="30713344" w:rsidR="0091422E" w:rsidRPr="0091658E" w:rsidRDefault="0091422E" w:rsidP="0000070E">
            <w:r>
              <w:t>Có</w:t>
            </w:r>
          </w:p>
        </w:tc>
        <w:tc>
          <w:tcPr>
            <w:tcW w:w="4590" w:type="dxa"/>
          </w:tcPr>
          <w:p w14:paraId="764EBBD8" w14:textId="01C8761F" w:rsidR="0091422E" w:rsidRPr="0091658E" w:rsidRDefault="0091422E" w:rsidP="0000070E">
            <w:r>
              <w:t>Nhập &gt;= 0</w:t>
            </w:r>
          </w:p>
        </w:tc>
      </w:tr>
      <w:tr w:rsidR="0091422E" w:rsidRPr="0091658E" w14:paraId="298B02F1" w14:textId="77777777" w:rsidTr="0000070E">
        <w:tc>
          <w:tcPr>
            <w:tcW w:w="3292" w:type="dxa"/>
          </w:tcPr>
          <w:p w14:paraId="50006F7E" w14:textId="65EB3D77" w:rsidR="0091422E" w:rsidRDefault="0091422E" w:rsidP="0000070E">
            <w:r>
              <w:t>HM giao dịch theo ngày</w:t>
            </w:r>
          </w:p>
        </w:tc>
        <w:tc>
          <w:tcPr>
            <w:tcW w:w="1856" w:type="dxa"/>
          </w:tcPr>
          <w:p w14:paraId="3BC20AA4" w14:textId="7876D150" w:rsidR="0091422E" w:rsidRDefault="0091422E" w:rsidP="0000070E">
            <w:r>
              <w:t>Có</w:t>
            </w:r>
          </w:p>
        </w:tc>
        <w:tc>
          <w:tcPr>
            <w:tcW w:w="4590" w:type="dxa"/>
          </w:tcPr>
          <w:p w14:paraId="1E1F1590" w14:textId="0CA1E63C" w:rsidR="0091422E" w:rsidRDefault="0091422E" w:rsidP="0000070E">
            <w:r>
              <w:t>Nhập &gt;= 0</w:t>
            </w:r>
          </w:p>
        </w:tc>
      </w:tr>
    </w:tbl>
    <w:p w14:paraId="0F7CE15C" w14:textId="77777777" w:rsidR="00854BD0" w:rsidRPr="0091658E" w:rsidRDefault="00854BD0" w:rsidP="00854BD0">
      <w:pPr>
        <w:rPr>
          <w:lang w:bidi="en-US"/>
        </w:rPr>
      </w:pPr>
    </w:p>
    <w:p w14:paraId="44DE34CD" w14:textId="77777777" w:rsidR="00854BD0" w:rsidRPr="0091658E" w:rsidRDefault="00854BD0" w:rsidP="00854BD0">
      <w:pPr>
        <w:rPr>
          <w:lang w:bidi="en-US"/>
        </w:rPr>
      </w:pPr>
    </w:p>
    <w:p w14:paraId="1B9C8706" w14:textId="77777777" w:rsidR="00854BD0" w:rsidRPr="0091658E" w:rsidRDefault="00854BD0" w:rsidP="00854BD0">
      <w:pPr>
        <w:rPr>
          <w:lang w:bidi="en-US"/>
        </w:rPr>
      </w:pPr>
    </w:p>
    <w:p w14:paraId="5EF4AFE5" w14:textId="77777777" w:rsidR="00854BD0" w:rsidRPr="0091658E" w:rsidRDefault="00854BD0" w:rsidP="00854BD0">
      <w:pPr>
        <w:pStyle w:val="Heading4"/>
      </w:pPr>
      <w:r w:rsidRPr="0091658E">
        <w:t>Quy tắc xử lý</w:t>
      </w:r>
    </w:p>
    <w:p w14:paraId="6C0CBF4D" w14:textId="23F99BE2" w:rsidR="00854BD0" w:rsidRPr="0091658E" w:rsidRDefault="0091422E" w:rsidP="00854BD0">
      <w:pPr>
        <w:rPr>
          <w:lang w:bidi="en-US"/>
        </w:rPr>
      </w:pPr>
      <w:r>
        <w:rPr>
          <w:lang w:bidi="en-US"/>
        </w:rPr>
        <w:t>Lưu dữ liệu vào bảng cflimits</w:t>
      </w:r>
    </w:p>
    <w:p w14:paraId="443C8406" w14:textId="2CF69FD6" w:rsidR="00854BD0" w:rsidRDefault="00854BD0" w:rsidP="00854BD0">
      <w:pPr>
        <w:pStyle w:val="ListParagraph"/>
        <w:numPr>
          <w:ilvl w:val="0"/>
          <w:numId w:val="3"/>
        </w:numPr>
        <w:rPr>
          <w:lang w:bidi="en-US"/>
        </w:rPr>
      </w:pPr>
      <w:r w:rsidRPr="0091658E">
        <w:rPr>
          <w:lang w:bidi="en-US"/>
        </w:rPr>
        <w:t xml:space="preserve">Không được phép tồn tại 2 bản ghi cùng key Loại hạn mức + </w:t>
      </w:r>
      <w:r w:rsidR="0091422E">
        <w:rPr>
          <w:lang w:bidi="en-US"/>
        </w:rPr>
        <w:t xml:space="preserve">Điều kiện có giá trị trùng nhau trong danh sách điều kiện (Ví dụ nếu đã có bản ghi loại hạn mức là T + điều kiện là ‘GOLD, SILVER’ =&gt; không được khai bản ghi loại hạn mức là </w:t>
      </w:r>
      <w:r w:rsidR="0047532A">
        <w:rPr>
          <w:lang w:bidi="en-US"/>
        </w:rPr>
        <w:t>T + điều kiện là ‘GOLD, PLATINUM’)</w:t>
      </w:r>
    </w:p>
    <w:p w14:paraId="0C5EA61E" w14:textId="4689B126" w:rsidR="0047532A" w:rsidRDefault="0047532A" w:rsidP="00854BD0">
      <w:pPr>
        <w:pStyle w:val="ListParagraph"/>
        <w:numPr>
          <w:ilvl w:val="0"/>
          <w:numId w:val="3"/>
        </w:numPr>
        <w:rPr>
          <w:lang w:bidi="en-US"/>
        </w:rPr>
      </w:pPr>
      <w:r>
        <w:rPr>
          <w:lang w:bidi="en-US"/>
        </w:rPr>
        <w:t>Khi sửa, xóa bản ghi đã duyệt, cần lưu lại lịch sử sửa xóa vào bảng cflimits_log</w:t>
      </w:r>
    </w:p>
    <w:p w14:paraId="2B5DC6E3" w14:textId="77777777" w:rsidR="0047532A" w:rsidRDefault="0047532A" w:rsidP="0047532A">
      <w:pPr>
        <w:pStyle w:val="ListParagraph"/>
        <w:numPr>
          <w:ilvl w:val="1"/>
          <w:numId w:val="3"/>
        </w:numPr>
        <w:rPr>
          <w:lang w:bidi="en-US"/>
        </w:rPr>
      </w:pPr>
      <w:r>
        <w:rPr>
          <w:lang w:bidi="en-US"/>
        </w:rPr>
        <w:t>Autoid: tự sinh</w:t>
      </w:r>
    </w:p>
    <w:p w14:paraId="47A3C243" w14:textId="2FD12FCC" w:rsidR="0047532A" w:rsidRDefault="0047532A" w:rsidP="0047532A">
      <w:pPr>
        <w:pStyle w:val="ListParagraph"/>
        <w:numPr>
          <w:ilvl w:val="1"/>
          <w:numId w:val="3"/>
        </w:numPr>
        <w:rPr>
          <w:lang w:bidi="en-US"/>
        </w:rPr>
      </w:pPr>
      <w:r>
        <w:rPr>
          <w:lang w:bidi="en-US"/>
        </w:rPr>
        <w:t>Logid: autoid của bản ghi cflimits</w:t>
      </w:r>
    </w:p>
    <w:p w14:paraId="27D8557B" w14:textId="1115B3B2" w:rsidR="0047532A" w:rsidRDefault="0047532A" w:rsidP="0047532A">
      <w:pPr>
        <w:pStyle w:val="ListParagraph"/>
        <w:numPr>
          <w:ilvl w:val="1"/>
          <w:numId w:val="3"/>
        </w:numPr>
        <w:rPr>
          <w:lang w:bidi="en-US"/>
        </w:rPr>
      </w:pPr>
      <w:r>
        <w:rPr>
          <w:lang w:bidi="en-US"/>
        </w:rPr>
        <w:t>limit_type: giá trị của bản ghi cũ</w:t>
      </w:r>
    </w:p>
    <w:p w14:paraId="4EE061D3" w14:textId="4F46256D" w:rsidR="0047532A" w:rsidRDefault="0047532A" w:rsidP="0047532A">
      <w:pPr>
        <w:pStyle w:val="ListParagraph"/>
        <w:numPr>
          <w:ilvl w:val="1"/>
          <w:numId w:val="3"/>
        </w:numPr>
        <w:rPr>
          <w:lang w:bidi="en-US"/>
        </w:rPr>
      </w:pPr>
      <w:r>
        <w:rPr>
          <w:lang w:bidi="en-US"/>
        </w:rPr>
        <w:t>limit_cond: giá trị của bản ghi cũ</w:t>
      </w:r>
    </w:p>
    <w:p w14:paraId="089B778E" w14:textId="6EBEFBB5" w:rsidR="0047532A" w:rsidRDefault="0047532A" w:rsidP="0047532A">
      <w:pPr>
        <w:pStyle w:val="ListParagraph"/>
        <w:numPr>
          <w:ilvl w:val="1"/>
          <w:numId w:val="3"/>
        </w:numPr>
        <w:rPr>
          <w:lang w:bidi="en-US"/>
        </w:rPr>
      </w:pPr>
      <w:r>
        <w:rPr>
          <w:lang w:bidi="en-US"/>
        </w:rPr>
        <w:t>trans_value: giá trị của bản ghi cũ</w:t>
      </w:r>
    </w:p>
    <w:p w14:paraId="5116B232" w14:textId="2FCB3CE6" w:rsidR="0047532A" w:rsidRDefault="0047532A" w:rsidP="0047532A">
      <w:pPr>
        <w:pStyle w:val="ListParagraph"/>
        <w:numPr>
          <w:ilvl w:val="1"/>
          <w:numId w:val="3"/>
        </w:numPr>
        <w:rPr>
          <w:lang w:bidi="en-US"/>
        </w:rPr>
      </w:pPr>
      <w:r>
        <w:rPr>
          <w:lang w:bidi="en-US"/>
        </w:rPr>
        <w:t>daily_value: giá trị của bản ghi cũ</w:t>
      </w:r>
    </w:p>
    <w:p w14:paraId="22EC1DFF" w14:textId="57477C54" w:rsidR="0047532A" w:rsidRPr="00721E05" w:rsidRDefault="0047532A" w:rsidP="0047532A">
      <w:pPr>
        <w:pStyle w:val="ListParagraph"/>
        <w:numPr>
          <w:ilvl w:val="1"/>
          <w:numId w:val="3"/>
        </w:numPr>
        <w:rPr>
          <w:lang w:bidi="en-US"/>
        </w:rPr>
      </w:pPr>
      <w:r>
        <w:rPr>
          <w:lang w:bidi="en-US"/>
        </w:rPr>
        <w:t>calc_type: giá trị của bản ghi cũ</w:t>
      </w:r>
    </w:p>
    <w:p w14:paraId="31540B7A" w14:textId="77777777" w:rsidR="0047532A" w:rsidRPr="00721E05" w:rsidRDefault="0047532A" w:rsidP="0047532A">
      <w:pPr>
        <w:pStyle w:val="ListParagraph"/>
        <w:numPr>
          <w:ilvl w:val="1"/>
          <w:numId w:val="3"/>
        </w:numPr>
        <w:rPr>
          <w:lang w:bidi="en-US"/>
        </w:rPr>
      </w:pPr>
      <w:r w:rsidRPr="00721E05">
        <w:rPr>
          <w:lang w:bidi="en-US"/>
        </w:rPr>
        <w:t>lastchange: thời điểm sửa (lưu theo ngày giờ thực tế)</w:t>
      </w:r>
    </w:p>
    <w:p w14:paraId="00491F37" w14:textId="77777777" w:rsidR="0047532A" w:rsidRDefault="0047532A" w:rsidP="0047532A">
      <w:pPr>
        <w:pStyle w:val="ListParagraph"/>
        <w:numPr>
          <w:ilvl w:val="1"/>
          <w:numId w:val="3"/>
        </w:numPr>
        <w:rPr>
          <w:lang w:bidi="en-US"/>
        </w:rPr>
      </w:pPr>
      <w:r w:rsidRPr="00721E05">
        <w:rPr>
          <w:lang w:bidi="en-US"/>
        </w:rPr>
        <w:t>txnum</w:t>
      </w:r>
      <w:r>
        <w:rPr>
          <w:lang w:bidi="en-US"/>
        </w:rPr>
        <w:t>: txnum của giao dịch sửa/xóa</w:t>
      </w:r>
    </w:p>
    <w:p w14:paraId="103F36EF" w14:textId="77777777" w:rsidR="0047532A" w:rsidRDefault="0047532A" w:rsidP="0047532A">
      <w:pPr>
        <w:pStyle w:val="ListParagraph"/>
        <w:numPr>
          <w:ilvl w:val="1"/>
          <w:numId w:val="3"/>
        </w:numPr>
        <w:rPr>
          <w:lang w:bidi="en-US"/>
        </w:rPr>
      </w:pPr>
      <w:r>
        <w:rPr>
          <w:lang w:bidi="en-US"/>
        </w:rPr>
        <w:t>txdate: txdate của giao dịch sửa/xóa</w:t>
      </w:r>
    </w:p>
    <w:p w14:paraId="642B19E8" w14:textId="77777777" w:rsidR="0047532A" w:rsidRDefault="0047532A" w:rsidP="0047532A">
      <w:pPr>
        <w:pStyle w:val="ListParagraph"/>
        <w:numPr>
          <w:ilvl w:val="1"/>
          <w:numId w:val="3"/>
        </w:numPr>
        <w:rPr>
          <w:lang w:bidi="en-US"/>
        </w:rPr>
      </w:pPr>
      <w:r>
        <w:rPr>
          <w:lang w:bidi="en-US"/>
        </w:rPr>
        <w:t>action_type: nếu sửa = U, nếu xóa = D</w:t>
      </w:r>
    </w:p>
    <w:p w14:paraId="28CFCA1E" w14:textId="77777777" w:rsidR="0047532A" w:rsidRPr="0091658E" w:rsidRDefault="0047532A" w:rsidP="0047532A">
      <w:pPr>
        <w:pStyle w:val="ListParagraph"/>
        <w:rPr>
          <w:lang w:bidi="en-US"/>
        </w:rPr>
      </w:pPr>
    </w:p>
    <w:p w14:paraId="715F5D88" w14:textId="77777777" w:rsidR="00854BD0" w:rsidRPr="001C4603" w:rsidRDefault="00854BD0" w:rsidP="00854BD0">
      <w:pPr>
        <w:rPr>
          <w:lang w:bidi="en-US"/>
        </w:rPr>
      </w:pPr>
    </w:p>
    <w:p w14:paraId="714E3629" w14:textId="77777777" w:rsidR="00970268" w:rsidRPr="00970268" w:rsidRDefault="00970268" w:rsidP="00970268">
      <w:pPr>
        <w:rPr>
          <w:lang w:bidi="en-US"/>
        </w:rPr>
      </w:pPr>
    </w:p>
    <w:p w14:paraId="17C53C6C" w14:textId="3A5C241E" w:rsidR="00B9185C" w:rsidRDefault="00B9185C" w:rsidP="00B9185C">
      <w:pPr>
        <w:pStyle w:val="Heading2"/>
        <w:ind w:left="360"/>
      </w:pPr>
      <w:bookmarkStart w:id="729" w:name="_Toc78535544"/>
      <w:r>
        <w:t>Tra cứu thông tin KH</w:t>
      </w:r>
      <w:bookmarkEnd w:id="729"/>
    </w:p>
    <w:p w14:paraId="7BE2634B" w14:textId="32E1EB6E" w:rsidR="00B9185C" w:rsidRDefault="00B9185C" w:rsidP="00B9185C">
      <w:pPr>
        <w:pStyle w:val="Heading3"/>
      </w:pPr>
      <w:bookmarkStart w:id="730" w:name="_Toc78535545"/>
      <w:r>
        <w:t>Truy vấn số dư trái phiếu</w:t>
      </w:r>
      <w:bookmarkEnd w:id="730"/>
    </w:p>
    <w:p w14:paraId="77AEE63F" w14:textId="0980B5E6" w:rsidR="002036A5" w:rsidRDefault="00CE05D1" w:rsidP="002036A5">
      <w:pPr>
        <w:pStyle w:val="ListParagraph"/>
        <w:numPr>
          <w:ilvl w:val="0"/>
          <w:numId w:val="3"/>
        </w:numPr>
        <w:rPr>
          <w:lang w:bidi="en-US"/>
        </w:rPr>
      </w:pPr>
      <w:r>
        <w:rPr>
          <w:lang w:bidi="en-US"/>
        </w:rPr>
        <w:t>Mã khách hàng: Chọn danh sách KH lấy từ cache (Hiển thị custodycd – fullname)</w:t>
      </w:r>
    </w:p>
    <w:p w14:paraId="3AC32D91" w14:textId="6CB7E2DF" w:rsidR="002036A5" w:rsidRDefault="002036A5" w:rsidP="002036A5">
      <w:pPr>
        <w:pStyle w:val="ListParagraph"/>
        <w:numPr>
          <w:ilvl w:val="0"/>
          <w:numId w:val="3"/>
        </w:numPr>
        <w:rPr>
          <w:lang w:bidi="en-US"/>
        </w:rPr>
      </w:pPr>
      <w:r>
        <w:rPr>
          <w:lang w:bidi="en-US"/>
        </w:rPr>
        <w:t>Hiển thị</w:t>
      </w:r>
    </w:p>
    <w:p w14:paraId="4AA07A27" w14:textId="65AAF8FB" w:rsidR="002036A5" w:rsidRDefault="002036A5" w:rsidP="002036A5">
      <w:pPr>
        <w:pStyle w:val="ListParagraph"/>
        <w:numPr>
          <w:ilvl w:val="1"/>
          <w:numId w:val="3"/>
        </w:numPr>
        <w:spacing w:before="120" w:after="120" w:line="276" w:lineRule="auto"/>
        <w:jc w:val="both"/>
      </w:pPr>
      <w:r w:rsidRPr="00625762">
        <w:t xml:space="preserve">Tiền bán </w:t>
      </w:r>
      <w:r>
        <w:t>chờ về  = Sum(ivmast.receiving) theo mã KH đã chọn</w:t>
      </w:r>
    </w:p>
    <w:p w14:paraId="5BF54A27" w14:textId="6B1E9C95" w:rsidR="002036A5" w:rsidRDefault="002036A5" w:rsidP="002036A5">
      <w:pPr>
        <w:pStyle w:val="ListParagraph"/>
        <w:spacing w:before="120" w:after="120" w:line="276" w:lineRule="auto"/>
        <w:ind w:left="1440"/>
        <w:jc w:val="both"/>
      </w:pPr>
      <w:r>
        <w:t>=&gt; Click hiển thị ra bảng chi tiết lấy từ ivmast của KH đã chọn</w:t>
      </w:r>
    </w:p>
    <w:p w14:paraId="658784FD" w14:textId="1069F372" w:rsidR="002036A5" w:rsidRDefault="002036A5" w:rsidP="002036A5">
      <w:pPr>
        <w:pStyle w:val="ListParagraph"/>
        <w:numPr>
          <w:ilvl w:val="2"/>
          <w:numId w:val="3"/>
        </w:numPr>
        <w:spacing w:before="120" w:after="120" w:line="276" w:lineRule="auto"/>
        <w:jc w:val="both"/>
      </w:pPr>
      <w:r>
        <w:t>Mã trái phiếu: ivmast.symbol</w:t>
      </w:r>
    </w:p>
    <w:p w14:paraId="0855DD12" w14:textId="4BAD24DF" w:rsidR="002036A5" w:rsidRDefault="002036A5" w:rsidP="002036A5">
      <w:pPr>
        <w:pStyle w:val="ListParagraph"/>
        <w:numPr>
          <w:ilvl w:val="2"/>
          <w:numId w:val="3"/>
        </w:numPr>
        <w:spacing w:before="120" w:after="120" w:line="276" w:lineRule="auto"/>
        <w:jc w:val="both"/>
      </w:pPr>
      <w:r>
        <w:t>Tiền bán chờ về: ivmast.receiving</w:t>
      </w:r>
    </w:p>
    <w:p w14:paraId="3CC900C2" w14:textId="4B1D5A61" w:rsidR="002036A5" w:rsidRDefault="002036A5" w:rsidP="002036A5">
      <w:pPr>
        <w:pStyle w:val="ListParagraph"/>
        <w:numPr>
          <w:ilvl w:val="1"/>
          <w:numId w:val="3"/>
        </w:numPr>
        <w:spacing w:before="120" w:after="120" w:line="276" w:lineRule="auto"/>
        <w:jc w:val="both"/>
      </w:pPr>
      <w:r>
        <w:t>Tiền mua phải thanh toán = Sum(ivmast.netting) theo mã KH đã chọn</w:t>
      </w:r>
    </w:p>
    <w:p w14:paraId="062EF995" w14:textId="77777777" w:rsidR="002036A5" w:rsidRDefault="002036A5" w:rsidP="002036A5">
      <w:pPr>
        <w:pStyle w:val="ListParagraph"/>
        <w:spacing w:before="120" w:after="120" w:line="276" w:lineRule="auto"/>
        <w:ind w:left="1440"/>
        <w:jc w:val="both"/>
      </w:pPr>
      <w:r>
        <w:t>=&gt; Click hiển thị ra bảng chi tiết lấy từ ivmast của KH đã chọn</w:t>
      </w:r>
    </w:p>
    <w:p w14:paraId="53297A35" w14:textId="77777777" w:rsidR="002036A5" w:rsidRDefault="002036A5" w:rsidP="002036A5">
      <w:pPr>
        <w:pStyle w:val="ListParagraph"/>
        <w:numPr>
          <w:ilvl w:val="2"/>
          <w:numId w:val="3"/>
        </w:numPr>
        <w:spacing w:before="120" w:after="120" w:line="276" w:lineRule="auto"/>
        <w:jc w:val="both"/>
      </w:pPr>
      <w:r>
        <w:t>Mã trái phiếu: ivmast.symbol</w:t>
      </w:r>
    </w:p>
    <w:p w14:paraId="6C2AA5D6" w14:textId="0BE77F94" w:rsidR="002036A5" w:rsidRDefault="002036A5" w:rsidP="002036A5">
      <w:pPr>
        <w:pStyle w:val="ListParagraph"/>
        <w:numPr>
          <w:ilvl w:val="2"/>
          <w:numId w:val="3"/>
        </w:numPr>
        <w:spacing w:before="120" w:after="120" w:line="276" w:lineRule="auto"/>
        <w:jc w:val="both"/>
      </w:pPr>
      <w:r>
        <w:lastRenderedPageBreak/>
        <w:t>Tiền mua phải thanh toán: ivmast.netting</w:t>
      </w:r>
    </w:p>
    <w:p w14:paraId="3B29039F" w14:textId="67184DE4" w:rsidR="002036A5" w:rsidRDefault="002036A5" w:rsidP="002036A5">
      <w:pPr>
        <w:pStyle w:val="ListParagraph"/>
        <w:numPr>
          <w:ilvl w:val="1"/>
          <w:numId w:val="3"/>
        </w:numPr>
        <w:spacing w:before="120" w:after="120" w:line="276" w:lineRule="auto"/>
        <w:jc w:val="both"/>
      </w:pPr>
      <w:r>
        <w:t>Số dư trái phiếu (Không cần click mà hiển thị luôn bảng thông tin) =&gt; Lấy từ semast của KH đã chọn</w:t>
      </w:r>
    </w:p>
    <w:p w14:paraId="2F7CAE6C" w14:textId="2A71041D" w:rsidR="002036A5" w:rsidRDefault="002036A5" w:rsidP="002036A5">
      <w:pPr>
        <w:pStyle w:val="ListParagraph"/>
        <w:numPr>
          <w:ilvl w:val="2"/>
          <w:numId w:val="3"/>
        </w:numPr>
        <w:spacing w:before="120" w:after="120" w:line="276" w:lineRule="auto"/>
        <w:jc w:val="both"/>
      </w:pPr>
      <w:r>
        <w:t>Mã trái phiếu: semast.symbol</w:t>
      </w:r>
    </w:p>
    <w:p w14:paraId="5D3C3FE5" w14:textId="440F916B" w:rsidR="002036A5" w:rsidRDefault="002036A5" w:rsidP="002036A5">
      <w:pPr>
        <w:pStyle w:val="ListParagraph"/>
        <w:numPr>
          <w:ilvl w:val="2"/>
          <w:numId w:val="3"/>
        </w:numPr>
        <w:spacing w:before="120" w:after="120" w:line="276" w:lineRule="auto"/>
        <w:jc w:val="both"/>
      </w:pPr>
      <w:r>
        <w:t>Số dư khả dụng: semast.trade</w:t>
      </w:r>
      <w:r w:rsidR="000E5EC0">
        <w:t xml:space="preserve"> – semast.secured</w:t>
      </w:r>
    </w:p>
    <w:p w14:paraId="6B6C2C26" w14:textId="390F89BC" w:rsidR="002036A5" w:rsidRDefault="002036A5" w:rsidP="002036A5">
      <w:pPr>
        <w:pStyle w:val="ListParagraph"/>
        <w:numPr>
          <w:ilvl w:val="2"/>
          <w:numId w:val="3"/>
        </w:numPr>
        <w:spacing w:before="120" w:after="120" w:line="276" w:lineRule="auto"/>
        <w:jc w:val="both"/>
      </w:pPr>
      <w:r>
        <w:t>Số dư chờ về: semast.receiving</w:t>
      </w:r>
    </w:p>
    <w:p w14:paraId="2FE6A697" w14:textId="098B8E0A" w:rsidR="002036A5" w:rsidRDefault="002036A5" w:rsidP="002036A5">
      <w:pPr>
        <w:pStyle w:val="ListParagraph"/>
        <w:numPr>
          <w:ilvl w:val="2"/>
          <w:numId w:val="3"/>
        </w:numPr>
        <w:spacing w:before="120" w:after="120" w:line="276" w:lineRule="auto"/>
        <w:jc w:val="both"/>
      </w:pPr>
      <w:r>
        <w:t>Số dư phong tỏa: semast.blocked</w:t>
      </w:r>
    </w:p>
    <w:p w14:paraId="3E91C134" w14:textId="49D4DA44" w:rsidR="002036A5" w:rsidRDefault="002036A5" w:rsidP="002036A5">
      <w:pPr>
        <w:pStyle w:val="ListParagraph"/>
        <w:numPr>
          <w:ilvl w:val="2"/>
          <w:numId w:val="3"/>
        </w:numPr>
        <w:spacing w:before="120" w:after="120" w:line="276" w:lineRule="auto"/>
        <w:jc w:val="both"/>
      </w:pPr>
      <w:r>
        <w:t>Số dư chờ chuyển nhượng: semast.secured</w:t>
      </w:r>
    </w:p>
    <w:p w14:paraId="78ADB344" w14:textId="2340D8D2" w:rsidR="002036A5" w:rsidRDefault="002036A5" w:rsidP="002036A5">
      <w:pPr>
        <w:pStyle w:val="ListParagraph"/>
        <w:numPr>
          <w:ilvl w:val="2"/>
          <w:numId w:val="3"/>
        </w:numPr>
        <w:spacing w:before="120" w:after="120" w:line="276" w:lineRule="auto"/>
        <w:jc w:val="both"/>
      </w:pPr>
      <w:r>
        <w:t>Tổng số dư: semast.trade + semast.receiving + semast.blocked</w:t>
      </w:r>
    </w:p>
    <w:p w14:paraId="7867A02F" w14:textId="77777777" w:rsidR="002036A5" w:rsidRPr="002036A5" w:rsidRDefault="002036A5" w:rsidP="002036A5">
      <w:pPr>
        <w:pStyle w:val="ListParagraph"/>
        <w:numPr>
          <w:ilvl w:val="0"/>
          <w:numId w:val="3"/>
        </w:numPr>
        <w:rPr>
          <w:lang w:bidi="en-US"/>
        </w:rPr>
      </w:pPr>
    </w:p>
    <w:p w14:paraId="2011A90A" w14:textId="78EF02E2" w:rsidR="00B9185C" w:rsidRDefault="00B9185C" w:rsidP="00B9185C">
      <w:pPr>
        <w:pStyle w:val="Heading3"/>
      </w:pPr>
      <w:bookmarkStart w:id="731" w:name="_Toc78535546"/>
      <w:r>
        <w:t>Sao kê giao dịch trái phiếu</w:t>
      </w:r>
      <w:bookmarkEnd w:id="731"/>
    </w:p>
    <w:p w14:paraId="2A0BC3D6" w14:textId="7BDFAC28" w:rsidR="00B057DB" w:rsidRDefault="00B057DB" w:rsidP="00B057DB">
      <w:pPr>
        <w:rPr>
          <w:lang w:bidi="en-US"/>
        </w:rPr>
      </w:pPr>
      <w:r>
        <w:rPr>
          <w:noProof/>
        </w:rPr>
        <w:drawing>
          <wp:inline distT="0" distB="0" distL="0" distR="0" wp14:anchorId="4EDC641B" wp14:editId="3EC464F3">
            <wp:extent cx="6134735" cy="18021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34735" cy="1802130"/>
                    </a:xfrm>
                    <a:prstGeom prst="rect">
                      <a:avLst/>
                    </a:prstGeom>
                  </pic:spPr>
                </pic:pic>
              </a:graphicData>
            </a:graphic>
          </wp:inline>
        </w:drawing>
      </w:r>
    </w:p>
    <w:p w14:paraId="0F618EAE" w14:textId="77777777" w:rsidR="00B057DB" w:rsidRDefault="00B057DB" w:rsidP="00B057DB">
      <w:pPr>
        <w:rPr>
          <w:lang w:bidi="en-US"/>
        </w:rPr>
      </w:pPr>
    </w:p>
    <w:p w14:paraId="12CB90B3" w14:textId="5352AFB6" w:rsidR="00B057DB" w:rsidRDefault="00B057DB" w:rsidP="00B057DB">
      <w:pPr>
        <w:rPr>
          <w:lang w:bidi="en-US"/>
        </w:rPr>
      </w:pPr>
      <w:r>
        <w:rPr>
          <w:lang w:bidi="en-US"/>
        </w:rPr>
        <w:t>Các trường nhập:</w:t>
      </w:r>
    </w:p>
    <w:p w14:paraId="267AE292" w14:textId="46610BA6" w:rsidR="00B057DB" w:rsidRDefault="00B057DB" w:rsidP="00B057DB">
      <w:pPr>
        <w:pStyle w:val="ListParagraph"/>
        <w:numPr>
          <w:ilvl w:val="0"/>
          <w:numId w:val="3"/>
        </w:numPr>
        <w:rPr>
          <w:lang w:bidi="en-US"/>
        </w:rPr>
      </w:pPr>
      <w:r>
        <w:rPr>
          <w:lang w:bidi="en-US"/>
        </w:rPr>
        <w:t>Mã khách hàng: Lấy từ cache, hiển thị custodycd – fullname</w:t>
      </w:r>
    </w:p>
    <w:p w14:paraId="45FC4235" w14:textId="2E770952" w:rsidR="00B057DB" w:rsidRDefault="00B057DB" w:rsidP="00B057DB">
      <w:pPr>
        <w:pStyle w:val="ListParagraph"/>
        <w:numPr>
          <w:ilvl w:val="0"/>
          <w:numId w:val="3"/>
        </w:numPr>
        <w:rPr>
          <w:lang w:bidi="en-US"/>
        </w:rPr>
      </w:pPr>
      <w:r>
        <w:rPr>
          <w:lang w:bidi="en-US"/>
        </w:rPr>
        <w:t>Mã trái phiếu: Chọn từ danh sách trái phiếu đã duyệt</w:t>
      </w:r>
    </w:p>
    <w:p w14:paraId="1408BE3E" w14:textId="40C20F1C" w:rsidR="00B057DB" w:rsidRDefault="00B057DB" w:rsidP="00B057DB">
      <w:pPr>
        <w:pStyle w:val="ListParagraph"/>
        <w:numPr>
          <w:ilvl w:val="0"/>
          <w:numId w:val="3"/>
        </w:numPr>
        <w:rPr>
          <w:lang w:bidi="en-US"/>
        </w:rPr>
      </w:pPr>
      <w:r>
        <w:rPr>
          <w:lang w:bidi="en-US"/>
        </w:rPr>
        <w:t>Từ ngày</w:t>
      </w:r>
    </w:p>
    <w:p w14:paraId="27AD5C7E" w14:textId="48B64DE5" w:rsidR="00B057DB" w:rsidRDefault="00B057DB" w:rsidP="00B057DB">
      <w:pPr>
        <w:pStyle w:val="ListParagraph"/>
        <w:numPr>
          <w:ilvl w:val="0"/>
          <w:numId w:val="3"/>
        </w:numPr>
        <w:rPr>
          <w:lang w:bidi="en-US"/>
        </w:rPr>
      </w:pPr>
      <w:r>
        <w:rPr>
          <w:lang w:bidi="en-US"/>
        </w:rPr>
        <w:t>Đến ngày</w:t>
      </w:r>
    </w:p>
    <w:p w14:paraId="6FCA8DFE" w14:textId="14D73784" w:rsidR="00B057DB" w:rsidRDefault="00B057DB" w:rsidP="00B057DB">
      <w:pPr>
        <w:pStyle w:val="ListParagraph"/>
        <w:numPr>
          <w:ilvl w:val="0"/>
          <w:numId w:val="3"/>
        </w:numPr>
        <w:rPr>
          <w:lang w:bidi="en-US"/>
        </w:rPr>
      </w:pPr>
      <w:r>
        <w:rPr>
          <w:lang w:bidi="en-US"/>
        </w:rPr>
        <w:t>Bảng chi tiết kết quả tìm kiếm</w:t>
      </w:r>
    </w:p>
    <w:p w14:paraId="4CE090E4" w14:textId="77777777" w:rsidR="00B057DB" w:rsidRDefault="00B057DB" w:rsidP="00B057DB">
      <w:pPr>
        <w:pStyle w:val="ListParagraph"/>
        <w:numPr>
          <w:ilvl w:val="1"/>
          <w:numId w:val="3"/>
        </w:numPr>
        <w:rPr>
          <w:lang w:bidi="en-US"/>
        </w:rPr>
      </w:pPr>
      <w:r>
        <w:rPr>
          <w:lang w:bidi="en-US"/>
        </w:rPr>
        <w:t>Đầu  kỳ (Cột ngày) =&gt; Hiển thị giá trị ở cột số dư</w:t>
      </w:r>
    </w:p>
    <w:p w14:paraId="5E235843" w14:textId="456750BE" w:rsidR="00B057DB" w:rsidRDefault="00B057DB" w:rsidP="00B057DB">
      <w:pPr>
        <w:pStyle w:val="ListParagraph"/>
        <w:numPr>
          <w:ilvl w:val="1"/>
          <w:numId w:val="3"/>
        </w:numPr>
        <w:rPr>
          <w:lang w:bidi="en-US"/>
        </w:rPr>
      </w:pPr>
      <w:r>
        <w:rPr>
          <w:lang w:bidi="en-US"/>
        </w:rPr>
        <w:t>Tổng phát sinh tăng (Cột ngày) =&gt; Hiển thị giá trị ở cột số dư</w:t>
      </w:r>
    </w:p>
    <w:p w14:paraId="0CFDEF97" w14:textId="67A13F51" w:rsidR="00B057DB" w:rsidRDefault="00B057DB" w:rsidP="00B057DB">
      <w:pPr>
        <w:pStyle w:val="ListParagraph"/>
        <w:numPr>
          <w:ilvl w:val="1"/>
          <w:numId w:val="3"/>
        </w:numPr>
        <w:rPr>
          <w:lang w:bidi="en-US"/>
        </w:rPr>
      </w:pPr>
      <w:r>
        <w:rPr>
          <w:lang w:bidi="en-US"/>
        </w:rPr>
        <w:t>Tổng phát sinh giảm(Cột ngày) =&gt; Hiển thị ở cột số dư</w:t>
      </w:r>
    </w:p>
    <w:p w14:paraId="04DD20E4" w14:textId="14B0AD0A" w:rsidR="00B057DB" w:rsidRDefault="00B057DB" w:rsidP="00B057DB">
      <w:pPr>
        <w:pStyle w:val="ListParagraph"/>
        <w:numPr>
          <w:ilvl w:val="1"/>
          <w:numId w:val="3"/>
        </w:numPr>
        <w:rPr>
          <w:lang w:bidi="en-US"/>
        </w:rPr>
      </w:pPr>
      <w:r>
        <w:rPr>
          <w:lang w:bidi="en-US"/>
        </w:rPr>
        <w:t>Cuối kỳ (Cột Ngày) =&gt; Hiển thị giá trị ở cột số dư</w:t>
      </w:r>
    </w:p>
    <w:p w14:paraId="1F7976F5" w14:textId="4DC06E62" w:rsidR="00B057DB" w:rsidRPr="00B057DB" w:rsidRDefault="00B057DB" w:rsidP="00B057DB">
      <w:pPr>
        <w:pStyle w:val="ListParagraph"/>
        <w:numPr>
          <w:ilvl w:val="1"/>
          <w:numId w:val="3"/>
        </w:numPr>
        <w:rPr>
          <w:lang w:bidi="en-US"/>
        </w:rPr>
      </w:pPr>
      <w:r>
        <w:rPr>
          <w:lang w:bidi="en-US"/>
        </w:rPr>
        <w:t>Liệt kê các giao dịch phát sinh trong setran và setrana liên quan đến semast.trade</w:t>
      </w:r>
    </w:p>
    <w:p w14:paraId="044E916A" w14:textId="43E0B280" w:rsidR="00B9185C" w:rsidRDefault="00B9185C" w:rsidP="00B9185C">
      <w:pPr>
        <w:pStyle w:val="Heading3"/>
      </w:pPr>
      <w:bookmarkStart w:id="732" w:name="_Toc78535547"/>
      <w:r>
        <w:t>Danh mục đầu tư</w:t>
      </w:r>
      <w:bookmarkEnd w:id="732"/>
    </w:p>
    <w:p w14:paraId="0B4F100C" w14:textId="2EF41CE8" w:rsidR="000E5EC0" w:rsidRPr="000E5EC0" w:rsidRDefault="000E5EC0" w:rsidP="000E5EC0">
      <w:pPr>
        <w:rPr>
          <w:lang w:bidi="en-US"/>
        </w:rPr>
      </w:pPr>
      <w:r>
        <w:rPr>
          <w:lang w:bidi="en-US"/>
        </w:rPr>
        <w:t xml:space="preserve">Chọn Mã Khách hàng: Lấy từ cache (custodycd-fullname) =&gt; Hiển thị </w:t>
      </w:r>
      <w:r w:rsidR="00723D81">
        <w:rPr>
          <w:lang w:bidi="en-US"/>
        </w:rPr>
        <w:t xml:space="preserve">2 </w:t>
      </w:r>
      <w:r w:rsidR="001C7A08">
        <w:rPr>
          <w:lang w:bidi="en-US"/>
        </w:rPr>
        <w:t xml:space="preserve">bảng </w:t>
      </w:r>
      <w:r>
        <w:rPr>
          <w:lang w:bidi="en-US"/>
        </w:rPr>
        <w:t>thông tin bên dưới theo mã khách hàng đã chọn</w:t>
      </w:r>
    </w:p>
    <w:p w14:paraId="4E3EDAB7" w14:textId="50E3CF82" w:rsidR="00B71E57" w:rsidRDefault="001C3967" w:rsidP="00B71E57">
      <w:pPr>
        <w:pStyle w:val="ListParagraph"/>
        <w:numPr>
          <w:ilvl w:val="0"/>
          <w:numId w:val="10"/>
        </w:numPr>
        <w:spacing w:before="120" w:after="120" w:line="276" w:lineRule="auto"/>
        <w:jc w:val="both"/>
        <w:rPr>
          <w:lang w:bidi="en-US"/>
        </w:rPr>
      </w:pPr>
      <w:r w:rsidRPr="001C3967">
        <w:rPr>
          <w:b/>
          <w:u w:val="single"/>
          <w:lang w:bidi="en-US"/>
        </w:rPr>
        <w:t>Bả</w:t>
      </w:r>
      <w:r w:rsidR="00723D81">
        <w:rPr>
          <w:b/>
          <w:u w:val="single"/>
          <w:lang w:bidi="en-US"/>
        </w:rPr>
        <w:t xml:space="preserve">ng 1: </w:t>
      </w:r>
      <w:r w:rsidR="00B71E57">
        <w:rPr>
          <w:lang w:bidi="en-US"/>
        </w:rPr>
        <w:t>Trái phiếu đang nắm giữ</w:t>
      </w:r>
      <w:r w:rsidR="000E5EC0">
        <w:rPr>
          <w:lang w:bidi="en-US"/>
        </w:rPr>
        <w:t xml:space="preserve"> </w:t>
      </w:r>
      <w:r w:rsidR="000E5EC0" w:rsidRPr="00F72025">
        <w:rPr>
          <w:b/>
          <w:lang w:bidi="en-US"/>
        </w:rPr>
        <w:t>(Lấy từ semast của KH đã chọn có semast.trade + semast.receiving + semast.blocked + semast.secured &gt; 0)</w:t>
      </w:r>
      <w:r w:rsidR="000E5EC0">
        <w:rPr>
          <w:lang w:bidi="en-US"/>
        </w:rPr>
        <w:t xml:space="preserve"> =&gt; Hiển thị dạng bảng (</w:t>
      </w:r>
      <w:r w:rsidR="00EF1018">
        <w:rPr>
          <w:lang w:bidi="en-US"/>
        </w:rPr>
        <w:t>v</w:t>
      </w:r>
      <w:r w:rsidR="00ED2780">
        <w:rPr>
          <w:lang w:bidi="en-US"/>
        </w:rPr>
        <w:t>ị</w:t>
      </w:r>
      <w:r w:rsidR="00EF1018">
        <w:rPr>
          <w:lang w:bidi="en-US"/>
        </w:rPr>
        <w:t xml:space="preserve"> trí</w:t>
      </w:r>
      <w:r w:rsidR="000E5EC0">
        <w:rPr>
          <w:lang w:bidi="en-US"/>
        </w:rPr>
        <w:t xml:space="preserve"> bảng tài sản đang nắm giữ đang có)</w:t>
      </w:r>
      <w:r w:rsidR="00ED2780">
        <w:rPr>
          <w:lang w:bidi="en-US"/>
        </w:rPr>
        <w:t xml:space="preserve"> =&gt; Dưới tên bảng có dòng chữ đỏ in nghiêng “</w:t>
      </w:r>
      <w:r w:rsidR="00ED2780" w:rsidRPr="00F72025">
        <w:rPr>
          <w:i/>
          <w:lang w:bidi="en-US"/>
        </w:rPr>
        <w:t>Click vào từng mã trái phiếu để xem các HĐ chi tiết</w:t>
      </w:r>
      <w:r w:rsidR="00ED2780">
        <w:rPr>
          <w:lang w:bidi="en-US"/>
        </w:rPr>
        <w:t>”</w:t>
      </w:r>
    </w:p>
    <w:p w14:paraId="5C596ECD" w14:textId="25744A3B" w:rsidR="00B71E57" w:rsidRDefault="00B71E57" w:rsidP="00B71E57">
      <w:pPr>
        <w:pStyle w:val="ListParagraph"/>
        <w:numPr>
          <w:ilvl w:val="1"/>
          <w:numId w:val="10"/>
        </w:numPr>
        <w:spacing w:before="120" w:after="120" w:line="276" w:lineRule="auto"/>
        <w:jc w:val="both"/>
      </w:pPr>
      <w:r>
        <w:t>Mã trái phiếu</w:t>
      </w:r>
      <w:r w:rsidR="000E5EC0">
        <w:t>: semast.symbol</w:t>
      </w:r>
    </w:p>
    <w:p w14:paraId="40DF1B91" w14:textId="6139EDDA" w:rsidR="00CE7F89" w:rsidRDefault="00CE7F89" w:rsidP="00B71E57">
      <w:pPr>
        <w:pStyle w:val="ListParagraph"/>
        <w:numPr>
          <w:ilvl w:val="1"/>
          <w:numId w:val="10"/>
        </w:numPr>
        <w:spacing w:before="120" w:after="120" w:line="276" w:lineRule="auto"/>
        <w:jc w:val="both"/>
      </w:pPr>
      <w:r>
        <w:t>Tổ chức phát hành: assetdtl.issuerid (Hiển thị tên TCPH)</w:t>
      </w:r>
    </w:p>
    <w:p w14:paraId="10D3D249" w14:textId="75C7FE0E" w:rsidR="00CE7F89" w:rsidRDefault="00CE7F89" w:rsidP="00B71E57">
      <w:pPr>
        <w:pStyle w:val="ListParagraph"/>
        <w:numPr>
          <w:ilvl w:val="1"/>
          <w:numId w:val="10"/>
        </w:numPr>
        <w:spacing w:before="120" w:after="120" w:line="276" w:lineRule="auto"/>
        <w:jc w:val="both"/>
      </w:pPr>
      <w:r>
        <w:t>Trái phiếu NY: assetdtl.spotmode = ‘A’ =&gt; Có, Còn lại = Không</w:t>
      </w:r>
    </w:p>
    <w:p w14:paraId="6DFCA3E2" w14:textId="5767CB2B" w:rsidR="00B71E57" w:rsidRDefault="00B71E57" w:rsidP="00B71E57">
      <w:pPr>
        <w:pStyle w:val="ListParagraph"/>
        <w:numPr>
          <w:ilvl w:val="1"/>
          <w:numId w:val="10"/>
        </w:numPr>
        <w:spacing w:before="120" w:after="120" w:line="276" w:lineRule="auto"/>
        <w:jc w:val="both"/>
      </w:pPr>
      <w:r>
        <w:t>Số dư khả dụng</w:t>
      </w:r>
      <w:r w:rsidR="000E5EC0">
        <w:t>: semast.trade – semast.secured</w:t>
      </w:r>
    </w:p>
    <w:p w14:paraId="10280725" w14:textId="1E4F2E3B" w:rsidR="00B71E57" w:rsidRDefault="00B71E57" w:rsidP="00B71E57">
      <w:pPr>
        <w:pStyle w:val="ListParagraph"/>
        <w:numPr>
          <w:ilvl w:val="1"/>
          <w:numId w:val="10"/>
        </w:numPr>
        <w:spacing w:before="120" w:after="120" w:line="276" w:lineRule="auto"/>
        <w:jc w:val="both"/>
      </w:pPr>
      <w:r>
        <w:t>Số dư chờ về</w:t>
      </w:r>
      <w:r w:rsidR="000E5EC0">
        <w:t>: semast.receiving</w:t>
      </w:r>
    </w:p>
    <w:p w14:paraId="6AA6DB99" w14:textId="5EAD5849" w:rsidR="00B71E57" w:rsidRDefault="00B71E57" w:rsidP="00B71E57">
      <w:pPr>
        <w:pStyle w:val="ListParagraph"/>
        <w:numPr>
          <w:ilvl w:val="1"/>
          <w:numId w:val="10"/>
        </w:numPr>
        <w:spacing w:before="120" w:after="120" w:line="276" w:lineRule="auto"/>
        <w:jc w:val="both"/>
      </w:pPr>
      <w:r>
        <w:t>Số dư phong tỏa</w:t>
      </w:r>
      <w:r w:rsidR="000E5EC0">
        <w:t>: semast.blocked</w:t>
      </w:r>
    </w:p>
    <w:p w14:paraId="1E436F86" w14:textId="3B20D3F8" w:rsidR="00B71E57" w:rsidRDefault="00B71E57" w:rsidP="00B71E57">
      <w:pPr>
        <w:pStyle w:val="ListParagraph"/>
        <w:numPr>
          <w:ilvl w:val="1"/>
          <w:numId w:val="10"/>
        </w:numPr>
        <w:spacing w:before="120" w:after="120" w:line="276" w:lineRule="auto"/>
        <w:jc w:val="both"/>
      </w:pPr>
      <w:r>
        <w:lastRenderedPageBreak/>
        <w:t>Số dư chờ chuyển nhượng</w:t>
      </w:r>
      <w:r w:rsidR="000E5EC0">
        <w:t>: semast.secured</w:t>
      </w:r>
    </w:p>
    <w:p w14:paraId="1C1A3396" w14:textId="7B524769" w:rsidR="00B71E57" w:rsidRDefault="00B71E57" w:rsidP="00B71E57">
      <w:pPr>
        <w:pStyle w:val="ListParagraph"/>
        <w:numPr>
          <w:ilvl w:val="1"/>
          <w:numId w:val="10"/>
        </w:numPr>
        <w:spacing w:before="120" w:after="120" w:line="276" w:lineRule="auto"/>
        <w:jc w:val="both"/>
      </w:pPr>
      <w:r>
        <w:t>Tổng số dư</w:t>
      </w:r>
      <w:r w:rsidR="000E5EC0">
        <w:t>: semast.trade + semast.receiving + semast.blocked</w:t>
      </w:r>
    </w:p>
    <w:p w14:paraId="3439B50B" w14:textId="6974C143" w:rsidR="00B71E57" w:rsidRDefault="00B71E57" w:rsidP="001C7A08">
      <w:pPr>
        <w:pStyle w:val="ListParagraph"/>
        <w:numPr>
          <w:ilvl w:val="4"/>
          <w:numId w:val="10"/>
        </w:numPr>
        <w:spacing w:before="120" w:after="120" w:line="276" w:lineRule="auto"/>
        <w:ind w:left="1080"/>
        <w:jc w:val="both"/>
        <w:rPr>
          <w:lang w:bidi="en-US"/>
        </w:rPr>
      </w:pPr>
      <w:r>
        <w:rPr>
          <w:lang w:bidi="en-US"/>
        </w:rPr>
        <w:t xml:space="preserve">Click vào từng dòng trái phiếu gốc =&gt; Hiển thị ra </w:t>
      </w:r>
      <w:r w:rsidR="001C7A08" w:rsidRPr="00C84C02">
        <w:rPr>
          <w:b/>
          <w:lang w:bidi="en-US"/>
        </w:rPr>
        <w:t>“C</w:t>
      </w:r>
      <w:r w:rsidRPr="00C84C02">
        <w:rPr>
          <w:b/>
          <w:lang w:bidi="en-US"/>
        </w:rPr>
        <w:t>ác hợp đồng mua trái phiếu</w:t>
      </w:r>
      <w:r w:rsidR="001C7A08" w:rsidRPr="00C84C02">
        <w:rPr>
          <w:b/>
          <w:lang w:bidi="en-US"/>
        </w:rPr>
        <w:t>”</w:t>
      </w:r>
      <w:r w:rsidR="00EF1018" w:rsidRPr="00C84C02">
        <w:rPr>
          <w:b/>
          <w:lang w:bidi="en-US"/>
        </w:rPr>
        <w:t xml:space="preserve"> </w:t>
      </w:r>
      <w:r w:rsidR="00C84C02" w:rsidRPr="00C84C02">
        <w:rPr>
          <w:b/>
          <w:lang w:bidi="en-US"/>
        </w:rPr>
        <w:t>+ Mã trái phiếu</w:t>
      </w:r>
      <w:r w:rsidR="00C84C02">
        <w:rPr>
          <w:lang w:bidi="en-US"/>
        </w:rPr>
        <w:t xml:space="preserve">, </w:t>
      </w:r>
      <w:r w:rsidR="00EF1018">
        <w:rPr>
          <w:lang w:bidi="en-US"/>
        </w:rPr>
        <w:t>theo mã TP đã chọn</w:t>
      </w:r>
      <w:r>
        <w:rPr>
          <w:lang w:bidi="en-US"/>
        </w:rPr>
        <w:t xml:space="preserve"> của KH, bao gồm các thông tin (Lấy từ oxmast các HĐ có status in (‘A’, ‘C’</w:t>
      </w:r>
      <w:r w:rsidR="001C3967">
        <w:rPr>
          <w:lang w:bidi="en-US"/>
        </w:rPr>
        <w:t>, ‘F’</w:t>
      </w:r>
      <w:r>
        <w:rPr>
          <w:lang w:bidi="en-US"/>
        </w:rPr>
        <w:t>)</w:t>
      </w:r>
      <w:r w:rsidR="00EF1018">
        <w:rPr>
          <w:lang w:bidi="en-US"/>
        </w:rPr>
        <w:t xml:space="preserve"> AND oxmast.symbol = mã TP đã chọn</w:t>
      </w:r>
      <w:r>
        <w:rPr>
          <w:lang w:bidi="en-US"/>
        </w:rPr>
        <w:t>)</w:t>
      </w:r>
    </w:p>
    <w:p w14:paraId="50049188" w14:textId="150C230F" w:rsidR="00B71E57" w:rsidRDefault="00B71E57" w:rsidP="001C7A08">
      <w:pPr>
        <w:pStyle w:val="ListParagraph"/>
        <w:numPr>
          <w:ilvl w:val="2"/>
          <w:numId w:val="10"/>
        </w:numPr>
        <w:spacing w:before="120" w:after="120" w:line="276" w:lineRule="auto"/>
        <w:jc w:val="both"/>
        <w:rPr>
          <w:lang w:bidi="en-US"/>
        </w:rPr>
      </w:pPr>
      <w:r>
        <w:rPr>
          <w:lang w:bidi="en-US"/>
        </w:rPr>
        <w:t>Số hiệu lệnh SELL: oxmast.</w:t>
      </w:r>
      <w:r w:rsidR="009D1F40">
        <w:rPr>
          <w:lang w:bidi="en-US"/>
        </w:rPr>
        <w:t>confirmno</w:t>
      </w:r>
    </w:p>
    <w:p w14:paraId="0666A83A" w14:textId="7077E36A" w:rsidR="00CE7F89" w:rsidRDefault="00B71E57" w:rsidP="001C7A08">
      <w:pPr>
        <w:pStyle w:val="ListParagraph"/>
        <w:numPr>
          <w:ilvl w:val="2"/>
          <w:numId w:val="10"/>
        </w:numPr>
        <w:spacing w:before="120" w:after="120" w:line="276" w:lineRule="auto"/>
        <w:jc w:val="both"/>
        <w:rPr>
          <w:lang w:bidi="en-US"/>
        </w:rPr>
      </w:pPr>
      <w:r>
        <w:rPr>
          <w:lang w:bidi="en-US"/>
        </w:rPr>
        <w:t>Số hợp đồng: oxmast.contract_no</w:t>
      </w:r>
    </w:p>
    <w:p w14:paraId="085F84E5" w14:textId="537A0C4C" w:rsidR="00FD633F" w:rsidRDefault="00FD633F" w:rsidP="001C7A08">
      <w:pPr>
        <w:pStyle w:val="ListParagraph"/>
        <w:numPr>
          <w:ilvl w:val="2"/>
          <w:numId w:val="10"/>
        </w:numPr>
        <w:spacing w:before="120" w:after="120" w:line="276" w:lineRule="auto"/>
        <w:jc w:val="both"/>
        <w:rPr>
          <w:lang w:bidi="en-US"/>
        </w:rPr>
      </w:pPr>
      <w:r>
        <w:rPr>
          <w:lang w:bidi="en-US"/>
        </w:rPr>
        <w:t>Sản phẩm: oxmast.productid hiển thị shortname</w:t>
      </w:r>
    </w:p>
    <w:p w14:paraId="3D0D257C" w14:textId="195B2B7D" w:rsidR="00B71E57" w:rsidRDefault="00B71E57" w:rsidP="001C7A08">
      <w:pPr>
        <w:pStyle w:val="ListParagraph"/>
        <w:numPr>
          <w:ilvl w:val="2"/>
          <w:numId w:val="10"/>
        </w:numPr>
        <w:spacing w:before="120" w:after="120" w:line="276" w:lineRule="auto"/>
        <w:jc w:val="both"/>
        <w:rPr>
          <w:lang w:bidi="en-US"/>
        </w:rPr>
      </w:pPr>
      <w:r>
        <w:rPr>
          <w:lang w:bidi="en-US"/>
        </w:rPr>
        <w:t xml:space="preserve">Ngày </w:t>
      </w:r>
      <w:r w:rsidR="009B5785">
        <w:rPr>
          <w:lang w:bidi="en-US"/>
        </w:rPr>
        <w:t>giao dịch</w:t>
      </w:r>
      <w:r>
        <w:rPr>
          <w:lang w:bidi="en-US"/>
        </w:rPr>
        <w:t>: oxmast.txdate</w:t>
      </w:r>
    </w:p>
    <w:p w14:paraId="7D330AF9" w14:textId="6397482D" w:rsidR="001C3967" w:rsidRDefault="001C3967" w:rsidP="001C7A08">
      <w:pPr>
        <w:pStyle w:val="ListParagraph"/>
        <w:numPr>
          <w:ilvl w:val="2"/>
          <w:numId w:val="10"/>
        </w:numPr>
        <w:spacing w:before="120" w:after="120" w:line="276" w:lineRule="auto"/>
        <w:jc w:val="both"/>
        <w:rPr>
          <w:lang w:bidi="en-US"/>
        </w:rPr>
      </w:pPr>
      <w:r>
        <w:rPr>
          <w:lang w:bidi="en-US"/>
        </w:rPr>
        <w:t>Ngày chuyển nhượng: oxmast.transfer_date</w:t>
      </w:r>
    </w:p>
    <w:p w14:paraId="7FDDBE43" w14:textId="7AE0CC81" w:rsidR="00B71E57" w:rsidRDefault="00B71E57" w:rsidP="001C7A08">
      <w:pPr>
        <w:pStyle w:val="ListParagraph"/>
        <w:numPr>
          <w:ilvl w:val="2"/>
          <w:numId w:val="10"/>
        </w:numPr>
        <w:spacing w:before="120" w:after="120" w:line="276" w:lineRule="auto"/>
        <w:jc w:val="both"/>
        <w:rPr>
          <w:lang w:bidi="en-US"/>
        </w:rPr>
      </w:pPr>
      <w:r>
        <w:rPr>
          <w:lang w:bidi="en-US"/>
        </w:rPr>
        <w:t>Trạng thái: oxmast.status</w:t>
      </w:r>
    </w:p>
    <w:p w14:paraId="3C63D4A6" w14:textId="15D81961" w:rsidR="00B71E57" w:rsidRDefault="009B5785" w:rsidP="001C7A08">
      <w:pPr>
        <w:pStyle w:val="ListParagraph"/>
        <w:numPr>
          <w:ilvl w:val="2"/>
          <w:numId w:val="10"/>
        </w:numPr>
        <w:spacing w:before="120" w:after="120" w:line="276" w:lineRule="auto"/>
        <w:jc w:val="both"/>
        <w:rPr>
          <w:lang w:bidi="en-US"/>
        </w:rPr>
      </w:pPr>
      <w:r>
        <w:rPr>
          <w:lang w:bidi="en-US"/>
        </w:rPr>
        <w:t>Số lượng</w:t>
      </w:r>
      <w:r w:rsidR="000E5EC0">
        <w:rPr>
          <w:lang w:bidi="en-US"/>
        </w:rPr>
        <w:t>: oxmast.execqtty</w:t>
      </w:r>
    </w:p>
    <w:p w14:paraId="5CE1AC89" w14:textId="22DB5F58" w:rsidR="00B71E57" w:rsidRDefault="009B5785" w:rsidP="001C7A08">
      <w:pPr>
        <w:pStyle w:val="ListParagraph"/>
        <w:numPr>
          <w:ilvl w:val="2"/>
          <w:numId w:val="10"/>
        </w:numPr>
        <w:spacing w:before="120" w:after="120" w:line="276" w:lineRule="auto"/>
        <w:jc w:val="both"/>
        <w:rPr>
          <w:lang w:bidi="en-US"/>
        </w:rPr>
      </w:pPr>
      <w:r>
        <w:rPr>
          <w:lang w:bidi="en-US"/>
        </w:rPr>
        <w:t>Giá</w:t>
      </w:r>
      <w:r w:rsidR="000E5EC0">
        <w:rPr>
          <w:lang w:bidi="en-US"/>
        </w:rPr>
        <w:t>: oxmast.price</w:t>
      </w:r>
    </w:p>
    <w:p w14:paraId="58A4E181" w14:textId="218154A6" w:rsidR="00B71E57" w:rsidRDefault="00B71E57" w:rsidP="001C7A08">
      <w:pPr>
        <w:pStyle w:val="ListParagraph"/>
        <w:numPr>
          <w:ilvl w:val="2"/>
          <w:numId w:val="10"/>
        </w:numPr>
        <w:spacing w:before="120" w:after="120" w:line="276" w:lineRule="auto"/>
        <w:jc w:val="both"/>
        <w:rPr>
          <w:lang w:bidi="en-US"/>
        </w:rPr>
      </w:pPr>
      <w:r>
        <w:rPr>
          <w:lang w:bidi="en-US"/>
        </w:rPr>
        <w:t>Tổng mệnh giá</w:t>
      </w:r>
      <w:r w:rsidR="000E5EC0">
        <w:rPr>
          <w:lang w:bidi="en-US"/>
        </w:rPr>
        <w:t>: oxmast.execqtty * assetdtl.parvalue</w:t>
      </w:r>
    </w:p>
    <w:p w14:paraId="486BF49E" w14:textId="660CF8B7" w:rsidR="00B71E57" w:rsidRDefault="00B71E57" w:rsidP="001C7A08">
      <w:pPr>
        <w:pStyle w:val="ListParagraph"/>
        <w:numPr>
          <w:ilvl w:val="2"/>
          <w:numId w:val="10"/>
        </w:numPr>
        <w:spacing w:before="120" w:after="120" w:line="276" w:lineRule="auto"/>
        <w:jc w:val="both"/>
        <w:rPr>
          <w:lang w:bidi="en-US"/>
        </w:rPr>
      </w:pPr>
      <w:r>
        <w:rPr>
          <w:lang w:bidi="en-US"/>
        </w:rPr>
        <w:t>Tổng giá tr</w:t>
      </w:r>
      <w:r w:rsidR="009B5785">
        <w:rPr>
          <w:lang w:bidi="en-US"/>
        </w:rPr>
        <w:t>ị</w:t>
      </w:r>
      <w:r w:rsidR="000E5EC0">
        <w:rPr>
          <w:lang w:bidi="en-US"/>
        </w:rPr>
        <w:t>: oxmast.execamt</w:t>
      </w:r>
    </w:p>
    <w:p w14:paraId="5E48FD41" w14:textId="3A59D532" w:rsidR="001C7A08" w:rsidRDefault="001C7A08" w:rsidP="001C7A08">
      <w:pPr>
        <w:pStyle w:val="ListParagraph"/>
        <w:numPr>
          <w:ilvl w:val="2"/>
          <w:numId w:val="10"/>
        </w:numPr>
        <w:spacing w:before="120" w:after="120" w:line="276" w:lineRule="auto"/>
        <w:jc w:val="both"/>
        <w:rPr>
          <w:lang w:bidi="en-US"/>
        </w:rPr>
      </w:pPr>
      <w:r>
        <w:rPr>
          <w:lang w:bidi="en-US"/>
        </w:rPr>
        <w:t>Số lượng chờ bán lại: oxmast.pendingclsqtty</w:t>
      </w:r>
    </w:p>
    <w:p w14:paraId="70943AAC" w14:textId="7CC8B1CC" w:rsidR="00B71E57" w:rsidRDefault="00B71E57" w:rsidP="001C7A08">
      <w:pPr>
        <w:pStyle w:val="ListParagraph"/>
        <w:numPr>
          <w:ilvl w:val="2"/>
          <w:numId w:val="10"/>
        </w:numPr>
        <w:spacing w:before="120" w:after="120" w:line="276" w:lineRule="auto"/>
        <w:jc w:val="both"/>
        <w:rPr>
          <w:lang w:bidi="en-US"/>
        </w:rPr>
      </w:pPr>
      <w:r>
        <w:rPr>
          <w:lang w:bidi="en-US"/>
        </w:rPr>
        <w:t>Số lượng đã bán</w:t>
      </w:r>
      <w:r w:rsidR="001C7A08">
        <w:rPr>
          <w:lang w:bidi="en-US"/>
        </w:rPr>
        <w:t xml:space="preserve"> lại: oxmast.clsqtty</w:t>
      </w:r>
    </w:p>
    <w:p w14:paraId="019BBA32" w14:textId="7C2026AF" w:rsidR="00B71E57" w:rsidRDefault="00B71E57" w:rsidP="001C7A08">
      <w:pPr>
        <w:pStyle w:val="ListParagraph"/>
        <w:numPr>
          <w:ilvl w:val="2"/>
          <w:numId w:val="10"/>
        </w:numPr>
        <w:spacing w:before="120" w:after="120" w:line="276" w:lineRule="auto"/>
        <w:jc w:val="both"/>
        <w:rPr>
          <w:lang w:bidi="en-US"/>
        </w:rPr>
      </w:pPr>
      <w:r>
        <w:rPr>
          <w:lang w:bidi="en-US"/>
        </w:rPr>
        <w:t>Số lượng còn lại</w:t>
      </w:r>
      <w:r w:rsidR="001C7A08">
        <w:rPr>
          <w:lang w:bidi="en-US"/>
        </w:rPr>
        <w:t>: oxmast.execqtty – oxmast.pendingclsqtty – oxmast.clsqtty</w:t>
      </w:r>
    </w:p>
    <w:p w14:paraId="50B8417F" w14:textId="6D66C391" w:rsidR="00B42C10" w:rsidRDefault="00B42C10" w:rsidP="001C7A08">
      <w:pPr>
        <w:pStyle w:val="ListParagraph"/>
        <w:numPr>
          <w:ilvl w:val="2"/>
          <w:numId w:val="10"/>
        </w:numPr>
        <w:spacing w:before="120" w:after="120" w:line="276" w:lineRule="auto"/>
        <w:jc w:val="both"/>
        <w:rPr>
          <w:lang w:bidi="en-US"/>
        </w:rPr>
      </w:pPr>
      <w:r>
        <w:rPr>
          <w:lang w:bidi="en-US"/>
        </w:rPr>
        <w:t xml:space="preserve">Số lượng </w:t>
      </w:r>
      <w:r w:rsidR="003A4275">
        <w:rPr>
          <w:lang w:bidi="en-US"/>
        </w:rPr>
        <w:t>khả dụng</w:t>
      </w:r>
      <w:r>
        <w:rPr>
          <w:lang w:bidi="en-US"/>
        </w:rPr>
        <w:t>: LEAST(semast.trade – semast.secured; oxmast.execqtty – oxmast.pendingclsqtty – oxmast.clsqtty – oxmast.soldqtty)</w:t>
      </w:r>
    </w:p>
    <w:p w14:paraId="4E9C8285" w14:textId="386BB926" w:rsidR="00ED2780" w:rsidRDefault="00ED2780" w:rsidP="00701340">
      <w:pPr>
        <w:pStyle w:val="ListParagraph"/>
        <w:numPr>
          <w:ilvl w:val="4"/>
          <w:numId w:val="10"/>
        </w:numPr>
        <w:spacing w:before="120" w:after="120" w:line="276" w:lineRule="auto"/>
        <w:ind w:left="1080"/>
        <w:jc w:val="both"/>
        <w:rPr>
          <w:lang w:bidi="en-US"/>
        </w:rPr>
      </w:pPr>
      <w:r>
        <w:rPr>
          <w:lang w:bidi="en-US"/>
        </w:rPr>
        <w:t>Có 2 biểu tượng</w:t>
      </w:r>
      <w:r>
        <w:rPr>
          <w:noProof/>
        </w:rPr>
        <w:drawing>
          <wp:inline distT="0" distB="0" distL="0" distR="0" wp14:anchorId="16EADEDA" wp14:editId="446D965E">
            <wp:extent cx="381000" cy="343023"/>
            <wp:effectExtent l="0" t="0" r="0" b="0"/>
            <wp:docPr id="7" name="Picture 7" descr="Sell Icon High Res Stock Imag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l Icon High Res Stock Images | Shuttersto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000" cy="343023"/>
                    </a:xfrm>
                    <a:prstGeom prst="rect">
                      <a:avLst/>
                    </a:prstGeom>
                    <a:noFill/>
                    <a:ln>
                      <a:noFill/>
                    </a:ln>
                  </pic:spPr>
                </pic:pic>
              </a:graphicData>
            </a:graphic>
          </wp:inline>
        </w:drawing>
      </w:r>
      <w:r>
        <w:rPr>
          <w:lang w:bidi="en-US"/>
        </w:rPr>
        <w:t xml:space="preserve"> </w:t>
      </w:r>
      <w:r>
        <w:rPr>
          <w:noProof/>
        </w:rPr>
        <w:drawing>
          <wp:inline distT="0" distB="0" distL="0" distR="0" wp14:anchorId="4751595E" wp14:editId="6F3752AD">
            <wp:extent cx="318898" cy="285750"/>
            <wp:effectExtent l="0" t="0" r="5080" b="0"/>
            <wp:docPr id="8" name="Picture 8" descr="Cashflow Management – Snowball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hflow Management – Snowball Eff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1318" cy="287918"/>
                    </a:xfrm>
                    <a:prstGeom prst="rect">
                      <a:avLst/>
                    </a:prstGeom>
                    <a:noFill/>
                    <a:ln>
                      <a:noFill/>
                    </a:ln>
                  </pic:spPr>
                </pic:pic>
              </a:graphicData>
            </a:graphic>
          </wp:inline>
        </w:drawing>
      </w:r>
      <w:r>
        <w:rPr>
          <w:lang w:bidi="en-US"/>
        </w:rPr>
        <w:t xml:space="preserve"> ở từng dòng</w:t>
      </w:r>
    </w:p>
    <w:p w14:paraId="401CB122" w14:textId="50FCFEE2" w:rsidR="00ED2780" w:rsidRDefault="00ED2780" w:rsidP="00701340">
      <w:pPr>
        <w:pStyle w:val="ListParagraph"/>
        <w:numPr>
          <w:ilvl w:val="4"/>
          <w:numId w:val="10"/>
        </w:numPr>
        <w:spacing w:before="120" w:after="120" w:line="276" w:lineRule="auto"/>
        <w:ind w:left="1080"/>
        <w:jc w:val="both"/>
        <w:rPr>
          <w:lang w:bidi="en-US"/>
        </w:rPr>
      </w:pPr>
      <w:r w:rsidRPr="00F72025">
        <w:rPr>
          <w:b/>
          <w:lang w:bidi="en-US"/>
        </w:rPr>
        <w:t xml:space="preserve">Click vào </w:t>
      </w:r>
      <w:r w:rsidRPr="00F72025">
        <w:rPr>
          <w:b/>
          <w:noProof/>
        </w:rPr>
        <w:drawing>
          <wp:inline distT="0" distB="0" distL="0" distR="0" wp14:anchorId="75770369" wp14:editId="71CAC7BB">
            <wp:extent cx="381000" cy="343023"/>
            <wp:effectExtent l="0" t="0" r="0" b="0"/>
            <wp:docPr id="10" name="Picture 10" descr="Sell Icon High Res Stock Imag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l Icon High Res Stock Images | Shutterstoc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1000" cy="343023"/>
                    </a:xfrm>
                    <a:prstGeom prst="rect">
                      <a:avLst/>
                    </a:prstGeom>
                    <a:noFill/>
                    <a:ln>
                      <a:noFill/>
                    </a:ln>
                  </pic:spPr>
                </pic:pic>
              </a:graphicData>
            </a:graphic>
          </wp:inline>
        </w:drawing>
      </w:r>
      <w:r>
        <w:rPr>
          <w:lang w:bidi="en-US"/>
        </w:rPr>
        <w:t xml:space="preserve"> =&gt; Hiển thị ra </w:t>
      </w:r>
      <w:r w:rsidRPr="00C84C02">
        <w:rPr>
          <w:b/>
          <w:lang w:bidi="en-US"/>
        </w:rPr>
        <w:t xml:space="preserve">“Các HĐ bán </w:t>
      </w:r>
      <w:r w:rsidR="00C84C02" w:rsidRPr="00C84C02">
        <w:rPr>
          <w:b/>
          <w:lang w:bidi="en-US"/>
        </w:rPr>
        <w:t xml:space="preserve">lại của HĐ mua </w:t>
      </w:r>
      <w:r w:rsidRPr="00C84C02">
        <w:rPr>
          <w:b/>
          <w:lang w:bidi="en-US"/>
        </w:rPr>
        <w:t>”</w:t>
      </w:r>
      <w:r w:rsidR="00C84C02" w:rsidRPr="00C84C02">
        <w:rPr>
          <w:b/>
          <w:lang w:bidi="en-US"/>
        </w:rPr>
        <w:t xml:space="preserve"> + Số hợp đồng của dòng đang chọn</w:t>
      </w:r>
      <w:r>
        <w:rPr>
          <w:lang w:bidi="en-US"/>
        </w:rPr>
        <w:t>, lấy từ sereqclose where sereqclose.</w:t>
      </w:r>
      <w:r w:rsidR="009B5785">
        <w:rPr>
          <w:lang w:bidi="en-US"/>
        </w:rPr>
        <w:t>orgconfirmno = oxmast.confirmno đang chọn AND sereqclose.status &lt;&gt; ‘R’ =&gt; Dưới tên bảng có dòng chữ đỏ in nghiêng “</w:t>
      </w:r>
      <w:r w:rsidR="009B5785" w:rsidRPr="00F72025">
        <w:rPr>
          <w:i/>
          <w:lang w:bidi="en-US"/>
        </w:rPr>
        <w:t>Click vào từng hợp đồng để xem dòng tiền đầu tư</w:t>
      </w:r>
      <w:r w:rsidR="009B5785">
        <w:rPr>
          <w:lang w:bidi="en-US"/>
        </w:rPr>
        <w:t>”. Các thông tin bao gồm:</w:t>
      </w:r>
    </w:p>
    <w:p w14:paraId="0475688B" w14:textId="4B7C71C5" w:rsidR="009B5785" w:rsidRDefault="009B5785" w:rsidP="009B5785">
      <w:pPr>
        <w:pStyle w:val="ListParagraph"/>
        <w:numPr>
          <w:ilvl w:val="2"/>
          <w:numId w:val="10"/>
        </w:numPr>
        <w:spacing w:before="120" w:after="120" w:line="276" w:lineRule="auto"/>
        <w:jc w:val="both"/>
        <w:rPr>
          <w:lang w:bidi="en-US"/>
        </w:rPr>
      </w:pPr>
      <w:r>
        <w:rPr>
          <w:lang w:bidi="en-US"/>
        </w:rPr>
        <w:t>Số hiệu lệnh BUY: sereqclose.confirmno</w:t>
      </w:r>
    </w:p>
    <w:p w14:paraId="3ECB2D90" w14:textId="37A832DA" w:rsidR="009B5785" w:rsidRDefault="009B5785" w:rsidP="009B5785">
      <w:pPr>
        <w:pStyle w:val="ListParagraph"/>
        <w:numPr>
          <w:ilvl w:val="2"/>
          <w:numId w:val="10"/>
        </w:numPr>
        <w:spacing w:before="120" w:after="120" w:line="276" w:lineRule="auto"/>
        <w:jc w:val="both"/>
        <w:rPr>
          <w:lang w:bidi="en-US"/>
        </w:rPr>
      </w:pPr>
      <w:r>
        <w:rPr>
          <w:lang w:bidi="en-US"/>
        </w:rPr>
        <w:t xml:space="preserve">Số hiệu lệnh SELL gốc: </w:t>
      </w:r>
      <w:r w:rsidR="00A9436E">
        <w:rPr>
          <w:lang w:bidi="en-US"/>
        </w:rPr>
        <w:t>sereqclose.orgconfirmno</w:t>
      </w:r>
    </w:p>
    <w:p w14:paraId="139FC5CE" w14:textId="6E96B820" w:rsidR="009B5785" w:rsidRDefault="009B5785" w:rsidP="009B5785">
      <w:pPr>
        <w:pStyle w:val="ListParagraph"/>
        <w:numPr>
          <w:ilvl w:val="2"/>
          <w:numId w:val="10"/>
        </w:numPr>
        <w:spacing w:before="120" w:after="120" w:line="276" w:lineRule="auto"/>
        <w:jc w:val="both"/>
        <w:rPr>
          <w:lang w:bidi="en-US"/>
        </w:rPr>
      </w:pPr>
      <w:r>
        <w:rPr>
          <w:lang w:bidi="en-US"/>
        </w:rPr>
        <w:t>Số hợp đồng: sereqclose.contract_no</w:t>
      </w:r>
    </w:p>
    <w:p w14:paraId="7374372A" w14:textId="128F8F9D" w:rsidR="009B5785" w:rsidRDefault="009B5785" w:rsidP="009B5785">
      <w:pPr>
        <w:pStyle w:val="ListParagraph"/>
        <w:numPr>
          <w:ilvl w:val="2"/>
          <w:numId w:val="10"/>
        </w:numPr>
        <w:spacing w:before="120" w:after="120" w:line="276" w:lineRule="auto"/>
        <w:jc w:val="both"/>
        <w:rPr>
          <w:lang w:bidi="en-US"/>
        </w:rPr>
      </w:pPr>
      <w:r>
        <w:rPr>
          <w:lang w:bidi="en-US"/>
        </w:rPr>
        <w:t>Sản phẩm: oxmast.productid hiển thị shortname của dòng oxmast đang chọn trên</w:t>
      </w:r>
    </w:p>
    <w:p w14:paraId="4C754376" w14:textId="2F9E935E" w:rsidR="009B5785" w:rsidRDefault="009B5785" w:rsidP="009B5785">
      <w:pPr>
        <w:pStyle w:val="ListParagraph"/>
        <w:numPr>
          <w:ilvl w:val="2"/>
          <w:numId w:val="10"/>
        </w:numPr>
        <w:spacing w:before="120" w:after="120" w:line="276" w:lineRule="auto"/>
        <w:jc w:val="both"/>
        <w:rPr>
          <w:lang w:bidi="en-US"/>
        </w:rPr>
      </w:pPr>
      <w:r>
        <w:rPr>
          <w:lang w:bidi="en-US"/>
        </w:rPr>
        <w:t>Ngày giao dịch: sereqclose.txdate</w:t>
      </w:r>
    </w:p>
    <w:p w14:paraId="49A9F3C9" w14:textId="2D50FF6E" w:rsidR="009B5785" w:rsidRDefault="009B5785" w:rsidP="009B5785">
      <w:pPr>
        <w:pStyle w:val="ListParagraph"/>
        <w:numPr>
          <w:ilvl w:val="2"/>
          <w:numId w:val="10"/>
        </w:numPr>
        <w:spacing w:before="120" w:after="120" w:line="276" w:lineRule="auto"/>
        <w:jc w:val="both"/>
        <w:rPr>
          <w:lang w:bidi="en-US"/>
        </w:rPr>
      </w:pPr>
      <w:r>
        <w:rPr>
          <w:lang w:bidi="en-US"/>
        </w:rPr>
        <w:t>Ngày chuyển nhượng: sereqclose.transfer_date</w:t>
      </w:r>
    </w:p>
    <w:p w14:paraId="17FA51C5" w14:textId="70F945E4" w:rsidR="009B5785" w:rsidRDefault="009B5785" w:rsidP="009B5785">
      <w:pPr>
        <w:pStyle w:val="ListParagraph"/>
        <w:numPr>
          <w:ilvl w:val="2"/>
          <w:numId w:val="10"/>
        </w:numPr>
        <w:spacing w:before="120" w:after="120" w:line="276" w:lineRule="auto"/>
        <w:jc w:val="both"/>
        <w:rPr>
          <w:lang w:bidi="en-US"/>
        </w:rPr>
      </w:pPr>
      <w:r>
        <w:rPr>
          <w:lang w:bidi="en-US"/>
        </w:rPr>
        <w:t>Trạng thái: sereqclose.status</w:t>
      </w:r>
    </w:p>
    <w:p w14:paraId="4F56F87A" w14:textId="64604280" w:rsidR="009B5785" w:rsidRDefault="009B5785" w:rsidP="009B5785">
      <w:pPr>
        <w:pStyle w:val="ListParagraph"/>
        <w:numPr>
          <w:ilvl w:val="2"/>
          <w:numId w:val="10"/>
        </w:numPr>
        <w:spacing w:before="120" w:after="120" w:line="276" w:lineRule="auto"/>
        <w:jc w:val="both"/>
        <w:rPr>
          <w:lang w:bidi="en-US"/>
        </w:rPr>
      </w:pPr>
      <w:r>
        <w:rPr>
          <w:lang w:bidi="en-US"/>
        </w:rPr>
        <w:t>Số lượng: sereqclose.execqtty</w:t>
      </w:r>
    </w:p>
    <w:p w14:paraId="56873B5B" w14:textId="59A44273" w:rsidR="009B5785" w:rsidRDefault="009B5785" w:rsidP="009B5785">
      <w:pPr>
        <w:pStyle w:val="ListParagraph"/>
        <w:numPr>
          <w:ilvl w:val="2"/>
          <w:numId w:val="10"/>
        </w:numPr>
        <w:spacing w:before="120" w:after="120" w:line="276" w:lineRule="auto"/>
        <w:jc w:val="both"/>
        <w:rPr>
          <w:lang w:bidi="en-US"/>
        </w:rPr>
      </w:pPr>
      <w:r>
        <w:rPr>
          <w:lang w:bidi="en-US"/>
        </w:rPr>
        <w:t>Giá: sereqclose.price</w:t>
      </w:r>
    </w:p>
    <w:p w14:paraId="1CFD0680" w14:textId="3448B9C8" w:rsidR="009B5785" w:rsidRDefault="009B5785" w:rsidP="009B5785">
      <w:pPr>
        <w:pStyle w:val="ListParagraph"/>
        <w:numPr>
          <w:ilvl w:val="2"/>
          <w:numId w:val="10"/>
        </w:numPr>
        <w:spacing w:before="120" w:after="120" w:line="276" w:lineRule="auto"/>
        <w:jc w:val="both"/>
        <w:rPr>
          <w:lang w:bidi="en-US"/>
        </w:rPr>
      </w:pPr>
      <w:r>
        <w:rPr>
          <w:lang w:bidi="en-US"/>
        </w:rPr>
        <w:t>Tổng mệnh giá: sereqclose.execqtty * assetdtl.parvalue</w:t>
      </w:r>
    </w:p>
    <w:p w14:paraId="3600E7CA" w14:textId="55515EFC" w:rsidR="009B5785" w:rsidRDefault="009B5785" w:rsidP="009B5785">
      <w:pPr>
        <w:pStyle w:val="ListParagraph"/>
        <w:numPr>
          <w:ilvl w:val="2"/>
          <w:numId w:val="10"/>
        </w:numPr>
        <w:spacing w:before="120" w:after="120" w:line="276" w:lineRule="auto"/>
        <w:jc w:val="both"/>
        <w:rPr>
          <w:lang w:bidi="en-US"/>
        </w:rPr>
      </w:pPr>
      <w:r>
        <w:rPr>
          <w:lang w:bidi="en-US"/>
        </w:rPr>
        <w:t>Phí: sereqclose.feeamt</w:t>
      </w:r>
    </w:p>
    <w:p w14:paraId="650BEF71" w14:textId="15EDAE53" w:rsidR="009B5785" w:rsidRDefault="009B5785" w:rsidP="009B5785">
      <w:pPr>
        <w:pStyle w:val="ListParagraph"/>
        <w:numPr>
          <w:ilvl w:val="2"/>
          <w:numId w:val="10"/>
        </w:numPr>
        <w:spacing w:before="120" w:after="120" w:line="276" w:lineRule="auto"/>
        <w:jc w:val="both"/>
        <w:rPr>
          <w:lang w:bidi="en-US"/>
        </w:rPr>
      </w:pPr>
      <w:r>
        <w:rPr>
          <w:lang w:bidi="en-US"/>
        </w:rPr>
        <w:t>Thuế: sereqclose.taxamt</w:t>
      </w:r>
    </w:p>
    <w:p w14:paraId="31EF1A51" w14:textId="43DE3205" w:rsidR="009B5785" w:rsidRDefault="009B5785" w:rsidP="009B5785">
      <w:pPr>
        <w:pStyle w:val="ListParagraph"/>
        <w:numPr>
          <w:ilvl w:val="2"/>
          <w:numId w:val="10"/>
        </w:numPr>
        <w:spacing w:before="120" w:after="120" w:line="276" w:lineRule="auto"/>
        <w:jc w:val="both"/>
        <w:rPr>
          <w:lang w:bidi="en-US"/>
        </w:rPr>
      </w:pPr>
      <w:r>
        <w:rPr>
          <w:lang w:bidi="en-US"/>
        </w:rPr>
        <w:t>Tổng thực nhận: sereqclose.price * sereqclose.qtty – sereqclose.feeamt – sereqclose.taxamt</w:t>
      </w:r>
    </w:p>
    <w:p w14:paraId="1C204CDE" w14:textId="250B4CB8" w:rsidR="009B5785" w:rsidRDefault="009B5785" w:rsidP="009B5785">
      <w:pPr>
        <w:pStyle w:val="ListParagraph"/>
        <w:numPr>
          <w:ilvl w:val="4"/>
          <w:numId w:val="10"/>
        </w:numPr>
        <w:spacing w:before="120" w:after="120" w:line="276" w:lineRule="auto"/>
        <w:ind w:left="1530"/>
        <w:jc w:val="both"/>
        <w:rPr>
          <w:lang w:bidi="en-US"/>
        </w:rPr>
      </w:pPr>
      <w:r>
        <w:rPr>
          <w:lang w:bidi="en-US"/>
        </w:rPr>
        <w:t xml:space="preserve">Click vào từng dòng HĐ bán </w:t>
      </w:r>
      <w:r w:rsidR="00C84C02">
        <w:rPr>
          <w:lang w:bidi="en-US"/>
        </w:rPr>
        <w:t xml:space="preserve">lại </w:t>
      </w:r>
      <w:r>
        <w:rPr>
          <w:lang w:bidi="en-US"/>
        </w:rPr>
        <w:t>=&gt; Hiển thị chi tiết dòng tiền đầu tư tương ứng HĐ bán</w:t>
      </w:r>
      <w:r w:rsidR="00C84C02">
        <w:rPr>
          <w:lang w:bidi="en-US"/>
        </w:rPr>
        <w:t xml:space="preserve">. Title </w:t>
      </w:r>
      <w:r w:rsidR="00C84C02" w:rsidRPr="00C84C02">
        <w:rPr>
          <w:b/>
          <w:lang w:bidi="en-US"/>
        </w:rPr>
        <w:t>“Dòng tiền đầu tư của HĐ” + Số hợp đồng bán lại đang chọn</w:t>
      </w:r>
    </w:p>
    <w:p w14:paraId="05DAEF1E" w14:textId="77777777" w:rsidR="009B5785" w:rsidRDefault="009B5785" w:rsidP="009B5785">
      <w:pPr>
        <w:pStyle w:val="ListParagraph"/>
        <w:numPr>
          <w:ilvl w:val="2"/>
          <w:numId w:val="10"/>
        </w:numPr>
        <w:spacing w:before="120" w:after="120" w:line="276" w:lineRule="auto"/>
        <w:jc w:val="both"/>
        <w:rPr>
          <w:lang w:bidi="en-US"/>
        </w:rPr>
      </w:pPr>
      <w:r>
        <w:rPr>
          <w:lang w:bidi="en-US"/>
        </w:rPr>
        <w:t>Bảng gồm các cột</w:t>
      </w:r>
    </w:p>
    <w:p w14:paraId="3B1406CC" w14:textId="77777777" w:rsidR="009B5785" w:rsidRDefault="009B5785" w:rsidP="009B5785">
      <w:pPr>
        <w:pStyle w:val="ListParagraph"/>
        <w:numPr>
          <w:ilvl w:val="3"/>
          <w:numId w:val="10"/>
        </w:numPr>
        <w:spacing w:before="120" w:after="120" w:line="276" w:lineRule="auto"/>
        <w:jc w:val="both"/>
        <w:rPr>
          <w:lang w:bidi="en-US"/>
        </w:rPr>
      </w:pPr>
      <w:r>
        <w:rPr>
          <w:lang w:bidi="en-US"/>
        </w:rPr>
        <w:t>Ngày</w:t>
      </w:r>
    </w:p>
    <w:p w14:paraId="0A55A318" w14:textId="77777777" w:rsidR="009B5785" w:rsidRDefault="009B5785" w:rsidP="009B5785">
      <w:pPr>
        <w:pStyle w:val="ListParagraph"/>
        <w:numPr>
          <w:ilvl w:val="3"/>
          <w:numId w:val="10"/>
        </w:numPr>
        <w:spacing w:before="120" w:after="120" w:line="276" w:lineRule="auto"/>
        <w:jc w:val="both"/>
        <w:rPr>
          <w:lang w:bidi="en-US"/>
        </w:rPr>
      </w:pPr>
      <w:r>
        <w:rPr>
          <w:lang w:bidi="en-US"/>
        </w:rPr>
        <w:lastRenderedPageBreak/>
        <w:t>Loại (Coupon/Gốc)</w:t>
      </w:r>
    </w:p>
    <w:p w14:paraId="125E812D" w14:textId="77777777" w:rsidR="009B5785" w:rsidRDefault="009B5785" w:rsidP="009B5785">
      <w:pPr>
        <w:pStyle w:val="ListParagraph"/>
        <w:numPr>
          <w:ilvl w:val="3"/>
          <w:numId w:val="10"/>
        </w:numPr>
        <w:spacing w:before="120" w:after="120" w:line="276" w:lineRule="auto"/>
        <w:jc w:val="both"/>
        <w:rPr>
          <w:lang w:bidi="en-US"/>
        </w:rPr>
      </w:pPr>
      <w:r>
        <w:rPr>
          <w:lang w:bidi="en-US"/>
        </w:rPr>
        <w:t>Khối lượng</w:t>
      </w:r>
    </w:p>
    <w:p w14:paraId="4E8E4A54" w14:textId="77777777" w:rsidR="009B5785" w:rsidRDefault="009B5785" w:rsidP="009B5785">
      <w:pPr>
        <w:pStyle w:val="ListParagraph"/>
        <w:numPr>
          <w:ilvl w:val="3"/>
          <w:numId w:val="10"/>
        </w:numPr>
        <w:spacing w:before="120" w:after="120" w:line="276" w:lineRule="auto"/>
        <w:jc w:val="both"/>
        <w:rPr>
          <w:lang w:bidi="en-US"/>
        </w:rPr>
      </w:pPr>
      <w:r>
        <w:rPr>
          <w:lang w:bidi="en-US"/>
        </w:rPr>
        <w:t>Phí</w:t>
      </w:r>
    </w:p>
    <w:p w14:paraId="43C64E15" w14:textId="77777777" w:rsidR="009B5785" w:rsidRDefault="009B5785" w:rsidP="009B5785">
      <w:pPr>
        <w:pStyle w:val="ListParagraph"/>
        <w:numPr>
          <w:ilvl w:val="3"/>
          <w:numId w:val="10"/>
        </w:numPr>
        <w:spacing w:before="120" w:after="120" w:line="276" w:lineRule="auto"/>
        <w:jc w:val="both"/>
        <w:rPr>
          <w:lang w:bidi="en-US"/>
        </w:rPr>
      </w:pPr>
      <w:r>
        <w:rPr>
          <w:lang w:bidi="en-US"/>
        </w:rPr>
        <w:t>Thuế</w:t>
      </w:r>
    </w:p>
    <w:p w14:paraId="29AE661B" w14:textId="77777777" w:rsidR="009B5785" w:rsidRDefault="009B5785" w:rsidP="009B5785">
      <w:pPr>
        <w:pStyle w:val="ListParagraph"/>
        <w:numPr>
          <w:ilvl w:val="3"/>
          <w:numId w:val="10"/>
        </w:numPr>
        <w:spacing w:before="120" w:after="120" w:line="276" w:lineRule="auto"/>
        <w:jc w:val="both"/>
        <w:rPr>
          <w:lang w:bidi="en-US"/>
        </w:rPr>
      </w:pPr>
      <w:r>
        <w:rPr>
          <w:lang w:bidi="en-US"/>
        </w:rPr>
        <w:t>Giá trị thực nhận</w:t>
      </w:r>
    </w:p>
    <w:p w14:paraId="228FD18F" w14:textId="77777777" w:rsidR="009B5785" w:rsidRDefault="009B5785" w:rsidP="009B5785">
      <w:pPr>
        <w:pStyle w:val="ListParagraph"/>
        <w:numPr>
          <w:ilvl w:val="3"/>
          <w:numId w:val="10"/>
        </w:numPr>
        <w:spacing w:before="120" w:after="120" w:line="276" w:lineRule="auto"/>
        <w:jc w:val="both"/>
        <w:rPr>
          <w:lang w:bidi="en-US"/>
        </w:rPr>
      </w:pPr>
      <w:r>
        <w:rPr>
          <w:lang w:bidi="en-US"/>
        </w:rPr>
        <w:t>Giá trị tái đầu tư</w:t>
      </w:r>
    </w:p>
    <w:p w14:paraId="026713D3" w14:textId="77777777" w:rsidR="009B5785" w:rsidRDefault="009B5785" w:rsidP="009B5785">
      <w:pPr>
        <w:pStyle w:val="ListParagraph"/>
        <w:numPr>
          <w:ilvl w:val="4"/>
          <w:numId w:val="10"/>
        </w:numPr>
        <w:spacing w:before="120" w:after="120" w:line="276" w:lineRule="auto"/>
        <w:ind w:left="2250"/>
        <w:jc w:val="both"/>
        <w:rPr>
          <w:lang w:bidi="en-US"/>
        </w:rPr>
      </w:pPr>
      <w:r>
        <w:rPr>
          <w:lang w:bidi="en-US"/>
        </w:rPr>
        <w:t>Dòng nhận lãi coupon</w:t>
      </w:r>
    </w:p>
    <w:p w14:paraId="477033F5" w14:textId="332F47E6" w:rsidR="009B5785" w:rsidRDefault="009B5785" w:rsidP="009B5785">
      <w:pPr>
        <w:pStyle w:val="ListParagraph"/>
        <w:numPr>
          <w:ilvl w:val="3"/>
          <w:numId w:val="10"/>
        </w:numPr>
        <w:spacing w:before="120" w:after="120" w:line="276" w:lineRule="auto"/>
        <w:jc w:val="both"/>
        <w:rPr>
          <w:lang w:bidi="en-US"/>
        </w:rPr>
      </w:pPr>
      <w:r>
        <w:rPr>
          <w:lang w:bidi="en-US"/>
        </w:rPr>
        <w:t xml:space="preserve">Ngày = Ngày thanh toán lãi (valuedt) của các kỳ coupon từ ngày </w:t>
      </w:r>
      <w:r w:rsidR="00F72025">
        <w:rPr>
          <w:lang w:bidi="en-US"/>
        </w:rPr>
        <w:t>phát hành trái phiếu</w:t>
      </w:r>
      <w:r>
        <w:rPr>
          <w:lang w:bidi="en-US"/>
        </w:rPr>
        <w:t xml:space="preserve"> đến ngày chuyển nhượng của HĐ bán hoặc đến ngày hiện tại nếu ngày chuyển nhượng NULL </w:t>
      </w:r>
      <w:r w:rsidRPr="001C3967">
        <w:rPr>
          <w:b/>
          <w:lang w:bidi="en-US"/>
        </w:rPr>
        <w:t>(dựa theo ngày chốt quyền reportdt)</w:t>
      </w:r>
    </w:p>
    <w:p w14:paraId="36862196" w14:textId="77777777" w:rsidR="009B5785" w:rsidRDefault="009B5785" w:rsidP="009B5785">
      <w:pPr>
        <w:pStyle w:val="ListParagraph"/>
        <w:numPr>
          <w:ilvl w:val="3"/>
          <w:numId w:val="10"/>
        </w:numPr>
        <w:spacing w:before="120" w:after="120" w:line="276" w:lineRule="auto"/>
        <w:jc w:val="both"/>
        <w:rPr>
          <w:lang w:bidi="en-US"/>
        </w:rPr>
      </w:pPr>
      <w:r>
        <w:rPr>
          <w:lang w:bidi="en-US"/>
        </w:rPr>
        <w:t>Loại: Coupon</w:t>
      </w:r>
    </w:p>
    <w:p w14:paraId="52C35155" w14:textId="4BFA997A" w:rsidR="009B5785" w:rsidRDefault="009B5785" w:rsidP="009B5785">
      <w:pPr>
        <w:pStyle w:val="ListParagraph"/>
        <w:numPr>
          <w:ilvl w:val="3"/>
          <w:numId w:val="10"/>
        </w:numPr>
        <w:spacing w:before="120" w:after="120" w:line="276" w:lineRule="auto"/>
        <w:jc w:val="both"/>
        <w:rPr>
          <w:lang w:bidi="en-US"/>
        </w:rPr>
      </w:pPr>
      <w:r>
        <w:rPr>
          <w:lang w:bidi="en-US"/>
        </w:rPr>
        <w:t xml:space="preserve">Khối lượng: </w:t>
      </w:r>
      <w:r w:rsidR="00F72025">
        <w:rPr>
          <w:lang w:bidi="en-US"/>
        </w:rPr>
        <w:t xml:space="preserve">= 0 nếu sereqclose.transfer_date &gt; ngày chốt quyền của kỳ thanh toán lãi đang hiển thị. Nếu sereqclose.transferdate &lt;= ngày chốt quyền của kỳ thanh toán lãi đang hiển thị =&gt; = </w:t>
      </w:r>
      <w:r>
        <w:rPr>
          <w:lang w:bidi="en-US"/>
        </w:rPr>
        <w:t>sereqclose.qtty</w:t>
      </w:r>
    </w:p>
    <w:p w14:paraId="2A13FB8D" w14:textId="77777777" w:rsidR="009B5785" w:rsidRDefault="009B5785" w:rsidP="009B5785">
      <w:pPr>
        <w:pStyle w:val="ListParagraph"/>
        <w:numPr>
          <w:ilvl w:val="3"/>
          <w:numId w:val="10"/>
        </w:numPr>
        <w:spacing w:before="120" w:after="120" w:line="276" w:lineRule="auto"/>
        <w:jc w:val="both"/>
        <w:rPr>
          <w:lang w:bidi="en-US"/>
        </w:rPr>
      </w:pPr>
      <w:r>
        <w:rPr>
          <w:lang w:bidi="en-US"/>
        </w:rPr>
        <w:t>Số tiền lãi: Lấy số tiền lãi trả cho 1 ĐVTS của kỳ nhận lãi đang xét từ intschd và payment_schd * Khối lượng ở trên</w:t>
      </w:r>
    </w:p>
    <w:p w14:paraId="5BA6299C" w14:textId="77777777" w:rsidR="009B5785" w:rsidRDefault="009B5785" w:rsidP="009B5785">
      <w:pPr>
        <w:pStyle w:val="ListParagraph"/>
        <w:numPr>
          <w:ilvl w:val="3"/>
          <w:numId w:val="10"/>
        </w:numPr>
        <w:spacing w:before="120" w:after="120" w:line="276" w:lineRule="auto"/>
        <w:jc w:val="both"/>
        <w:rPr>
          <w:lang w:bidi="en-US"/>
        </w:rPr>
      </w:pPr>
      <w:r>
        <w:rPr>
          <w:lang w:bidi="en-US"/>
        </w:rPr>
        <w:t>Thuế lợi tức: Tính thuế lợi tức trên số tiền lãi</w:t>
      </w:r>
    </w:p>
    <w:p w14:paraId="10973A43" w14:textId="77777777" w:rsidR="009B5785" w:rsidRDefault="009B5785" w:rsidP="009B5785">
      <w:pPr>
        <w:pStyle w:val="ListParagraph"/>
        <w:numPr>
          <w:ilvl w:val="3"/>
          <w:numId w:val="10"/>
        </w:numPr>
        <w:spacing w:before="120" w:after="120" w:line="276" w:lineRule="auto"/>
        <w:jc w:val="both"/>
        <w:rPr>
          <w:lang w:bidi="en-US"/>
        </w:rPr>
      </w:pPr>
      <w:r>
        <w:rPr>
          <w:lang w:bidi="en-US"/>
        </w:rPr>
        <w:t>Giá trị thực nhận = Số tiền lãi – Thuế lợi tức</w:t>
      </w:r>
    </w:p>
    <w:p w14:paraId="14A2E818" w14:textId="77777777" w:rsidR="009B5785" w:rsidRDefault="009B5785" w:rsidP="009B5785">
      <w:pPr>
        <w:pStyle w:val="ListParagraph"/>
        <w:numPr>
          <w:ilvl w:val="3"/>
          <w:numId w:val="10"/>
        </w:numPr>
        <w:spacing w:before="120" w:after="120" w:line="276" w:lineRule="auto"/>
        <w:jc w:val="both"/>
        <w:rPr>
          <w:lang w:bidi="en-US"/>
        </w:rPr>
      </w:pPr>
      <w:r>
        <w:rPr>
          <w:lang w:bidi="en-US"/>
        </w:rPr>
        <w:t>Giá trị tái đầu tư coupon: Tính giá trị tái đầu tư cho Số tiền lãi theo khung LS tái đầu tư tùa ngày thanh toán lãi đến ngày đáo hạn TP</w:t>
      </w:r>
    </w:p>
    <w:p w14:paraId="48AEACB2" w14:textId="0202FCD5" w:rsidR="009B5785" w:rsidRDefault="009B5785" w:rsidP="009B5785">
      <w:pPr>
        <w:pStyle w:val="ListParagraph"/>
        <w:numPr>
          <w:ilvl w:val="4"/>
          <w:numId w:val="10"/>
        </w:numPr>
        <w:spacing w:before="120" w:after="120" w:line="276" w:lineRule="auto"/>
        <w:ind w:left="2250"/>
        <w:jc w:val="both"/>
        <w:rPr>
          <w:lang w:bidi="en-US"/>
        </w:rPr>
      </w:pPr>
      <w:r>
        <w:rPr>
          <w:lang w:bidi="en-US"/>
        </w:rPr>
        <w:t xml:space="preserve">Dòng nhận gốc: </w:t>
      </w:r>
      <w:r w:rsidR="00F72025">
        <w:rPr>
          <w:lang w:bidi="en-US"/>
        </w:rPr>
        <w:t>Chỉ hiển thị nếu sereqclose.status = ‘F’</w:t>
      </w:r>
    </w:p>
    <w:p w14:paraId="7024098B" w14:textId="77777777" w:rsidR="009B5785" w:rsidRDefault="009B5785" w:rsidP="009B5785">
      <w:pPr>
        <w:pStyle w:val="ListParagraph"/>
        <w:numPr>
          <w:ilvl w:val="3"/>
          <w:numId w:val="10"/>
        </w:numPr>
        <w:spacing w:before="120" w:after="120" w:line="276" w:lineRule="auto"/>
        <w:jc w:val="both"/>
        <w:rPr>
          <w:lang w:bidi="en-US"/>
        </w:rPr>
      </w:pPr>
      <w:r>
        <w:rPr>
          <w:lang w:bidi="en-US"/>
        </w:rPr>
        <w:t>Ngày: sereqclose.sett_date</w:t>
      </w:r>
    </w:p>
    <w:p w14:paraId="318F1461" w14:textId="77777777" w:rsidR="009B5785" w:rsidRDefault="009B5785" w:rsidP="009B5785">
      <w:pPr>
        <w:pStyle w:val="ListParagraph"/>
        <w:numPr>
          <w:ilvl w:val="3"/>
          <w:numId w:val="10"/>
        </w:numPr>
        <w:spacing w:before="120" w:after="120" w:line="276" w:lineRule="auto"/>
        <w:jc w:val="both"/>
        <w:rPr>
          <w:lang w:bidi="en-US"/>
        </w:rPr>
      </w:pPr>
      <w:r>
        <w:rPr>
          <w:lang w:bidi="en-US"/>
        </w:rPr>
        <w:t>Loại: Gốc</w:t>
      </w:r>
    </w:p>
    <w:p w14:paraId="590DA2E1" w14:textId="77777777" w:rsidR="009B5785" w:rsidRDefault="009B5785" w:rsidP="009B5785">
      <w:pPr>
        <w:pStyle w:val="ListParagraph"/>
        <w:numPr>
          <w:ilvl w:val="3"/>
          <w:numId w:val="10"/>
        </w:numPr>
        <w:spacing w:before="120" w:after="120" w:line="276" w:lineRule="auto"/>
        <w:jc w:val="both"/>
        <w:rPr>
          <w:lang w:bidi="en-US"/>
        </w:rPr>
      </w:pPr>
      <w:r>
        <w:rPr>
          <w:lang w:bidi="en-US"/>
        </w:rPr>
        <w:t>Khối lượng: sereqclose.qtty</w:t>
      </w:r>
    </w:p>
    <w:p w14:paraId="7B2E832D" w14:textId="77777777" w:rsidR="009B5785" w:rsidRDefault="009B5785" w:rsidP="009B5785">
      <w:pPr>
        <w:pStyle w:val="ListParagraph"/>
        <w:numPr>
          <w:ilvl w:val="3"/>
          <w:numId w:val="10"/>
        </w:numPr>
        <w:spacing w:before="120" w:after="120" w:line="276" w:lineRule="auto"/>
        <w:jc w:val="both"/>
        <w:rPr>
          <w:lang w:bidi="en-US"/>
        </w:rPr>
      </w:pPr>
      <w:r>
        <w:rPr>
          <w:lang w:bidi="en-US"/>
        </w:rPr>
        <w:t>Phí: sereqclose.feeamt</w:t>
      </w:r>
    </w:p>
    <w:p w14:paraId="426B55B3" w14:textId="77777777" w:rsidR="009B5785" w:rsidRDefault="009B5785" w:rsidP="009B5785">
      <w:pPr>
        <w:pStyle w:val="ListParagraph"/>
        <w:numPr>
          <w:ilvl w:val="3"/>
          <w:numId w:val="10"/>
        </w:numPr>
        <w:spacing w:before="120" w:after="120" w:line="276" w:lineRule="auto"/>
        <w:jc w:val="both"/>
        <w:rPr>
          <w:lang w:bidi="en-US"/>
        </w:rPr>
      </w:pPr>
      <w:r>
        <w:rPr>
          <w:lang w:bidi="en-US"/>
        </w:rPr>
        <w:t>Thuế: sereqclose.taxamt</w:t>
      </w:r>
    </w:p>
    <w:p w14:paraId="2AC393B6" w14:textId="77777777" w:rsidR="009B5785" w:rsidRDefault="009B5785" w:rsidP="009B5785">
      <w:pPr>
        <w:pStyle w:val="ListParagraph"/>
        <w:numPr>
          <w:ilvl w:val="3"/>
          <w:numId w:val="10"/>
        </w:numPr>
        <w:spacing w:before="120" w:after="120" w:line="276" w:lineRule="auto"/>
        <w:jc w:val="both"/>
        <w:rPr>
          <w:lang w:bidi="en-US"/>
        </w:rPr>
      </w:pPr>
      <w:r>
        <w:rPr>
          <w:lang w:bidi="en-US"/>
        </w:rPr>
        <w:t>Giá trị thực nhận: sereqclose.qtty * sereqclose.price – sereqclose.feeamt – sereqclose.taxamt</w:t>
      </w:r>
    </w:p>
    <w:p w14:paraId="2C06853C" w14:textId="77777777" w:rsidR="009B5785" w:rsidRDefault="009B5785" w:rsidP="009B5785">
      <w:pPr>
        <w:pStyle w:val="ListParagraph"/>
        <w:numPr>
          <w:ilvl w:val="3"/>
          <w:numId w:val="10"/>
        </w:numPr>
        <w:spacing w:before="120" w:after="120" w:line="276" w:lineRule="auto"/>
        <w:jc w:val="both"/>
        <w:rPr>
          <w:lang w:bidi="en-US"/>
        </w:rPr>
      </w:pPr>
      <w:r>
        <w:rPr>
          <w:lang w:bidi="en-US"/>
        </w:rPr>
        <w:t>Giá trị tái đầu tư: NULL</w:t>
      </w:r>
    </w:p>
    <w:p w14:paraId="27DAE777" w14:textId="77777777" w:rsidR="009B5785" w:rsidRDefault="009B5785" w:rsidP="009B5785">
      <w:pPr>
        <w:pStyle w:val="ListParagraph"/>
        <w:spacing w:before="120" w:after="120" w:line="276" w:lineRule="auto"/>
        <w:ind w:left="1080"/>
        <w:jc w:val="both"/>
        <w:rPr>
          <w:lang w:bidi="en-US"/>
        </w:rPr>
      </w:pPr>
    </w:p>
    <w:p w14:paraId="4E42BE3F" w14:textId="38DD9E84" w:rsidR="00B71E57" w:rsidRDefault="00B71E57" w:rsidP="00701340">
      <w:pPr>
        <w:pStyle w:val="ListParagraph"/>
        <w:numPr>
          <w:ilvl w:val="4"/>
          <w:numId w:val="10"/>
        </w:numPr>
        <w:spacing w:before="120" w:after="120" w:line="276" w:lineRule="auto"/>
        <w:ind w:left="1080"/>
        <w:jc w:val="both"/>
        <w:rPr>
          <w:lang w:bidi="en-US"/>
        </w:rPr>
      </w:pPr>
      <w:r w:rsidRPr="00F72025">
        <w:rPr>
          <w:b/>
          <w:lang w:bidi="en-US"/>
        </w:rPr>
        <w:t xml:space="preserve">Click vào </w:t>
      </w:r>
      <w:r w:rsidR="00ED2780" w:rsidRPr="00F72025">
        <w:rPr>
          <w:b/>
          <w:noProof/>
        </w:rPr>
        <w:drawing>
          <wp:inline distT="0" distB="0" distL="0" distR="0" wp14:anchorId="048EDE7A" wp14:editId="77F9AADC">
            <wp:extent cx="318898" cy="285750"/>
            <wp:effectExtent l="0" t="0" r="5080" b="0"/>
            <wp:docPr id="9" name="Picture 9" descr="Cashflow Management – Snowball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hflow Management – Snowball Eff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1318" cy="287918"/>
                    </a:xfrm>
                    <a:prstGeom prst="rect">
                      <a:avLst/>
                    </a:prstGeom>
                    <a:noFill/>
                    <a:ln>
                      <a:noFill/>
                    </a:ln>
                  </pic:spPr>
                </pic:pic>
              </a:graphicData>
            </a:graphic>
          </wp:inline>
        </w:drawing>
      </w:r>
      <w:r>
        <w:rPr>
          <w:lang w:bidi="en-US"/>
        </w:rPr>
        <w:t xml:space="preserve"> =&gt; Hiển thị ra </w:t>
      </w:r>
      <w:r w:rsidR="001C7A08" w:rsidRPr="00C84C02">
        <w:rPr>
          <w:b/>
          <w:lang w:bidi="en-US"/>
        </w:rPr>
        <w:t>“D</w:t>
      </w:r>
      <w:r w:rsidRPr="00C84C02">
        <w:rPr>
          <w:b/>
          <w:lang w:bidi="en-US"/>
        </w:rPr>
        <w:t>òng tiền đầu tư đến thời điểm hiện tại</w:t>
      </w:r>
      <w:r w:rsidR="00F72025" w:rsidRPr="00C84C02">
        <w:rPr>
          <w:b/>
          <w:lang w:bidi="en-US"/>
        </w:rPr>
        <w:t xml:space="preserve"> của HĐ</w:t>
      </w:r>
      <w:r w:rsidR="00C84C02" w:rsidRPr="00C84C02">
        <w:rPr>
          <w:b/>
          <w:lang w:bidi="en-US"/>
        </w:rPr>
        <w:t>” + Số hợp đồng</w:t>
      </w:r>
      <w:r w:rsidR="00F72025" w:rsidRPr="00C84C02">
        <w:rPr>
          <w:b/>
          <w:lang w:bidi="en-US"/>
        </w:rPr>
        <w:t xml:space="preserve"> mua</w:t>
      </w:r>
      <w:r w:rsidR="00F72025">
        <w:rPr>
          <w:lang w:bidi="en-US"/>
        </w:rPr>
        <w:t xml:space="preserve"> </w:t>
      </w:r>
      <w:r w:rsidR="00C84C02">
        <w:rPr>
          <w:lang w:bidi="en-US"/>
        </w:rPr>
        <w:t xml:space="preserve"> của dòng </w:t>
      </w:r>
      <w:r w:rsidR="00F72025">
        <w:rPr>
          <w:lang w:bidi="en-US"/>
        </w:rPr>
        <w:t>đang chọn</w:t>
      </w:r>
      <w:r>
        <w:rPr>
          <w:lang w:bidi="en-US"/>
        </w:rPr>
        <w:t>, bao gồm:</w:t>
      </w:r>
    </w:p>
    <w:p w14:paraId="3F289CF8" w14:textId="5DCE01A7" w:rsidR="001C7A08" w:rsidRDefault="001C7A08" w:rsidP="00701340">
      <w:pPr>
        <w:pStyle w:val="ListParagraph"/>
        <w:numPr>
          <w:ilvl w:val="2"/>
          <w:numId w:val="10"/>
        </w:numPr>
        <w:spacing w:before="120" w:after="120" w:line="276" w:lineRule="auto"/>
        <w:jc w:val="both"/>
        <w:rPr>
          <w:lang w:bidi="en-US"/>
        </w:rPr>
      </w:pPr>
      <w:r>
        <w:rPr>
          <w:lang w:bidi="en-US"/>
        </w:rPr>
        <w:t>Bảng gồm các cột</w:t>
      </w:r>
    </w:p>
    <w:p w14:paraId="141AA8E4" w14:textId="141CF036" w:rsidR="001C7A08" w:rsidRDefault="001C7A08" w:rsidP="00701340">
      <w:pPr>
        <w:pStyle w:val="ListParagraph"/>
        <w:numPr>
          <w:ilvl w:val="3"/>
          <w:numId w:val="10"/>
        </w:numPr>
        <w:spacing w:before="120" w:after="120" w:line="276" w:lineRule="auto"/>
        <w:jc w:val="both"/>
        <w:rPr>
          <w:lang w:bidi="en-US"/>
        </w:rPr>
      </w:pPr>
      <w:r>
        <w:rPr>
          <w:lang w:bidi="en-US"/>
        </w:rPr>
        <w:t>Ngày</w:t>
      </w:r>
    </w:p>
    <w:p w14:paraId="432240CE" w14:textId="4129C810" w:rsidR="001C7A08" w:rsidRDefault="001C7A08" w:rsidP="00701340">
      <w:pPr>
        <w:pStyle w:val="ListParagraph"/>
        <w:numPr>
          <w:ilvl w:val="3"/>
          <w:numId w:val="10"/>
        </w:numPr>
        <w:spacing w:before="120" w:after="120" w:line="276" w:lineRule="auto"/>
        <w:jc w:val="both"/>
        <w:rPr>
          <w:lang w:bidi="en-US"/>
        </w:rPr>
      </w:pPr>
      <w:r>
        <w:rPr>
          <w:lang w:bidi="en-US"/>
        </w:rPr>
        <w:t>Loại (Coupon/Gốc)</w:t>
      </w:r>
    </w:p>
    <w:p w14:paraId="129BB03F" w14:textId="79C5285D" w:rsidR="001C7A08" w:rsidRDefault="001C7A08" w:rsidP="00701340">
      <w:pPr>
        <w:pStyle w:val="ListParagraph"/>
        <w:numPr>
          <w:ilvl w:val="3"/>
          <w:numId w:val="10"/>
        </w:numPr>
        <w:spacing w:before="120" w:after="120" w:line="276" w:lineRule="auto"/>
        <w:jc w:val="both"/>
        <w:rPr>
          <w:lang w:bidi="en-US"/>
        </w:rPr>
      </w:pPr>
      <w:r>
        <w:rPr>
          <w:lang w:bidi="en-US"/>
        </w:rPr>
        <w:t>Khối lượng</w:t>
      </w:r>
    </w:p>
    <w:p w14:paraId="35380522" w14:textId="6B29DE3D" w:rsidR="001C7A08" w:rsidRDefault="001C7A08" w:rsidP="00701340">
      <w:pPr>
        <w:pStyle w:val="ListParagraph"/>
        <w:numPr>
          <w:ilvl w:val="3"/>
          <w:numId w:val="10"/>
        </w:numPr>
        <w:spacing w:before="120" w:after="120" w:line="276" w:lineRule="auto"/>
        <w:jc w:val="both"/>
        <w:rPr>
          <w:lang w:bidi="en-US"/>
        </w:rPr>
      </w:pPr>
      <w:r>
        <w:rPr>
          <w:lang w:bidi="en-US"/>
        </w:rPr>
        <w:t>Phí</w:t>
      </w:r>
    </w:p>
    <w:p w14:paraId="7AECD810" w14:textId="6671CF80" w:rsidR="001C7A08" w:rsidRDefault="001C7A08" w:rsidP="00701340">
      <w:pPr>
        <w:pStyle w:val="ListParagraph"/>
        <w:numPr>
          <w:ilvl w:val="3"/>
          <w:numId w:val="10"/>
        </w:numPr>
        <w:spacing w:before="120" w:after="120" w:line="276" w:lineRule="auto"/>
        <w:jc w:val="both"/>
        <w:rPr>
          <w:lang w:bidi="en-US"/>
        </w:rPr>
      </w:pPr>
      <w:r>
        <w:rPr>
          <w:lang w:bidi="en-US"/>
        </w:rPr>
        <w:t>Thuế</w:t>
      </w:r>
    </w:p>
    <w:p w14:paraId="403FB0E3" w14:textId="2117BC5E" w:rsidR="001C7A08" w:rsidRDefault="001C7A08" w:rsidP="00701340">
      <w:pPr>
        <w:pStyle w:val="ListParagraph"/>
        <w:numPr>
          <w:ilvl w:val="3"/>
          <w:numId w:val="10"/>
        </w:numPr>
        <w:spacing w:before="120" w:after="120" w:line="276" w:lineRule="auto"/>
        <w:jc w:val="both"/>
        <w:rPr>
          <w:lang w:bidi="en-US"/>
        </w:rPr>
      </w:pPr>
      <w:r>
        <w:rPr>
          <w:lang w:bidi="en-US"/>
        </w:rPr>
        <w:t>Giá trị thực nhận</w:t>
      </w:r>
    </w:p>
    <w:p w14:paraId="373255F0" w14:textId="26A2365F" w:rsidR="001C7A08" w:rsidRDefault="001C7A08" w:rsidP="00701340">
      <w:pPr>
        <w:pStyle w:val="ListParagraph"/>
        <w:numPr>
          <w:ilvl w:val="3"/>
          <w:numId w:val="10"/>
        </w:numPr>
        <w:spacing w:before="120" w:after="120" w:line="276" w:lineRule="auto"/>
        <w:jc w:val="both"/>
        <w:rPr>
          <w:lang w:bidi="en-US"/>
        </w:rPr>
      </w:pPr>
      <w:r>
        <w:rPr>
          <w:lang w:bidi="en-US"/>
        </w:rPr>
        <w:t>Giá trị tái đầu tư</w:t>
      </w:r>
    </w:p>
    <w:p w14:paraId="7189458F" w14:textId="55A169B8" w:rsidR="00B71E57" w:rsidRDefault="00B71E57" w:rsidP="00701340">
      <w:pPr>
        <w:pStyle w:val="ListParagraph"/>
        <w:numPr>
          <w:ilvl w:val="4"/>
          <w:numId w:val="10"/>
        </w:numPr>
        <w:spacing w:before="120" w:after="120" w:line="276" w:lineRule="auto"/>
        <w:ind w:left="2250"/>
        <w:jc w:val="both"/>
        <w:rPr>
          <w:lang w:bidi="en-US"/>
        </w:rPr>
      </w:pPr>
      <w:r>
        <w:rPr>
          <w:lang w:bidi="en-US"/>
        </w:rPr>
        <w:t>Dòng nhận lãi coupon</w:t>
      </w:r>
    </w:p>
    <w:p w14:paraId="3A3E7FFA" w14:textId="684D58BC" w:rsidR="00B71E57" w:rsidRDefault="00B71E57" w:rsidP="00701340">
      <w:pPr>
        <w:pStyle w:val="ListParagraph"/>
        <w:numPr>
          <w:ilvl w:val="3"/>
          <w:numId w:val="10"/>
        </w:numPr>
        <w:spacing w:before="120" w:after="120" w:line="276" w:lineRule="auto"/>
        <w:jc w:val="both"/>
        <w:rPr>
          <w:lang w:bidi="en-US"/>
        </w:rPr>
      </w:pPr>
      <w:r>
        <w:rPr>
          <w:lang w:bidi="en-US"/>
        </w:rPr>
        <w:t>Ngày</w:t>
      </w:r>
      <w:r w:rsidR="001C7A08">
        <w:rPr>
          <w:lang w:bidi="en-US"/>
        </w:rPr>
        <w:t xml:space="preserve"> = Ngày</w:t>
      </w:r>
      <w:r>
        <w:rPr>
          <w:lang w:bidi="en-US"/>
        </w:rPr>
        <w:t xml:space="preserve"> </w:t>
      </w:r>
      <w:r w:rsidR="00FD633F">
        <w:rPr>
          <w:lang w:bidi="en-US"/>
        </w:rPr>
        <w:t>thanh toán</w:t>
      </w:r>
      <w:r w:rsidR="001C7A08">
        <w:rPr>
          <w:lang w:bidi="en-US"/>
        </w:rPr>
        <w:t xml:space="preserve"> lãi</w:t>
      </w:r>
      <w:r w:rsidR="00FD633F">
        <w:rPr>
          <w:lang w:bidi="en-US"/>
        </w:rPr>
        <w:t xml:space="preserve"> (valuedt)</w:t>
      </w:r>
      <w:r w:rsidR="001C7A08">
        <w:rPr>
          <w:lang w:bidi="en-US"/>
        </w:rPr>
        <w:t xml:space="preserve"> của các kỳ coupon từ ngày </w:t>
      </w:r>
      <w:r w:rsidR="00F72025">
        <w:rPr>
          <w:lang w:bidi="en-US"/>
        </w:rPr>
        <w:t>phát hành trái phiếu</w:t>
      </w:r>
      <w:r w:rsidR="001C7A08">
        <w:rPr>
          <w:lang w:bidi="en-US"/>
        </w:rPr>
        <w:t xml:space="preserve"> đến ngày hiện tại</w:t>
      </w:r>
      <w:r w:rsidR="00701340">
        <w:rPr>
          <w:lang w:bidi="en-US"/>
        </w:rPr>
        <w:t xml:space="preserve"> </w:t>
      </w:r>
      <w:r w:rsidR="00701340" w:rsidRPr="001C3967">
        <w:rPr>
          <w:b/>
          <w:lang w:bidi="en-US"/>
        </w:rPr>
        <w:t>(dựa theo ngày chốt quyền reportdt)</w:t>
      </w:r>
    </w:p>
    <w:p w14:paraId="68C33E31" w14:textId="1B7941BB" w:rsidR="00701340" w:rsidRDefault="00701340" w:rsidP="00701340">
      <w:pPr>
        <w:pStyle w:val="ListParagraph"/>
        <w:numPr>
          <w:ilvl w:val="3"/>
          <w:numId w:val="10"/>
        </w:numPr>
        <w:spacing w:before="120" w:after="120" w:line="276" w:lineRule="auto"/>
        <w:jc w:val="both"/>
        <w:rPr>
          <w:lang w:bidi="en-US"/>
        </w:rPr>
      </w:pPr>
      <w:r>
        <w:rPr>
          <w:lang w:bidi="en-US"/>
        </w:rPr>
        <w:lastRenderedPageBreak/>
        <w:t>Loại: Coupon</w:t>
      </w:r>
    </w:p>
    <w:p w14:paraId="7A520C12" w14:textId="77777777" w:rsidR="00F72025" w:rsidRDefault="00701340" w:rsidP="00701340">
      <w:pPr>
        <w:pStyle w:val="ListParagraph"/>
        <w:numPr>
          <w:ilvl w:val="3"/>
          <w:numId w:val="10"/>
        </w:numPr>
        <w:spacing w:before="120" w:after="120" w:line="276" w:lineRule="auto"/>
        <w:jc w:val="both"/>
        <w:rPr>
          <w:lang w:bidi="en-US"/>
        </w:rPr>
      </w:pPr>
      <w:r>
        <w:rPr>
          <w:lang w:bidi="en-US"/>
        </w:rPr>
        <w:t xml:space="preserve">Khối lượng: </w:t>
      </w:r>
    </w:p>
    <w:p w14:paraId="531ADD04" w14:textId="7A6AED2B" w:rsidR="00F72025" w:rsidRDefault="00F72025" w:rsidP="00F72025">
      <w:pPr>
        <w:pStyle w:val="ListParagraph"/>
        <w:numPr>
          <w:ilvl w:val="5"/>
          <w:numId w:val="10"/>
        </w:numPr>
        <w:spacing w:before="120" w:after="120" w:line="276" w:lineRule="auto"/>
        <w:ind w:left="3510"/>
        <w:jc w:val="both"/>
        <w:rPr>
          <w:lang w:bidi="en-US"/>
        </w:rPr>
      </w:pPr>
      <w:r>
        <w:rPr>
          <w:lang w:bidi="en-US"/>
        </w:rPr>
        <w:t>Nếu oxmast.transfer_date &gt; ngày chốt quyền của kỳ thanh toán lãi đang xét =&gt; = 0</w:t>
      </w:r>
    </w:p>
    <w:p w14:paraId="2535C953" w14:textId="694158E7" w:rsidR="00701340" w:rsidRDefault="00F72025" w:rsidP="00F72025">
      <w:pPr>
        <w:pStyle w:val="ListParagraph"/>
        <w:numPr>
          <w:ilvl w:val="5"/>
          <w:numId w:val="10"/>
        </w:numPr>
        <w:spacing w:before="120" w:after="120" w:line="276" w:lineRule="auto"/>
        <w:ind w:left="3510"/>
        <w:jc w:val="both"/>
        <w:rPr>
          <w:lang w:bidi="en-US"/>
        </w:rPr>
      </w:pPr>
      <w:r>
        <w:rPr>
          <w:lang w:bidi="en-US"/>
        </w:rPr>
        <w:t xml:space="preserve">Nếu oxmast.transfer_date &lt;= ngày chốt quyền của kỳ thanh toán lãi đang xét =&gt; </w:t>
      </w:r>
      <w:r w:rsidR="00701340">
        <w:rPr>
          <w:lang w:bidi="en-US"/>
        </w:rPr>
        <w:t xml:space="preserve">Lấy oxmast.execqtty </w:t>
      </w:r>
      <w:r w:rsidR="001C3967">
        <w:rPr>
          <w:lang w:bidi="en-US"/>
        </w:rPr>
        <w:t xml:space="preserve">của dòng đã chọn </w:t>
      </w:r>
      <w:r w:rsidR="00701340">
        <w:rPr>
          <w:lang w:bidi="en-US"/>
        </w:rPr>
        <w:t xml:space="preserve">– (select </w:t>
      </w:r>
      <w:r w:rsidR="00FD633F">
        <w:rPr>
          <w:lang w:bidi="en-US"/>
        </w:rPr>
        <w:t>sum(</w:t>
      </w:r>
      <w:r w:rsidR="00701340">
        <w:rPr>
          <w:lang w:bidi="en-US"/>
        </w:rPr>
        <w:t>sereqclose.qtty</w:t>
      </w:r>
      <w:r w:rsidR="00FD633F">
        <w:rPr>
          <w:lang w:bidi="en-US"/>
        </w:rPr>
        <w:t>)</w:t>
      </w:r>
      <w:r w:rsidR="00701340">
        <w:rPr>
          <w:lang w:bidi="en-US"/>
        </w:rPr>
        <w:t xml:space="preserve"> from sereqclose where </w:t>
      </w:r>
      <w:r w:rsidR="001C3967">
        <w:rPr>
          <w:lang w:bidi="en-US"/>
        </w:rPr>
        <w:t xml:space="preserve">sereqclose.status in (‘S’, ‘F’) and sereqclose.orgconfirmno = oxmast.confirmno and sereqclose.transfer_date </w:t>
      </w:r>
      <w:r w:rsidR="00FD633F">
        <w:rPr>
          <w:lang w:bidi="en-US"/>
        </w:rPr>
        <w:t>&lt;= Ngày chốt quyền nhận lãi của kỳ đang xét)</w:t>
      </w:r>
    </w:p>
    <w:p w14:paraId="0AC06B92" w14:textId="3EDBB629" w:rsidR="00B71E57" w:rsidRDefault="00B71E57" w:rsidP="00701340">
      <w:pPr>
        <w:pStyle w:val="ListParagraph"/>
        <w:numPr>
          <w:ilvl w:val="3"/>
          <w:numId w:val="10"/>
        </w:numPr>
        <w:spacing w:before="120" w:after="120" w:line="276" w:lineRule="auto"/>
        <w:jc w:val="both"/>
        <w:rPr>
          <w:lang w:bidi="en-US"/>
        </w:rPr>
      </w:pPr>
      <w:r>
        <w:rPr>
          <w:lang w:bidi="en-US"/>
        </w:rPr>
        <w:t>Số tiền lãi</w:t>
      </w:r>
      <w:r w:rsidR="00FD633F">
        <w:rPr>
          <w:lang w:bidi="en-US"/>
        </w:rPr>
        <w:t>: Lấy số tiền lãi trả cho 1 ĐVTS của kỳ nhận lãi đang xét từ intschd và payment_schd * Khối lượng ở trên</w:t>
      </w:r>
    </w:p>
    <w:p w14:paraId="12EB7A09" w14:textId="0DE81445" w:rsidR="00B71E57" w:rsidRDefault="00B71E57" w:rsidP="00701340">
      <w:pPr>
        <w:pStyle w:val="ListParagraph"/>
        <w:numPr>
          <w:ilvl w:val="3"/>
          <w:numId w:val="10"/>
        </w:numPr>
        <w:spacing w:before="120" w:after="120" w:line="276" w:lineRule="auto"/>
        <w:jc w:val="both"/>
        <w:rPr>
          <w:lang w:bidi="en-US"/>
        </w:rPr>
      </w:pPr>
      <w:r>
        <w:rPr>
          <w:lang w:bidi="en-US"/>
        </w:rPr>
        <w:t>Thuế lợi tức</w:t>
      </w:r>
      <w:r w:rsidR="00FD633F">
        <w:rPr>
          <w:lang w:bidi="en-US"/>
        </w:rPr>
        <w:t>: Tính thuế lợi tức trên số tiền lãi</w:t>
      </w:r>
    </w:p>
    <w:p w14:paraId="6EB5755F" w14:textId="06E4577D" w:rsidR="00B71E57" w:rsidRDefault="00B71E57" w:rsidP="00701340">
      <w:pPr>
        <w:pStyle w:val="ListParagraph"/>
        <w:numPr>
          <w:ilvl w:val="3"/>
          <w:numId w:val="10"/>
        </w:numPr>
        <w:spacing w:before="120" w:after="120" w:line="276" w:lineRule="auto"/>
        <w:jc w:val="both"/>
        <w:rPr>
          <w:lang w:bidi="en-US"/>
        </w:rPr>
      </w:pPr>
      <w:r>
        <w:rPr>
          <w:lang w:bidi="en-US"/>
        </w:rPr>
        <w:t>Giá trị thực nhận</w:t>
      </w:r>
      <w:r w:rsidR="00FD633F">
        <w:rPr>
          <w:lang w:bidi="en-US"/>
        </w:rPr>
        <w:t xml:space="preserve"> = Số tiền lãi – Thuế lợi tức</w:t>
      </w:r>
    </w:p>
    <w:p w14:paraId="4264B001" w14:textId="00FD16C7" w:rsidR="00B71E57" w:rsidRDefault="00B71E57" w:rsidP="00701340">
      <w:pPr>
        <w:pStyle w:val="ListParagraph"/>
        <w:numPr>
          <w:ilvl w:val="3"/>
          <w:numId w:val="10"/>
        </w:numPr>
        <w:spacing w:before="120" w:after="120" w:line="276" w:lineRule="auto"/>
        <w:jc w:val="both"/>
        <w:rPr>
          <w:lang w:bidi="en-US"/>
        </w:rPr>
      </w:pPr>
      <w:r>
        <w:rPr>
          <w:lang w:bidi="en-US"/>
        </w:rPr>
        <w:t>Giá trị tái đầu tư coupon</w:t>
      </w:r>
      <w:r w:rsidR="00FD633F">
        <w:rPr>
          <w:lang w:bidi="en-US"/>
        </w:rPr>
        <w:t>: Tính giá trị tái đầu tư cho Số tiền lãi theo khung LS tái đầu tư tùa ngày thanh toán lãi đến ngày đáo hạn TP</w:t>
      </w:r>
    </w:p>
    <w:p w14:paraId="2BC0DED2" w14:textId="5D9E42F9" w:rsidR="00B71E57" w:rsidRDefault="00B71E57" w:rsidP="00701340">
      <w:pPr>
        <w:pStyle w:val="ListParagraph"/>
        <w:numPr>
          <w:ilvl w:val="4"/>
          <w:numId w:val="10"/>
        </w:numPr>
        <w:spacing w:before="120" w:after="120" w:line="276" w:lineRule="auto"/>
        <w:ind w:left="2250"/>
        <w:jc w:val="both"/>
        <w:rPr>
          <w:lang w:bidi="en-US"/>
        </w:rPr>
      </w:pPr>
      <w:r>
        <w:rPr>
          <w:lang w:bidi="en-US"/>
        </w:rPr>
        <w:t>Dòng nhận gốc</w:t>
      </w:r>
      <w:r w:rsidR="00FD633F">
        <w:rPr>
          <w:lang w:bidi="en-US"/>
        </w:rPr>
        <w:t>: Lấy từ các dòng trong sereqclose where sereqclose.status = ‘F’ and sereqclose.orgconfirmno = oxmast.confirmno</w:t>
      </w:r>
    </w:p>
    <w:p w14:paraId="73782E5B" w14:textId="04894949" w:rsidR="00FD633F" w:rsidRDefault="00FD633F" w:rsidP="00FD633F">
      <w:pPr>
        <w:pStyle w:val="ListParagraph"/>
        <w:numPr>
          <w:ilvl w:val="3"/>
          <w:numId w:val="10"/>
        </w:numPr>
        <w:spacing w:before="120" w:after="120" w:line="276" w:lineRule="auto"/>
        <w:jc w:val="both"/>
        <w:rPr>
          <w:lang w:bidi="en-US"/>
        </w:rPr>
      </w:pPr>
      <w:r>
        <w:rPr>
          <w:lang w:bidi="en-US"/>
        </w:rPr>
        <w:t>Ngày: sereqclose.sett_date</w:t>
      </w:r>
    </w:p>
    <w:p w14:paraId="64975404" w14:textId="56995115" w:rsidR="00FD633F" w:rsidRDefault="00FD633F" w:rsidP="00FD633F">
      <w:pPr>
        <w:pStyle w:val="ListParagraph"/>
        <w:numPr>
          <w:ilvl w:val="3"/>
          <w:numId w:val="10"/>
        </w:numPr>
        <w:spacing w:before="120" w:after="120" w:line="276" w:lineRule="auto"/>
        <w:jc w:val="both"/>
        <w:rPr>
          <w:lang w:bidi="en-US"/>
        </w:rPr>
      </w:pPr>
      <w:r>
        <w:rPr>
          <w:lang w:bidi="en-US"/>
        </w:rPr>
        <w:t>Loại: Gốc</w:t>
      </w:r>
    </w:p>
    <w:p w14:paraId="1C7EFA24" w14:textId="52C884BE" w:rsidR="00FD633F" w:rsidRDefault="00FD633F" w:rsidP="00FD633F">
      <w:pPr>
        <w:pStyle w:val="ListParagraph"/>
        <w:numPr>
          <w:ilvl w:val="3"/>
          <w:numId w:val="10"/>
        </w:numPr>
        <w:spacing w:before="120" w:after="120" w:line="276" w:lineRule="auto"/>
        <w:jc w:val="both"/>
        <w:rPr>
          <w:lang w:bidi="en-US"/>
        </w:rPr>
      </w:pPr>
      <w:r>
        <w:rPr>
          <w:lang w:bidi="en-US"/>
        </w:rPr>
        <w:t>Khối lượng: sereqclose.qtty</w:t>
      </w:r>
    </w:p>
    <w:p w14:paraId="4E4F0501" w14:textId="71995F5C" w:rsidR="00FD633F" w:rsidRDefault="00FD633F" w:rsidP="00FD633F">
      <w:pPr>
        <w:pStyle w:val="ListParagraph"/>
        <w:numPr>
          <w:ilvl w:val="3"/>
          <w:numId w:val="10"/>
        </w:numPr>
        <w:spacing w:before="120" w:after="120" w:line="276" w:lineRule="auto"/>
        <w:jc w:val="both"/>
        <w:rPr>
          <w:lang w:bidi="en-US"/>
        </w:rPr>
      </w:pPr>
      <w:r>
        <w:rPr>
          <w:lang w:bidi="en-US"/>
        </w:rPr>
        <w:t>Phí: sereqclose.feeamt</w:t>
      </w:r>
    </w:p>
    <w:p w14:paraId="487FCD9B" w14:textId="23EC53AB" w:rsidR="00FD633F" w:rsidRDefault="00FD633F" w:rsidP="00FD633F">
      <w:pPr>
        <w:pStyle w:val="ListParagraph"/>
        <w:numPr>
          <w:ilvl w:val="3"/>
          <w:numId w:val="10"/>
        </w:numPr>
        <w:spacing w:before="120" w:after="120" w:line="276" w:lineRule="auto"/>
        <w:jc w:val="both"/>
        <w:rPr>
          <w:lang w:bidi="en-US"/>
        </w:rPr>
      </w:pPr>
      <w:r>
        <w:rPr>
          <w:lang w:bidi="en-US"/>
        </w:rPr>
        <w:t>Thuế: sereqclose.taxamt</w:t>
      </w:r>
    </w:p>
    <w:p w14:paraId="69FF8FC5" w14:textId="52ACA39F" w:rsidR="00FD633F" w:rsidRDefault="00FD633F" w:rsidP="00FD633F">
      <w:pPr>
        <w:pStyle w:val="ListParagraph"/>
        <w:numPr>
          <w:ilvl w:val="3"/>
          <w:numId w:val="10"/>
        </w:numPr>
        <w:spacing w:before="120" w:after="120" w:line="276" w:lineRule="auto"/>
        <w:jc w:val="both"/>
        <w:rPr>
          <w:lang w:bidi="en-US"/>
        </w:rPr>
      </w:pPr>
      <w:r>
        <w:rPr>
          <w:lang w:bidi="en-US"/>
        </w:rPr>
        <w:t>Giá trị thực nhận: sereqclose.qtty * sereqclose.price – sereqclose.feeamt – sereqclose.taxamt</w:t>
      </w:r>
    </w:p>
    <w:p w14:paraId="0C3B57F4" w14:textId="440DFA8E" w:rsidR="00FD633F" w:rsidRDefault="00FD633F" w:rsidP="00FD633F">
      <w:pPr>
        <w:pStyle w:val="ListParagraph"/>
        <w:numPr>
          <w:ilvl w:val="3"/>
          <w:numId w:val="10"/>
        </w:numPr>
        <w:spacing w:before="120" w:after="120" w:line="276" w:lineRule="auto"/>
        <w:jc w:val="both"/>
        <w:rPr>
          <w:lang w:bidi="en-US"/>
        </w:rPr>
      </w:pPr>
      <w:r>
        <w:rPr>
          <w:lang w:bidi="en-US"/>
        </w:rPr>
        <w:t>Giá trị tái đầu tư: NULL</w:t>
      </w:r>
    </w:p>
    <w:p w14:paraId="6751F3B9" w14:textId="18905E83" w:rsidR="00FD633F" w:rsidRPr="00FD633F" w:rsidRDefault="00FD633F" w:rsidP="00FD633F">
      <w:pPr>
        <w:spacing w:before="120" w:after="120" w:line="276" w:lineRule="auto"/>
        <w:ind w:left="2160"/>
        <w:jc w:val="both"/>
        <w:rPr>
          <w:b/>
          <w:i/>
          <w:lang w:bidi="en-US"/>
        </w:rPr>
      </w:pPr>
      <w:r w:rsidRPr="00FD633F">
        <w:rPr>
          <w:b/>
          <w:i/>
          <w:lang w:bidi="en-US"/>
        </w:rPr>
        <w:t>Chú ý: Order các dòng gốc &amp; lãi theo cột Ngày</w:t>
      </w:r>
    </w:p>
    <w:p w14:paraId="30543C97" w14:textId="127A783B" w:rsidR="00723D81" w:rsidRDefault="00723D81" w:rsidP="00723D81">
      <w:pPr>
        <w:pStyle w:val="ListParagraph"/>
        <w:numPr>
          <w:ilvl w:val="0"/>
          <w:numId w:val="10"/>
        </w:numPr>
        <w:spacing w:before="120" w:after="120" w:line="276" w:lineRule="auto"/>
        <w:jc w:val="both"/>
        <w:rPr>
          <w:lang w:bidi="en-US"/>
        </w:rPr>
      </w:pPr>
      <w:r w:rsidRPr="001C3967">
        <w:rPr>
          <w:b/>
          <w:u w:val="single"/>
          <w:lang w:bidi="en-US"/>
        </w:rPr>
        <w:t>Bả</w:t>
      </w:r>
      <w:r>
        <w:rPr>
          <w:b/>
          <w:u w:val="single"/>
          <w:lang w:bidi="en-US"/>
        </w:rPr>
        <w:t xml:space="preserve">ng 2: </w:t>
      </w:r>
      <w:r>
        <w:rPr>
          <w:lang w:bidi="en-US"/>
        </w:rPr>
        <w:t xml:space="preserve">Trái phiếu đã bán hết </w:t>
      </w:r>
      <w:r w:rsidRPr="00F72025">
        <w:rPr>
          <w:b/>
          <w:lang w:bidi="en-US"/>
        </w:rPr>
        <w:t>(Lấy từ semast của KH đã chọn có semast.trade + semast.receiving + s</w:t>
      </w:r>
      <w:r w:rsidR="00EF1018" w:rsidRPr="00F72025">
        <w:rPr>
          <w:b/>
          <w:lang w:bidi="en-US"/>
        </w:rPr>
        <w:t>emast.blocked + semast.secured =</w:t>
      </w:r>
      <w:r w:rsidRPr="00F72025">
        <w:rPr>
          <w:b/>
          <w:lang w:bidi="en-US"/>
        </w:rPr>
        <w:t xml:space="preserve"> 0)</w:t>
      </w:r>
      <w:r>
        <w:rPr>
          <w:lang w:bidi="en-US"/>
        </w:rPr>
        <w:t xml:space="preserve"> =&gt; Hiển thị dạng bảng (</w:t>
      </w:r>
      <w:r w:rsidR="00EF1018">
        <w:rPr>
          <w:lang w:bidi="en-US"/>
        </w:rPr>
        <w:t>vị trí bảng tài sản đã bán đang có</w:t>
      </w:r>
      <w:r>
        <w:rPr>
          <w:lang w:bidi="en-US"/>
        </w:rPr>
        <w:t>)</w:t>
      </w:r>
      <w:r w:rsidR="00ED2780">
        <w:rPr>
          <w:lang w:bidi="en-US"/>
        </w:rPr>
        <w:t xml:space="preserve"> =&gt; Dưới tên bảng có dòng chữ đỏ in nghiêng “</w:t>
      </w:r>
      <w:r w:rsidR="00ED2780" w:rsidRPr="00F72025">
        <w:rPr>
          <w:i/>
          <w:lang w:bidi="en-US"/>
        </w:rPr>
        <w:t>Click vào từng mã trái phiếu để xem các HĐ chi tiết</w:t>
      </w:r>
      <w:r w:rsidR="00ED2780">
        <w:rPr>
          <w:lang w:bidi="en-US"/>
        </w:rPr>
        <w:t>”</w:t>
      </w:r>
    </w:p>
    <w:p w14:paraId="2AA53756" w14:textId="77777777" w:rsidR="00723D81" w:rsidRDefault="00723D81" w:rsidP="00723D81">
      <w:pPr>
        <w:pStyle w:val="ListParagraph"/>
        <w:numPr>
          <w:ilvl w:val="1"/>
          <w:numId w:val="10"/>
        </w:numPr>
        <w:spacing w:before="120" w:after="120" w:line="276" w:lineRule="auto"/>
        <w:jc w:val="both"/>
      </w:pPr>
      <w:r>
        <w:t>Mã trái phiếu: semast.symbol</w:t>
      </w:r>
    </w:p>
    <w:p w14:paraId="29170492" w14:textId="5B4BC0F6" w:rsidR="00C84C02" w:rsidRDefault="00C84C02" w:rsidP="00723D81">
      <w:pPr>
        <w:pStyle w:val="ListParagraph"/>
        <w:numPr>
          <w:ilvl w:val="1"/>
          <w:numId w:val="10"/>
        </w:numPr>
        <w:spacing w:before="120" w:after="120" w:line="276" w:lineRule="auto"/>
        <w:jc w:val="both"/>
      </w:pPr>
      <w:r>
        <w:t>Tổ chức phát hành: assedtl.issuerid (Hiển thị tên TCPH)</w:t>
      </w:r>
    </w:p>
    <w:p w14:paraId="73172DFA" w14:textId="3C34D2AA" w:rsidR="00C84C02" w:rsidRDefault="00C84C02" w:rsidP="00723D81">
      <w:pPr>
        <w:pStyle w:val="ListParagraph"/>
        <w:numPr>
          <w:ilvl w:val="1"/>
          <w:numId w:val="10"/>
        </w:numPr>
        <w:spacing w:before="120" w:after="120" w:line="276" w:lineRule="auto"/>
        <w:jc w:val="both"/>
      </w:pPr>
      <w:r>
        <w:t>Trái phiếu NY: assetdtl.spotmode = ‘A’ =&gt; Có; còn lại = Không</w:t>
      </w:r>
    </w:p>
    <w:p w14:paraId="1F48A6DA" w14:textId="77777777" w:rsidR="00723D81" w:rsidRDefault="00723D81" w:rsidP="00723D81">
      <w:pPr>
        <w:pStyle w:val="ListParagraph"/>
        <w:numPr>
          <w:ilvl w:val="1"/>
          <w:numId w:val="10"/>
        </w:numPr>
        <w:spacing w:before="120" w:after="120" w:line="276" w:lineRule="auto"/>
        <w:jc w:val="both"/>
      </w:pPr>
      <w:r>
        <w:t>Số dư khả dụng: semast.trade – semast.secured</w:t>
      </w:r>
    </w:p>
    <w:p w14:paraId="4135AD0C" w14:textId="77777777" w:rsidR="00723D81" w:rsidRDefault="00723D81" w:rsidP="00723D81">
      <w:pPr>
        <w:pStyle w:val="ListParagraph"/>
        <w:numPr>
          <w:ilvl w:val="1"/>
          <w:numId w:val="10"/>
        </w:numPr>
        <w:spacing w:before="120" w:after="120" w:line="276" w:lineRule="auto"/>
        <w:jc w:val="both"/>
      </w:pPr>
      <w:r>
        <w:t>Số dư chờ về: semast.receiving</w:t>
      </w:r>
    </w:p>
    <w:p w14:paraId="433C7382" w14:textId="77777777" w:rsidR="00723D81" w:rsidRDefault="00723D81" w:rsidP="00723D81">
      <w:pPr>
        <w:pStyle w:val="ListParagraph"/>
        <w:numPr>
          <w:ilvl w:val="1"/>
          <w:numId w:val="10"/>
        </w:numPr>
        <w:spacing w:before="120" w:after="120" w:line="276" w:lineRule="auto"/>
        <w:jc w:val="both"/>
      </w:pPr>
      <w:r>
        <w:t>Số dư phong tỏa: semast.blocked</w:t>
      </w:r>
    </w:p>
    <w:p w14:paraId="01282D61" w14:textId="77777777" w:rsidR="00723D81" w:rsidRDefault="00723D81" w:rsidP="00723D81">
      <w:pPr>
        <w:pStyle w:val="ListParagraph"/>
        <w:numPr>
          <w:ilvl w:val="1"/>
          <w:numId w:val="10"/>
        </w:numPr>
        <w:spacing w:before="120" w:after="120" w:line="276" w:lineRule="auto"/>
        <w:jc w:val="both"/>
      </w:pPr>
      <w:r>
        <w:t>Số dư chờ chuyển nhượng: semast.secured</w:t>
      </w:r>
    </w:p>
    <w:p w14:paraId="7D618BF8" w14:textId="77777777" w:rsidR="00723D81" w:rsidRDefault="00723D81" w:rsidP="00723D81">
      <w:pPr>
        <w:pStyle w:val="ListParagraph"/>
        <w:numPr>
          <w:ilvl w:val="1"/>
          <w:numId w:val="10"/>
        </w:numPr>
        <w:spacing w:before="120" w:after="120" w:line="276" w:lineRule="auto"/>
        <w:jc w:val="both"/>
      </w:pPr>
      <w:r>
        <w:t>Tổng số dư: semast.trade + semast.receiving + semast.blocked</w:t>
      </w:r>
    </w:p>
    <w:p w14:paraId="10CD6B0F" w14:textId="58E84A7D" w:rsidR="009D2C54" w:rsidRPr="009D2C54" w:rsidRDefault="009D2C54" w:rsidP="009D2C54">
      <w:pPr>
        <w:pStyle w:val="ListParagraph"/>
        <w:numPr>
          <w:ilvl w:val="4"/>
          <w:numId w:val="10"/>
        </w:numPr>
        <w:spacing w:before="120" w:after="120" w:line="276" w:lineRule="auto"/>
        <w:ind w:left="1080"/>
        <w:jc w:val="both"/>
        <w:rPr>
          <w:b/>
          <w:i/>
          <w:lang w:bidi="en-US"/>
        </w:rPr>
      </w:pPr>
      <w:r w:rsidRPr="009D2C54">
        <w:rPr>
          <w:b/>
          <w:i/>
          <w:lang w:bidi="en-US"/>
        </w:rPr>
        <w:t>Click vào từng dòng trái phiếu gốc =&gt; Hiển thị tương tự như bảng 1 (Kể cả các thông tin chi tiết HĐ bán, dòng tiền …)</w:t>
      </w:r>
    </w:p>
    <w:p w14:paraId="602A9C01" w14:textId="1613CDDE" w:rsidR="00723D81" w:rsidRPr="00FD633F" w:rsidRDefault="00723D81" w:rsidP="009D2C54">
      <w:pPr>
        <w:spacing w:before="120" w:after="120" w:line="276" w:lineRule="auto"/>
        <w:jc w:val="both"/>
        <w:rPr>
          <w:b/>
          <w:i/>
          <w:lang w:bidi="en-US"/>
        </w:rPr>
      </w:pPr>
    </w:p>
    <w:p w14:paraId="15894593" w14:textId="77777777" w:rsidR="00B71E57" w:rsidRPr="00B71E57" w:rsidRDefault="00B71E57" w:rsidP="00B71E57">
      <w:pPr>
        <w:rPr>
          <w:lang w:bidi="en-US"/>
        </w:rPr>
      </w:pPr>
    </w:p>
    <w:p w14:paraId="2CD95AD3" w14:textId="77245521" w:rsidR="00251E76" w:rsidRDefault="00251E76" w:rsidP="00AF79B0">
      <w:pPr>
        <w:pStyle w:val="Heading3"/>
        <w:keepNext w:val="0"/>
      </w:pPr>
      <w:bookmarkStart w:id="733" w:name="_Toc78535548"/>
      <w:r>
        <w:t>Sổ lệnh</w:t>
      </w:r>
      <w:bookmarkEnd w:id="733"/>
    </w:p>
    <w:p w14:paraId="701BE083" w14:textId="77777777" w:rsidR="00A9436E" w:rsidRPr="00A9436E" w:rsidRDefault="00A9436E" w:rsidP="00A9436E">
      <w:pPr>
        <w:rPr>
          <w:b/>
          <w:lang w:bidi="en-US"/>
        </w:rPr>
      </w:pPr>
      <w:r w:rsidRPr="00A9436E">
        <w:rPr>
          <w:b/>
          <w:lang w:bidi="en-US"/>
        </w:rPr>
        <w:lastRenderedPageBreak/>
        <w:t>Có một combobox chọn Mã Khách hàng - Lấy từ cache (custodycd – fullname)</w:t>
      </w:r>
    </w:p>
    <w:p w14:paraId="7880E278" w14:textId="77777777" w:rsidR="00A9436E" w:rsidRPr="00A9436E" w:rsidRDefault="00A9436E" w:rsidP="00A9436E">
      <w:pPr>
        <w:rPr>
          <w:b/>
          <w:lang w:bidi="en-US"/>
        </w:rPr>
      </w:pPr>
      <w:r w:rsidRPr="00A9436E">
        <w:rPr>
          <w:b/>
          <w:lang w:bidi="en-US"/>
        </w:rPr>
        <w:t>Bên cạnh combobox có các ô hiển thị CMND/CCCD, Ngày cấp, Nơi cấp =&gt; Hiển thị theo khách hàng đã chọn</w:t>
      </w:r>
    </w:p>
    <w:p w14:paraId="6391EC1C" w14:textId="77777777" w:rsidR="00A9436E" w:rsidRDefault="00A9436E" w:rsidP="00A9436E">
      <w:pPr>
        <w:rPr>
          <w:lang w:bidi="en-US"/>
        </w:rPr>
      </w:pPr>
    </w:p>
    <w:p w14:paraId="037D108E" w14:textId="6FF0CDE8" w:rsidR="00A9436E" w:rsidRPr="00A9436E" w:rsidRDefault="00A9436E" w:rsidP="00A9436E">
      <w:pPr>
        <w:rPr>
          <w:b/>
          <w:lang w:bidi="en-US"/>
        </w:rPr>
      </w:pPr>
      <w:r w:rsidRPr="00A9436E">
        <w:rPr>
          <w:b/>
          <w:lang w:bidi="en-US"/>
        </w:rPr>
        <w:t>Hai tab HĐ bán &amp; HĐ mua lại sẽ hiển thị theo Khách hàng đã chọn ở trên</w:t>
      </w:r>
    </w:p>
    <w:p w14:paraId="60013C42" w14:textId="695BF65C" w:rsidR="00251E76" w:rsidRDefault="00251E76" w:rsidP="00AF79B0">
      <w:pPr>
        <w:pStyle w:val="Heading4"/>
        <w:keepNext w:val="0"/>
      </w:pPr>
      <w:bookmarkStart w:id="734" w:name="_Toc78535549"/>
      <w:r>
        <w:t>HĐ bán</w:t>
      </w:r>
      <w:bookmarkEnd w:id="734"/>
    </w:p>
    <w:p w14:paraId="61B25380" w14:textId="77777777" w:rsidR="00F22BD1" w:rsidRDefault="00A9436E" w:rsidP="00DE54DF">
      <w:pPr>
        <w:rPr>
          <w:lang w:bidi="en-US"/>
        </w:rPr>
      </w:pPr>
      <w:r>
        <w:rPr>
          <w:lang w:bidi="en-US"/>
        </w:rPr>
        <w:t>Bảng sẽ h</w:t>
      </w:r>
      <w:r w:rsidR="00DE54DF">
        <w:rPr>
          <w:lang w:bidi="en-US"/>
        </w:rPr>
        <w:t>iển thị danh sách các HĐ SHB đã bán TP cho KH</w:t>
      </w:r>
      <w:r>
        <w:rPr>
          <w:lang w:bidi="en-US"/>
        </w:rPr>
        <w:t xml:space="preserve"> được chọn</w:t>
      </w:r>
      <w:r w:rsidR="00DE54DF">
        <w:rPr>
          <w:lang w:bidi="en-US"/>
        </w:rPr>
        <w:t xml:space="preserve"> (lấy từ cache OXMAST). Ch</w:t>
      </w:r>
      <w:r w:rsidR="00660784">
        <w:rPr>
          <w:lang w:bidi="en-US"/>
        </w:rPr>
        <w:t xml:space="preserve">ỉ lấy các lệnh có status = ‘F’. </w:t>
      </w:r>
    </w:p>
    <w:p w14:paraId="023F36E0" w14:textId="4E28D164" w:rsidR="00F22BD1" w:rsidRDefault="00F22BD1" w:rsidP="00DE54DF">
      <w:pPr>
        <w:rPr>
          <w:lang w:bidi="en-US"/>
        </w:rPr>
      </w:pPr>
      <w:r>
        <w:rPr>
          <w:lang w:bidi="en-US"/>
        </w:rPr>
        <w:t>Có combobox chọn Mã trái phiếu + Tất cả. Mặc định chọn Tất cả</w:t>
      </w:r>
    </w:p>
    <w:p w14:paraId="23A13B4A" w14:textId="113A3CE7" w:rsidR="00660784" w:rsidRDefault="00660784" w:rsidP="00DE54DF">
      <w:pPr>
        <w:rPr>
          <w:lang w:bidi="en-US"/>
        </w:rPr>
      </w:pPr>
      <w:r>
        <w:rPr>
          <w:lang w:bidi="en-US"/>
        </w:rPr>
        <w:t xml:space="preserve">Nhóm thông tin theo từng Mã trái phiếu. Dòng hiển thị nội dung nhóm, hiển thị </w:t>
      </w:r>
      <w:r w:rsidRPr="00660784">
        <w:rPr>
          <w:b/>
          <w:lang w:bidi="en-US"/>
        </w:rPr>
        <w:t>Mã trái phiếu + “ – “ + NY / Chưa NY</w:t>
      </w:r>
    </w:p>
    <w:p w14:paraId="021C57B4" w14:textId="22B8DD9A" w:rsidR="00DE54DF" w:rsidRDefault="00F22BD1" w:rsidP="00DE54DF">
      <w:pPr>
        <w:rPr>
          <w:lang w:bidi="en-US"/>
        </w:rPr>
      </w:pPr>
      <w:r>
        <w:rPr>
          <w:lang w:bidi="en-US"/>
        </w:rPr>
        <w:t xml:space="preserve">Các thông tin chi tiết </w:t>
      </w:r>
      <w:r w:rsidR="00DE54DF">
        <w:rPr>
          <w:lang w:bidi="en-US"/>
        </w:rPr>
        <w:t>bao gồm các thông tin</w:t>
      </w:r>
    </w:p>
    <w:p w14:paraId="269E15FF" w14:textId="2E8B84A0" w:rsidR="006E6292" w:rsidRDefault="006A7946" w:rsidP="00A604B7">
      <w:pPr>
        <w:pStyle w:val="ListParagraph"/>
        <w:numPr>
          <w:ilvl w:val="0"/>
          <w:numId w:val="3"/>
        </w:numPr>
        <w:rPr>
          <w:lang w:bidi="en-US"/>
        </w:rPr>
      </w:pPr>
      <w:r>
        <w:rPr>
          <w:noProof/>
        </w:rPr>
        <w:t>Button “In HĐ”</w:t>
      </w:r>
    </w:p>
    <w:p w14:paraId="396BAA4B" w14:textId="1EA19C2B" w:rsidR="006A7946" w:rsidRDefault="006A7946" w:rsidP="00A604B7">
      <w:pPr>
        <w:pStyle w:val="ListParagraph"/>
        <w:numPr>
          <w:ilvl w:val="0"/>
          <w:numId w:val="3"/>
        </w:numPr>
        <w:rPr>
          <w:lang w:bidi="en-US"/>
        </w:rPr>
      </w:pPr>
      <w:r>
        <w:rPr>
          <w:noProof/>
        </w:rPr>
        <w:t>Button “Mua lại”</w:t>
      </w:r>
    </w:p>
    <w:p w14:paraId="2B01B550" w14:textId="38923C8C" w:rsidR="00A604B7" w:rsidRDefault="00A604B7" w:rsidP="00A604B7">
      <w:pPr>
        <w:pStyle w:val="ListParagraph"/>
        <w:numPr>
          <w:ilvl w:val="0"/>
          <w:numId w:val="3"/>
        </w:numPr>
        <w:rPr>
          <w:lang w:bidi="en-US"/>
        </w:rPr>
      </w:pPr>
      <w:r>
        <w:rPr>
          <w:lang w:bidi="en-US"/>
        </w:rPr>
        <w:t>Số hiệu lệnh</w:t>
      </w:r>
      <w:r w:rsidR="004943BF">
        <w:rPr>
          <w:lang w:bidi="en-US"/>
        </w:rPr>
        <w:t xml:space="preserve"> SELL</w:t>
      </w:r>
      <w:r>
        <w:rPr>
          <w:lang w:bidi="en-US"/>
        </w:rPr>
        <w:t>: oxmast.</w:t>
      </w:r>
      <w:r w:rsidR="00A9436E">
        <w:rPr>
          <w:lang w:bidi="en-US"/>
        </w:rPr>
        <w:t>confirmno</w:t>
      </w:r>
    </w:p>
    <w:p w14:paraId="7B9585C5" w14:textId="1D2671E2" w:rsidR="00A604B7" w:rsidRDefault="004943BF" w:rsidP="00A604B7">
      <w:pPr>
        <w:pStyle w:val="ListParagraph"/>
        <w:numPr>
          <w:ilvl w:val="0"/>
          <w:numId w:val="3"/>
        </w:numPr>
        <w:rPr>
          <w:lang w:bidi="en-US"/>
        </w:rPr>
      </w:pPr>
      <w:r>
        <w:rPr>
          <w:lang w:bidi="en-US"/>
        </w:rPr>
        <w:t>Số hợp đồng</w:t>
      </w:r>
      <w:r w:rsidR="00A604B7">
        <w:rPr>
          <w:lang w:bidi="en-US"/>
        </w:rPr>
        <w:t>: oxmast.contract_no</w:t>
      </w:r>
    </w:p>
    <w:p w14:paraId="467AB659" w14:textId="77777777" w:rsidR="00A604B7" w:rsidRPr="001909DB" w:rsidRDefault="00A604B7" w:rsidP="00A604B7">
      <w:pPr>
        <w:pStyle w:val="ListParagraph"/>
        <w:numPr>
          <w:ilvl w:val="0"/>
          <w:numId w:val="3"/>
        </w:numPr>
        <w:rPr>
          <w:lang w:bidi="en-US"/>
        </w:rPr>
      </w:pPr>
      <w:r w:rsidRPr="001909DB">
        <w:rPr>
          <w:lang w:bidi="en-US"/>
        </w:rPr>
        <w:t>Sản phẩm: Hiển thị product.shortname theo oxmast.productid</w:t>
      </w:r>
    </w:p>
    <w:p w14:paraId="0DEC90FD" w14:textId="77777777" w:rsidR="00A604B7" w:rsidRDefault="00A604B7" w:rsidP="00A604B7">
      <w:pPr>
        <w:pStyle w:val="ListParagraph"/>
        <w:numPr>
          <w:ilvl w:val="0"/>
          <w:numId w:val="3"/>
        </w:numPr>
        <w:rPr>
          <w:lang w:bidi="en-US"/>
        </w:rPr>
      </w:pPr>
      <w:r w:rsidRPr="001909DB">
        <w:rPr>
          <w:lang w:bidi="en-US"/>
        </w:rPr>
        <w:t>Ngày giao dịch: oxmast.txdate</w:t>
      </w:r>
    </w:p>
    <w:p w14:paraId="12C89333" w14:textId="33C3C6A6" w:rsidR="00A604B7" w:rsidRDefault="00A604B7" w:rsidP="00A604B7">
      <w:pPr>
        <w:pStyle w:val="ListParagraph"/>
        <w:numPr>
          <w:ilvl w:val="0"/>
          <w:numId w:val="3"/>
        </w:numPr>
        <w:rPr>
          <w:lang w:bidi="en-US"/>
        </w:rPr>
      </w:pPr>
      <w:r>
        <w:rPr>
          <w:lang w:bidi="en-US"/>
        </w:rPr>
        <w:t>Ngày chuyển nhượng: oxmast.transfer_date</w:t>
      </w:r>
    </w:p>
    <w:p w14:paraId="4782FC12" w14:textId="51EF0CF4" w:rsidR="00A604B7" w:rsidRPr="001909DB" w:rsidRDefault="003A4275" w:rsidP="00A604B7">
      <w:pPr>
        <w:pStyle w:val="ListParagraph"/>
        <w:numPr>
          <w:ilvl w:val="0"/>
          <w:numId w:val="3"/>
        </w:numPr>
        <w:rPr>
          <w:lang w:bidi="en-US"/>
        </w:rPr>
      </w:pPr>
      <w:r>
        <w:rPr>
          <w:lang w:bidi="en-US"/>
        </w:rPr>
        <w:t>Số</w:t>
      </w:r>
      <w:r w:rsidR="00A604B7" w:rsidRPr="001909DB">
        <w:rPr>
          <w:lang w:bidi="en-US"/>
        </w:rPr>
        <w:t xml:space="preserve"> lượng: oxmast.execqtty</w:t>
      </w:r>
    </w:p>
    <w:p w14:paraId="070D274B" w14:textId="77777777" w:rsidR="00A604B7" w:rsidRDefault="00A604B7" w:rsidP="00A604B7">
      <w:pPr>
        <w:pStyle w:val="ListParagraph"/>
        <w:numPr>
          <w:ilvl w:val="0"/>
          <w:numId w:val="3"/>
        </w:numPr>
        <w:rPr>
          <w:lang w:bidi="en-US"/>
        </w:rPr>
      </w:pPr>
      <w:r w:rsidRPr="001909DB">
        <w:rPr>
          <w:lang w:bidi="en-US"/>
        </w:rPr>
        <w:t>Giá: oxmast.price</w:t>
      </w:r>
    </w:p>
    <w:p w14:paraId="1EA9192D" w14:textId="77777777" w:rsidR="00A604B7" w:rsidRPr="001909DB" w:rsidRDefault="00A604B7" w:rsidP="00A604B7">
      <w:pPr>
        <w:pStyle w:val="ListParagraph"/>
        <w:numPr>
          <w:ilvl w:val="0"/>
          <w:numId w:val="3"/>
        </w:numPr>
        <w:rPr>
          <w:lang w:bidi="en-US"/>
        </w:rPr>
      </w:pPr>
      <w:r>
        <w:rPr>
          <w:lang w:bidi="en-US"/>
        </w:rPr>
        <w:t>Giá trị HĐ: oxmast.execqtty * oxmast.price</w:t>
      </w:r>
    </w:p>
    <w:p w14:paraId="58379E46" w14:textId="77777777" w:rsidR="00A604B7" w:rsidRPr="001909DB" w:rsidRDefault="00A604B7" w:rsidP="00A604B7">
      <w:pPr>
        <w:pStyle w:val="ListParagraph"/>
        <w:numPr>
          <w:ilvl w:val="0"/>
          <w:numId w:val="3"/>
        </w:numPr>
        <w:rPr>
          <w:lang w:bidi="en-US"/>
        </w:rPr>
      </w:pPr>
      <w:r w:rsidRPr="001909DB">
        <w:rPr>
          <w:lang w:bidi="en-US"/>
        </w:rPr>
        <w:t>Tổng phí mua: oxmast.feebuyer</w:t>
      </w:r>
    </w:p>
    <w:p w14:paraId="68BFD5D8" w14:textId="5E68EA93" w:rsidR="00A604B7" w:rsidRPr="001909DB" w:rsidRDefault="00A604B7" w:rsidP="00A604B7">
      <w:pPr>
        <w:pStyle w:val="ListParagraph"/>
        <w:numPr>
          <w:ilvl w:val="0"/>
          <w:numId w:val="3"/>
        </w:numPr>
        <w:rPr>
          <w:lang w:bidi="en-US"/>
        </w:rPr>
      </w:pPr>
      <w:r w:rsidRPr="001909DB">
        <w:rPr>
          <w:lang w:bidi="en-US"/>
        </w:rPr>
        <w:t xml:space="preserve">Tổng tiền mua </w:t>
      </w:r>
      <w:r>
        <w:rPr>
          <w:lang w:bidi="en-US"/>
        </w:rPr>
        <w:t>đã</w:t>
      </w:r>
      <w:r w:rsidRPr="001909DB">
        <w:rPr>
          <w:lang w:bidi="en-US"/>
        </w:rPr>
        <w:t xml:space="preserve"> thanh toán: oxmast.execamt + oxmast.feebuyer</w:t>
      </w:r>
    </w:p>
    <w:p w14:paraId="227BA752" w14:textId="77777777" w:rsidR="00A604B7" w:rsidRPr="001909DB" w:rsidRDefault="00A604B7" w:rsidP="00A604B7">
      <w:pPr>
        <w:pStyle w:val="ListParagraph"/>
        <w:numPr>
          <w:ilvl w:val="0"/>
          <w:numId w:val="3"/>
        </w:numPr>
        <w:rPr>
          <w:lang w:bidi="en-US"/>
        </w:rPr>
      </w:pPr>
      <w:r w:rsidRPr="001909DB">
        <w:rPr>
          <w:lang w:bidi="en-US"/>
        </w:rPr>
        <w:t xml:space="preserve">RM đặt lệnh: join tlprofiles where tlprofiles.tlid = oxmast.idbuyer =&gt; Hiển thị tlid – tlname </w:t>
      </w:r>
    </w:p>
    <w:p w14:paraId="7CCEC52F" w14:textId="77777777" w:rsidR="00A604B7" w:rsidRPr="001909DB" w:rsidRDefault="00A604B7" w:rsidP="00A604B7">
      <w:pPr>
        <w:pStyle w:val="ListParagraph"/>
        <w:numPr>
          <w:ilvl w:val="0"/>
          <w:numId w:val="3"/>
        </w:numPr>
        <w:rPr>
          <w:lang w:bidi="en-US"/>
        </w:rPr>
      </w:pPr>
      <w:r w:rsidRPr="001909DB">
        <w:rPr>
          <w:lang w:bidi="en-US"/>
        </w:rPr>
        <w:t xml:space="preserve">CBQL: join tlprofiles where tlprofiles.tlid = oxmast.sale_managerid =&gt; Hiển thị tlid – tlname </w:t>
      </w:r>
    </w:p>
    <w:p w14:paraId="236F9875" w14:textId="77777777" w:rsidR="00A604B7" w:rsidRPr="001909DB" w:rsidRDefault="00A604B7" w:rsidP="00A604B7">
      <w:pPr>
        <w:pStyle w:val="ListParagraph"/>
        <w:numPr>
          <w:ilvl w:val="0"/>
          <w:numId w:val="3"/>
        </w:numPr>
        <w:rPr>
          <w:lang w:bidi="en-US"/>
        </w:rPr>
      </w:pPr>
      <w:r w:rsidRPr="001909DB">
        <w:rPr>
          <w:lang w:bidi="en-US"/>
        </w:rPr>
        <w:t xml:space="preserve">CTV: join collaborator where collaborator.coid = oxmast.collab_id =&gt; Hiển thị idcode – fullname </w:t>
      </w:r>
    </w:p>
    <w:p w14:paraId="0B388810" w14:textId="77777777" w:rsidR="00A604B7" w:rsidRDefault="00A604B7" w:rsidP="00A604B7">
      <w:pPr>
        <w:pStyle w:val="ListParagraph"/>
        <w:numPr>
          <w:ilvl w:val="0"/>
          <w:numId w:val="3"/>
        </w:numPr>
        <w:rPr>
          <w:lang w:bidi="en-US"/>
        </w:rPr>
      </w:pPr>
      <w:r w:rsidRPr="001909DB">
        <w:rPr>
          <w:lang w:bidi="en-US"/>
        </w:rPr>
        <w:t>POS: join brgrp where brgrp.brid = oxmast.brid =&gt; Hiển thị brid – brname</w:t>
      </w:r>
    </w:p>
    <w:p w14:paraId="79FC039B" w14:textId="6856D47E" w:rsidR="00A604B7" w:rsidRDefault="00A604B7" w:rsidP="00A604B7">
      <w:pPr>
        <w:pStyle w:val="ListParagraph"/>
        <w:numPr>
          <w:ilvl w:val="0"/>
          <w:numId w:val="3"/>
        </w:numPr>
        <w:rPr>
          <w:lang w:bidi="en-US"/>
        </w:rPr>
      </w:pPr>
      <w:r>
        <w:rPr>
          <w:lang w:bidi="en-US"/>
        </w:rPr>
        <w:t>Có lấy giấy XNSH: oxmast.</w:t>
      </w:r>
      <w:r w:rsidR="00FA3B59">
        <w:rPr>
          <w:lang w:bidi="en-US"/>
        </w:rPr>
        <w:t>issueowner</w:t>
      </w:r>
    </w:p>
    <w:p w14:paraId="4DBD0ADE" w14:textId="4CB4D2F1" w:rsidR="00FA3B59" w:rsidRDefault="00FA3B59" w:rsidP="00A604B7">
      <w:pPr>
        <w:pStyle w:val="ListParagraph"/>
        <w:numPr>
          <w:ilvl w:val="0"/>
          <w:numId w:val="3"/>
        </w:numPr>
        <w:rPr>
          <w:lang w:bidi="en-US"/>
        </w:rPr>
      </w:pPr>
      <w:r>
        <w:rPr>
          <w:lang w:bidi="en-US"/>
        </w:rPr>
        <w:t>Chương trình thưởng: oxmast.</w:t>
      </w:r>
      <w:r w:rsidR="006E6292">
        <w:rPr>
          <w:lang w:bidi="en-US"/>
        </w:rPr>
        <w:t>comprogram (join comprogram để hiển thị mã chương trình thưởng)</w:t>
      </w:r>
    </w:p>
    <w:p w14:paraId="59F3FF35" w14:textId="408BBCDA" w:rsidR="003A4275" w:rsidRDefault="003A4275" w:rsidP="003A4275">
      <w:pPr>
        <w:pStyle w:val="ListParagraph"/>
        <w:numPr>
          <w:ilvl w:val="0"/>
          <w:numId w:val="3"/>
        </w:numPr>
        <w:spacing w:before="120" w:after="120" w:line="276" w:lineRule="auto"/>
        <w:jc w:val="both"/>
        <w:rPr>
          <w:lang w:bidi="en-US"/>
        </w:rPr>
      </w:pPr>
      <w:r>
        <w:rPr>
          <w:lang w:bidi="en-US"/>
        </w:rPr>
        <w:t>Số lượng chờ mua lại: oxmast.pendingclsqtty</w:t>
      </w:r>
    </w:p>
    <w:p w14:paraId="00927A63" w14:textId="207190D7" w:rsidR="003A4275" w:rsidRDefault="003A4275" w:rsidP="003A4275">
      <w:pPr>
        <w:pStyle w:val="ListParagraph"/>
        <w:numPr>
          <w:ilvl w:val="0"/>
          <w:numId w:val="3"/>
        </w:numPr>
        <w:spacing w:before="120" w:after="120" w:line="276" w:lineRule="auto"/>
        <w:jc w:val="both"/>
        <w:rPr>
          <w:lang w:bidi="en-US"/>
        </w:rPr>
      </w:pPr>
      <w:r>
        <w:rPr>
          <w:lang w:bidi="en-US"/>
        </w:rPr>
        <w:t>Số lượng đã mua lại: oxmast.clsqtty</w:t>
      </w:r>
    </w:p>
    <w:p w14:paraId="0E6DCB2F" w14:textId="77777777" w:rsidR="003A4275" w:rsidRDefault="003A4275" w:rsidP="003A4275">
      <w:pPr>
        <w:pStyle w:val="ListParagraph"/>
        <w:numPr>
          <w:ilvl w:val="0"/>
          <w:numId w:val="3"/>
        </w:numPr>
        <w:spacing w:before="120" w:after="120" w:line="276" w:lineRule="auto"/>
        <w:jc w:val="both"/>
        <w:rPr>
          <w:lang w:bidi="en-US"/>
        </w:rPr>
      </w:pPr>
      <w:r>
        <w:rPr>
          <w:lang w:bidi="en-US"/>
        </w:rPr>
        <w:t>Số lượng còn lại: oxmast.execqtty – oxmast.pendingclsqtty – oxmast.clsqtty</w:t>
      </w:r>
    </w:p>
    <w:p w14:paraId="25188BCA" w14:textId="5267F431" w:rsidR="003A4275" w:rsidRDefault="003A4275" w:rsidP="003A4275">
      <w:pPr>
        <w:pStyle w:val="ListParagraph"/>
        <w:numPr>
          <w:ilvl w:val="0"/>
          <w:numId w:val="3"/>
        </w:numPr>
        <w:spacing w:before="120" w:after="120" w:line="276" w:lineRule="auto"/>
        <w:jc w:val="both"/>
        <w:rPr>
          <w:lang w:bidi="en-US"/>
        </w:rPr>
      </w:pPr>
      <w:r>
        <w:rPr>
          <w:lang w:bidi="en-US"/>
        </w:rPr>
        <w:t>Số lượng khả dụng: LEAST(semast.trade – semast.secured; oxmast.execqtty – oxmast.pendingclsqtty – oxmast.clsqtty – oxmast.soldqtty)</w:t>
      </w:r>
    </w:p>
    <w:p w14:paraId="025C53A6" w14:textId="77777777" w:rsidR="00A604B7" w:rsidRPr="000E5EC0" w:rsidRDefault="00A604B7" w:rsidP="00DE54DF">
      <w:pPr>
        <w:rPr>
          <w:lang w:bidi="en-US"/>
        </w:rPr>
      </w:pPr>
    </w:p>
    <w:p w14:paraId="0618D7D2" w14:textId="77777777" w:rsidR="00DE54DF" w:rsidRPr="00DE54DF" w:rsidRDefault="00DE54DF" w:rsidP="00DE54DF">
      <w:pPr>
        <w:rPr>
          <w:lang w:bidi="en-US"/>
        </w:rPr>
      </w:pPr>
    </w:p>
    <w:p w14:paraId="595570C8" w14:textId="62A404D5" w:rsidR="00970268" w:rsidRDefault="00251E76" w:rsidP="00AF79B0">
      <w:pPr>
        <w:pStyle w:val="Heading4"/>
        <w:keepNext w:val="0"/>
      </w:pPr>
      <w:bookmarkStart w:id="735" w:name="_Toc78535550"/>
      <w:r>
        <w:t>HĐ mua lại</w:t>
      </w:r>
      <w:bookmarkEnd w:id="735"/>
    </w:p>
    <w:p w14:paraId="02DF72EA" w14:textId="77777777" w:rsidR="00F22BD1" w:rsidRDefault="00A9436E" w:rsidP="00F22BD1">
      <w:pPr>
        <w:rPr>
          <w:lang w:bidi="en-US"/>
        </w:rPr>
      </w:pPr>
      <w:r>
        <w:rPr>
          <w:lang w:bidi="en-US"/>
        </w:rPr>
        <w:t>Bảng sẽ hiển</w:t>
      </w:r>
      <w:r w:rsidR="005C6439">
        <w:rPr>
          <w:lang w:bidi="en-US"/>
        </w:rPr>
        <w:t xml:space="preserve"> thị danh sách các HĐ mua lại TP của KH </w:t>
      </w:r>
      <w:r w:rsidR="00660784">
        <w:rPr>
          <w:lang w:bidi="en-US"/>
        </w:rPr>
        <w:t xml:space="preserve">đã chọn </w:t>
      </w:r>
      <w:r w:rsidR="005C6439">
        <w:rPr>
          <w:lang w:bidi="en-US"/>
        </w:rPr>
        <w:t>(lấy từ cache SEREQCLOSE). Lấy các lệnh có status &lt;&gt; ‘R’</w:t>
      </w:r>
      <w:r w:rsidR="00F22BD1" w:rsidRPr="00F22BD1">
        <w:rPr>
          <w:lang w:bidi="en-US"/>
        </w:rPr>
        <w:t xml:space="preserve"> </w:t>
      </w:r>
    </w:p>
    <w:p w14:paraId="0663C8D6" w14:textId="77777777" w:rsidR="00F22BD1" w:rsidRDefault="00F22BD1" w:rsidP="00F22BD1">
      <w:pPr>
        <w:rPr>
          <w:lang w:bidi="en-US"/>
        </w:rPr>
      </w:pPr>
      <w:r>
        <w:rPr>
          <w:lang w:bidi="en-US"/>
        </w:rPr>
        <w:t>Có combobox chọn Mã trái phiếu + Tất cả. Mặc định chọn Tất cả</w:t>
      </w:r>
    </w:p>
    <w:p w14:paraId="5D83A183" w14:textId="51483022" w:rsidR="00F22BD1" w:rsidRDefault="00F22BD1" w:rsidP="00F22BD1">
      <w:pPr>
        <w:rPr>
          <w:lang w:bidi="en-US"/>
        </w:rPr>
      </w:pPr>
      <w:r>
        <w:rPr>
          <w:lang w:bidi="en-US"/>
        </w:rPr>
        <w:t xml:space="preserve">Nhóm thông tin theo từng Mã trái phiếu. Dòng hiển thị nội dung nhóm, hiển thị </w:t>
      </w:r>
      <w:r w:rsidRPr="00660784">
        <w:rPr>
          <w:b/>
          <w:lang w:bidi="en-US"/>
        </w:rPr>
        <w:t>Mã trái phiếu + “ – “ + NY / Chưa NY</w:t>
      </w:r>
    </w:p>
    <w:p w14:paraId="31C6749A" w14:textId="1DD80CD0" w:rsidR="005C6439" w:rsidRDefault="00F22BD1" w:rsidP="00F22BD1">
      <w:pPr>
        <w:rPr>
          <w:lang w:bidi="en-US"/>
        </w:rPr>
      </w:pPr>
      <w:r>
        <w:rPr>
          <w:lang w:bidi="en-US"/>
        </w:rPr>
        <w:t>Các thông tin chi tiết bao gồm các thông tin</w:t>
      </w:r>
    </w:p>
    <w:p w14:paraId="6F42F00E" w14:textId="1B325B74" w:rsidR="005C6439" w:rsidRDefault="005C6439" w:rsidP="005C6439">
      <w:pPr>
        <w:pStyle w:val="ListParagraph"/>
        <w:numPr>
          <w:ilvl w:val="0"/>
          <w:numId w:val="3"/>
        </w:numPr>
        <w:rPr>
          <w:lang w:bidi="en-US"/>
        </w:rPr>
      </w:pPr>
      <w:r>
        <w:rPr>
          <w:noProof/>
        </w:rPr>
        <w:t>Icon “In hồ sơ”</w:t>
      </w:r>
      <w:r w:rsidR="00CE0EB8">
        <w:rPr>
          <w:noProof/>
        </w:rPr>
        <w:t xml:space="preserve"> =&gt; Chỉ enable nếu status = ‘A’</w:t>
      </w:r>
    </w:p>
    <w:p w14:paraId="71B4775D" w14:textId="41561358" w:rsidR="005C6439" w:rsidRDefault="005C6439" w:rsidP="005C6439">
      <w:pPr>
        <w:pStyle w:val="ListParagraph"/>
        <w:numPr>
          <w:ilvl w:val="0"/>
          <w:numId w:val="3"/>
        </w:numPr>
        <w:rPr>
          <w:lang w:bidi="en-US"/>
        </w:rPr>
      </w:pPr>
      <w:r>
        <w:rPr>
          <w:noProof/>
        </w:rPr>
        <w:lastRenderedPageBreak/>
        <w:t>Icon “Upload hồ sơ”</w:t>
      </w:r>
      <w:r w:rsidR="00FE7334">
        <w:rPr>
          <w:noProof/>
        </w:rPr>
        <w:t xml:space="preserve"> =&gt; Chỉ enable nếu status </w:t>
      </w:r>
      <w:r w:rsidR="001F72D6">
        <w:rPr>
          <w:noProof/>
        </w:rPr>
        <w:t xml:space="preserve">= </w:t>
      </w:r>
      <w:r w:rsidR="00FE7334">
        <w:rPr>
          <w:noProof/>
        </w:rPr>
        <w:t>‘A’</w:t>
      </w:r>
      <w:r w:rsidR="001F72D6">
        <w:rPr>
          <w:noProof/>
        </w:rPr>
        <w:t xml:space="preserve"> or (status = ‘S’ and (ttkd_profile_stat = ‘U’ or bks_profile_stat = ‘U’)</w:t>
      </w:r>
    </w:p>
    <w:p w14:paraId="55F919AC" w14:textId="62CAA33C" w:rsidR="005C6439" w:rsidRDefault="005C6439" w:rsidP="005C6439">
      <w:pPr>
        <w:pStyle w:val="ListParagraph"/>
        <w:numPr>
          <w:ilvl w:val="0"/>
          <w:numId w:val="3"/>
        </w:numPr>
        <w:rPr>
          <w:lang w:bidi="en-US"/>
        </w:rPr>
      </w:pPr>
      <w:r>
        <w:rPr>
          <w:noProof/>
        </w:rPr>
        <w:t>Icon “Hủy HĐ”</w:t>
      </w:r>
      <w:r w:rsidR="00FE7334">
        <w:rPr>
          <w:noProof/>
        </w:rPr>
        <w:t xml:space="preserve"> =&gt; Chỉ enable nếu status = ‘A’</w:t>
      </w:r>
    </w:p>
    <w:p w14:paraId="18642974" w14:textId="77777777" w:rsidR="005C6439" w:rsidRDefault="005C6439" w:rsidP="005C6439">
      <w:pPr>
        <w:pStyle w:val="ListParagraph"/>
        <w:numPr>
          <w:ilvl w:val="0"/>
          <w:numId w:val="3"/>
        </w:numPr>
        <w:spacing w:before="120" w:after="120" w:line="276" w:lineRule="auto"/>
        <w:jc w:val="both"/>
        <w:rPr>
          <w:lang w:bidi="en-US"/>
        </w:rPr>
      </w:pPr>
      <w:r>
        <w:rPr>
          <w:lang w:bidi="en-US"/>
        </w:rPr>
        <w:t>Số hiệu lệnh BUY: sereqclose.confirmno</w:t>
      </w:r>
    </w:p>
    <w:p w14:paraId="5597057B" w14:textId="1EF8BC5E" w:rsidR="005C6439" w:rsidRDefault="005C6439" w:rsidP="005C6439">
      <w:pPr>
        <w:pStyle w:val="ListParagraph"/>
        <w:numPr>
          <w:ilvl w:val="0"/>
          <w:numId w:val="3"/>
        </w:numPr>
        <w:spacing w:before="120" w:after="120" w:line="276" w:lineRule="auto"/>
        <w:jc w:val="both"/>
        <w:rPr>
          <w:lang w:bidi="en-US"/>
        </w:rPr>
      </w:pPr>
      <w:r>
        <w:rPr>
          <w:lang w:bidi="en-US"/>
        </w:rPr>
        <w:t xml:space="preserve">Số hiệu lệnh SELL gốc: </w:t>
      </w:r>
      <w:r w:rsidR="00A9436E">
        <w:rPr>
          <w:lang w:bidi="en-US"/>
        </w:rPr>
        <w:t>sereqclose.orgconfirmno</w:t>
      </w:r>
    </w:p>
    <w:p w14:paraId="1DBA1E52" w14:textId="77777777" w:rsidR="005C6439" w:rsidRDefault="005C6439" w:rsidP="005C6439">
      <w:pPr>
        <w:pStyle w:val="ListParagraph"/>
        <w:numPr>
          <w:ilvl w:val="0"/>
          <w:numId w:val="3"/>
        </w:numPr>
        <w:spacing w:before="120" w:after="120" w:line="276" w:lineRule="auto"/>
        <w:jc w:val="both"/>
        <w:rPr>
          <w:lang w:bidi="en-US"/>
        </w:rPr>
      </w:pPr>
      <w:r>
        <w:rPr>
          <w:lang w:bidi="en-US"/>
        </w:rPr>
        <w:t>Số hợp đồng: sereqclose.contract_no</w:t>
      </w:r>
    </w:p>
    <w:p w14:paraId="0829F314" w14:textId="45A297FF" w:rsidR="005C6439" w:rsidRDefault="005C6439" w:rsidP="005C6439">
      <w:pPr>
        <w:pStyle w:val="ListParagraph"/>
        <w:numPr>
          <w:ilvl w:val="0"/>
          <w:numId w:val="3"/>
        </w:numPr>
        <w:spacing w:before="120" w:after="120" w:line="276" w:lineRule="auto"/>
        <w:jc w:val="both"/>
        <w:rPr>
          <w:lang w:bidi="en-US"/>
        </w:rPr>
      </w:pPr>
      <w:r>
        <w:rPr>
          <w:lang w:bidi="en-US"/>
        </w:rPr>
        <w:t xml:space="preserve">Sản phẩm: oxmast.productid hiển thị shortname của dòng oxmast </w:t>
      </w:r>
      <w:r w:rsidR="00A9436E">
        <w:rPr>
          <w:lang w:bidi="en-US"/>
        </w:rPr>
        <w:t>tương ứng</w:t>
      </w:r>
    </w:p>
    <w:p w14:paraId="4C5EFE16" w14:textId="77777777" w:rsidR="005C6439" w:rsidRDefault="005C6439" w:rsidP="005C6439">
      <w:pPr>
        <w:pStyle w:val="ListParagraph"/>
        <w:numPr>
          <w:ilvl w:val="0"/>
          <w:numId w:val="3"/>
        </w:numPr>
        <w:spacing w:before="120" w:after="120" w:line="276" w:lineRule="auto"/>
        <w:jc w:val="both"/>
        <w:rPr>
          <w:lang w:bidi="en-US"/>
        </w:rPr>
      </w:pPr>
      <w:r>
        <w:rPr>
          <w:lang w:bidi="en-US"/>
        </w:rPr>
        <w:t>Ngày giao dịch: sereqclose.txdate</w:t>
      </w:r>
    </w:p>
    <w:p w14:paraId="73467831" w14:textId="77777777" w:rsidR="005C6439" w:rsidRDefault="005C6439" w:rsidP="005C6439">
      <w:pPr>
        <w:pStyle w:val="ListParagraph"/>
        <w:numPr>
          <w:ilvl w:val="0"/>
          <w:numId w:val="3"/>
        </w:numPr>
        <w:spacing w:before="120" w:after="120" w:line="276" w:lineRule="auto"/>
        <w:jc w:val="both"/>
        <w:rPr>
          <w:lang w:bidi="en-US"/>
        </w:rPr>
      </w:pPr>
      <w:r>
        <w:rPr>
          <w:lang w:bidi="en-US"/>
        </w:rPr>
        <w:t>Ngày chuyển nhượng: sereqclose.transfer_date</w:t>
      </w:r>
    </w:p>
    <w:p w14:paraId="717DE6B6" w14:textId="77777777" w:rsidR="005C6439" w:rsidRDefault="005C6439" w:rsidP="005C6439">
      <w:pPr>
        <w:pStyle w:val="ListParagraph"/>
        <w:numPr>
          <w:ilvl w:val="0"/>
          <w:numId w:val="3"/>
        </w:numPr>
        <w:spacing w:before="120" w:after="120" w:line="276" w:lineRule="auto"/>
        <w:jc w:val="both"/>
        <w:rPr>
          <w:lang w:bidi="en-US"/>
        </w:rPr>
      </w:pPr>
      <w:r>
        <w:rPr>
          <w:lang w:bidi="en-US"/>
        </w:rPr>
        <w:t>Trạng thái: sereqclose.status</w:t>
      </w:r>
    </w:p>
    <w:p w14:paraId="29958E93" w14:textId="4407C28F" w:rsidR="00404704" w:rsidRPr="00404704" w:rsidRDefault="00404704" w:rsidP="005C6439">
      <w:pPr>
        <w:pStyle w:val="ListParagraph"/>
        <w:numPr>
          <w:ilvl w:val="0"/>
          <w:numId w:val="3"/>
        </w:numPr>
        <w:spacing w:before="120" w:after="120" w:line="276" w:lineRule="auto"/>
        <w:jc w:val="both"/>
        <w:rPr>
          <w:color w:val="FF0000"/>
          <w:lang w:bidi="en-US"/>
        </w:rPr>
      </w:pPr>
      <w:r w:rsidRPr="00404704">
        <w:rPr>
          <w:color w:val="FF0000"/>
          <w:lang w:bidi="en-US"/>
        </w:rPr>
        <w:t>Trạng thái phê duyệt TTKD: sereqclose.ttkd_profile_stat (Chỉ hiển thị cột này nếu SYSVAR. TTKD_APPROVE_BUY = Y)</w:t>
      </w:r>
    </w:p>
    <w:p w14:paraId="4605A0F2" w14:textId="5BEC64D1" w:rsidR="00404704" w:rsidRPr="00404704" w:rsidRDefault="00404704" w:rsidP="00404704">
      <w:pPr>
        <w:pStyle w:val="ListParagraph"/>
        <w:numPr>
          <w:ilvl w:val="0"/>
          <w:numId w:val="3"/>
        </w:numPr>
        <w:spacing w:before="120" w:after="120" w:line="276" w:lineRule="auto"/>
        <w:jc w:val="both"/>
        <w:rPr>
          <w:color w:val="FF0000"/>
          <w:lang w:bidi="en-US"/>
        </w:rPr>
      </w:pPr>
      <w:r w:rsidRPr="00404704">
        <w:rPr>
          <w:color w:val="FF0000"/>
          <w:lang w:bidi="en-US"/>
        </w:rPr>
        <w:t>Trạng thái phê duyệt BKS: sereqclose.bks_profile_stat (Chỉ hiển thị cột này nếu SYSVAR. BKS_APPROVE_BUY = Y)</w:t>
      </w:r>
    </w:p>
    <w:p w14:paraId="178D502A" w14:textId="77777777" w:rsidR="005C6439" w:rsidRDefault="005C6439" w:rsidP="005C6439">
      <w:pPr>
        <w:pStyle w:val="ListParagraph"/>
        <w:numPr>
          <w:ilvl w:val="0"/>
          <w:numId w:val="3"/>
        </w:numPr>
        <w:spacing w:before="120" w:after="120" w:line="276" w:lineRule="auto"/>
        <w:jc w:val="both"/>
        <w:rPr>
          <w:lang w:bidi="en-US"/>
        </w:rPr>
      </w:pPr>
      <w:r>
        <w:rPr>
          <w:lang w:bidi="en-US"/>
        </w:rPr>
        <w:t>Số lượng: sereqclose.execqtty</w:t>
      </w:r>
    </w:p>
    <w:p w14:paraId="2349243D" w14:textId="77777777" w:rsidR="005C6439" w:rsidRDefault="005C6439" w:rsidP="005C6439">
      <w:pPr>
        <w:pStyle w:val="ListParagraph"/>
        <w:numPr>
          <w:ilvl w:val="0"/>
          <w:numId w:val="3"/>
        </w:numPr>
        <w:spacing w:before="120" w:after="120" w:line="276" w:lineRule="auto"/>
        <w:jc w:val="both"/>
        <w:rPr>
          <w:lang w:bidi="en-US"/>
        </w:rPr>
      </w:pPr>
      <w:r>
        <w:rPr>
          <w:lang w:bidi="en-US"/>
        </w:rPr>
        <w:t>Giá: sereqclose.price</w:t>
      </w:r>
    </w:p>
    <w:p w14:paraId="48000EDA" w14:textId="77777777" w:rsidR="005C6439" w:rsidRDefault="005C6439" w:rsidP="005C6439">
      <w:pPr>
        <w:pStyle w:val="ListParagraph"/>
        <w:numPr>
          <w:ilvl w:val="0"/>
          <w:numId w:val="3"/>
        </w:numPr>
        <w:spacing w:before="120" w:after="120" w:line="276" w:lineRule="auto"/>
        <w:jc w:val="both"/>
        <w:rPr>
          <w:lang w:bidi="en-US"/>
        </w:rPr>
      </w:pPr>
      <w:r>
        <w:rPr>
          <w:lang w:bidi="en-US"/>
        </w:rPr>
        <w:t>Tổng mệnh giá: sereqclose.execqtty * assetdtl.parvalue</w:t>
      </w:r>
    </w:p>
    <w:p w14:paraId="4546A11B" w14:textId="77777777" w:rsidR="005C6439" w:rsidRDefault="005C6439" w:rsidP="005C6439">
      <w:pPr>
        <w:pStyle w:val="ListParagraph"/>
        <w:numPr>
          <w:ilvl w:val="0"/>
          <w:numId w:val="3"/>
        </w:numPr>
        <w:spacing w:before="120" w:after="120" w:line="276" w:lineRule="auto"/>
        <w:jc w:val="both"/>
        <w:rPr>
          <w:lang w:bidi="en-US"/>
        </w:rPr>
      </w:pPr>
      <w:r>
        <w:rPr>
          <w:lang w:bidi="en-US"/>
        </w:rPr>
        <w:t>Phí: sereqclose.feeamt</w:t>
      </w:r>
    </w:p>
    <w:p w14:paraId="419F4F77" w14:textId="77777777" w:rsidR="005C6439" w:rsidRDefault="005C6439" w:rsidP="005C6439">
      <w:pPr>
        <w:pStyle w:val="ListParagraph"/>
        <w:numPr>
          <w:ilvl w:val="0"/>
          <w:numId w:val="3"/>
        </w:numPr>
        <w:spacing w:before="120" w:after="120" w:line="276" w:lineRule="auto"/>
        <w:jc w:val="both"/>
        <w:rPr>
          <w:lang w:bidi="en-US"/>
        </w:rPr>
      </w:pPr>
      <w:r>
        <w:rPr>
          <w:lang w:bidi="en-US"/>
        </w:rPr>
        <w:t>Thuế: sereqclose.taxamt</w:t>
      </w:r>
    </w:p>
    <w:p w14:paraId="17B86D16" w14:textId="77777777" w:rsidR="005C6439" w:rsidRDefault="005C6439" w:rsidP="005C6439">
      <w:pPr>
        <w:pStyle w:val="ListParagraph"/>
        <w:numPr>
          <w:ilvl w:val="0"/>
          <w:numId w:val="3"/>
        </w:numPr>
        <w:spacing w:before="120" w:after="120" w:line="276" w:lineRule="auto"/>
        <w:jc w:val="both"/>
        <w:rPr>
          <w:lang w:bidi="en-US"/>
        </w:rPr>
      </w:pPr>
      <w:r>
        <w:rPr>
          <w:lang w:bidi="en-US"/>
        </w:rPr>
        <w:t>Tổng thực nhận: sereqclose.price * sereqclose.qtty – sereqclose.feeamt – sereqclose.taxamt</w:t>
      </w:r>
    </w:p>
    <w:p w14:paraId="38C32EFB" w14:textId="3EBB1C09" w:rsidR="005C6439" w:rsidRPr="001909DB" w:rsidRDefault="005C6439" w:rsidP="005C6439">
      <w:pPr>
        <w:pStyle w:val="ListParagraph"/>
        <w:numPr>
          <w:ilvl w:val="0"/>
          <w:numId w:val="3"/>
        </w:numPr>
        <w:rPr>
          <w:lang w:bidi="en-US"/>
        </w:rPr>
      </w:pPr>
      <w:r w:rsidRPr="001909DB">
        <w:rPr>
          <w:lang w:bidi="en-US"/>
        </w:rPr>
        <w:t xml:space="preserve">RM </w:t>
      </w:r>
      <w:r w:rsidR="00F22BD1">
        <w:rPr>
          <w:lang w:bidi="en-US"/>
        </w:rPr>
        <w:t>HĐ SELL</w:t>
      </w:r>
      <w:r w:rsidRPr="001909DB">
        <w:rPr>
          <w:lang w:bidi="en-US"/>
        </w:rPr>
        <w:t xml:space="preserve">: join tlprofiles where tlprofiles.tlid = oxmast.idbuyer =&gt; Hiển thị tlid – tlname </w:t>
      </w:r>
    </w:p>
    <w:p w14:paraId="32EE1C3D" w14:textId="52A2CF61" w:rsidR="005C6439" w:rsidRPr="001909DB" w:rsidRDefault="005C6439" w:rsidP="005C6439">
      <w:pPr>
        <w:pStyle w:val="ListParagraph"/>
        <w:numPr>
          <w:ilvl w:val="0"/>
          <w:numId w:val="3"/>
        </w:numPr>
        <w:rPr>
          <w:lang w:bidi="en-US"/>
        </w:rPr>
      </w:pPr>
      <w:r w:rsidRPr="001909DB">
        <w:rPr>
          <w:lang w:bidi="en-US"/>
        </w:rPr>
        <w:t>CBQL</w:t>
      </w:r>
      <w:r w:rsidR="00F22BD1">
        <w:rPr>
          <w:lang w:bidi="en-US"/>
        </w:rPr>
        <w:t xml:space="preserve"> HĐ SELL</w:t>
      </w:r>
      <w:r w:rsidRPr="001909DB">
        <w:rPr>
          <w:lang w:bidi="en-US"/>
        </w:rPr>
        <w:t xml:space="preserve">: join tlprofiles where tlprofiles.tlid = oxmast.sale_managerid =&gt; Hiển thị tlid – tlname </w:t>
      </w:r>
    </w:p>
    <w:p w14:paraId="73BE2DD1" w14:textId="4AFA9913" w:rsidR="005C6439" w:rsidRPr="001909DB" w:rsidRDefault="005C6439" w:rsidP="005C6439">
      <w:pPr>
        <w:pStyle w:val="ListParagraph"/>
        <w:numPr>
          <w:ilvl w:val="0"/>
          <w:numId w:val="3"/>
        </w:numPr>
        <w:rPr>
          <w:lang w:bidi="en-US"/>
        </w:rPr>
      </w:pPr>
      <w:r w:rsidRPr="001909DB">
        <w:rPr>
          <w:lang w:bidi="en-US"/>
        </w:rPr>
        <w:t>CTV</w:t>
      </w:r>
      <w:r w:rsidR="00F22BD1">
        <w:rPr>
          <w:lang w:bidi="en-US"/>
        </w:rPr>
        <w:t xml:space="preserve"> HĐ SELL</w:t>
      </w:r>
      <w:r w:rsidRPr="001909DB">
        <w:rPr>
          <w:lang w:bidi="en-US"/>
        </w:rPr>
        <w:t xml:space="preserve">: join collaborator where collaborator.coid = oxmast.collab_id =&gt; Hiển thị idcode – fullname </w:t>
      </w:r>
    </w:p>
    <w:p w14:paraId="61F0AD13" w14:textId="0ACF49C5" w:rsidR="005C6439" w:rsidRDefault="005C6439" w:rsidP="005C6439">
      <w:pPr>
        <w:pStyle w:val="ListParagraph"/>
        <w:numPr>
          <w:ilvl w:val="0"/>
          <w:numId w:val="3"/>
        </w:numPr>
        <w:rPr>
          <w:lang w:bidi="en-US"/>
        </w:rPr>
      </w:pPr>
      <w:r w:rsidRPr="001909DB">
        <w:rPr>
          <w:lang w:bidi="en-US"/>
        </w:rPr>
        <w:t>POS</w:t>
      </w:r>
      <w:r w:rsidR="00F22BD1">
        <w:rPr>
          <w:lang w:bidi="en-US"/>
        </w:rPr>
        <w:t xml:space="preserve"> HĐ SELL</w:t>
      </w:r>
      <w:r w:rsidRPr="001909DB">
        <w:rPr>
          <w:lang w:bidi="en-US"/>
        </w:rPr>
        <w:t>: join brgrp where brgrp.brid = oxmast.brid =&gt; Hiển thị brid – brname</w:t>
      </w:r>
    </w:p>
    <w:p w14:paraId="1E2CADEC" w14:textId="1EAAB9E2" w:rsidR="00B9185C" w:rsidRDefault="00931C1D" w:rsidP="00AF79B0">
      <w:pPr>
        <w:pStyle w:val="Heading2"/>
        <w:keepNext w:val="0"/>
        <w:ind w:left="360"/>
      </w:pPr>
      <w:bookmarkStart w:id="736" w:name="_Toc78535551"/>
      <w:r>
        <w:t>Quản lý biểu phí</w:t>
      </w:r>
      <w:bookmarkEnd w:id="736"/>
    </w:p>
    <w:p w14:paraId="16A9E108" w14:textId="01E8D755" w:rsidR="00931C1D" w:rsidRDefault="00931C1D" w:rsidP="00AF79B0">
      <w:pPr>
        <w:pStyle w:val="Heading3"/>
        <w:keepNext w:val="0"/>
      </w:pPr>
      <w:bookmarkStart w:id="737" w:name="_Toc78535552"/>
      <w:r>
        <w:t>Tham số loại thuế phí</w:t>
      </w:r>
      <w:bookmarkEnd w:id="737"/>
    </w:p>
    <w:p w14:paraId="0F4911AD" w14:textId="77777777" w:rsidR="00327AFB" w:rsidRDefault="00327AFB" w:rsidP="00327AFB">
      <w:pPr>
        <w:pStyle w:val="Heading4"/>
      </w:pPr>
      <w:bookmarkStart w:id="738" w:name="_Toc75156510"/>
      <w:bookmarkStart w:id="739" w:name="_Toc78535553"/>
      <w:r>
        <w:t>Mô tả giao diện</w:t>
      </w:r>
      <w:bookmarkEnd w:id="738"/>
      <w:bookmarkEnd w:id="739"/>
    </w:p>
    <w:p w14:paraId="04FD3132" w14:textId="77777777" w:rsidR="00327AFB" w:rsidRDefault="00327AFB" w:rsidP="00327AFB">
      <w:pPr>
        <w:pStyle w:val="Heading5"/>
      </w:pPr>
      <w:bookmarkStart w:id="740" w:name="_Toc75156512"/>
      <w:r>
        <w:t>Grid tìm kiếm</w:t>
      </w:r>
      <w:bookmarkEnd w:id="740"/>
    </w:p>
    <w:p w14:paraId="0055041D" w14:textId="77777777" w:rsidR="00327AFB" w:rsidRDefault="00327AFB" w:rsidP="00327AFB">
      <w:pPr>
        <w:pStyle w:val="ListParagraph"/>
        <w:numPr>
          <w:ilvl w:val="0"/>
          <w:numId w:val="3"/>
        </w:numPr>
        <w:rPr>
          <w:lang w:bidi="en-US"/>
        </w:rPr>
      </w:pPr>
      <w:r>
        <w:rPr>
          <w:lang w:bidi="en-US"/>
        </w:rPr>
        <w:t>Mã loại biểu phí</w:t>
      </w:r>
    </w:p>
    <w:p w14:paraId="588B81CF" w14:textId="77777777" w:rsidR="00327AFB" w:rsidRDefault="00327AFB" w:rsidP="00327AFB">
      <w:pPr>
        <w:pStyle w:val="ListParagraph"/>
        <w:numPr>
          <w:ilvl w:val="0"/>
          <w:numId w:val="3"/>
        </w:numPr>
        <w:rPr>
          <w:lang w:bidi="en-US"/>
        </w:rPr>
      </w:pPr>
      <w:r>
        <w:rPr>
          <w:lang w:bidi="en-US"/>
        </w:rPr>
        <w:t>Tên loại biểu phí</w:t>
      </w:r>
    </w:p>
    <w:p w14:paraId="7AFFC1A8" w14:textId="77777777" w:rsidR="00327AFB" w:rsidRDefault="00327AFB" w:rsidP="00327AFB">
      <w:pPr>
        <w:pStyle w:val="ListParagraph"/>
        <w:numPr>
          <w:ilvl w:val="0"/>
          <w:numId w:val="3"/>
        </w:numPr>
        <w:rPr>
          <w:lang w:bidi="en-US"/>
        </w:rPr>
      </w:pPr>
      <w:r>
        <w:rPr>
          <w:lang w:bidi="en-US"/>
        </w:rPr>
        <w:t>Loại giao dịch</w:t>
      </w:r>
    </w:p>
    <w:p w14:paraId="52579508" w14:textId="77777777" w:rsidR="00327AFB" w:rsidRPr="00327AFB" w:rsidRDefault="00327AFB" w:rsidP="00327AFB">
      <w:pPr>
        <w:rPr>
          <w:lang w:bidi="en-US"/>
        </w:rPr>
      </w:pPr>
    </w:p>
    <w:p w14:paraId="0137C084" w14:textId="77777777" w:rsidR="00327AFB" w:rsidRDefault="00327AFB" w:rsidP="00327AFB">
      <w:pPr>
        <w:pStyle w:val="Heading5"/>
      </w:pPr>
      <w:bookmarkStart w:id="741" w:name="_Toc75156511"/>
      <w:r>
        <w:t>Popup thêm/sửa/view</w:t>
      </w:r>
      <w:bookmarkEnd w:id="741"/>
    </w:p>
    <w:tbl>
      <w:tblPr>
        <w:tblStyle w:val="TableGrid"/>
        <w:tblW w:w="0" w:type="auto"/>
        <w:tblLook w:val="04A0" w:firstRow="1" w:lastRow="0" w:firstColumn="1" w:lastColumn="0" w:noHBand="0" w:noVBand="1"/>
      </w:tblPr>
      <w:tblGrid>
        <w:gridCol w:w="3292"/>
        <w:gridCol w:w="1856"/>
        <w:gridCol w:w="4590"/>
      </w:tblGrid>
      <w:tr w:rsidR="00327AFB" w14:paraId="42A74493" w14:textId="77777777" w:rsidTr="00327AFB">
        <w:tc>
          <w:tcPr>
            <w:tcW w:w="3292" w:type="dxa"/>
          </w:tcPr>
          <w:p w14:paraId="52E130F0" w14:textId="77777777" w:rsidR="00327AFB" w:rsidRDefault="00327AFB" w:rsidP="00327AFB">
            <w:pPr>
              <w:jc w:val="center"/>
            </w:pPr>
            <w:r w:rsidRPr="0098225A">
              <w:rPr>
                <w:b/>
              </w:rPr>
              <w:t>Tên trường</w:t>
            </w:r>
          </w:p>
        </w:tc>
        <w:tc>
          <w:tcPr>
            <w:tcW w:w="1856" w:type="dxa"/>
          </w:tcPr>
          <w:p w14:paraId="241F4EBE" w14:textId="77777777" w:rsidR="00327AFB" w:rsidRDefault="00327AFB" w:rsidP="00327AFB">
            <w:pPr>
              <w:jc w:val="center"/>
            </w:pPr>
            <w:r w:rsidRPr="0098225A">
              <w:rPr>
                <w:b/>
              </w:rPr>
              <w:t>Bắt buộc</w:t>
            </w:r>
          </w:p>
        </w:tc>
        <w:tc>
          <w:tcPr>
            <w:tcW w:w="4590" w:type="dxa"/>
          </w:tcPr>
          <w:p w14:paraId="601C8F03" w14:textId="77777777" w:rsidR="00327AFB" w:rsidRDefault="00327AFB" w:rsidP="00327AFB">
            <w:pPr>
              <w:jc w:val="center"/>
            </w:pPr>
            <w:r w:rsidRPr="0098225A">
              <w:rPr>
                <w:b/>
              </w:rPr>
              <w:t>Mô tả</w:t>
            </w:r>
          </w:p>
        </w:tc>
      </w:tr>
      <w:tr w:rsidR="00327AFB" w14:paraId="354C6AE2" w14:textId="77777777" w:rsidTr="00327AFB">
        <w:tc>
          <w:tcPr>
            <w:tcW w:w="3292" w:type="dxa"/>
          </w:tcPr>
          <w:p w14:paraId="25FE971E" w14:textId="77777777" w:rsidR="00327AFB" w:rsidRDefault="00327AFB" w:rsidP="00327AFB">
            <w:r>
              <w:t>Mã loại biểu phí</w:t>
            </w:r>
          </w:p>
        </w:tc>
        <w:tc>
          <w:tcPr>
            <w:tcW w:w="1856" w:type="dxa"/>
          </w:tcPr>
          <w:p w14:paraId="32F819F7" w14:textId="77777777" w:rsidR="00327AFB" w:rsidRDefault="00327AFB" w:rsidP="00327AFB">
            <w:r>
              <w:t>Có</w:t>
            </w:r>
          </w:p>
        </w:tc>
        <w:tc>
          <w:tcPr>
            <w:tcW w:w="4590" w:type="dxa"/>
          </w:tcPr>
          <w:p w14:paraId="7308D7D1" w14:textId="77777777" w:rsidR="00327AFB" w:rsidRDefault="00327AFB" w:rsidP="00327AFB">
            <w:r>
              <w:t>Disable. Số hệ thống tự sinh theo định dạng lpad(số tự tăng, 3, ‘0’) bắt đầu từ giá trị 4 (do 3 giá trị ‘001’, ‘002’, ‘003’ đã để khai báo cho thuế lợi tức, thuế bán và phí chuyển nhượng trong allcode</w:t>
            </w:r>
          </w:p>
        </w:tc>
      </w:tr>
      <w:tr w:rsidR="00327AFB" w14:paraId="6CB4C0C5" w14:textId="77777777" w:rsidTr="00327AFB">
        <w:tc>
          <w:tcPr>
            <w:tcW w:w="3292" w:type="dxa"/>
          </w:tcPr>
          <w:p w14:paraId="4FAD209D" w14:textId="77777777" w:rsidR="00327AFB" w:rsidRDefault="00327AFB" w:rsidP="00327AFB">
            <w:r>
              <w:t>Tên loại biểu phí</w:t>
            </w:r>
          </w:p>
        </w:tc>
        <w:tc>
          <w:tcPr>
            <w:tcW w:w="1856" w:type="dxa"/>
          </w:tcPr>
          <w:p w14:paraId="3FC90FEF" w14:textId="77777777" w:rsidR="00327AFB" w:rsidRDefault="00327AFB" w:rsidP="00327AFB">
            <w:r>
              <w:t>Có</w:t>
            </w:r>
          </w:p>
        </w:tc>
        <w:tc>
          <w:tcPr>
            <w:tcW w:w="4590" w:type="dxa"/>
          </w:tcPr>
          <w:p w14:paraId="1F75290E" w14:textId="77777777" w:rsidR="00327AFB" w:rsidRDefault="00327AFB" w:rsidP="00327AFB"/>
        </w:tc>
      </w:tr>
      <w:tr w:rsidR="00327AFB" w14:paraId="3CEEE63C" w14:textId="0C31161D" w:rsidTr="00327AFB">
        <w:tc>
          <w:tcPr>
            <w:tcW w:w="3292" w:type="dxa"/>
          </w:tcPr>
          <w:p w14:paraId="6D5438BB" w14:textId="2134F1CA" w:rsidR="00327AFB" w:rsidRDefault="00327AFB" w:rsidP="00327AFB">
            <w:r>
              <w:t>Loại giao dịch</w:t>
            </w:r>
          </w:p>
        </w:tc>
        <w:tc>
          <w:tcPr>
            <w:tcW w:w="1856" w:type="dxa"/>
          </w:tcPr>
          <w:p w14:paraId="53113ED1" w14:textId="072C836D" w:rsidR="00327AFB" w:rsidRDefault="00327AFB" w:rsidP="00327AFB">
            <w:r>
              <w:t>Có</w:t>
            </w:r>
          </w:p>
        </w:tc>
        <w:tc>
          <w:tcPr>
            <w:tcW w:w="4590" w:type="dxa"/>
          </w:tcPr>
          <w:p w14:paraId="57A3AC85" w14:textId="428885B1" w:rsidR="00327AFB" w:rsidRDefault="00327AFB" w:rsidP="00327AFB">
            <w:r>
              <w:t xml:space="preserve">Khai báo allcode, bao gồm </w:t>
            </w:r>
            <w:del w:id="742" w:author="Microsoft account" w:date="2021-09-04T21:22:00Z">
              <w:r w:rsidDel="00EA125D">
                <w:delText xml:space="preserve">2 </w:delText>
              </w:r>
            </w:del>
            <w:r>
              <w:t>giá trị</w:t>
            </w:r>
          </w:p>
          <w:p w14:paraId="3D1E46EE" w14:textId="42E4704B" w:rsidR="00327AFB" w:rsidDel="00EA125D" w:rsidRDefault="00327AFB" w:rsidP="00327AFB">
            <w:pPr>
              <w:pStyle w:val="ListParagraph"/>
              <w:numPr>
                <w:ilvl w:val="0"/>
                <w:numId w:val="3"/>
              </w:numPr>
              <w:rPr>
                <w:del w:id="743" w:author="Microsoft account" w:date="2021-09-04T21:21:00Z"/>
              </w:rPr>
            </w:pPr>
            <w:del w:id="744" w:author="Microsoft account" w:date="2021-09-04T21:21:00Z">
              <w:r w:rsidDel="00EA125D">
                <w:delText>B: Mua</w:delText>
              </w:r>
            </w:del>
          </w:p>
          <w:p w14:paraId="0A7D9EA3" w14:textId="77777777" w:rsidR="00EA125D" w:rsidRDefault="00327AFB" w:rsidP="00327AFB">
            <w:pPr>
              <w:pStyle w:val="ListParagraph"/>
              <w:numPr>
                <w:ilvl w:val="0"/>
                <w:numId w:val="3"/>
              </w:numPr>
              <w:rPr>
                <w:ins w:id="745" w:author="Microsoft account" w:date="2021-09-04T21:22:00Z"/>
              </w:rPr>
            </w:pPr>
            <w:del w:id="746" w:author="Microsoft account" w:date="2021-09-04T21:21:00Z">
              <w:r w:rsidDel="00EA125D">
                <w:delText>S: Bán</w:delText>
              </w:r>
            </w:del>
          </w:p>
          <w:p w14:paraId="4D93DF6B" w14:textId="3F106F38" w:rsidR="00EA125D" w:rsidRDefault="00EA125D" w:rsidP="00327AFB">
            <w:pPr>
              <w:pStyle w:val="ListParagraph"/>
              <w:numPr>
                <w:ilvl w:val="0"/>
                <w:numId w:val="3"/>
              </w:numPr>
            </w:pPr>
            <w:ins w:id="747" w:author="Microsoft account" w:date="2021-09-04T21:22:00Z">
              <w:r>
                <w:lastRenderedPageBreak/>
                <w:t>N: Giao dịch mua/bán</w:t>
              </w:r>
            </w:ins>
          </w:p>
        </w:tc>
      </w:tr>
    </w:tbl>
    <w:p w14:paraId="340367E3" w14:textId="59736DB2" w:rsidR="00327AFB" w:rsidRDefault="00327AFB" w:rsidP="00327AFB">
      <w:pPr>
        <w:rPr>
          <w:lang w:bidi="en-US"/>
        </w:rPr>
      </w:pPr>
    </w:p>
    <w:p w14:paraId="5F4AE63B" w14:textId="77777777" w:rsidR="00327AFB" w:rsidRDefault="00327AFB" w:rsidP="00327AFB">
      <w:pPr>
        <w:pStyle w:val="Heading4"/>
      </w:pPr>
      <w:bookmarkStart w:id="748" w:name="_Toc75156513"/>
      <w:bookmarkStart w:id="749" w:name="_Toc78535554"/>
      <w:r>
        <w:t>Quy tắc xử lý</w:t>
      </w:r>
      <w:bookmarkEnd w:id="748"/>
      <w:bookmarkEnd w:id="749"/>
    </w:p>
    <w:p w14:paraId="576F42DE" w14:textId="77777777" w:rsidR="00327AFB" w:rsidRDefault="00327AFB" w:rsidP="00327AFB">
      <w:pPr>
        <w:rPr>
          <w:lang w:bidi="en-US"/>
        </w:rPr>
      </w:pPr>
      <w:r>
        <w:rPr>
          <w:lang w:bidi="en-US"/>
        </w:rPr>
        <w:t>Tạo bảng feevar gồm các trường thông tin trên:</w:t>
      </w:r>
    </w:p>
    <w:p w14:paraId="62652BE4" w14:textId="77777777" w:rsidR="00327AFB" w:rsidRDefault="00327AFB" w:rsidP="00327AFB">
      <w:pPr>
        <w:pStyle w:val="ListParagraph"/>
        <w:numPr>
          <w:ilvl w:val="0"/>
          <w:numId w:val="3"/>
        </w:numPr>
        <w:rPr>
          <w:lang w:bidi="en-US"/>
        </w:rPr>
      </w:pPr>
      <w:r>
        <w:rPr>
          <w:lang w:bidi="en-US"/>
        </w:rPr>
        <w:t>Feetype: Mã loại biểu phí</w:t>
      </w:r>
    </w:p>
    <w:p w14:paraId="5E51C396" w14:textId="77777777" w:rsidR="00327AFB" w:rsidRDefault="00327AFB" w:rsidP="00327AFB">
      <w:pPr>
        <w:pStyle w:val="ListParagraph"/>
        <w:numPr>
          <w:ilvl w:val="0"/>
          <w:numId w:val="3"/>
        </w:numPr>
        <w:rPr>
          <w:lang w:bidi="en-US"/>
        </w:rPr>
      </w:pPr>
      <w:r>
        <w:rPr>
          <w:lang w:bidi="en-US"/>
        </w:rPr>
        <w:t>Feename: Tên loại biểu phí</w:t>
      </w:r>
    </w:p>
    <w:p w14:paraId="01C931B4" w14:textId="522A0092" w:rsidR="00327AFB" w:rsidRDefault="00327AFB" w:rsidP="00327AFB">
      <w:pPr>
        <w:pStyle w:val="ListParagraph"/>
        <w:numPr>
          <w:ilvl w:val="0"/>
          <w:numId w:val="3"/>
        </w:numPr>
        <w:rPr>
          <w:lang w:bidi="en-US"/>
        </w:rPr>
      </w:pPr>
      <w:r>
        <w:rPr>
          <w:lang w:bidi="en-US"/>
        </w:rPr>
        <w:t>Trntype: Loại giao dịch</w:t>
      </w:r>
    </w:p>
    <w:p w14:paraId="1E84828F" w14:textId="77777777" w:rsidR="00327AFB" w:rsidRDefault="00327AFB" w:rsidP="00327AFB">
      <w:pPr>
        <w:rPr>
          <w:lang w:bidi="en-US"/>
        </w:rPr>
      </w:pPr>
      <w:r>
        <w:rPr>
          <w:lang w:bidi="en-US"/>
        </w:rPr>
        <w:t>Giao dịch thêm, sửa, xóa không cần duyệt</w:t>
      </w:r>
    </w:p>
    <w:p w14:paraId="5C917C52" w14:textId="77777777" w:rsidR="00327AFB" w:rsidRDefault="00327AFB" w:rsidP="00327AFB">
      <w:pPr>
        <w:rPr>
          <w:lang w:bidi="en-US"/>
        </w:rPr>
      </w:pPr>
      <w:r>
        <w:rPr>
          <w:lang w:bidi="en-US"/>
        </w:rPr>
        <w:t>Giao dịch xóa =&gt; cần hiển thị dialog confirm trước khi xóa</w:t>
      </w:r>
    </w:p>
    <w:p w14:paraId="545B347F" w14:textId="77777777" w:rsidR="00327AFB" w:rsidRPr="006B5CF0" w:rsidRDefault="00327AFB" w:rsidP="00327AFB">
      <w:pPr>
        <w:rPr>
          <w:lang w:bidi="en-US"/>
        </w:rPr>
      </w:pPr>
      <w:r w:rsidRPr="006B5CF0">
        <w:rPr>
          <w:lang w:bidi="en-US"/>
        </w:rPr>
        <w:t>Với các loại phí đã được khai báo trong Quản lý biểu phí =&gt; không được phép sửa, xóa.</w:t>
      </w:r>
    </w:p>
    <w:p w14:paraId="1AD424DE" w14:textId="7E52962D" w:rsidR="00931C1D" w:rsidRPr="00931C1D" w:rsidRDefault="00327AFB" w:rsidP="00931C1D">
      <w:pPr>
        <w:pStyle w:val="Heading3"/>
      </w:pPr>
      <w:bookmarkStart w:id="750" w:name="_Toc78535555"/>
      <w:r>
        <w:t>K</w:t>
      </w:r>
      <w:r w:rsidR="00931C1D">
        <w:t>hai báo mức thuế phí</w:t>
      </w:r>
      <w:bookmarkEnd w:id="750"/>
    </w:p>
    <w:p w14:paraId="2E3DA5D2" w14:textId="77777777" w:rsidR="00327AFB" w:rsidRDefault="00327AFB" w:rsidP="00327AFB">
      <w:pPr>
        <w:pStyle w:val="Heading4"/>
      </w:pPr>
      <w:bookmarkStart w:id="751" w:name="_Toc75156515"/>
      <w:bookmarkStart w:id="752" w:name="_Toc78535556"/>
      <w:r>
        <w:t>Mô tả giao diện</w:t>
      </w:r>
      <w:bookmarkEnd w:id="751"/>
      <w:bookmarkEnd w:id="752"/>
    </w:p>
    <w:p w14:paraId="03DBE43D" w14:textId="77777777" w:rsidR="00327AFB" w:rsidRDefault="00327AFB" w:rsidP="00327AFB">
      <w:pPr>
        <w:pStyle w:val="Heading5"/>
      </w:pPr>
      <w:bookmarkStart w:id="753" w:name="_Toc75156517"/>
      <w:r>
        <w:t>Grid tìm kiếm</w:t>
      </w:r>
      <w:bookmarkEnd w:id="753"/>
    </w:p>
    <w:p w14:paraId="25CFB4DB" w14:textId="77777777" w:rsidR="00327AFB" w:rsidRDefault="00327AFB" w:rsidP="00327AFB">
      <w:pPr>
        <w:pStyle w:val="ListParagraph"/>
        <w:numPr>
          <w:ilvl w:val="0"/>
          <w:numId w:val="3"/>
        </w:numPr>
        <w:rPr>
          <w:lang w:bidi="en-US"/>
        </w:rPr>
      </w:pPr>
      <w:r>
        <w:rPr>
          <w:lang w:bidi="en-US"/>
        </w:rPr>
        <w:t>Loại biểu phí</w:t>
      </w:r>
    </w:p>
    <w:p w14:paraId="2C59EDFB" w14:textId="77777777" w:rsidR="00327AFB" w:rsidRDefault="00327AFB" w:rsidP="00327AFB">
      <w:pPr>
        <w:pStyle w:val="ListParagraph"/>
        <w:numPr>
          <w:ilvl w:val="0"/>
          <w:numId w:val="3"/>
        </w:numPr>
        <w:rPr>
          <w:lang w:bidi="en-US"/>
        </w:rPr>
      </w:pPr>
      <w:r>
        <w:rPr>
          <w:lang w:bidi="en-US"/>
        </w:rPr>
        <w:t>Mã biểu phí</w:t>
      </w:r>
    </w:p>
    <w:p w14:paraId="110B8769" w14:textId="77777777" w:rsidR="00327AFB" w:rsidRDefault="00327AFB" w:rsidP="00327AFB">
      <w:pPr>
        <w:pStyle w:val="ListParagraph"/>
        <w:numPr>
          <w:ilvl w:val="0"/>
          <w:numId w:val="3"/>
        </w:numPr>
        <w:rPr>
          <w:lang w:bidi="en-US"/>
        </w:rPr>
      </w:pPr>
      <w:r>
        <w:rPr>
          <w:lang w:bidi="en-US"/>
        </w:rPr>
        <w:t>Tên biểu phí</w:t>
      </w:r>
    </w:p>
    <w:p w14:paraId="025676BA" w14:textId="77777777" w:rsidR="00327AFB" w:rsidRPr="003121A0" w:rsidRDefault="00327AFB" w:rsidP="00327AFB">
      <w:pPr>
        <w:pStyle w:val="ListParagraph"/>
        <w:numPr>
          <w:ilvl w:val="0"/>
          <w:numId w:val="3"/>
        </w:numPr>
        <w:rPr>
          <w:lang w:bidi="en-US"/>
        </w:rPr>
      </w:pPr>
      <w:r w:rsidRPr="003121A0">
        <w:rPr>
          <w:lang w:bidi="en-US"/>
        </w:rPr>
        <w:t>Loại giao dịch</w:t>
      </w:r>
    </w:p>
    <w:p w14:paraId="4A157E29" w14:textId="77777777" w:rsidR="00327AFB" w:rsidRDefault="00327AFB" w:rsidP="00327AFB">
      <w:pPr>
        <w:pStyle w:val="ListParagraph"/>
        <w:numPr>
          <w:ilvl w:val="0"/>
          <w:numId w:val="3"/>
        </w:numPr>
        <w:rPr>
          <w:lang w:bidi="en-US"/>
        </w:rPr>
      </w:pPr>
      <w:r>
        <w:rPr>
          <w:lang w:bidi="en-US"/>
        </w:rPr>
        <w:t>Từ ngày</w:t>
      </w:r>
    </w:p>
    <w:p w14:paraId="3595B467" w14:textId="77777777" w:rsidR="00327AFB" w:rsidRDefault="00327AFB" w:rsidP="00327AFB">
      <w:pPr>
        <w:pStyle w:val="ListParagraph"/>
        <w:numPr>
          <w:ilvl w:val="0"/>
          <w:numId w:val="3"/>
        </w:numPr>
        <w:rPr>
          <w:lang w:bidi="en-US"/>
        </w:rPr>
      </w:pPr>
      <w:r>
        <w:rPr>
          <w:lang w:bidi="en-US"/>
        </w:rPr>
        <w:t>Đến ngày</w:t>
      </w:r>
    </w:p>
    <w:p w14:paraId="4B36A52A" w14:textId="77777777" w:rsidR="00327AFB" w:rsidRDefault="00327AFB" w:rsidP="00327AFB">
      <w:pPr>
        <w:pStyle w:val="ListParagraph"/>
        <w:numPr>
          <w:ilvl w:val="0"/>
          <w:numId w:val="3"/>
        </w:numPr>
        <w:rPr>
          <w:lang w:bidi="en-US"/>
        </w:rPr>
      </w:pPr>
      <w:r>
        <w:rPr>
          <w:lang w:bidi="en-US"/>
        </w:rPr>
        <w:t>Ghi chú</w:t>
      </w:r>
    </w:p>
    <w:p w14:paraId="0A6B1C9F" w14:textId="77777777" w:rsidR="00327AFB" w:rsidRPr="00680768" w:rsidRDefault="00327AFB" w:rsidP="00327AFB">
      <w:pPr>
        <w:pStyle w:val="ListParagraph"/>
        <w:numPr>
          <w:ilvl w:val="0"/>
          <w:numId w:val="3"/>
        </w:numPr>
        <w:rPr>
          <w:lang w:bidi="en-US"/>
        </w:rPr>
      </w:pPr>
      <w:r>
        <w:rPr>
          <w:lang w:bidi="en-US"/>
        </w:rPr>
        <w:t>Trạng thái</w:t>
      </w:r>
    </w:p>
    <w:p w14:paraId="49E57C3C" w14:textId="77777777" w:rsidR="00327AFB" w:rsidRPr="00327AFB" w:rsidRDefault="00327AFB" w:rsidP="00327AFB">
      <w:pPr>
        <w:rPr>
          <w:lang w:bidi="en-US"/>
        </w:rPr>
      </w:pPr>
    </w:p>
    <w:p w14:paraId="0E0F259C" w14:textId="77777777" w:rsidR="00327AFB" w:rsidRDefault="00327AFB" w:rsidP="00327AFB">
      <w:pPr>
        <w:pStyle w:val="Heading5"/>
      </w:pPr>
      <w:bookmarkStart w:id="754" w:name="_Toc75156516"/>
      <w:r>
        <w:t>Popup thêm/sửa/view</w:t>
      </w:r>
      <w:bookmarkEnd w:id="754"/>
    </w:p>
    <w:tbl>
      <w:tblPr>
        <w:tblStyle w:val="TableGrid"/>
        <w:tblW w:w="0" w:type="auto"/>
        <w:tblLook w:val="04A0" w:firstRow="1" w:lastRow="0" w:firstColumn="1" w:lastColumn="0" w:noHBand="0" w:noVBand="1"/>
      </w:tblPr>
      <w:tblGrid>
        <w:gridCol w:w="3292"/>
        <w:gridCol w:w="1856"/>
        <w:gridCol w:w="4590"/>
      </w:tblGrid>
      <w:tr w:rsidR="00327AFB" w:rsidRPr="003B3AB6" w14:paraId="5227532F" w14:textId="77777777" w:rsidTr="00327AFB">
        <w:tc>
          <w:tcPr>
            <w:tcW w:w="3292" w:type="dxa"/>
          </w:tcPr>
          <w:p w14:paraId="7622991D" w14:textId="77777777" w:rsidR="00327AFB" w:rsidRPr="003B3AB6" w:rsidRDefault="00327AFB" w:rsidP="00327AFB">
            <w:pPr>
              <w:jc w:val="center"/>
            </w:pPr>
            <w:r w:rsidRPr="003B3AB6">
              <w:rPr>
                <w:b/>
              </w:rPr>
              <w:t>Tên trường</w:t>
            </w:r>
          </w:p>
        </w:tc>
        <w:tc>
          <w:tcPr>
            <w:tcW w:w="1856" w:type="dxa"/>
          </w:tcPr>
          <w:p w14:paraId="2858E203" w14:textId="77777777" w:rsidR="00327AFB" w:rsidRPr="003B3AB6" w:rsidRDefault="00327AFB" w:rsidP="00327AFB">
            <w:pPr>
              <w:jc w:val="center"/>
            </w:pPr>
            <w:r w:rsidRPr="003B3AB6">
              <w:rPr>
                <w:b/>
              </w:rPr>
              <w:t>Bắt buộc</w:t>
            </w:r>
          </w:p>
        </w:tc>
        <w:tc>
          <w:tcPr>
            <w:tcW w:w="4590" w:type="dxa"/>
          </w:tcPr>
          <w:p w14:paraId="74E361AE" w14:textId="77777777" w:rsidR="00327AFB" w:rsidRPr="003B3AB6" w:rsidRDefault="00327AFB" w:rsidP="00327AFB">
            <w:pPr>
              <w:jc w:val="center"/>
            </w:pPr>
            <w:r w:rsidRPr="003B3AB6">
              <w:rPr>
                <w:b/>
              </w:rPr>
              <w:t>Mô tả</w:t>
            </w:r>
          </w:p>
        </w:tc>
      </w:tr>
      <w:tr w:rsidR="00327AFB" w:rsidRPr="003B3AB6" w14:paraId="2B46BBE4" w14:textId="77777777" w:rsidTr="00327AFB">
        <w:tc>
          <w:tcPr>
            <w:tcW w:w="3292" w:type="dxa"/>
          </w:tcPr>
          <w:p w14:paraId="49AF1F65" w14:textId="77777777" w:rsidR="00327AFB" w:rsidRPr="003B3AB6" w:rsidRDefault="00327AFB" w:rsidP="00327AFB">
            <w:r w:rsidRPr="003B3AB6">
              <w:t>Mã biểu phí</w:t>
            </w:r>
          </w:p>
        </w:tc>
        <w:tc>
          <w:tcPr>
            <w:tcW w:w="1856" w:type="dxa"/>
          </w:tcPr>
          <w:p w14:paraId="5E54400E" w14:textId="77777777" w:rsidR="00327AFB" w:rsidRPr="003B3AB6" w:rsidRDefault="00327AFB" w:rsidP="00327AFB">
            <w:r w:rsidRPr="003B3AB6">
              <w:t>Có</w:t>
            </w:r>
          </w:p>
        </w:tc>
        <w:tc>
          <w:tcPr>
            <w:tcW w:w="4590" w:type="dxa"/>
          </w:tcPr>
          <w:p w14:paraId="612A352C" w14:textId="77777777" w:rsidR="00327AFB" w:rsidRPr="003B3AB6" w:rsidRDefault="00327AFB" w:rsidP="00327AFB">
            <w:r w:rsidRPr="003B3AB6">
              <w:t>Nhập ký tự chữ, số, “.”, “_”</w:t>
            </w:r>
          </w:p>
        </w:tc>
      </w:tr>
      <w:tr w:rsidR="00327AFB" w:rsidRPr="003B3AB6" w14:paraId="14E4FD9C" w14:textId="77777777" w:rsidTr="00327AFB">
        <w:tc>
          <w:tcPr>
            <w:tcW w:w="3292" w:type="dxa"/>
          </w:tcPr>
          <w:p w14:paraId="53A2EAAD" w14:textId="77777777" w:rsidR="00327AFB" w:rsidRPr="003B3AB6" w:rsidRDefault="00327AFB" w:rsidP="00327AFB">
            <w:r w:rsidRPr="003B3AB6">
              <w:t>Tên biểu phí</w:t>
            </w:r>
          </w:p>
        </w:tc>
        <w:tc>
          <w:tcPr>
            <w:tcW w:w="1856" w:type="dxa"/>
          </w:tcPr>
          <w:p w14:paraId="2C11C850" w14:textId="77777777" w:rsidR="00327AFB" w:rsidRPr="003B3AB6" w:rsidRDefault="00327AFB" w:rsidP="00327AFB">
            <w:r w:rsidRPr="003B3AB6">
              <w:t>Có</w:t>
            </w:r>
          </w:p>
        </w:tc>
        <w:tc>
          <w:tcPr>
            <w:tcW w:w="4590" w:type="dxa"/>
          </w:tcPr>
          <w:p w14:paraId="413E7A42" w14:textId="77777777" w:rsidR="00327AFB" w:rsidRPr="003B3AB6" w:rsidRDefault="00327AFB" w:rsidP="00327AFB"/>
        </w:tc>
      </w:tr>
      <w:tr w:rsidR="00327AFB" w:rsidRPr="003B3AB6" w14:paraId="08A6E0AA" w14:textId="77777777" w:rsidTr="00327AFB">
        <w:tc>
          <w:tcPr>
            <w:tcW w:w="3292" w:type="dxa"/>
          </w:tcPr>
          <w:p w14:paraId="2FE21606" w14:textId="77777777" w:rsidR="00327AFB" w:rsidRPr="003B3AB6" w:rsidRDefault="00327AFB" w:rsidP="00327AFB">
            <w:r w:rsidRPr="003B3AB6">
              <w:t>Từ ngày</w:t>
            </w:r>
          </w:p>
        </w:tc>
        <w:tc>
          <w:tcPr>
            <w:tcW w:w="1856" w:type="dxa"/>
          </w:tcPr>
          <w:p w14:paraId="0F73C18B" w14:textId="77777777" w:rsidR="00327AFB" w:rsidRPr="003B3AB6" w:rsidRDefault="00327AFB" w:rsidP="00327AFB">
            <w:r w:rsidRPr="003B3AB6">
              <w:t>Có</w:t>
            </w:r>
          </w:p>
        </w:tc>
        <w:tc>
          <w:tcPr>
            <w:tcW w:w="4590" w:type="dxa"/>
          </w:tcPr>
          <w:p w14:paraId="66D4B168" w14:textId="77777777" w:rsidR="00327AFB" w:rsidRPr="003B3AB6" w:rsidRDefault="00327AFB" w:rsidP="00327AFB">
            <w:r w:rsidRPr="003B3AB6">
              <w:t>Phải &gt;= ngày hệ thống</w:t>
            </w:r>
          </w:p>
        </w:tc>
      </w:tr>
      <w:tr w:rsidR="00327AFB" w:rsidRPr="003B3AB6" w14:paraId="05ECEDFF" w14:textId="77777777" w:rsidTr="00327AFB">
        <w:tc>
          <w:tcPr>
            <w:tcW w:w="3292" w:type="dxa"/>
          </w:tcPr>
          <w:p w14:paraId="0505933B" w14:textId="77777777" w:rsidR="00327AFB" w:rsidRPr="003B3AB6" w:rsidRDefault="00327AFB" w:rsidP="00327AFB">
            <w:r w:rsidRPr="003B3AB6">
              <w:t>Đến ngày</w:t>
            </w:r>
          </w:p>
        </w:tc>
        <w:tc>
          <w:tcPr>
            <w:tcW w:w="1856" w:type="dxa"/>
          </w:tcPr>
          <w:p w14:paraId="41EDFE1F" w14:textId="77777777" w:rsidR="00327AFB" w:rsidRPr="003B3AB6" w:rsidRDefault="00327AFB" w:rsidP="00327AFB">
            <w:r w:rsidRPr="003B3AB6">
              <w:t>Có</w:t>
            </w:r>
          </w:p>
        </w:tc>
        <w:tc>
          <w:tcPr>
            <w:tcW w:w="4590" w:type="dxa"/>
          </w:tcPr>
          <w:p w14:paraId="623AD43C" w14:textId="77777777" w:rsidR="00327AFB" w:rsidRPr="003B3AB6" w:rsidRDefault="00327AFB" w:rsidP="00327AFB">
            <w:r w:rsidRPr="003B3AB6">
              <w:t>Phải &gt; Từ ngày</w:t>
            </w:r>
          </w:p>
        </w:tc>
      </w:tr>
      <w:tr w:rsidR="00327AFB" w:rsidRPr="003B3AB6" w14:paraId="3A59CEF5" w14:textId="77777777" w:rsidTr="00327AFB">
        <w:tc>
          <w:tcPr>
            <w:tcW w:w="3292" w:type="dxa"/>
          </w:tcPr>
          <w:p w14:paraId="6D730E33" w14:textId="77777777" w:rsidR="00327AFB" w:rsidRPr="003B3AB6" w:rsidRDefault="00327AFB" w:rsidP="00327AFB">
            <w:r w:rsidRPr="003B3AB6">
              <w:t>Loại biểu phí</w:t>
            </w:r>
          </w:p>
        </w:tc>
        <w:tc>
          <w:tcPr>
            <w:tcW w:w="1856" w:type="dxa"/>
          </w:tcPr>
          <w:p w14:paraId="71F4AE10" w14:textId="77777777" w:rsidR="00327AFB" w:rsidRPr="003B3AB6" w:rsidRDefault="00327AFB" w:rsidP="00327AFB">
            <w:r w:rsidRPr="003B3AB6">
              <w:t>Có</w:t>
            </w:r>
          </w:p>
        </w:tc>
        <w:tc>
          <w:tcPr>
            <w:tcW w:w="4590" w:type="dxa"/>
          </w:tcPr>
          <w:p w14:paraId="52C69F9C" w14:textId="77777777" w:rsidR="00327AFB" w:rsidRPr="003B3AB6" w:rsidRDefault="00327AFB" w:rsidP="00327AFB">
            <w:r w:rsidRPr="003B3AB6">
              <w:t xml:space="preserve">Khai báo allcode bao gồm 2 giá trị  </w:t>
            </w:r>
          </w:p>
          <w:p w14:paraId="28E610FE" w14:textId="77777777" w:rsidR="00327AFB" w:rsidRPr="003B3AB6" w:rsidRDefault="00327AFB" w:rsidP="00327AFB">
            <w:pPr>
              <w:pStyle w:val="ListParagraph"/>
              <w:numPr>
                <w:ilvl w:val="0"/>
                <w:numId w:val="3"/>
              </w:numPr>
            </w:pPr>
            <w:r w:rsidRPr="003B3AB6">
              <w:t>001 – Thuế lợi tức</w:t>
            </w:r>
          </w:p>
          <w:p w14:paraId="1D26BAA4" w14:textId="77777777" w:rsidR="00327AFB" w:rsidRPr="003B3AB6" w:rsidRDefault="00327AFB" w:rsidP="00327AFB">
            <w:pPr>
              <w:pStyle w:val="ListParagraph"/>
              <w:numPr>
                <w:ilvl w:val="0"/>
                <w:numId w:val="3"/>
              </w:numPr>
            </w:pPr>
            <w:r w:rsidRPr="003B3AB6">
              <w:t>002 – Thuế bán</w:t>
            </w:r>
          </w:p>
          <w:p w14:paraId="71D2DB4D" w14:textId="77777777" w:rsidR="00327AFB" w:rsidRPr="003B3AB6" w:rsidRDefault="00327AFB" w:rsidP="00327AFB">
            <w:pPr>
              <w:pStyle w:val="ListParagraph"/>
              <w:numPr>
                <w:ilvl w:val="0"/>
                <w:numId w:val="3"/>
              </w:numPr>
            </w:pPr>
            <w:r w:rsidRPr="003B3AB6">
              <w:t>003 – Phí chuyển nhượng</w:t>
            </w:r>
          </w:p>
          <w:p w14:paraId="4133FBE1" w14:textId="77777777" w:rsidR="00327AFB" w:rsidRPr="003B3AB6" w:rsidRDefault="00327AFB" w:rsidP="00327AFB">
            <w:r w:rsidRPr="003B3AB6">
              <w:t>Chọn từ danh sách các loai biểu phí ở bảng feevar (hiển thị feename) + danh sách 3 allcode khai ở trên (hiển thị cdcontent).</w:t>
            </w:r>
          </w:p>
          <w:p w14:paraId="0252B797" w14:textId="77777777" w:rsidR="00327AFB" w:rsidRPr="003B3AB6" w:rsidRDefault="00327AFB" w:rsidP="00327AFB">
            <w:r w:rsidRPr="003B3AB6">
              <w:t>Không được để giá trị null</w:t>
            </w:r>
          </w:p>
        </w:tc>
      </w:tr>
      <w:tr w:rsidR="00327AFB" w:rsidRPr="003B3AB6" w14:paraId="300F5BC7" w14:textId="77777777" w:rsidTr="00327AFB">
        <w:tc>
          <w:tcPr>
            <w:tcW w:w="3292" w:type="dxa"/>
          </w:tcPr>
          <w:p w14:paraId="22656234" w14:textId="77777777" w:rsidR="00327AFB" w:rsidRPr="003B3AB6" w:rsidRDefault="00327AFB" w:rsidP="00327AFB">
            <w:r w:rsidRPr="003B3AB6">
              <w:t>Loại giao dịch</w:t>
            </w:r>
          </w:p>
        </w:tc>
        <w:tc>
          <w:tcPr>
            <w:tcW w:w="1856" w:type="dxa"/>
          </w:tcPr>
          <w:p w14:paraId="26751D2A" w14:textId="77777777" w:rsidR="00327AFB" w:rsidRPr="003B3AB6" w:rsidRDefault="00327AFB" w:rsidP="00327AFB"/>
        </w:tc>
        <w:tc>
          <w:tcPr>
            <w:tcW w:w="4590" w:type="dxa"/>
          </w:tcPr>
          <w:p w14:paraId="4E3E9B8C" w14:textId="3A591CF4" w:rsidR="001A2622" w:rsidRPr="003B3AB6" w:rsidDel="00EA125D" w:rsidRDefault="00327AFB" w:rsidP="001A2622">
            <w:pPr>
              <w:pStyle w:val="ListParagraph"/>
              <w:numPr>
                <w:ilvl w:val="1"/>
                <w:numId w:val="3"/>
              </w:numPr>
              <w:rPr>
                <w:del w:id="755" w:author="Microsoft account" w:date="2021-09-04T21:18:00Z"/>
              </w:rPr>
            </w:pPr>
            <w:del w:id="756" w:author="Microsoft account" w:date="2021-09-04T21:18:00Z">
              <w:r w:rsidRPr="003B3AB6" w:rsidDel="00EA125D">
                <w:delText xml:space="preserve">Nếu loại biểu phí là Thuế lợi tức </w:delText>
              </w:r>
            </w:del>
            <w:del w:id="757" w:author="Microsoft account" w:date="2021-09-04T20:52:00Z">
              <w:r w:rsidRPr="003B3AB6" w:rsidDel="001A2622">
                <w:delText xml:space="preserve">và Thuế bán </w:delText>
              </w:r>
            </w:del>
            <w:del w:id="758" w:author="Microsoft account" w:date="2021-09-04T21:18:00Z">
              <w:r w:rsidRPr="003B3AB6" w:rsidDel="00EA125D">
                <w:delText>=&gt; Không hiển thị, lưu = null</w:delText>
              </w:r>
            </w:del>
          </w:p>
          <w:p w14:paraId="107E8DAF" w14:textId="07B89DD4" w:rsidR="00327AFB" w:rsidRPr="003B3AB6" w:rsidDel="00EA125D" w:rsidRDefault="00327AFB" w:rsidP="00327AFB">
            <w:pPr>
              <w:pStyle w:val="ListParagraph"/>
              <w:numPr>
                <w:ilvl w:val="0"/>
                <w:numId w:val="3"/>
              </w:numPr>
              <w:rPr>
                <w:del w:id="759" w:author="Microsoft account" w:date="2021-09-04T21:18:00Z"/>
              </w:rPr>
            </w:pPr>
            <w:del w:id="760" w:author="Microsoft account" w:date="2021-09-04T21:18:00Z">
              <w:r w:rsidRPr="003B3AB6" w:rsidDel="00EA125D">
                <w:delText>Nếu loại biểu phí là Phí chuyển nhượng =&gt; Chọn 1 trong 2 giá trị</w:delText>
              </w:r>
            </w:del>
          </w:p>
          <w:p w14:paraId="620E327C" w14:textId="51051847" w:rsidR="00327AFB" w:rsidRPr="003B3AB6" w:rsidDel="00EA125D" w:rsidRDefault="00327AFB" w:rsidP="00327AFB">
            <w:pPr>
              <w:pStyle w:val="ListParagraph"/>
              <w:numPr>
                <w:ilvl w:val="1"/>
                <w:numId w:val="3"/>
              </w:numPr>
              <w:rPr>
                <w:del w:id="761" w:author="Microsoft account" w:date="2021-09-04T21:18:00Z"/>
              </w:rPr>
            </w:pPr>
            <w:del w:id="762" w:author="Microsoft account" w:date="2021-09-04T21:18:00Z">
              <w:r w:rsidRPr="003B3AB6" w:rsidDel="00EA125D">
                <w:delText xml:space="preserve">CS: NĐT </w:delText>
              </w:r>
              <w:r w:rsidR="001A2622" w:rsidDel="00EA125D">
                <w:delText>tất toán</w:delText>
              </w:r>
            </w:del>
          </w:p>
          <w:p w14:paraId="55B3BCED" w14:textId="4B8135B5" w:rsidR="00327AFB" w:rsidRPr="003B3AB6" w:rsidDel="00EA125D" w:rsidRDefault="00327AFB" w:rsidP="00327AFB">
            <w:pPr>
              <w:pStyle w:val="ListParagraph"/>
              <w:numPr>
                <w:ilvl w:val="1"/>
                <w:numId w:val="3"/>
              </w:numPr>
              <w:rPr>
                <w:del w:id="763" w:author="Microsoft account" w:date="2021-09-04T21:18:00Z"/>
              </w:rPr>
            </w:pPr>
            <w:del w:id="764" w:author="Microsoft account" w:date="2021-09-04T21:18:00Z">
              <w:r w:rsidRPr="003B3AB6" w:rsidDel="00EA125D">
                <w:delText xml:space="preserve">DS: Đại lý bán </w:delText>
              </w:r>
            </w:del>
          </w:p>
          <w:p w14:paraId="6B63AFEE" w14:textId="36F63965" w:rsidR="00327AFB" w:rsidRPr="003B3AB6" w:rsidDel="00EA125D" w:rsidRDefault="00327AFB" w:rsidP="00327AFB">
            <w:pPr>
              <w:pStyle w:val="ListParagraph"/>
              <w:numPr>
                <w:ilvl w:val="0"/>
                <w:numId w:val="3"/>
              </w:numPr>
              <w:rPr>
                <w:del w:id="765" w:author="Microsoft account" w:date="2021-09-04T21:18:00Z"/>
              </w:rPr>
            </w:pPr>
            <w:del w:id="766" w:author="Microsoft account" w:date="2021-09-04T21:18:00Z">
              <w:r w:rsidRPr="003B3AB6" w:rsidDel="00EA125D">
                <w:delText>Nếu loại biểu phí thuộc danh sách lấy từ feevar =&gt; Dựa theo feevar.trntype</w:delText>
              </w:r>
            </w:del>
          </w:p>
          <w:p w14:paraId="6A612383" w14:textId="1F04ACF6" w:rsidR="00327AFB" w:rsidRPr="003B3AB6" w:rsidDel="00EA125D" w:rsidRDefault="00327AFB" w:rsidP="00327AFB">
            <w:pPr>
              <w:pStyle w:val="ListParagraph"/>
              <w:numPr>
                <w:ilvl w:val="1"/>
                <w:numId w:val="3"/>
              </w:numPr>
              <w:rPr>
                <w:del w:id="767" w:author="Microsoft account" w:date="2021-09-04T21:18:00Z"/>
              </w:rPr>
            </w:pPr>
            <w:del w:id="768" w:author="Microsoft account" w:date="2021-09-04T21:18:00Z">
              <w:r w:rsidRPr="003B3AB6" w:rsidDel="00EA125D">
                <w:delText>Nếu trntype = ‘S’, chọn 1 trong 2 giá trị</w:delText>
              </w:r>
            </w:del>
          </w:p>
          <w:p w14:paraId="2B9C41B7" w14:textId="7743A54B" w:rsidR="00327AFB" w:rsidRPr="003B3AB6" w:rsidDel="00EA125D" w:rsidRDefault="00327AFB" w:rsidP="00327AFB">
            <w:pPr>
              <w:pStyle w:val="ListParagraph"/>
              <w:numPr>
                <w:ilvl w:val="2"/>
                <w:numId w:val="3"/>
              </w:numPr>
              <w:rPr>
                <w:del w:id="769" w:author="Microsoft account" w:date="2021-09-04T21:18:00Z"/>
              </w:rPr>
            </w:pPr>
            <w:del w:id="770" w:author="Microsoft account" w:date="2021-09-04T21:18:00Z">
              <w:r w:rsidRPr="003B3AB6" w:rsidDel="00EA125D">
                <w:delText xml:space="preserve">CS: NĐT </w:delText>
              </w:r>
              <w:r w:rsidR="001A2622" w:rsidDel="00EA125D">
                <w:delText>tất toán</w:delText>
              </w:r>
            </w:del>
          </w:p>
          <w:p w14:paraId="2491DD41" w14:textId="79291E7C" w:rsidR="00327AFB" w:rsidRPr="003B3AB6" w:rsidDel="00EA125D" w:rsidRDefault="00327AFB" w:rsidP="00327AFB">
            <w:pPr>
              <w:pStyle w:val="ListParagraph"/>
              <w:numPr>
                <w:ilvl w:val="2"/>
                <w:numId w:val="3"/>
              </w:numPr>
              <w:rPr>
                <w:del w:id="771" w:author="Microsoft account" w:date="2021-09-04T21:18:00Z"/>
              </w:rPr>
            </w:pPr>
            <w:del w:id="772" w:author="Microsoft account" w:date="2021-09-04T21:18:00Z">
              <w:r w:rsidRPr="003B3AB6" w:rsidDel="00EA125D">
                <w:delText xml:space="preserve">DS: Đại lý bán </w:delText>
              </w:r>
            </w:del>
          </w:p>
          <w:p w14:paraId="02E12BE7" w14:textId="04B19147" w:rsidR="003121A0" w:rsidRPr="003B3AB6" w:rsidDel="00EA125D" w:rsidRDefault="00327AFB" w:rsidP="00327AFB">
            <w:pPr>
              <w:pStyle w:val="ListParagraph"/>
              <w:numPr>
                <w:ilvl w:val="1"/>
                <w:numId w:val="3"/>
              </w:numPr>
              <w:rPr>
                <w:del w:id="773" w:author="Microsoft account" w:date="2021-09-04T21:18:00Z"/>
              </w:rPr>
            </w:pPr>
            <w:del w:id="774" w:author="Microsoft account" w:date="2021-09-04T21:18:00Z">
              <w:r w:rsidRPr="003B3AB6" w:rsidDel="00EA125D">
                <w:lastRenderedPageBreak/>
                <w:delText xml:space="preserve">Nếu </w:delText>
              </w:r>
              <w:r w:rsidR="003121A0" w:rsidRPr="003B3AB6" w:rsidDel="00EA125D">
                <w:delText>trntype = ‘B’, hiển thị giá trị</w:delText>
              </w:r>
            </w:del>
          </w:p>
          <w:p w14:paraId="0AE1BCF1" w14:textId="2B1EF450" w:rsidR="00327AFB" w:rsidRPr="003B3AB6" w:rsidDel="00EA125D" w:rsidRDefault="00327AFB" w:rsidP="003121A0">
            <w:pPr>
              <w:pStyle w:val="ListParagraph"/>
              <w:numPr>
                <w:ilvl w:val="2"/>
                <w:numId w:val="3"/>
              </w:numPr>
              <w:rPr>
                <w:del w:id="775" w:author="Microsoft account" w:date="2021-09-04T21:18:00Z"/>
              </w:rPr>
            </w:pPr>
            <w:del w:id="776" w:author="Microsoft account" w:date="2021-09-04T21:18:00Z">
              <w:r w:rsidRPr="003B3AB6" w:rsidDel="00EA125D">
                <w:delText>CB: NĐT mua</w:delText>
              </w:r>
            </w:del>
          </w:p>
          <w:p w14:paraId="1757934C" w14:textId="5D8F5848" w:rsidR="003121A0" w:rsidRPr="003B3AB6" w:rsidDel="00EA125D" w:rsidRDefault="003121A0" w:rsidP="003121A0">
            <w:pPr>
              <w:pStyle w:val="ListParagraph"/>
              <w:numPr>
                <w:ilvl w:val="2"/>
                <w:numId w:val="3"/>
              </w:numPr>
              <w:rPr>
                <w:del w:id="777" w:author="Microsoft account" w:date="2021-09-04T21:18:00Z"/>
              </w:rPr>
            </w:pPr>
            <w:del w:id="778" w:author="Microsoft account" w:date="2021-09-04T21:18:00Z">
              <w:r w:rsidRPr="003B3AB6" w:rsidDel="00EA125D">
                <w:delText>DB: Đại lý mua</w:delText>
              </w:r>
            </w:del>
          </w:p>
          <w:p w14:paraId="6B7E7DC2" w14:textId="77777777" w:rsidR="00327AFB" w:rsidRDefault="00327AFB" w:rsidP="00327AFB">
            <w:pPr>
              <w:rPr>
                <w:ins w:id="779" w:author="Microsoft account" w:date="2021-09-04T21:19:00Z"/>
                <w:b/>
              </w:rPr>
            </w:pPr>
            <w:del w:id="780" w:author="Microsoft account" w:date="2021-09-04T21:18:00Z">
              <w:r w:rsidRPr="003B3AB6" w:rsidDel="00EA125D">
                <w:rPr>
                  <w:b/>
                </w:rPr>
                <w:delText>(Tự thêm allcode)</w:delText>
              </w:r>
            </w:del>
          </w:p>
          <w:p w14:paraId="5E1FB264" w14:textId="77777777" w:rsidR="00EA125D" w:rsidRDefault="00EA125D" w:rsidP="00EA125D">
            <w:pPr>
              <w:pStyle w:val="ListParagraph"/>
              <w:numPr>
                <w:ilvl w:val="0"/>
                <w:numId w:val="3"/>
              </w:numPr>
              <w:rPr>
                <w:ins w:id="781" w:author="Microsoft account" w:date="2021-09-04T21:19:00Z"/>
              </w:rPr>
            </w:pPr>
            <w:ins w:id="782" w:author="Microsoft account" w:date="2021-09-04T21:19:00Z">
              <w:r w:rsidRPr="00EA125D">
                <w:t>N</w:t>
              </w:r>
              <w:r>
                <w:t>ếu loại biểu phí là Thuế lợi tức =&gt; Không hiển thị, lưu NULL</w:t>
              </w:r>
            </w:ins>
          </w:p>
          <w:p w14:paraId="3064B70F" w14:textId="77777777" w:rsidR="00EA125D" w:rsidRDefault="00EA125D" w:rsidP="00EA125D">
            <w:pPr>
              <w:pStyle w:val="ListParagraph"/>
              <w:numPr>
                <w:ilvl w:val="0"/>
                <w:numId w:val="3"/>
              </w:numPr>
              <w:rPr>
                <w:ins w:id="783" w:author="Microsoft account" w:date="2021-09-04T21:20:00Z"/>
              </w:rPr>
            </w:pPr>
            <w:ins w:id="784" w:author="Microsoft account" w:date="2021-09-04T21:19:00Z">
              <w:r>
                <w:t>Nếu loại biểu phí là Thuế bán</w:t>
              </w:r>
            </w:ins>
            <w:ins w:id="785" w:author="Microsoft account" w:date="2021-09-04T21:20:00Z">
              <w:r>
                <w:t xml:space="preserve"> =&gt; Chọn 1 trong 2 giá trị</w:t>
              </w:r>
            </w:ins>
          </w:p>
          <w:p w14:paraId="0DBB4C1D" w14:textId="77777777" w:rsidR="00EA125D" w:rsidRDefault="00EA125D" w:rsidP="00EA125D">
            <w:pPr>
              <w:pStyle w:val="ListParagraph"/>
              <w:numPr>
                <w:ilvl w:val="1"/>
                <w:numId w:val="3"/>
              </w:numPr>
              <w:rPr>
                <w:ins w:id="786" w:author="Microsoft account" w:date="2021-09-04T21:20:00Z"/>
              </w:rPr>
            </w:pPr>
            <w:ins w:id="787" w:author="Microsoft account" w:date="2021-09-04T21:20:00Z">
              <w:r>
                <w:t>DS: Đại lý bán</w:t>
              </w:r>
            </w:ins>
          </w:p>
          <w:p w14:paraId="5D68DF13" w14:textId="77777777" w:rsidR="00EA125D" w:rsidRDefault="00EA125D" w:rsidP="00EA125D">
            <w:pPr>
              <w:pStyle w:val="ListParagraph"/>
              <w:numPr>
                <w:ilvl w:val="1"/>
                <w:numId w:val="3"/>
              </w:numPr>
              <w:rPr>
                <w:ins w:id="788" w:author="Microsoft account" w:date="2021-09-04T21:20:00Z"/>
              </w:rPr>
            </w:pPr>
            <w:ins w:id="789" w:author="Microsoft account" w:date="2021-09-04T21:20:00Z">
              <w:r>
                <w:t>CC: NĐT tất toán</w:t>
              </w:r>
            </w:ins>
          </w:p>
          <w:p w14:paraId="1B42D058" w14:textId="77777777" w:rsidR="00EA125D" w:rsidRDefault="00EA125D" w:rsidP="00EA125D">
            <w:pPr>
              <w:pStyle w:val="ListParagraph"/>
              <w:numPr>
                <w:ilvl w:val="0"/>
                <w:numId w:val="3"/>
              </w:numPr>
              <w:rPr>
                <w:ins w:id="790" w:author="Microsoft account" w:date="2021-09-04T21:20:00Z"/>
              </w:rPr>
            </w:pPr>
            <w:ins w:id="791" w:author="Microsoft account" w:date="2021-09-04T21:20:00Z">
              <w:r>
                <w:t>Nếu loại biểu phí là Phí chuyển nhượng =&gt; Chọn 1 trong 2 giá trị</w:t>
              </w:r>
            </w:ins>
          </w:p>
          <w:p w14:paraId="74879CF2" w14:textId="77777777" w:rsidR="00EA125D" w:rsidRDefault="00EA125D" w:rsidP="00EA125D">
            <w:pPr>
              <w:pStyle w:val="ListParagraph"/>
              <w:numPr>
                <w:ilvl w:val="1"/>
                <w:numId w:val="3"/>
              </w:numPr>
              <w:rPr>
                <w:ins w:id="792" w:author="Microsoft account" w:date="2021-09-04T21:22:00Z"/>
              </w:rPr>
            </w:pPr>
            <w:ins w:id="793" w:author="Microsoft account" w:date="2021-09-04T21:21:00Z">
              <w:r>
                <w:t>DS: Đại lý</w:t>
              </w:r>
            </w:ins>
            <w:ins w:id="794" w:author="Microsoft account" w:date="2021-09-04T21:22:00Z">
              <w:r>
                <w:t xml:space="preserve"> bán</w:t>
              </w:r>
            </w:ins>
          </w:p>
          <w:p w14:paraId="48B52EAF" w14:textId="77777777" w:rsidR="00EA125D" w:rsidRDefault="00EA125D" w:rsidP="00EA125D">
            <w:pPr>
              <w:pStyle w:val="ListParagraph"/>
              <w:numPr>
                <w:ilvl w:val="1"/>
                <w:numId w:val="3"/>
              </w:numPr>
              <w:rPr>
                <w:ins w:id="795" w:author="Microsoft account" w:date="2021-09-04T21:22:00Z"/>
              </w:rPr>
            </w:pPr>
            <w:ins w:id="796" w:author="Microsoft account" w:date="2021-09-04T21:22:00Z">
              <w:r>
                <w:t>CC: NĐT tất toán</w:t>
              </w:r>
            </w:ins>
          </w:p>
          <w:p w14:paraId="4DEE059E" w14:textId="62D4214E" w:rsidR="00EA125D" w:rsidRDefault="00EA125D" w:rsidP="00EA125D">
            <w:pPr>
              <w:pStyle w:val="ListParagraph"/>
              <w:numPr>
                <w:ilvl w:val="0"/>
                <w:numId w:val="3"/>
              </w:numPr>
              <w:rPr>
                <w:ins w:id="797" w:author="Microsoft account" w:date="2021-09-04T21:23:00Z"/>
              </w:rPr>
            </w:pPr>
            <w:ins w:id="798" w:author="Microsoft account" w:date="2021-09-04T21:23:00Z">
              <w:r>
                <w:t>Nếu loại biểu phí lấy từ danh sách feevar =&gt; Chọn 1 trong 2 giá trị</w:t>
              </w:r>
            </w:ins>
          </w:p>
          <w:p w14:paraId="060F43D2" w14:textId="77777777" w:rsidR="00EA125D" w:rsidRDefault="00EA125D" w:rsidP="00EA125D">
            <w:pPr>
              <w:pStyle w:val="ListParagraph"/>
              <w:numPr>
                <w:ilvl w:val="1"/>
                <w:numId w:val="3"/>
              </w:numPr>
              <w:rPr>
                <w:ins w:id="799" w:author="Microsoft account" w:date="2021-09-04T21:23:00Z"/>
              </w:rPr>
            </w:pPr>
            <w:ins w:id="800" w:author="Microsoft account" w:date="2021-09-04T21:23:00Z">
              <w:r>
                <w:t>DS: Đại lý bán</w:t>
              </w:r>
            </w:ins>
          </w:p>
          <w:p w14:paraId="111A111E" w14:textId="0D7A5A53" w:rsidR="00EA125D" w:rsidRPr="00EA125D" w:rsidRDefault="00EA125D" w:rsidP="00EA125D">
            <w:pPr>
              <w:pStyle w:val="ListParagraph"/>
              <w:numPr>
                <w:ilvl w:val="1"/>
                <w:numId w:val="3"/>
              </w:numPr>
            </w:pPr>
            <w:ins w:id="801" w:author="Microsoft account" w:date="2021-09-04T21:23:00Z">
              <w:r>
                <w:t>CC: NĐT tất toán</w:t>
              </w:r>
            </w:ins>
          </w:p>
        </w:tc>
      </w:tr>
      <w:tr w:rsidR="00CC01D8" w:rsidRPr="003B3AB6" w14:paraId="327D11C2" w14:textId="77777777" w:rsidTr="00327AFB">
        <w:trPr>
          <w:ins w:id="802" w:author="Microsoft account" w:date="2021-09-04T20:47:00Z"/>
        </w:trPr>
        <w:tc>
          <w:tcPr>
            <w:tcW w:w="3292" w:type="dxa"/>
          </w:tcPr>
          <w:p w14:paraId="685F3F4F" w14:textId="12A98C5C" w:rsidR="00CC01D8" w:rsidRPr="003B3AB6" w:rsidRDefault="00CC01D8" w:rsidP="00327AFB">
            <w:pPr>
              <w:rPr>
                <w:ins w:id="803" w:author="Microsoft account" w:date="2021-09-04T20:47:00Z"/>
              </w:rPr>
            </w:pPr>
            <w:ins w:id="804" w:author="Microsoft account" w:date="2021-09-04T20:47:00Z">
              <w:r>
                <w:lastRenderedPageBreak/>
                <w:t>Đối tượng thanh toán</w:t>
              </w:r>
            </w:ins>
          </w:p>
        </w:tc>
        <w:tc>
          <w:tcPr>
            <w:tcW w:w="1856" w:type="dxa"/>
          </w:tcPr>
          <w:p w14:paraId="290CB362" w14:textId="1DEAF701" w:rsidR="00CC01D8" w:rsidRPr="003B3AB6" w:rsidRDefault="00CC01D8" w:rsidP="00327AFB">
            <w:pPr>
              <w:rPr>
                <w:ins w:id="805" w:author="Microsoft account" w:date="2021-09-04T20:47:00Z"/>
              </w:rPr>
            </w:pPr>
          </w:p>
        </w:tc>
        <w:tc>
          <w:tcPr>
            <w:tcW w:w="4590" w:type="dxa"/>
          </w:tcPr>
          <w:p w14:paraId="18F86A58" w14:textId="72B70B80" w:rsidR="00CC01D8" w:rsidRDefault="00CC01D8" w:rsidP="00CC01D8">
            <w:pPr>
              <w:pStyle w:val="ListParagraph"/>
              <w:numPr>
                <w:ilvl w:val="0"/>
                <w:numId w:val="3"/>
              </w:numPr>
              <w:rPr>
                <w:ins w:id="806" w:author="Microsoft account" w:date="2021-09-04T20:49:00Z"/>
              </w:rPr>
            </w:pPr>
            <w:ins w:id="807" w:author="Microsoft account" w:date="2021-09-04T20:49:00Z">
              <w:r>
                <w:t>Không hiển thị nếu Loại biểu phí là Thuế lợi tức</w:t>
              </w:r>
            </w:ins>
            <w:ins w:id="808" w:author="Microsoft account" w:date="2021-09-04T21:33:00Z">
              <w:r w:rsidR="00802C73">
                <w:t>, lưu = NULL</w:t>
              </w:r>
            </w:ins>
          </w:p>
          <w:p w14:paraId="674A8FD7" w14:textId="63E1D1D0" w:rsidR="00CC01D8" w:rsidRPr="003B3AB6" w:rsidRDefault="00CC01D8" w:rsidP="00CC01D8">
            <w:pPr>
              <w:pStyle w:val="ListParagraph"/>
              <w:numPr>
                <w:ilvl w:val="0"/>
                <w:numId w:val="3"/>
              </w:numPr>
              <w:rPr>
                <w:ins w:id="809" w:author="Microsoft account" w:date="2021-09-04T20:47:00Z"/>
              </w:rPr>
            </w:pPr>
            <w:ins w:id="810" w:author="Microsoft account" w:date="2021-09-04T20:49:00Z">
              <w:r>
                <w:t xml:space="preserve">Với các loại biểu phí khác =&gt; Cho chọn </w:t>
              </w:r>
            </w:ins>
            <w:ins w:id="811" w:author="Microsoft account" w:date="2021-09-04T20:50:00Z">
              <w:r w:rsidR="006E2521">
                <w:t xml:space="preserve">giá trị </w:t>
              </w:r>
              <w:r w:rsidR="001A2622">
                <w:t xml:space="preserve">S - </w:t>
              </w:r>
              <w:r w:rsidR="006E2521">
                <w:t>Người bán/</w:t>
              </w:r>
              <w:r w:rsidR="001A2622">
                <w:t xml:space="preserve">B - </w:t>
              </w:r>
              <w:r w:rsidR="006E2521">
                <w:t>Người mua</w:t>
              </w:r>
            </w:ins>
          </w:p>
        </w:tc>
      </w:tr>
      <w:tr w:rsidR="00EA125D" w:rsidRPr="003B3AB6" w14:paraId="58C8F044" w14:textId="77777777" w:rsidTr="00327AFB">
        <w:trPr>
          <w:ins w:id="812" w:author="Microsoft account" w:date="2021-09-04T21:25:00Z"/>
        </w:trPr>
        <w:tc>
          <w:tcPr>
            <w:tcW w:w="3292" w:type="dxa"/>
          </w:tcPr>
          <w:p w14:paraId="55EA38C5" w14:textId="00FB899D" w:rsidR="00EA125D" w:rsidRPr="003B3AB6" w:rsidRDefault="00EA125D" w:rsidP="00327AFB">
            <w:pPr>
              <w:rPr>
                <w:ins w:id="813" w:author="Microsoft account" w:date="2021-09-04T21:25:00Z"/>
              </w:rPr>
            </w:pPr>
            <w:ins w:id="814" w:author="Microsoft account" w:date="2021-09-04T21:25:00Z">
              <w:r>
                <w:t>Số ngày trên năm (CSTL)</w:t>
              </w:r>
            </w:ins>
          </w:p>
        </w:tc>
        <w:tc>
          <w:tcPr>
            <w:tcW w:w="1856" w:type="dxa"/>
          </w:tcPr>
          <w:p w14:paraId="1590BF20" w14:textId="77777777" w:rsidR="00EA125D" w:rsidRPr="003B3AB6" w:rsidRDefault="00EA125D" w:rsidP="00327AFB">
            <w:pPr>
              <w:rPr>
                <w:ins w:id="815" w:author="Microsoft account" w:date="2021-09-04T21:25:00Z"/>
              </w:rPr>
            </w:pPr>
          </w:p>
        </w:tc>
        <w:tc>
          <w:tcPr>
            <w:tcW w:w="4590" w:type="dxa"/>
          </w:tcPr>
          <w:p w14:paraId="4CDB0BA6" w14:textId="77777777" w:rsidR="00EA125D" w:rsidRDefault="00EA125D" w:rsidP="00327AFB">
            <w:pPr>
              <w:rPr>
                <w:ins w:id="816" w:author="Microsoft account" w:date="2021-09-04T21:25:00Z"/>
              </w:rPr>
            </w:pPr>
            <w:ins w:id="817" w:author="Microsoft account" w:date="2021-09-04T21:25:00Z">
              <w:r>
                <w:t>Nếu loại giao dịch là Đại lý bán &amp; Đối tượng thanh toán là Người mua =&gt; Hiển thị và cho nhập trường này, bao gồm các giá trị</w:t>
              </w:r>
            </w:ins>
          </w:p>
          <w:p w14:paraId="4DF701D8" w14:textId="180EA99E" w:rsidR="00F60CC3" w:rsidRDefault="00F60CC3" w:rsidP="00EA125D">
            <w:pPr>
              <w:pStyle w:val="ListParagraph"/>
              <w:numPr>
                <w:ilvl w:val="0"/>
                <w:numId w:val="3"/>
              </w:numPr>
              <w:rPr>
                <w:ins w:id="818" w:author="Microsoft account" w:date="2021-09-04T21:29:00Z"/>
              </w:rPr>
            </w:pPr>
            <w:ins w:id="819" w:author="Microsoft account" w:date="2021-09-04T21:29:00Z">
              <w:r>
                <w:t>Giá trị NULL</w:t>
              </w:r>
            </w:ins>
          </w:p>
          <w:p w14:paraId="12199DE5" w14:textId="77777777" w:rsidR="00EA125D" w:rsidRDefault="00EA125D" w:rsidP="00EA125D">
            <w:pPr>
              <w:pStyle w:val="ListParagraph"/>
              <w:numPr>
                <w:ilvl w:val="0"/>
                <w:numId w:val="3"/>
              </w:numPr>
              <w:rPr>
                <w:ins w:id="820" w:author="Microsoft account" w:date="2021-09-04T21:26:00Z"/>
              </w:rPr>
            </w:pPr>
            <w:ins w:id="821" w:author="Microsoft account" w:date="2021-09-04T21:26:00Z">
              <w:r>
                <w:t>360</w:t>
              </w:r>
            </w:ins>
          </w:p>
          <w:p w14:paraId="6D00F521" w14:textId="2AFE3346" w:rsidR="00EA125D" w:rsidRPr="003B3AB6" w:rsidRDefault="00EA125D" w:rsidP="00F60CC3">
            <w:pPr>
              <w:pStyle w:val="ListParagraph"/>
              <w:numPr>
                <w:ilvl w:val="0"/>
                <w:numId w:val="3"/>
              </w:numPr>
              <w:rPr>
                <w:ins w:id="822" w:author="Microsoft account" w:date="2021-09-04T21:25:00Z"/>
              </w:rPr>
            </w:pPr>
            <w:ins w:id="823" w:author="Microsoft account" w:date="2021-09-04T21:26:00Z">
              <w:r>
                <w:t>365</w:t>
              </w:r>
            </w:ins>
          </w:p>
        </w:tc>
      </w:tr>
      <w:tr w:rsidR="004919FC" w:rsidRPr="003B3AB6" w14:paraId="4FAFEF5C" w14:textId="77777777" w:rsidTr="00327AFB">
        <w:trPr>
          <w:ins w:id="824" w:author="Microsoft account" w:date="2021-09-05T19:06:00Z"/>
        </w:trPr>
        <w:tc>
          <w:tcPr>
            <w:tcW w:w="3292" w:type="dxa"/>
          </w:tcPr>
          <w:p w14:paraId="2BBF3BDE" w14:textId="2B7E7B48" w:rsidR="004919FC" w:rsidRDefault="004919FC" w:rsidP="00327AFB">
            <w:pPr>
              <w:rPr>
                <w:ins w:id="825" w:author="Microsoft account" w:date="2021-09-05T19:06:00Z"/>
              </w:rPr>
            </w:pPr>
            <w:ins w:id="826" w:author="Microsoft account" w:date="2021-09-05T19:06:00Z">
              <w:r>
                <w:t>Trừ vào tiền thực nhận</w:t>
              </w:r>
            </w:ins>
          </w:p>
        </w:tc>
        <w:tc>
          <w:tcPr>
            <w:tcW w:w="1856" w:type="dxa"/>
          </w:tcPr>
          <w:p w14:paraId="62688924" w14:textId="77777777" w:rsidR="004919FC" w:rsidRPr="003B3AB6" w:rsidRDefault="004919FC" w:rsidP="00327AFB">
            <w:pPr>
              <w:rPr>
                <w:ins w:id="827" w:author="Microsoft account" w:date="2021-09-05T19:06:00Z"/>
              </w:rPr>
            </w:pPr>
          </w:p>
        </w:tc>
        <w:tc>
          <w:tcPr>
            <w:tcW w:w="4590" w:type="dxa"/>
          </w:tcPr>
          <w:p w14:paraId="2E4C5159" w14:textId="3BCEB9E9" w:rsidR="004919FC" w:rsidRDefault="004919FC" w:rsidP="00327AFB">
            <w:pPr>
              <w:rPr>
                <w:ins w:id="828" w:author="Microsoft account" w:date="2021-09-05T19:06:00Z"/>
              </w:rPr>
            </w:pPr>
            <w:ins w:id="829" w:author="Microsoft account" w:date="2021-09-05T19:06:00Z">
              <w:r>
                <w:t>Nếu loại giao dịch là NĐT tất toán =&gt; Hiển thị và cho chọn Có/Không</w:t>
              </w:r>
            </w:ins>
          </w:p>
          <w:p w14:paraId="5F620D95" w14:textId="763BE07E" w:rsidR="004919FC" w:rsidRDefault="004919FC" w:rsidP="00327AFB">
            <w:pPr>
              <w:rPr>
                <w:ins w:id="830" w:author="Microsoft account" w:date="2021-09-05T19:06:00Z"/>
              </w:rPr>
            </w:pPr>
            <w:ins w:id="831" w:author="Microsoft account" w:date="2021-09-05T19:07:00Z">
              <w:r>
                <w:t>Loại giao dịch khác lưu NULL</w:t>
              </w:r>
            </w:ins>
          </w:p>
        </w:tc>
      </w:tr>
      <w:tr w:rsidR="00EA125D" w:rsidRPr="003B3AB6" w14:paraId="169B3F99" w14:textId="77777777" w:rsidTr="00327AFB">
        <w:trPr>
          <w:ins w:id="832" w:author="Microsoft account" w:date="2021-09-04T21:26:00Z"/>
        </w:trPr>
        <w:tc>
          <w:tcPr>
            <w:tcW w:w="3292" w:type="dxa"/>
          </w:tcPr>
          <w:p w14:paraId="4D63794F" w14:textId="40D99527" w:rsidR="00EA125D" w:rsidRPr="003B3AB6" w:rsidRDefault="00EA125D" w:rsidP="00327AFB">
            <w:pPr>
              <w:rPr>
                <w:ins w:id="833" w:author="Microsoft account" w:date="2021-09-04T21:26:00Z"/>
              </w:rPr>
            </w:pPr>
            <w:ins w:id="834" w:author="Microsoft account" w:date="2021-09-04T21:26:00Z">
              <w:r>
                <w:t>Có tính vào LS tất toán không</w:t>
              </w:r>
            </w:ins>
          </w:p>
        </w:tc>
        <w:tc>
          <w:tcPr>
            <w:tcW w:w="1856" w:type="dxa"/>
          </w:tcPr>
          <w:p w14:paraId="7C319F2A" w14:textId="77777777" w:rsidR="00EA125D" w:rsidRPr="003B3AB6" w:rsidRDefault="00EA125D" w:rsidP="00327AFB">
            <w:pPr>
              <w:rPr>
                <w:ins w:id="835" w:author="Microsoft account" w:date="2021-09-04T21:26:00Z"/>
              </w:rPr>
            </w:pPr>
          </w:p>
        </w:tc>
        <w:tc>
          <w:tcPr>
            <w:tcW w:w="4590" w:type="dxa"/>
          </w:tcPr>
          <w:p w14:paraId="73411BDE" w14:textId="77777777" w:rsidR="00EA125D" w:rsidRDefault="00EA125D" w:rsidP="00327AFB">
            <w:pPr>
              <w:rPr>
                <w:ins w:id="836" w:author="Microsoft account" w:date="2021-09-04T21:33:00Z"/>
              </w:rPr>
            </w:pPr>
            <w:ins w:id="837" w:author="Microsoft account" w:date="2021-09-04T21:26:00Z">
              <w:r>
                <w:t xml:space="preserve">Nếu loại giao dịch là NĐT tât toán =&gt; </w:t>
              </w:r>
            </w:ins>
            <w:ins w:id="838" w:author="Microsoft account" w:date="2021-09-04T21:27:00Z">
              <w:r>
                <w:t xml:space="preserve">Hiển thị và cho </w:t>
              </w:r>
              <w:r w:rsidR="00CF3EB0">
                <w:t>chọn trường này, bao gồm Có/Không</w:t>
              </w:r>
            </w:ins>
          </w:p>
          <w:p w14:paraId="16B41BCD" w14:textId="23D702EB" w:rsidR="00802C73" w:rsidRPr="003B3AB6" w:rsidRDefault="00802C73" w:rsidP="00327AFB">
            <w:pPr>
              <w:rPr>
                <w:ins w:id="839" w:author="Microsoft account" w:date="2021-09-04T21:26:00Z"/>
              </w:rPr>
            </w:pPr>
            <w:ins w:id="840" w:author="Microsoft account" w:date="2021-09-04T21:33:00Z">
              <w:r>
                <w:t>Loại giao dịch khác lưu NULL</w:t>
              </w:r>
            </w:ins>
          </w:p>
        </w:tc>
      </w:tr>
      <w:tr w:rsidR="00327AFB" w:rsidRPr="003B3AB6" w14:paraId="5723A981" w14:textId="77777777" w:rsidTr="00327AFB">
        <w:tc>
          <w:tcPr>
            <w:tcW w:w="3292" w:type="dxa"/>
          </w:tcPr>
          <w:p w14:paraId="5840BDC1" w14:textId="0084164D" w:rsidR="00327AFB" w:rsidRPr="003B3AB6" w:rsidRDefault="00327AFB" w:rsidP="00327AFB">
            <w:r w:rsidRPr="003B3AB6">
              <w:t>Loại khách hàng</w:t>
            </w:r>
          </w:p>
        </w:tc>
        <w:tc>
          <w:tcPr>
            <w:tcW w:w="1856" w:type="dxa"/>
          </w:tcPr>
          <w:p w14:paraId="46BC747F" w14:textId="2A288239" w:rsidR="00327AFB" w:rsidRPr="003B3AB6" w:rsidRDefault="00327AFB" w:rsidP="00327AFB">
            <w:del w:id="841" w:author="Microsoft account" w:date="2021-09-04T21:32:00Z">
              <w:r w:rsidRPr="003B3AB6" w:rsidDel="00802C73">
                <w:delText>Có</w:delText>
              </w:r>
            </w:del>
          </w:p>
        </w:tc>
        <w:tc>
          <w:tcPr>
            <w:tcW w:w="4590" w:type="dxa"/>
          </w:tcPr>
          <w:p w14:paraId="46CE0EBE" w14:textId="77777777" w:rsidR="00327AFB" w:rsidRPr="003B3AB6" w:rsidRDefault="00327AFB" w:rsidP="00327AFB">
            <w:r w:rsidRPr="003B3AB6">
              <w:t>Nếu loại biểu phí không phải là Thuế lợi tức và Thuế bán =&gt; Không hiển thị, lưu = ALL</w:t>
            </w:r>
          </w:p>
          <w:p w14:paraId="6A186A5C" w14:textId="77777777" w:rsidR="00327AFB" w:rsidRPr="003B3AB6" w:rsidRDefault="00327AFB" w:rsidP="00327AFB">
            <w:r w:rsidRPr="003B3AB6">
              <w:t>Bao gồm 3 giá trị</w:t>
            </w:r>
          </w:p>
          <w:p w14:paraId="45B5355F" w14:textId="77777777" w:rsidR="00327AFB" w:rsidRPr="003B3AB6" w:rsidRDefault="00327AFB" w:rsidP="00327AFB">
            <w:pPr>
              <w:pStyle w:val="ListParagraph"/>
              <w:numPr>
                <w:ilvl w:val="0"/>
                <w:numId w:val="3"/>
              </w:numPr>
            </w:pPr>
            <w:r w:rsidRPr="003B3AB6">
              <w:t>ALL</w:t>
            </w:r>
          </w:p>
          <w:p w14:paraId="53CD5135" w14:textId="77777777" w:rsidR="00327AFB" w:rsidRPr="003B3AB6" w:rsidRDefault="00327AFB" w:rsidP="00327AFB">
            <w:pPr>
              <w:pStyle w:val="ListParagraph"/>
              <w:numPr>
                <w:ilvl w:val="0"/>
                <w:numId w:val="3"/>
              </w:numPr>
            </w:pPr>
            <w:r w:rsidRPr="003B3AB6">
              <w:t>Cá nhân</w:t>
            </w:r>
          </w:p>
          <w:p w14:paraId="06B133FA" w14:textId="77777777" w:rsidR="00327AFB" w:rsidRPr="003B3AB6" w:rsidRDefault="00327AFB" w:rsidP="00327AFB">
            <w:pPr>
              <w:pStyle w:val="ListParagraph"/>
              <w:numPr>
                <w:ilvl w:val="0"/>
                <w:numId w:val="3"/>
              </w:numPr>
            </w:pPr>
            <w:r w:rsidRPr="003B3AB6">
              <w:t>Tổ chức</w:t>
            </w:r>
          </w:p>
        </w:tc>
      </w:tr>
      <w:tr w:rsidR="00327AFB" w:rsidRPr="003B3AB6" w14:paraId="4AC40A3F" w14:textId="77777777" w:rsidTr="00327AFB">
        <w:tc>
          <w:tcPr>
            <w:tcW w:w="3292" w:type="dxa"/>
          </w:tcPr>
          <w:p w14:paraId="0E2A8FBC" w14:textId="77777777" w:rsidR="00327AFB" w:rsidRPr="003B3AB6" w:rsidRDefault="00327AFB" w:rsidP="00327AFB">
            <w:r w:rsidRPr="003B3AB6">
              <w:t>Quốc tịch</w:t>
            </w:r>
          </w:p>
        </w:tc>
        <w:tc>
          <w:tcPr>
            <w:tcW w:w="1856" w:type="dxa"/>
          </w:tcPr>
          <w:p w14:paraId="11D8D8EB" w14:textId="6F187CD3" w:rsidR="00327AFB" w:rsidRPr="003B3AB6" w:rsidRDefault="00327AFB" w:rsidP="00327AFB">
            <w:del w:id="842" w:author="Microsoft account" w:date="2021-09-04T21:32:00Z">
              <w:r w:rsidRPr="003B3AB6" w:rsidDel="00802C73">
                <w:delText>Có</w:delText>
              </w:r>
            </w:del>
          </w:p>
        </w:tc>
        <w:tc>
          <w:tcPr>
            <w:tcW w:w="4590" w:type="dxa"/>
          </w:tcPr>
          <w:p w14:paraId="47067CFF" w14:textId="77777777" w:rsidR="00327AFB" w:rsidRPr="003B3AB6" w:rsidRDefault="00327AFB" w:rsidP="00327AFB">
            <w:r w:rsidRPr="003B3AB6">
              <w:t>Nếu loại biểu phí không phải là Thuế lợi tức và Thuế bán =&gt; Không hiển thị, lưu = ALL</w:t>
            </w:r>
          </w:p>
          <w:p w14:paraId="5EF6235E" w14:textId="77777777" w:rsidR="00327AFB" w:rsidRPr="003B3AB6" w:rsidRDefault="00327AFB" w:rsidP="00327AFB">
            <w:r w:rsidRPr="003B3AB6">
              <w:t>Bao gồm 3 giá trị</w:t>
            </w:r>
          </w:p>
          <w:p w14:paraId="23B7BA19" w14:textId="77777777" w:rsidR="00327AFB" w:rsidRPr="003B3AB6" w:rsidRDefault="00327AFB" w:rsidP="00327AFB">
            <w:pPr>
              <w:pStyle w:val="ListParagraph"/>
              <w:numPr>
                <w:ilvl w:val="0"/>
                <w:numId w:val="3"/>
              </w:numPr>
            </w:pPr>
            <w:r w:rsidRPr="003B3AB6">
              <w:t>ALL</w:t>
            </w:r>
          </w:p>
          <w:p w14:paraId="5A6B089A" w14:textId="77777777" w:rsidR="00327AFB" w:rsidRPr="003B3AB6" w:rsidRDefault="00327AFB" w:rsidP="00327AFB">
            <w:pPr>
              <w:pStyle w:val="ListParagraph"/>
              <w:numPr>
                <w:ilvl w:val="0"/>
                <w:numId w:val="3"/>
              </w:numPr>
            </w:pPr>
            <w:r w:rsidRPr="003B3AB6">
              <w:t>Trong nước</w:t>
            </w:r>
          </w:p>
          <w:p w14:paraId="5735ECA3" w14:textId="77777777" w:rsidR="00327AFB" w:rsidRPr="003B3AB6" w:rsidRDefault="00327AFB" w:rsidP="00327AFB">
            <w:pPr>
              <w:pStyle w:val="ListParagraph"/>
              <w:numPr>
                <w:ilvl w:val="0"/>
                <w:numId w:val="3"/>
              </w:numPr>
            </w:pPr>
            <w:r w:rsidRPr="003B3AB6">
              <w:t>Nước ngoài</w:t>
            </w:r>
          </w:p>
        </w:tc>
      </w:tr>
      <w:tr w:rsidR="00327AFB" w:rsidRPr="003B3AB6" w14:paraId="63D6982C" w14:textId="77777777" w:rsidTr="00327AFB">
        <w:tc>
          <w:tcPr>
            <w:tcW w:w="3292" w:type="dxa"/>
          </w:tcPr>
          <w:p w14:paraId="5DC9F557" w14:textId="5F70FB48" w:rsidR="00327AFB" w:rsidRPr="003B3AB6" w:rsidRDefault="00327AFB" w:rsidP="00327AFB">
            <w:r w:rsidRPr="003B3AB6">
              <w:t>Đại lý</w:t>
            </w:r>
          </w:p>
        </w:tc>
        <w:tc>
          <w:tcPr>
            <w:tcW w:w="1856" w:type="dxa"/>
          </w:tcPr>
          <w:p w14:paraId="27D5FE5F" w14:textId="1979ACBB" w:rsidR="00327AFB" w:rsidRPr="003B3AB6" w:rsidRDefault="00327AFB" w:rsidP="00327AFB">
            <w:del w:id="843" w:author="Microsoft account" w:date="2021-09-04T21:32:00Z">
              <w:r w:rsidRPr="003B3AB6" w:rsidDel="00802C73">
                <w:delText>Có</w:delText>
              </w:r>
            </w:del>
          </w:p>
        </w:tc>
        <w:tc>
          <w:tcPr>
            <w:tcW w:w="4590" w:type="dxa"/>
          </w:tcPr>
          <w:p w14:paraId="578C4E57" w14:textId="77777777" w:rsidR="00327AFB" w:rsidRPr="003B3AB6" w:rsidRDefault="00327AFB" w:rsidP="00327AFB">
            <w:r w:rsidRPr="003B3AB6">
              <w:t>Nếu loại biểu phí là Thuế lợi tức và Thuế bán =&gt; Không hiển thị, lưu = ALL</w:t>
            </w:r>
          </w:p>
          <w:p w14:paraId="3CA6328D" w14:textId="77777777" w:rsidR="00327AFB" w:rsidRPr="003B3AB6" w:rsidRDefault="00327AFB" w:rsidP="00327AFB">
            <w:r w:rsidRPr="003B3AB6">
              <w:t>Bao gồm các giá trị</w:t>
            </w:r>
          </w:p>
          <w:p w14:paraId="4EEE27FC" w14:textId="77777777" w:rsidR="00327AFB" w:rsidRPr="003B3AB6" w:rsidRDefault="00327AFB" w:rsidP="00327AFB">
            <w:pPr>
              <w:pStyle w:val="ListParagraph"/>
              <w:numPr>
                <w:ilvl w:val="0"/>
                <w:numId w:val="3"/>
              </w:numPr>
            </w:pPr>
            <w:r w:rsidRPr="003B3AB6">
              <w:t>ALL</w:t>
            </w:r>
          </w:p>
          <w:p w14:paraId="2180C371" w14:textId="77777777" w:rsidR="00327AFB" w:rsidRPr="003B3AB6" w:rsidRDefault="00327AFB" w:rsidP="00327AFB">
            <w:pPr>
              <w:pStyle w:val="ListParagraph"/>
              <w:numPr>
                <w:ilvl w:val="0"/>
                <w:numId w:val="3"/>
              </w:numPr>
            </w:pPr>
            <w:r w:rsidRPr="003B3AB6">
              <w:lastRenderedPageBreak/>
              <w:t>Danh sách các đại lý đã hoạt động (custodycd – fullname)</w:t>
            </w:r>
          </w:p>
        </w:tc>
      </w:tr>
      <w:tr w:rsidR="00327AFB" w:rsidRPr="003B3AB6" w14:paraId="33D13DA4" w14:textId="77777777" w:rsidTr="00327AFB">
        <w:tc>
          <w:tcPr>
            <w:tcW w:w="3292" w:type="dxa"/>
          </w:tcPr>
          <w:p w14:paraId="3A98ACD2" w14:textId="1BF89ECB" w:rsidR="00327AFB" w:rsidRPr="003B3AB6" w:rsidRDefault="00327AFB" w:rsidP="003B3AB6">
            <w:r w:rsidRPr="003B3AB6">
              <w:lastRenderedPageBreak/>
              <w:t xml:space="preserve">Mã </w:t>
            </w:r>
            <w:r w:rsidR="003B3AB6" w:rsidRPr="003B3AB6">
              <w:t>trái phiếu</w:t>
            </w:r>
          </w:p>
        </w:tc>
        <w:tc>
          <w:tcPr>
            <w:tcW w:w="1856" w:type="dxa"/>
          </w:tcPr>
          <w:p w14:paraId="0E2AD028" w14:textId="6BE441FF" w:rsidR="00327AFB" w:rsidRPr="003B3AB6" w:rsidRDefault="00327AFB" w:rsidP="00327AFB">
            <w:del w:id="844" w:author="Microsoft account" w:date="2021-09-04T21:32:00Z">
              <w:r w:rsidRPr="003B3AB6" w:rsidDel="00802C73">
                <w:delText>Có</w:delText>
              </w:r>
            </w:del>
          </w:p>
        </w:tc>
        <w:tc>
          <w:tcPr>
            <w:tcW w:w="4590" w:type="dxa"/>
          </w:tcPr>
          <w:p w14:paraId="1B80362C" w14:textId="77777777" w:rsidR="00327AFB" w:rsidRPr="003B3AB6" w:rsidRDefault="00327AFB" w:rsidP="00327AFB">
            <w:r w:rsidRPr="003B3AB6">
              <w:t>Nếu loại biểu phí là Thuế lợi tức và Thuế bán =&gt; Không hiển thị, lưu = ALL</w:t>
            </w:r>
          </w:p>
          <w:p w14:paraId="20AAECD6" w14:textId="77777777" w:rsidR="00327AFB" w:rsidRPr="003B3AB6" w:rsidRDefault="00327AFB" w:rsidP="00327AFB">
            <w:r w:rsidRPr="003B3AB6">
              <w:t>Loại biểu phí khác Thuế lợi tưc và Thuế bán =&gt; Chỉ enable nếu Đại lý đã chọn &lt;&gt; ALL. Nếu đại lý = ALL =&gt; disable và hiển thị giá trị ALL</w:t>
            </w:r>
          </w:p>
          <w:p w14:paraId="584C7FB8" w14:textId="77777777" w:rsidR="00327AFB" w:rsidRPr="003B3AB6" w:rsidRDefault="00327AFB" w:rsidP="00327AFB">
            <w:r w:rsidRPr="003B3AB6">
              <w:t>Bao gồm các giá trị</w:t>
            </w:r>
          </w:p>
          <w:p w14:paraId="09CC959B" w14:textId="77777777" w:rsidR="00327AFB" w:rsidRPr="003B3AB6" w:rsidRDefault="00327AFB" w:rsidP="00327AFB">
            <w:pPr>
              <w:pStyle w:val="ListParagraph"/>
              <w:numPr>
                <w:ilvl w:val="0"/>
                <w:numId w:val="3"/>
              </w:numPr>
            </w:pPr>
            <w:r w:rsidRPr="003B3AB6">
              <w:t>ALL</w:t>
            </w:r>
          </w:p>
          <w:p w14:paraId="08941408" w14:textId="77777777" w:rsidR="00327AFB" w:rsidRPr="003B3AB6" w:rsidRDefault="00327AFB" w:rsidP="00327AFB">
            <w:pPr>
              <w:pStyle w:val="ListParagraph"/>
              <w:numPr>
                <w:ilvl w:val="0"/>
                <w:numId w:val="3"/>
              </w:numPr>
            </w:pPr>
            <w:r w:rsidRPr="003B3AB6">
              <w:t>Danh sách các mã tài sản đã hoạt động</w:t>
            </w:r>
          </w:p>
        </w:tc>
      </w:tr>
      <w:tr w:rsidR="00327AFB" w:rsidRPr="003B3AB6" w14:paraId="0EC0BDCE" w14:textId="77777777" w:rsidTr="00327AFB">
        <w:tc>
          <w:tcPr>
            <w:tcW w:w="3292" w:type="dxa"/>
          </w:tcPr>
          <w:p w14:paraId="7D368209" w14:textId="77777777" w:rsidR="00327AFB" w:rsidRPr="003B3AB6" w:rsidRDefault="00327AFB" w:rsidP="00327AFB">
            <w:r w:rsidRPr="003B3AB6">
              <w:t>Mã sản phẩm</w:t>
            </w:r>
          </w:p>
        </w:tc>
        <w:tc>
          <w:tcPr>
            <w:tcW w:w="1856" w:type="dxa"/>
          </w:tcPr>
          <w:p w14:paraId="2F277BB9" w14:textId="2EC4B917" w:rsidR="00327AFB" w:rsidRPr="003B3AB6" w:rsidRDefault="00327AFB" w:rsidP="00327AFB">
            <w:del w:id="845" w:author="Microsoft account" w:date="2021-09-04T21:32:00Z">
              <w:r w:rsidRPr="003B3AB6" w:rsidDel="00802C73">
                <w:delText>Có</w:delText>
              </w:r>
            </w:del>
          </w:p>
        </w:tc>
        <w:tc>
          <w:tcPr>
            <w:tcW w:w="4590" w:type="dxa"/>
          </w:tcPr>
          <w:p w14:paraId="18C223C7" w14:textId="77777777" w:rsidR="00327AFB" w:rsidRPr="003B3AB6" w:rsidRDefault="00327AFB" w:rsidP="00327AFB">
            <w:r w:rsidRPr="003B3AB6">
              <w:t>Nếu loại biểu phí là Thuế lợi tức và Thuế bán =&gt; Không hiển thị, lưu = ALL</w:t>
            </w:r>
          </w:p>
          <w:p w14:paraId="6AE34C47" w14:textId="77777777" w:rsidR="00327AFB" w:rsidRPr="003B3AB6" w:rsidRDefault="00327AFB" w:rsidP="00327AFB">
            <w:r w:rsidRPr="003B3AB6">
              <w:t>Loại biểu phí khác Thuế lợi tưc và Thuế bán =&gt; Chỉ enable nếu Đại lý và Mã tài sản đã chọn &lt;&gt; ALL. Nếu đại lý và Mã tài sản = ALL =&gt; disable và hiển thị giá trị ALL</w:t>
            </w:r>
          </w:p>
          <w:p w14:paraId="2CF22878" w14:textId="77777777" w:rsidR="00327AFB" w:rsidRPr="003B3AB6" w:rsidRDefault="00327AFB" w:rsidP="00327AFB">
            <w:r w:rsidRPr="003B3AB6">
              <w:t>Bao gồm các giá trị</w:t>
            </w:r>
          </w:p>
          <w:p w14:paraId="610753FD" w14:textId="77777777" w:rsidR="00327AFB" w:rsidRPr="003B3AB6" w:rsidRDefault="00327AFB" w:rsidP="00327AFB">
            <w:pPr>
              <w:pStyle w:val="ListParagraph"/>
              <w:numPr>
                <w:ilvl w:val="0"/>
                <w:numId w:val="3"/>
              </w:numPr>
            </w:pPr>
            <w:r w:rsidRPr="003B3AB6">
              <w:t>ALL</w:t>
            </w:r>
          </w:p>
          <w:p w14:paraId="712E0D4A" w14:textId="77777777" w:rsidR="00327AFB" w:rsidRPr="003B3AB6" w:rsidRDefault="00327AFB" w:rsidP="00327AFB">
            <w:pPr>
              <w:pStyle w:val="ListParagraph"/>
              <w:numPr>
                <w:ilvl w:val="0"/>
                <w:numId w:val="3"/>
              </w:numPr>
            </w:pPr>
            <w:r w:rsidRPr="003B3AB6">
              <w:t>Danh sách các mã sản phẩm đã hoạt động</w:t>
            </w:r>
          </w:p>
        </w:tc>
      </w:tr>
      <w:tr w:rsidR="00327AFB" w:rsidRPr="003B3AB6" w14:paraId="790AD883" w14:textId="77777777" w:rsidTr="00327AFB">
        <w:tc>
          <w:tcPr>
            <w:tcW w:w="3292" w:type="dxa"/>
          </w:tcPr>
          <w:p w14:paraId="133E4D4C" w14:textId="77777777" w:rsidR="00327AFB" w:rsidRPr="003B3AB6" w:rsidRDefault="00327AFB" w:rsidP="00327AFB">
            <w:r w:rsidRPr="003B3AB6">
              <w:t>Cách tính phí</w:t>
            </w:r>
          </w:p>
        </w:tc>
        <w:tc>
          <w:tcPr>
            <w:tcW w:w="1856" w:type="dxa"/>
          </w:tcPr>
          <w:p w14:paraId="58281EB2" w14:textId="77777777" w:rsidR="00327AFB" w:rsidRPr="003B3AB6" w:rsidRDefault="00327AFB" w:rsidP="00327AFB">
            <w:r w:rsidRPr="003B3AB6">
              <w:t>Có</w:t>
            </w:r>
          </w:p>
        </w:tc>
        <w:tc>
          <w:tcPr>
            <w:tcW w:w="4590" w:type="dxa"/>
          </w:tcPr>
          <w:p w14:paraId="162E7473" w14:textId="77777777" w:rsidR="00327AFB" w:rsidRPr="003B3AB6" w:rsidRDefault="00327AFB" w:rsidP="00327AFB">
            <w:r w:rsidRPr="003B3AB6">
              <w:t>Chọn 1 trong 2 giá trị:</w:t>
            </w:r>
          </w:p>
          <w:p w14:paraId="0F3614D4" w14:textId="77777777" w:rsidR="00327AFB" w:rsidRPr="003B3AB6" w:rsidRDefault="00327AFB" w:rsidP="00327AFB">
            <w:pPr>
              <w:pStyle w:val="ListParagraph"/>
              <w:numPr>
                <w:ilvl w:val="0"/>
                <w:numId w:val="3"/>
              </w:numPr>
            </w:pPr>
            <w:r w:rsidRPr="003B3AB6">
              <w:t>P: Phần trăm</w:t>
            </w:r>
          </w:p>
          <w:p w14:paraId="28C9D392" w14:textId="77777777" w:rsidR="00327AFB" w:rsidRPr="003B3AB6" w:rsidRDefault="00327AFB" w:rsidP="00327AFB">
            <w:pPr>
              <w:pStyle w:val="ListParagraph"/>
              <w:numPr>
                <w:ilvl w:val="0"/>
                <w:numId w:val="3"/>
              </w:numPr>
            </w:pPr>
            <w:r w:rsidRPr="003B3AB6">
              <w:t>F: Mức phí</w:t>
            </w:r>
          </w:p>
          <w:p w14:paraId="61C6579C" w14:textId="77777777" w:rsidR="00327AFB" w:rsidRPr="003B3AB6" w:rsidRDefault="00327AFB" w:rsidP="00327AFB">
            <w:pPr>
              <w:autoSpaceDE w:val="0"/>
              <w:autoSpaceDN w:val="0"/>
              <w:adjustRightInd w:val="0"/>
              <w:rPr>
                <w:rFonts w:ascii="Courier New" w:eastAsiaTheme="minorHAnsi" w:hAnsi="Courier New" w:cs="Courier New"/>
                <w:sz w:val="20"/>
                <w:szCs w:val="20"/>
              </w:rPr>
            </w:pPr>
            <w:r w:rsidRPr="003B3AB6">
              <w:t>(</w:t>
            </w:r>
            <w:r w:rsidRPr="003B3AB6">
              <w:rPr>
                <w:rFonts w:ascii="Courier New" w:eastAsiaTheme="minorHAnsi" w:hAnsi="Courier New" w:cs="Courier New"/>
                <w:b/>
                <w:bCs/>
                <w:sz w:val="20"/>
                <w:szCs w:val="20"/>
              </w:rPr>
              <w:t>select</w:t>
            </w:r>
            <w:r w:rsidRPr="003B3AB6">
              <w:rPr>
                <w:rFonts w:ascii="Courier New" w:eastAsiaTheme="minorHAnsi" w:hAnsi="Courier New" w:cs="Courier New"/>
                <w:sz w:val="20"/>
                <w:szCs w:val="20"/>
              </w:rPr>
              <w:t xml:space="preserve"> * </w:t>
            </w:r>
            <w:r w:rsidRPr="003B3AB6">
              <w:rPr>
                <w:rFonts w:ascii="Courier New" w:eastAsiaTheme="minorHAnsi" w:hAnsi="Courier New" w:cs="Courier New"/>
                <w:b/>
                <w:bCs/>
                <w:sz w:val="20"/>
                <w:szCs w:val="20"/>
              </w:rPr>
              <w:t>from</w:t>
            </w:r>
            <w:r w:rsidRPr="003B3AB6">
              <w:rPr>
                <w:rFonts w:ascii="Courier New" w:eastAsiaTheme="minorHAnsi" w:hAnsi="Courier New" w:cs="Courier New"/>
                <w:sz w:val="20"/>
                <w:szCs w:val="20"/>
              </w:rPr>
              <w:t xml:space="preserve"> allcode</w:t>
            </w:r>
          </w:p>
          <w:p w14:paraId="111BF822" w14:textId="77777777" w:rsidR="00327AFB" w:rsidRPr="003B3AB6" w:rsidRDefault="00327AFB" w:rsidP="00327AFB">
            <w:r w:rsidRPr="003B3AB6">
              <w:rPr>
                <w:rFonts w:ascii="Courier New" w:eastAsiaTheme="minorHAnsi" w:hAnsi="Courier New" w:cs="Courier New"/>
                <w:b/>
                <w:bCs/>
                <w:sz w:val="20"/>
                <w:szCs w:val="20"/>
              </w:rPr>
              <w:t>where</w:t>
            </w:r>
            <w:r w:rsidRPr="003B3AB6">
              <w:rPr>
                <w:rFonts w:ascii="Courier New" w:eastAsiaTheme="minorHAnsi" w:hAnsi="Courier New" w:cs="Courier New"/>
                <w:sz w:val="20"/>
                <w:szCs w:val="20"/>
              </w:rPr>
              <w:t xml:space="preserve"> cdname = 'FORP')</w:t>
            </w:r>
          </w:p>
        </w:tc>
      </w:tr>
      <w:tr w:rsidR="00327AFB" w:rsidRPr="003B3AB6" w14:paraId="4BAA2073" w14:textId="77777777" w:rsidTr="00327AFB">
        <w:tc>
          <w:tcPr>
            <w:tcW w:w="3292" w:type="dxa"/>
          </w:tcPr>
          <w:p w14:paraId="30210138" w14:textId="77777777" w:rsidR="00327AFB" w:rsidRPr="003B3AB6" w:rsidRDefault="00327AFB" w:rsidP="00327AFB">
            <w:r w:rsidRPr="003B3AB6">
              <w:t>Quy tắc tính</w:t>
            </w:r>
          </w:p>
        </w:tc>
        <w:tc>
          <w:tcPr>
            <w:tcW w:w="1856" w:type="dxa"/>
          </w:tcPr>
          <w:p w14:paraId="7D387CE9" w14:textId="77777777" w:rsidR="00327AFB" w:rsidRPr="003B3AB6" w:rsidRDefault="00327AFB" w:rsidP="00327AFB"/>
        </w:tc>
        <w:tc>
          <w:tcPr>
            <w:tcW w:w="4590" w:type="dxa"/>
          </w:tcPr>
          <w:p w14:paraId="6E16BBA5" w14:textId="77777777" w:rsidR="00327AFB" w:rsidRPr="003B3AB6" w:rsidRDefault="00327AFB" w:rsidP="00327AFB">
            <w:r w:rsidRPr="003B3AB6">
              <w:t>Chỉ hiển thị và cho chọn nếu Cách tính phí là Phần trăm</w:t>
            </w:r>
          </w:p>
          <w:p w14:paraId="7929979B" w14:textId="2E3DBF04" w:rsidR="00327AFB" w:rsidRPr="003B3AB6" w:rsidRDefault="00327AFB" w:rsidP="00003BBE">
            <w:r w:rsidRPr="003B3AB6">
              <w:t xml:space="preserve">Chọn 1 trong 2 giá trị P – Theo  mệnh giá/V – Theo giá </w:t>
            </w:r>
            <w:del w:id="846" w:author="Microsoft account" w:date="2021-09-04T21:37:00Z">
              <w:r w:rsidRPr="003B3AB6" w:rsidDel="00003BBE">
                <w:delText>mua/bán</w:delText>
              </w:r>
            </w:del>
            <w:ins w:id="847" w:author="Microsoft account" w:date="2021-09-04T21:37:00Z">
              <w:r w:rsidR="00003BBE">
                <w:t>trị</w:t>
              </w:r>
            </w:ins>
          </w:p>
        </w:tc>
      </w:tr>
      <w:tr w:rsidR="00327AFB" w:rsidRPr="003B3AB6" w14:paraId="4C346B7F" w14:textId="77777777" w:rsidTr="00327AFB">
        <w:tc>
          <w:tcPr>
            <w:tcW w:w="3292" w:type="dxa"/>
          </w:tcPr>
          <w:p w14:paraId="58ABC174" w14:textId="77777777" w:rsidR="00327AFB" w:rsidRPr="003B3AB6" w:rsidRDefault="00327AFB" w:rsidP="00327AFB">
            <w:r w:rsidRPr="003B3AB6">
              <w:t>Kiểu phí</w:t>
            </w:r>
          </w:p>
        </w:tc>
        <w:tc>
          <w:tcPr>
            <w:tcW w:w="1856" w:type="dxa"/>
          </w:tcPr>
          <w:p w14:paraId="50296BA3" w14:textId="77777777" w:rsidR="00327AFB" w:rsidRPr="003B3AB6" w:rsidRDefault="00327AFB" w:rsidP="00327AFB">
            <w:r w:rsidRPr="003B3AB6">
              <w:t>Có</w:t>
            </w:r>
          </w:p>
        </w:tc>
        <w:tc>
          <w:tcPr>
            <w:tcW w:w="4590" w:type="dxa"/>
          </w:tcPr>
          <w:p w14:paraId="601326A7" w14:textId="77777777" w:rsidR="00327AFB" w:rsidRPr="003B3AB6" w:rsidRDefault="00327AFB" w:rsidP="00327AFB">
            <w:r w:rsidRPr="003B3AB6">
              <w:t>Bao gồm 2 giá trị</w:t>
            </w:r>
          </w:p>
          <w:p w14:paraId="59BEB7B9" w14:textId="77777777" w:rsidR="00327AFB" w:rsidRPr="003B3AB6" w:rsidRDefault="00327AFB" w:rsidP="00327AFB">
            <w:pPr>
              <w:pStyle w:val="ListParagraph"/>
              <w:numPr>
                <w:ilvl w:val="0"/>
                <w:numId w:val="3"/>
              </w:numPr>
            </w:pPr>
            <w:r w:rsidRPr="003B3AB6">
              <w:t>Cố định</w:t>
            </w:r>
          </w:p>
          <w:p w14:paraId="049B12FF" w14:textId="77777777" w:rsidR="00327AFB" w:rsidRPr="003B3AB6" w:rsidRDefault="00327AFB" w:rsidP="00327AFB">
            <w:pPr>
              <w:pStyle w:val="ListParagraph"/>
              <w:numPr>
                <w:ilvl w:val="0"/>
                <w:numId w:val="3"/>
              </w:numPr>
            </w:pPr>
            <w:r w:rsidRPr="003B3AB6">
              <w:t>Bậc thang</w:t>
            </w:r>
          </w:p>
        </w:tc>
      </w:tr>
      <w:tr w:rsidR="00327AFB" w:rsidRPr="003B3AB6" w14:paraId="0C5A07EA" w14:textId="77777777" w:rsidTr="00327AFB">
        <w:tc>
          <w:tcPr>
            <w:tcW w:w="3292" w:type="dxa"/>
          </w:tcPr>
          <w:p w14:paraId="120CBD15" w14:textId="77777777" w:rsidR="00327AFB" w:rsidRPr="003B3AB6" w:rsidRDefault="00327AFB" w:rsidP="00327AFB">
            <w:r w:rsidRPr="003B3AB6">
              <w:t>Tỷ lệ phí</w:t>
            </w:r>
          </w:p>
        </w:tc>
        <w:tc>
          <w:tcPr>
            <w:tcW w:w="1856" w:type="dxa"/>
          </w:tcPr>
          <w:p w14:paraId="0DBE8F38" w14:textId="77777777" w:rsidR="00327AFB" w:rsidRPr="003B3AB6" w:rsidRDefault="00327AFB" w:rsidP="00327AFB"/>
        </w:tc>
        <w:tc>
          <w:tcPr>
            <w:tcW w:w="4590" w:type="dxa"/>
          </w:tcPr>
          <w:p w14:paraId="60089D50" w14:textId="77777777" w:rsidR="00327AFB" w:rsidRPr="003B3AB6" w:rsidRDefault="00327AFB" w:rsidP="00327AFB">
            <w:r w:rsidRPr="003B3AB6">
              <w:t>Khi kiểu phí = bậc thang hoặc Cách tính phí = Mức phí =&gt; Không hiển thị, lưu = null</w:t>
            </w:r>
          </w:p>
          <w:p w14:paraId="4587F8A1" w14:textId="77777777" w:rsidR="00327AFB" w:rsidRPr="003B3AB6" w:rsidRDefault="00327AFB" w:rsidP="00327AFB">
            <w:r w:rsidRPr="003B3AB6">
              <w:t>Khi kiểu phí = cố định và Cách tính phí = Phần trăm =&gt; Hiển thị, bắt buộc nhập, và nhập &gt;= 0</w:t>
            </w:r>
          </w:p>
        </w:tc>
      </w:tr>
      <w:tr w:rsidR="00327AFB" w:rsidRPr="003B3AB6" w14:paraId="4855FC6D" w14:textId="77777777" w:rsidTr="00327AFB">
        <w:tc>
          <w:tcPr>
            <w:tcW w:w="3292" w:type="dxa"/>
          </w:tcPr>
          <w:p w14:paraId="74EE6429" w14:textId="77777777" w:rsidR="00327AFB" w:rsidRPr="003B3AB6" w:rsidRDefault="00327AFB" w:rsidP="00327AFB">
            <w:r w:rsidRPr="003B3AB6">
              <w:t>Giá trị phí</w:t>
            </w:r>
          </w:p>
        </w:tc>
        <w:tc>
          <w:tcPr>
            <w:tcW w:w="1856" w:type="dxa"/>
          </w:tcPr>
          <w:p w14:paraId="78857606" w14:textId="77777777" w:rsidR="00327AFB" w:rsidRPr="003B3AB6" w:rsidRDefault="00327AFB" w:rsidP="00327AFB"/>
        </w:tc>
        <w:tc>
          <w:tcPr>
            <w:tcW w:w="4590" w:type="dxa"/>
          </w:tcPr>
          <w:p w14:paraId="330DAB35" w14:textId="77777777" w:rsidR="00327AFB" w:rsidRPr="003B3AB6" w:rsidRDefault="00327AFB" w:rsidP="00327AFB">
            <w:r w:rsidRPr="003B3AB6">
              <w:t>Khi kiểu phí = bậc thang hoặc cách tính phí = Phần trăm =&gt; Không hiển thị, lưu = null</w:t>
            </w:r>
          </w:p>
          <w:p w14:paraId="2E6DE0CE" w14:textId="77777777" w:rsidR="00327AFB" w:rsidRPr="003B3AB6" w:rsidRDefault="00327AFB" w:rsidP="00327AFB">
            <w:r w:rsidRPr="003B3AB6">
              <w:t>Khi kiểu phí = cố định và cách tính phí = Mức phí =&gt; Hiển thị, bắt buộc nhập, và nhập &gt;=0</w:t>
            </w:r>
          </w:p>
        </w:tc>
      </w:tr>
      <w:tr w:rsidR="00327AFB" w:rsidRPr="003B3AB6" w14:paraId="5C07EE96" w14:textId="77777777" w:rsidTr="00327AFB">
        <w:tc>
          <w:tcPr>
            <w:tcW w:w="3292" w:type="dxa"/>
          </w:tcPr>
          <w:p w14:paraId="25C1C747" w14:textId="77777777" w:rsidR="00327AFB" w:rsidRPr="003B3AB6" w:rsidRDefault="00327AFB" w:rsidP="00327AFB">
            <w:r w:rsidRPr="003B3AB6">
              <w:t>Phí tối thiểu</w:t>
            </w:r>
          </w:p>
        </w:tc>
        <w:tc>
          <w:tcPr>
            <w:tcW w:w="1856" w:type="dxa"/>
          </w:tcPr>
          <w:p w14:paraId="1606B4EE" w14:textId="77777777" w:rsidR="00327AFB" w:rsidRPr="003B3AB6" w:rsidRDefault="00327AFB" w:rsidP="00327AFB">
            <w:pPr>
              <w:rPr>
                <w:strike/>
              </w:rPr>
            </w:pPr>
            <w:r w:rsidRPr="003B3AB6">
              <w:rPr>
                <w:strike/>
              </w:rPr>
              <w:t>Có</w:t>
            </w:r>
          </w:p>
        </w:tc>
        <w:tc>
          <w:tcPr>
            <w:tcW w:w="4590" w:type="dxa"/>
          </w:tcPr>
          <w:p w14:paraId="232D5170" w14:textId="77777777" w:rsidR="00327AFB" w:rsidRPr="003B3AB6" w:rsidRDefault="00327AFB" w:rsidP="00327AFB">
            <w:r w:rsidRPr="003B3AB6">
              <w:t>Khi Cách tính phí = Phần trăm =&gt; Hiển thị và bắt buộc nhập &gt;= 0</w:t>
            </w:r>
          </w:p>
          <w:p w14:paraId="1C9A06EA" w14:textId="77777777" w:rsidR="00327AFB" w:rsidRPr="003B3AB6" w:rsidRDefault="00327AFB" w:rsidP="00327AFB">
            <w:r w:rsidRPr="003B3AB6">
              <w:t>Khi Cách tính phí = Mức phí =&gt; Không hiển thị</w:t>
            </w:r>
          </w:p>
        </w:tc>
      </w:tr>
      <w:tr w:rsidR="00327AFB" w:rsidRPr="003B3AB6" w14:paraId="353C35A7" w14:textId="77777777" w:rsidTr="00327AFB">
        <w:tc>
          <w:tcPr>
            <w:tcW w:w="3292" w:type="dxa"/>
          </w:tcPr>
          <w:p w14:paraId="3758D772" w14:textId="77777777" w:rsidR="00327AFB" w:rsidRPr="003B3AB6" w:rsidRDefault="00327AFB" w:rsidP="00327AFB">
            <w:r w:rsidRPr="003B3AB6">
              <w:t>Phí tối đa</w:t>
            </w:r>
          </w:p>
        </w:tc>
        <w:tc>
          <w:tcPr>
            <w:tcW w:w="1856" w:type="dxa"/>
          </w:tcPr>
          <w:p w14:paraId="664DF9EB" w14:textId="77777777" w:rsidR="00327AFB" w:rsidRPr="003B3AB6" w:rsidRDefault="00327AFB" w:rsidP="00327AFB">
            <w:pPr>
              <w:rPr>
                <w:strike/>
              </w:rPr>
            </w:pPr>
            <w:r w:rsidRPr="003B3AB6">
              <w:rPr>
                <w:strike/>
              </w:rPr>
              <w:t>Có</w:t>
            </w:r>
          </w:p>
        </w:tc>
        <w:tc>
          <w:tcPr>
            <w:tcW w:w="4590" w:type="dxa"/>
          </w:tcPr>
          <w:p w14:paraId="7E4CEAAA" w14:textId="77777777" w:rsidR="00327AFB" w:rsidRPr="003B3AB6" w:rsidRDefault="00327AFB" w:rsidP="00327AFB">
            <w:r w:rsidRPr="003B3AB6">
              <w:t>Khi Cách tính phí = Phần trăm =&gt; Hiển thị và bắt buộc nhập &gt;= Phí tối thiểu</w:t>
            </w:r>
          </w:p>
          <w:p w14:paraId="67D36E52" w14:textId="77777777" w:rsidR="00327AFB" w:rsidRPr="003B3AB6" w:rsidRDefault="00327AFB" w:rsidP="00327AFB">
            <w:r w:rsidRPr="003B3AB6">
              <w:t>Khi Cách tính phí = Mức phí =&gt; Không hiển thị</w:t>
            </w:r>
          </w:p>
        </w:tc>
      </w:tr>
      <w:tr w:rsidR="00327AFB" w:rsidRPr="003B3AB6" w14:paraId="104FA626" w14:textId="77777777" w:rsidTr="00327AFB">
        <w:tc>
          <w:tcPr>
            <w:tcW w:w="3292" w:type="dxa"/>
          </w:tcPr>
          <w:p w14:paraId="61E316CA" w14:textId="77777777" w:rsidR="00327AFB" w:rsidRPr="003B3AB6" w:rsidRDefault="00327AFB" w:rsidP="00327AFB">
            <w:r w:rsidRPr="003B3AB6">
              <w:t>Ghi chú</w:t>
            </w:r>
          </w:p>
        </w:tc>
        <w:tc>
          <w:tcPr>
            <w:tcW w:w="1856" w:type="dxa"/>
          </w:tcPr>
          <w:p w14:paraId="5FEE3C64" w14:textId="77777777" w:rsidR="00327AFB" w:rsidRPr="003B3AB6" w:rsidRDefault="00327AFB" w:rsidP="00327AFB">
            <w:r w:rsidRPr="003B3AB6">
              <w:t>Không</w:t>
            </w:r>
          </w:p>
        </w:tc>
        <w:tc>
          <w:tcPr>
            <w:tcW w:w="4590" w:type="dxa"/>
          </w:tcPr>
          <w:p w14:paraId="518FAF94" w14:textId="77777777" w:rsidR="00327AFB" w:rsidRPr="003B3AB6" w:rsidRDefault="00327AFB" w:rsidP="00327AFB"/>
        </w:tc>
      </w:tr>
      <w:tr w:rsidR="00327AFB" w:rsidRPr="003B3AB6" w14:paraId="207A12BD" w14:textId="77777777" w:rsidTr="00327AFB">
        <w:tc>
          <w:tcPr>
            <w:tcW w:w="9738" w:type="dxa"/>
            <w:gridSpan w:val="3"/>
          </w:tcPr>
          <w:p w14:paraId="5AA5AA10" w14:textId="77777777" w:rsidR="00327AFB" w:rsidRPr="003B3AB6" w:rsidRDefault="00327AFB" w:rsidP="00327AFB">
            <w:pPr>
              <w:rPr>
                <w:b/>
              </w:rPr>
            </w:pPr>
            <w:r w:rsidRPr="003B3AB6">
              <w:rPr>
                <w:b/>
              </w:rPr>
              <w:lastRenderedPageBreak/>
              <w:t>Vùng hiển thị thông tin trong trường hợp chọn Kiểu phí là Bậc thang =&gt; Hiển thị grid cho phép thêm/sửa/xóa bao gồm các thông tin dưới</w:t>
            </w:r>
          </w:p>
        </w:tc>
      </w:tr>
      <w:tr w:rsidR="00327AFB" w:rsidRPr="003B3AB6" w14:paraId="5239A92B" w14:textId="77777777" w:rsidTr="00327AFB">
        <w:tc>
          <w:tcPr>
            <w:tcW w:w="3292" w:type="dxa"/>
          </w:tcPr>
          <w:p w14:paraId="062D97DB" w14:textId="77777777" w:rsidR="00327AFB" w:rsidRPr="003B3AB6" w:rsidRDefault="00327AFB" w:rsidP="00327AFB">
            <w:r w:rsidRPr="003B3AB6">
              <w:t>Từ giá trị</w:t>
            </w:r>
          </w:p>
        </w:tc>
        <w:tc>
          <w:tcPr>
            <w:tcW w:w="1856" w:type="dxa"/>
          </w:tcPr>
          <w:p w14:paraId="1E277312" w14:textId="77777777" w:rsidR="00327AFB" w:rsidRPr="003B3AB6" w:rsidRDefault="00327AFB" w:rsidP="00327AFB">
            <w:r w:rsidRPr="003B3AB6">
              <w:t>Có</w:t>
            </w:r>
          </w:p>
        </w:tc>
        <w:tc>
          <w:tcPr>
            <w:tcW w:w="4590" w:type="dxa"/>
          </w:tcPr>
          <w:p w14:paraId="6A762A17" w14:textId="77777777" w:rsidR="00327AFB" w:rsidRPr="003B3AB6" w:rsidRDefault="00327AFB" w:rsidP="00327AFB">
            <w:r w:rsidRPr="003B3AB6">
              <w:t>&gt;= 0, và phải = dòng Đến giá trị trước đấy</w:t>
            </w:r>
          </w:p>
        </w:tc>
      </w:tr>
      <w:tr w:rsidR="00327AFB" w:rsidRPr="003B3AB6" w14:paraId="4AF6605B" w14:textId="77777777" w:rsidTr="00327AFB">
        <w:tc>
          <w:tcPr>
            <w:tcW w:w="3292" w:type="dxa"/>
          </w:tcPr>
          <w:p w14:paraId="091BB748" w14:textId="77777777" w:rsidR="00327AFB" w:rsidRPr="003B3AB6" w:rsidRDefault="00327AFB" w:rsidP="00327AFB">
            <w:r w:rsidRPr="003B3AB6">
              <w:t>Đến giá trị</w:t>
            </w:r>
          </w:p>
        </w:tc>
        <w:tc>
          <w:tcPr>
            <w:tcW w:w="1856" w:type="dxa"/>
          </w:tcPr>
          <w:p w14:paraId="075304C6" w14:textId="77777777" w:rsidR="00327AFB" w:rsidRPr="003B3AB6" w:rsidRDefault="00327AFB" w:rsidP="00327AFB">
            <w:r w:rsidRPr="003B3AB6">
              <w:t>Có</w:t>
            </w:r>
          </w:p>
        </w:tc>
        <w:tc>
          <w:tcPr>
            <w:tcW w:w="4590" w:type="dxa"/>
          </w:tcPr>
          <w:p w14:paraId="16EADB93" w14:textId="77777777" w:rsidR="00327AFB" w:rsidRPr="003B3AB6" w:rsidRDefault="00327AFB" w:rsidP="00327AFB">
            <w:r w:rsidRPr="003B3AB6">
              <w:t>&gt;= Từ giá trị</w:t>
            </w:r>
          </w:p>
        </w:tc>
      </w:tr>
      <w:tr w:rsidR="00327AFB" w:rsidRPr="003B3AB6" w14:paraId="743C8916" w14:textId="77777777" w:rsidTr="00327AFB">
        <w:tc>
          <w:tcPr>
            <w:tcW w:w="3292" w:type="dxa"/>
          </w:tcPr>
          <w:p w14:paraId="68DB679C" w14:textId="77777777" w:rsidR="00327AFB" w:rsidRPr="003B3AB6" w:rsidRDefault="00327AFB" w:rsidP="00327AFB">
            <w:r w:rsidRPr="003B3AB6">
              <w:t>Mức phí</w:t>
            </w:r>
          </w:p>
        </w:tc>
        <w:tc>
          <w:tcPr>
            <w:tcW w:w="1856" w:type="dxa"/>
          </w:tcPr>
          <w:p w14:paraId="4422C2BC" w14:textId="77777777" w:rsidR="00327AFB" w:rsidRPr="003B3AB6" w:rsidRDefault="00327AFB" w:rsidP="00327AFB">
            <w:r w:rsidRPr="003B3AB6">
              <w:t>Có</w:t>
            </w:r>
          </w:p>
        </w:tc>
        <w:tc>
          <w:tcPr>
            <w:tcW w:w="4590" w:type="dxa"/>
          </w:tcPr>
          <w:p w14:paraId="049571D4" w14:textId="77777777" w:rsidR="00327AFB" w:rsidRPr="003B3AB6" w:rsidRDefault="00327AFB" w:rsidP="00327AFB">
            <w:r w:rsidRPr="003B3AB6">
              <w:t>&gt;= 0</w:t>
            </w:r>
          </w:p>
        </w:tc>
      </w:tr>
    </w:tbl>
    <w:p w14:paraId="5163FE3D" w14:textId="77777777" w:rsidR="00327AFB" w:rsidRDefault="00327AFB" w:rsidP="00327AFB">
      <w:pPr>
        <w:rPr>
          <w:lang w:bidi="en-US"/>
        </w:rPr>
      </w:pPr>
    </w:p>
    <w:p w14:paraId="33BE30E6" w14:textId="77777777" w:rsidR="00327AFB" w:rsidRDefault="00327AFB" w:rsidP="00327AFB">
      <w:pPr>
        <w:pStyle w:val="Heading4"/>
      </w:pPr>
      <w:bookmarkStart w:id="848" w:name="_Toc75156518"/>
      <w:bookmarkStart w:id="849" w:name="_Toc78535557"/>
      <w:r>
        <w:t>Quy tắc xử lý</w:t>
      </w:r>
      <w:bookmarkEnd w:id="848"/>
      <w:bookmarkEnd w:id="849"/>
    </w:p>
    <w:p w14:paraId="2266A73F" w14:textId="77777777" w:rsidR="00327AFB" w:rsidRPr="00E35456" w:rsidRDefault="00327AFB" w:rsidP="00327AFB">
      <w:pPr>
        <w:rPr>
          <w:lang w:bidi="en-US"/>
        </w:rPr>
      </w:pPr>
      <w:r w:rsidRPr="00E35456">
        <w:rPr>
          <w:lang w:bidi="en-US"/>
        </w:rPr>
        <w:t>Thông tin biểu phí lưu vào bảng feetype, thông tin mức bậc thang lưu vào bảng feetier</w:t>
      </w:r>
    </w:p>
    <w:p w14:paraId="572ADE7F" w14:textId="3549A521" w:rsidR="00327AFB" w:rsidRPr="00E35456" w:rsidRDefault="00327AFB" w:rsidP="00327AFB">
      <w:pPr>
        <w:pStyle w:val="ListParagraph"/>
        <w:numPr>
          <w:ilvl w:val="0"/>
          <w:numId w:val="3"/>
        </w:numPr>
        <w:rPr>
          <w:lang w:bidi="en-US"/>
        </w:rPr>
      </w:pPr>
      <w:r w:rsidRPr="00E35456">
        <w:rPr>
          <w:lang w:bidi="en-US"/>
        </w:rPr>
        <w:t xml:space="preserve">Cùng 1 khoảng ngày hiệu lực, không được lưu trùng Loại biểu phí + Loại giao dịch + </w:t>
      </w:r>
      <w:ins w:id="850" w:author="Microsoft account" w:date="2021-09-04T21:37:00Z">
        <w:r w:rsidR="00FD686A">
          <w:rPr>
            <w:lang w:bidi="en-US"/>
          </w:rPr>
          <w:t xml:space="preserve">Đối tượng thanh toán + </w:t>
        </w:r>
      </w:ins>
      <w:r w:rsidRPr="00E35456">
        <w:rPr>
          <w:lang w:bidi="en-US"/>
        </w:rPr>
        <w:t>Loại khách hàng + Quốc tịch + Mã tài sản + Mã sản phẩm + Đại lý (Điều kiện trùng ngày: &gt;= ngày hiệu lực, &lt; ngày hết hiệu lực)</w:t>
      </w:r>
    </w:p>
    <w:p w14:paraId="22A69A56" w14:textId="77777777" w:rsidR="00327AFB" w:rsidRPr="00E35456" w:rsidRDefault="00327AFB" w:rsidP="00327AFB">
      <w:pPr>
        <w:pStyle w:val="ListParagraph"/>
        <w:numPr>
          <w:ilvl w:val="0"/>
          <w:numId w:val="3"/>
        </w:numPr>
        <w:rPr>
          <w:lang w:bidi="en-US"/>
        </w:rPr>
      </w:pPr>
      <w:r w:rsidRPr="00E35456">
        <w:rPr>
          <w:lang w:bidi="en-US"/>
        </w:rPr>
        <w:t>Khi thêm mới, ngày hiệu lực phải &gt;= ngày hệ thống</w:t>
      </w:r>
    </w:p>
    <w:p w14:paraId="6C7B93CE" w14:textId="77777777" w:rsidR="00327AFB" w:rsidRPr="00E35456" w:rsidRDefault="00327AFB" w:rsidP="00327AFB">
      <w:pPr>
        <w:pStyle w:val="ListParagraph"/>
        <w:numPr>
          <w:ilvl w:val="0"/>
          <w:numId w:val="3"/>
        </w:numPr>
        <w:rPr>
          <w:lang w:bidi="en-US"/>
        </w:rPr>
      </w:pPr>
      <w:r w:rsidRPr="00E35456">
        <w:rPr>
          <w:lang w:bidi="en-US"/>
        </w:rPr>
        <w:t>Được phép sửa tất cả các trường thông tin với bản ghi chưa phê duyệt. Ngày hiệu lực khi sửa phải &gt;= ngày hệ thống</w:t>
      </w:r>
    </w:p>
    <w:p w14:paraId="5BE23960" w14:textId="77777777" w:rsidR="00327AFB" w:rsidRPr="00E35456" w:rsidRDefault="00327AFB" w:rsidP="00327AFB">
      <w:pPr>
        <w:pStyle w:val="ListParagraph"/>
        <w:numPr>
          <w:ilvl w:val="0"/>
          <w:numId w:val="3"/>
        </w:numPr>
        <w:rPr>
          <w:lang w:bidi="en-US"/>
        </w:rPr>
      </w:pPr>
      <w:r w:rsidRPr="00E35456">
        <w:rPr>
          <w:lang w:bidi="en-US"/>
        </w:rPr>
        <w:t>Với bản ghi đã duyệt</w:t>
      </w:r>
    </w:p>
    <w:p w14:paraId="10BFF550" w14:textId="77777777" w:rsidR="00327AFB" w:rsidRPr="00E35456" w:rsidRDefault="00327AFB" w:rsidP="00327AFB">
      <w:pPr>
        <w:pStyle w:val="ListParagraph"/>
        <w:numPr>
          <w:ilvl w:val="1"/>
          <w:numId w:val="3"/>
        </w:numPr>
        <w:rPr>
          <w:lang w:bidi="en-US"/>
        </w:rPr>
      </w:pPr>
      <w:r w:rsidRPr="00E35456">
        <w:rPr>
          <w:lang w:bidi="en-US"/>
        </w:rPr>
        <w:t>Bản ghi có ngày hiệu lực &lt;= ngày hệ thống =&gt; chỉ được sửa ngày hết hiệu lực</w:t>
      </w:r>
    </w:p>
    <w:p w14:paraId="2F32C4F2" w14:textId="77777777" w:rsidR="00327AFB" w:rsidRPr="00E35456" w:rsidRDefault="00327AFB" w:rsidP="00327AFB">
      <w:pPr>
        <w:pStyle w:val="ListParagraph"/>
        <w:numPr>
          <w:ilvl w:val="1"/>
          <w:numId w:val="3"/>
        </w:numPr>
        <w:rPr>
          <w:lang w:bidi="en-US"/>
        </w:rPr>
      </w:pPr>
      <w:r w:rsidRPr="00E35456">
        <w:rPr>
          <w:lang w:bidi="en-US"/>
        </w:rPr>
        <w:t>Bản ghi có ngày hiệu lực &gt; ngày hệ thống =&gt; được phép sửa tất cả các trường. Ngày hiệu lực khi sửa phải &gt;= ngày hệ thống</w:t>
      </w:r>
    </w:p>
    <w:p w14:paraId="49BA4B4F" w14:textId="77777777" w:rsidR="00327AFB" w:rsidRDefault="00327AFB" w:rsidP="00327AFB">
      <w:pPr>
        <w:pStyle w:val="ListParagraph"/>
        <w:numPr>
          <w:ilvl w:val="0"/>
          <w:numId w:val="3"/>
        </w:numPr>
        <w:rPr>
          <w:lang w:bidi="en-US"/>
        </w:rPr>
      </w:pPr>
      <w:r w:rsidRPr="00E35456">
        <w:rPr>
          <w:lang w:bidi="en-US"/>
        </w:rPr>
        <w:t>Chỉ được xóa các bản ghi chưa duyệt, hoặc đã duyệt nhưng ngày hiệu lực &gt; ngày hệ thống</w:t>
      </w:r>
    </w:p>
    <w:p w14:paraId="0AE7F5E9" w14:textId="77777777" w:rsidR="00327AFB" w:rsidRPr="003B3AB6" w:rsidRDefault="00327AFB" w:rsidP="00327AFB">
      <w:pPr>
        <w:pStyle w:val="ListParagraph"/>
        <w:numPr>
          <w:ilvl w:val="0"/>
          <w:numId w:val="3"/>
        </w:numPr>
        <w:rPr>
          <w:lang w:bidi="en-US"/>
        </w:rPr>
      </w:pPr>
      <w:r w:rsidRPr="003B3AB6">
        <w:rPr>
          <w:lang w:bidi="en-US"/>
        </w:rPr>
        <w:t>Các trường trong feetype</w:t>
      </w:r>
    </w:p>
    <w:p w14:paraId="7FD1A7CF" w14:textId="77777777" w:rsidR="00327AFB" w:rsidRPr="003B3AB6" w:rsidRDefault="00327AFB" w:rsidP="00327AFB">
      <w:pPr>
        <w:pStyle w:val="ListParagraph"/>
        <w:numPr>
          <w:ilvl w:val="1"/>
          <w:numId w:val="3"/>
        </w:numPr>
        <w:rPr>
          <w:lang w:bidi="en-US"/>
        </w:rPr>
      </w:pPr>
      <w:r w:rsidRPr="003B3AB6">
        <w:rPr>
          <w:lang w:bidi="en-US"/>
        </w:rPr>
        <w:t>Id: tự sinh</w:t>
      </w:r>
    </w:p>
    <w:p w14:paraId="291FAAEF" w14:textId="77777777" w:rsidR="00327AFB" w:rsidRPr="003B3AB6" w:rsidRDefault="00327AFB" w:rsidP="00327AFB">
      <w:pPr>
        <w:pStyle w:val="ListParagraph"/>
        <w:numPr>
          <w:ilvl w:val="1"/>
          <w:numId w:val="3"/>
        </w:numPr>
        <w:rPr>
          <w:lang w:bidi="en-US"/>
        </w:rPr>
      </w:pPr>
      <w:r w:rsidRPr="003B3AB6">
        <w:rPr>
          <w:lang w:bidi="en-US"/>
        </w:rPr>
        <w:t>Feename: Tên biểu phí</w:t>
      </w:r>
    </w:p>
    <w:p w14:paraId="3EED5AAE" w14:textId="77777777" w:rsidR="00327AFB" w:rsidRPr="003B3AB6" w:rsidRDefault="00327AFB" w:rsidP="00327AFB">
      <w:pPr>
        <w:pStyle w:val="ListParagraph"/>
        <w:numPr>
          <w:ilvl w:val="1"/>
          <w:numId w:val="3"/>
        </w:numPr>
        <w:rPr>
          <w:lang w:bidi="en-US"/>
        </w:rPr>
      </w:pPr>
      <w:r w:rsidRPr="003B3AB6">
        <w:rPr>
          <w:lang w:bidi="en-US"/>
        </w:rPr>
        <w:t>Feetype: Loại biểu phí lưu theo feevar.feetype</w:t>
      </w:r>
    </w:p>
    <w:p w14:paraId="32BCA678" w14:textId="77777777" w:rsidR="00327AFB" w:rsidRPr="003B3AB6" w:rsidRDefault="00327AFB" w:rsidP="00327AFB">
      <w:pPr>
        <w:pStyle w:val="ListParagraph"/>
        <w:numPr>
          <w:ilvl w:val="1"/>
          <w:numId w:val="3"/>
        </w:numPr>
        <w:rPr>
          <w:lang w:bidi="en-US"/>
        </w:rPr>
      </w:pPr>
      <w:r w:rsidRPr="003B3AB6">
        <w:rPr>
          <w:lang w:bidi="en-US"/>
        </w:rPr>
        <w:t>Ruletype: Kiểu phí (cố định/bậc thang)</w:t>
      </w:r>
    </w:p>
    <w:p w14:paraId="0A4B1A98" w14:textId="77777777" w:rsidR="00327AFB" w:rsidRPr="003B3AB6" w:rsidRDefault="00327AFB" w:rsidP="00327AFB">
      <w:pPr>
        <w:pStyle w:val="ListParagraph"/>
        <w:numPr>
          <w:ilvl w:val="1"/>
          <w:numId w:val="3"/>
        </w:numPr>
        <w:rPr>
          <w:lang w:bidi="en-US"/>
        </w:rPr>
      </w:pPr>
      <w:r w:rsidRPr="003B3AB6">
        <w:rPr>
          <w:lang w:bidi="en-US"/>
        </w:rPr>
        <w:t>Feecalc: Cách tính phí (Phần trăm/Mức phí)</w:t>
      </w:r>
    </w:p>
    <w:p w14:paraId="7E47FA41" w14:textId="77777777" w:rsidR="00327AFB" w:rsidRPr="003B3AB6" w:rsidRDefault="00327AFB" w:rsidP="00327AFB">
      <w:pPr>
        <w:pStyle w:val="ListParagraph"/>
        <w:numPr>
          <w:ilvl w:val="1"/>
          <w:numId w:val="3"/>
        </w:numPr>
        <w:rPr>
          <w:lang w:bidi="en-US"/>
        </w:rPr>
      </w:pPr>
      <w:r w:rsidRPr="003B3AB6">
        <w:rPr>
          <w:lang w:bidi="en-US"/>
        </w:rPr>
        <w:t>Calcmethod: Quy tắc tính (Mệnh giá/Giá trị mua-bán)</w:t>
      </w:r>
    </w:p>
    <w:p w14:paraId="2A5882EE" w14:textId="77777777" w:rsidR="00327AFB" w:rsidRPr="003B3AB6" w:rsidRDefault="00327AFB" w:rsidP="00327AFB">
      <w:pPr>
        <w:pStyle w:val="ListParagraph"/>
        <w:numPr>
          <w:ilvl w:val="1"/>
          <w:numId w:val="3"/>
        </w:numPr>
        <w:rPr>
          <w:lang w:bidi="en-US"/>
        </w:rPr>
      </w:pPr>
      <w:r w:rsidRPr="003B3AB6">
        <w:rPr>
          <w:lang w:bidi="en-US"/>
        </w:rPr>
        <w:t>Feerate: tỷ lệ phí</w:t>
      </w:r>
    </w:p>
    <w:p w14:paraId="20A3ACEB" w14:textId="77777777" w:rsidR="00327AFB" w:rsidRPr="003B3AB6" w:rsidRDefault="00327AFB" w:rsidP="00327AFB">
      <w:pPr>
        <w:pStyle w:val="ListParagraph"/>
        <w:numPr>
          <w:ilvl w:val="1"/>
          <w:numId w:val="3"/>
        </w:numPr>
        <w:rPr>
          <w:lang w:bidi="en-US"/>
        </w:rPr>
      </w:pPr>
      <w:r w:rsidRPr="003B3AB6">
        <w:rPr>
          <w:lang w:bidi="en-US"/>
        </w:rPr>
        <w:t>Feeamt: giá trị phí</w:t>
      </w:r>
    </w:p>
    <w:p w14:paraId="422D7FA6" w14:textId="77777777" w:rsidR="00327AFB" w:rsidRPr="003B3AB6" w:rsidRDefault="00327AFB" w:rsidP="00327AFB">
      <w:pPr>
        <w:pStyle w:val="ListParagraph"/>
        <w:numPr>
          <w:ilvl w:val="1"/>
          <w:numId w:val="3"/>
        </w:numPr>
        <w:rPr>
          <w:lang w:bidi="en-US"/>
        </w:rPr>
      </w:pPr>
      <w:r w:rsidRPr="003B3AB6">
        <w:rPr>
          <w:lang w:bidi="en-US"/>
        </w:rPr>
        <w:t>Minamt: phí tối thiểu</w:t>
      </w:r>
    </w:p>
    <w:p w14:paraId="6686D9B2" w14:textId="77777777" w:rsidR="00327AFB" w:rsidRPr="003B3AB6" w:rsidRDefault="00327AFB" w:rsidP="00327AFB">
      <w:pPr>
        <w:pStyle w:val="ListParagraph"/>
        <w:numPr>
          <w:ilvl w:val="1"/>
          <w:numId w:val="3"/>
        </w:numPr>
        <w:rPr>
          <w:lang w:bidi="en-US"/>
        </w:rPr>
      </w:pPr>
      <w:r w:rsidRPr="003B3AB6">
        <w:rPr>
          <w:lang w:bidi="en-US"/>
        </w:rPr>
        <w:t>Maxamt: phí tối đa</w:t>
      </w:r>
    </w:p>
    <w:p w14:paraId="5E5A6C10" w14:textId="77777777" w:rsidR="00327AFB" w:rsidRPr="003B3AB6" w:rsidRDefault="00327AFB" w:rsidP="00327AFB">
      <w:pPr>
        <w:pStyle w:val="ListParagraph"/>
        <w:numPr>
          <w:ilvl w:val="1"/>
          <w:numId w:val="3"/>
        </w:numPr>
        <w:rPr>
          <w:lang w:bidi="en-US"/>
        </w:rPr>
      </w:pPr>
      <w:r w:rsidRPr="003B3AB6">
        <w:rPr>
          <w:lang w:bidi="en-US"/>
        </w:rPr>
        <w:t>Frdate: ngày hiệu lực</w:t>
      </w:r>
    </w:p>
    <w:p w14:paraId="4DF078F4" w14:textId="77777777" w:rsidR="00327AFB" w:rsidRPr="003B3AB6" w:rsidRDefault="00327AFB" w:rsidP="00327AFB">
      <w:pPr>
        <w:pStyle w:val="ListParagraph"/>
        <w:numPr>
          <w:ilvl w:val="1"/>
          <w:numId w:val="3"/>
        </w:numPr>
        <w:rPr>
          <w:lang w:bidi="en-US"/>
        </w:rPr>
      </w:pPr>
      <w:r w:rsidRPr="003B3AB6">
        <w:rPr>
          <w:lang w:bidi="en-US"/>
        </w:rPr>
        <w:t>Todate: ngày hết hiệu lực</w:t>
      </w:r>
    </w:p>
    <w:p w14:paraId="1D5D0BFF" w14:textId="77777777" w:rsidR="00327AFB" w:rsidRPr="003B3AB6" w:rsidRDefault="00327AFB" w:rsidP="00327AFB">
      <w:pPr>
        <w:pStyle w:val="ListParagraph"/>
        <w:numPr>
          <w:ilvl w:val="1"/>
          <w:numId w:val="3"/>
        </w:numPr>
        <w:rPr>
          <w:lang w:bidi="en-US"/>
        </w:rPr>
      </w:pPr>
      <w:r w:rsidRPr="003B3AB6">
        <w:rPr>
          <w:lang w:bidi="en-US"/>
        </w:rPr>
        <w:t>Exectype: loại giao dịch</w:t>
      </w:r>
    </w:p>
    <w:p w14:paraId="15A209EF" w14:textId="77777777" w:rsidR="00327AFB" w:rsidRPr="003B3AB6" w:rsidRDefault="00327AFB" w:rsidP="00327AFB">
      <w:pPr>
        <w:pStyle w:val="ListParagraph"/>
        <w:numPr>
          <w:ilvl w:val="1"/>
          <w:numId w:val="3"/>
        </w:numPr>
        <w:rPr>
          <w:lang w:bidi="en-US"/>
        </w:rPr>
      </w:pPr>
      <w:r w:rsidRPr="003B3AB6">
        <w:rPr>
          <w:lang w:bidi="en-US"/>
        </w:rPr>
        <w:t>Symbol: mã tài sản</w:t>
      </w:r>
    </w:p>
    <w:p w14:paraId="0463D691" w14:textId="77777777" w:rsidR="00327AFB" w:rsidRPr="003B3AB6" w:rsidRDefault="00327AFB" w:rsidP="00327AFB">
      <w:pPr>
        <w:pStyle w:val="ListParagraph"/>
        <w:numPr>
          <w:ilvl w:val="1"/>
          <w:numId w:val="3"/>
        </w:numPr>
        <w:rPr>
          <w:lang w:bidi="en-US"/>
        </w:rPr>
      </w:pPr>
      <w:r w:rsidRPr="003B3AB6">
        <w:rPr>
          <w:lang w:bidi="en-US"/>
        </w:rPr>
        <w:t>Typecustomer: loại khách hàng</w:t>
      </w:r>
    </w:p>
    <w:p w14:paraId="052B29C2" w14:textId="77777777" w:rsidR="00327AFB" w:rsidRPr="003B3AB6" w:rsidRDefault="00327AFB" w:rsidP="00327AFB">
      <w:pPr>
        <w:pStyle w:val="ListParagraph"/>
        <w:numPr>
          <w:ilvl w:val="1"/>
          <w:numId w:val="3"/>
        </w:numPr>
        <w:rPr>
          <w:lang w:bidi="en-US"/>
        </w:rPr>
      </w:pPr>
      <w:r w:rsidRPr="003B3AB6">
        <w:rPr>
          <w:lang w:bidi="en-US"/>
        </w:rPr>
        <w:t>Nationality: quốc tịch</w:t>
      </w:r>
    </w:p>
    <w:p w14:paraId="63EDA9FA" w14:textId="77777777" w:rsidR="00327AFB" w:rsidRPr="003B3AB6" w:rsidRDefault="00327AFB" w:rsidP="00327AFB">
      <w:pPr>
        <w:pStyle w:val="ListParagraph"/>
        <w:numPr>
          <w:ilvl w:val="1"/>
          <w:numId w:val="3"/>
        </w:numPr>
        <w:rPr>
          <w:lang w:bidi="en-US"/>
        </w:rPr>
      </w:pPr>
      <w:r w:rsidRPr="003B3AB6">
        <w:rPr>
          <w:lang w:bidi="en-US"/>
        </w:rPr>
        <w:t>Product: sản phẩm</w:t>
      </w:r>
    </w:p>
    <w:p w14:paraId="2F9EC5FF" w14:textId="77777777" w:rsidR="00327AFB" w:rsidRDefault="00327AFB" w:rsidP="00327AFB">
      <w:pPr>
        <w:pStyle w:val="ListParagraph"/>
        <w:numPr>
          <w:ilvl w:val="1"/>
          <w:numId w:val="3"/>
        </w:numPr>
        <w:rPr>
          <w:ins w:id="851" w:author="Microsoft account" w:date="2021-09-04T21:41:00Z"/>
          <w:lang w:bidi="en-US"/>
        </w:rPr>
      </w:pPr>
      <w:r w:rsidRPr="003B3AB6">
        <w:rPr>
          <w:lang w:bidi="en-US"/>
        </w:rPr>
        <w:t>Sbsedefacct: custid của đại lý</w:t>
      </w:r>
    </w:p>
    <w:p w14:paraId="61C0D5ED" w14:textId="3DDBC8AE" w:rsidR="00FD686A" w:rsidRPr="003B3AB6" w:rsidRDefault="00FD686A" w:rsidP="00327AFB">
      <w:pPr>
        <w:pStyle w:val="ListParagraph"/>
        <w:numPr>
          <w:ilvl w:val="1"/>
          <w:numId w:val="3"/>
        </w:numPr>
        <w:rPr>
          <w:lang w:bidi="en-US"/>
        </w:rPr>
      </w:pPr>
      <w:ins w:id="852" w:author="Microsoft account" w:date="2021-09-04T21:42:00Z">
        <w:r>
          <w:rPr>
            <w:lang w:bidi="en-US"/>
          </w:rPr>
          <w:t>mechanism: Đối tượng thanh toán</w:t>
        </w:r>
      </w:ins>
    </w:p>
    <w:p w14:paraId="791E89DF" w14:textId="77777777" w:rsidR="00327AFB" w:rsidRDefault="00327AFB" w:rsidP="00327AFB">
      <w:pPr>
        <w:pStyle w:val="ListParagraph"/>
        <w:numPr>
          <w:ilvl w:val="1"/>
          <w:numId w:val="3"/>
        </w:numPr>
        <w:rPr>
          <w:ins w:id="853" w:author="Microsoft account" w:date="2021-09-04T21:43:00Z"/>
          <w:lang w:bidi="en-US"/>
        </w:rPr>
      </w:pPr>
      <w:r w:rsidRPr="003B3AB6">
        <w:rPr>
          <w:lang w:bidi="en-US"/>
        </w:rPr>
        <w:t>Feetierdata: dữ liệu feetier dạng string</w:t>
      </w:r>
    </w:p>
    <w:p w14:paraId="48266D19" w14:textId="3E3B1E9B" w:rsidR="00FD686A" w:rsidRDefault="00FD686A" w:rsidP="00327AFB">
      <w:pPr>
        <w:pStyle w:val="ListParagraph"/>
        <w:numPr>
          <w:ilvl w:val="1"/>
          <w:numId w:val="3"/>
        </w:numPr>
        <w:rPr>
          <w:ins w:id="854" w:author="Microsoft account" w:date="2021-09-04T21:43:00Z"/>
          <w:lang w:bidi="en-US"/>
        </w:rPr>
      </w:pPr>
      <w:ins w:id="855" w:author="Microsoft account" w:date="2021-09-04T21:43:00Z">
        <w:r>
          <w:rPr>
            <w:lang w:bidi="en-US"/>
          </w:rPr>
          <w:t>accrbasic: cơ sở tính lãi</w:t>
        </w:r>
      </w:ins>
    </w:p>
    <w:p w14:paraId="053430A7" w14:textId="34A541C3" w:rsidR="00FD686A" w:rsidRDefault="00FD686A" w:rsidP="00327AFB">
      <w:pPr>
        <w:pStyle w:val="ListParagraph"/>
        <w:numPr>
          <w:ilvl w:val="1"/>
          <w:numId w:val="3"/>
        </w:numPr>
        <w:rPr>
          <w:ins w:id="856" w:author="Microsoft account" w:date="2021-09-05T19:08:00Z"/>
          <w:lang w:bidi="en-US"/>
        </w:rPr>
      </w:pPr>
      <w:ins w:id="857" w:author="Microsoft account" w:date="2021-09-04T21:43:00Z">
        <w:r>
          <w:rPr>
            <w:lang w:bidi="en-US"/>
          </w:rPr>
          <w:t>iscalcrate: có tính vào LS tất toán không</w:t>
        </w:r>
      </w:ins>
    </w:p>
    <w:p w14:paraId="4198B80F" w14:textId="77777777" w:rsidR="00BA0662" w:rsidRPr="00F71B47" w:rsidRDefault="00BA0662" w:rsidP="00BA0662">
      <w:pPr>
        <w:pStyle w:val="ListParagraph"/>
        <w:numPr>
          <w:ilvl w:val="1"/>
          <w:numId w:val="3"/>
        </w:numPr>
        <w:rPr>
          <w:ins w:id="858" w:author="Microsoft account" w:date="2021-09-05T19:08:00Z"/>
          <w:lang w:bidi="en-US"/>
        </w:rPr>
      </w:pPr>
      <w:ins w:id="859" w:author="Microsoft account" w:date="2021-09-05T19:08:00Z">
        <w:r w:rsidRPr="00F71B47">
          <w:rPr>
            <w:lang w:bidi="en-US"/>
          </w:rPr>
          <w:t>subject: đối tượng thanh toán</w:t>
        </w:r>
      </w:ins>
    </w:p>
    <w:p w14:paraId="1AD9FF87" w14:textId="77777777" w:rsidR="00BA0662" w:rsidRPr="007353C8" w:rsidRDefault="00BA0662" w:rsidP="00BA0662">
      <w:pPr>
        <w:pStyle w:val="ListParagraph"/>
        <w:numPr>
          <w:ilvl w:val="1"/>
          <w:numId w:val="3"/>
        </w:numPr>
        <w:rPr>
          <w:ins w:id="860" w:author="Microsoft account" w:date="2021-09-05T19:08:00Z"/>
          <w:color w:val="FF0000"/>
          <w:lang w:bidi="en-US"/>
        </w:rPr>
      </w:pPr>
      <w:ins w:id="861" w:author="Microsoft account" w:date="2021-09-05T19:08:00Z">
        <w:r>
          <w:rPr>
            <w:color w:val="FF0000"/>
            <w:lang w:bidi="en-US"/>
          </w:rPr>
          <w:t>iscalcsettamt: có trừ vào tiền thực nhận</w:t>
        </w:r>
      </w:ins>
    </w:p>
    <w:p w14:paraId="239C1FBB" w14:textId="77777777" w:rsidR="00327AFB" w:rsidRPr="003B3AB6" w:rsidRDefault="00327AFB" w:rsidP="00327AFB">
      <w:pPr>
        <w:pStyle w:val="ListParagraph"/>
        <w:numPr>
          <w:ilvl w:val="0"/>
          <w:numId w:val="3"/>
        </w:numPr>
        <w:rPr>
          <w:lang w:bidi="en-US"/>
        </w:rPr>
      </w:pPr>
      <w:r w:rsidRPr="003B3AB6">
        <w:rPr>
          <w:lang w:bidi="en-US"/>
        </w:rPr>
        <w:t>Các trường của bảng feetier</w:t>
      </w:r>
    </w:p>
    <w:p w14:paraId="377A1C2E" w14:textId="77777777" w:rsidR="00327AFB" w:rsidRPr="003B3AB6" w:rsidRDefault="00327AFB" w:rsidP="00327AFB">
      <w:pPr>
        <w:pStyle w:val="ListParagraph"/>
        <w:numPr>
          <w:ilvl w:val="1"/>
          <w:numId w:val="3"/>
        </w:numPr>
        <w:rPr>
          <w:lang w:bidi="en-US"/>
        </w:rPr>
      </w:pPr>
      <w:r w:rsidRPr="003B3AB6">
        <w:rPr>
          <w:lang w:bidi="en-US"/>
        </w:rPr>
        <w:t>Id: tự sinh</w:t>
      </w:r>
    </w:p>
    <w:p w14:paraId="6297E2FB" w14:textId="77777777" w:rsidR="00327AFB" w:rsidRPr="003B3AB6" w:rsidRDefault="00327AFB" w:rsidP="00327AFB">
      <w:pPr>
        <w:pStyle w:val="ListParagraph"/>
        <w:numPr>
          <w:ilvl w:val="1"/>
          <w:numId w:val="3"/>
        </w:numPr>
        <w:rPr>
          <w:lang w:bidi="en-US"/>
        </w:rPr>
      </w:pPr>
      <w:r w:rsidRPr="003B3AB6">
        <w:rPr>
          <w:lang w:bidi="en-US"/>
        </w:rPr>
        <w:t>Feeid: feetype.id</w:t>
      </w:r>
    </w:p>
    <w:p w14:paraId="77EBA1F4" w14:textId="77777777" w:rsidR="00327AFB" w:rsidRPr="003B3AB6" w:rsidRDefault="00327AFB" w:rsidP="00327AFB">
      <w:pPr>
        <w:pStyle w:val="ListParagraph"/>
        <w:numPr>
          <w:ilvl w:val="1"/>
          <w:numId w:val="3"/>
        </w:numPr>
        <w:rPr>
          <w:lang w:bidi="en-US"/>
        </w:rPr>
      </w:pPr>
      <w:r w:rsidRPr="003B3AB6">
        <w:rPr>
          <w:lang w:bidi="en-US"/>
        </w:rPr>
        <w:t>Framt: từ giá trị</w:t>
      </w:r>
    </w:p>
    <w:p w14:paraId="25B107A0" w14:textId="77777777" w:rsidR="00327AFB" w:rsidRPr="003B3AB6" w:rsidRDefault="00327AFB" w:rsidP="00327AFB">
      <w:pPr>
        <w:pStyle w:val="ListParagraph"/>
        <w:numPr>
          <w:ilvl w:val="1"/>
          <w:numId w:val="3"/>
        </w:numPr>
        <w:rPr>
          <w:lang w:bidi="en-US"/>
        </w:rPr>
      </w:pPr>
      <w:r w:rsidRPr="003B3AB6">
        <w:rPr>
          <w:lang w:bidi="en-US"/>
        </w:rPr>
        <w:t>Toamt: đến giá trị</w:t>
      </w:r>
    </w:p>
    <w:p w14:paraId="137E53E1" w14:textId="77777777" w:rsidR="00327AFB" w:rsidRPr="003B3AB6" w:rsidRDefault="00327AFB" w:rsidP="00327AFB">
      <w:pPr>
        <w:pStyle w:val="ListParagraph"/>
        <w:numPr>
          <w:ilvl w:val="1"/>
          <w:numId w:val="3"/>
        </w:numPr>
        <w:rPr>
          <w:lang w:bidi="en-US"/>
        </w:rPr>
      </w:pPr>
      <w:r w:rsidRPr="003B3AB6">
        <w:rPr>
          <w:lang w:bidi="en-US"/>
        </w:rPr>
        <w:t>Feerate: mức phí</w:t>
      </w:r>
    </w:p>
    <w:p w14:paraId="70648E8A" w14:textId="77777777" w:rsidR="00327AFB" w:rsidRPr="00E35456" w:rsidRDefault="00327AFB" w:rsidP="00327AFB">
      <w:pPr>
        <w:pStyle w:val="ListParagraph"/>
        <w:ind w:left="1440"/>
        <w:rPr>
          <w:lang w:bidi="en-US"/>
        </w:rPr>
      </w:pPr>
    </w:p>
    <w:p w14:paraId="5CBD3FFD" w14:textId="77777777" w:rsidR="00327AFB" w:rsidRDefault="00327AFB" w:rsidP="00327AFB">
      <w:pPr>
        <w:rPr>
          <w:lang w:bidi="en-US"/>
        </w:rPr>
      </w:pPr>
    </w:p>
    <w:p w14:paraId="634CB07D" w14:textId="77777777" w:rsidR="00327AFB" w:rsidRDefault="00327AFB" w:rsidP="00327AFB">
      <w:pPr>
        <w:pStyle w:val="Heading4"/>
      </w:pPr>
      <w:bookmarkStart w:id="862" w:name="_Toc75156519"/>
      <w:bookmarkStart w:id="863" w:name="_Toc78535558"/>
      <w:r>
        <w:lastRenderedPageBreak/>
        <w:t>Quy tắc tính thuế, phí</w:t>
      </w:r>
      <w:bookmarkEnd w:id="862"/>
      <w:bookmarkEnd w:id="863"/>
    </w:p>
    <w:p w14:paraId="101B949D" w14:textId="77777777" w:rsidR="00327AFB" w:rsidRPr="00025A8F" w:rsidRDefault="00327AFB" w:rsidP="00327AFB">
      <w:pPr>
        <w:pStyle w:val="ListParagraph"/>
        <w:numPr>
          <w:ilvl w:val="0"/>
          <w:numId w:val="3"/>
        </w:numPr>
        <w:rPr>
          <w:lang w:bidi="en-US"/>
        </w:rPr>
      </w:pPr>
      <w:r>
        <w:rPr>
          <w:lang w:bidi="en-US"/>
        </w:rPr>
        <w:t>Bán TP cho NĐT</w:t>
      </w:r>
    </w:p>
    <w:p w14:paraId="0D20FF6A" w14:textId="77777777" w:rsidR="00327AFB" w:rsidRDefault="00327AFB" w:rsidP="00327AFB">
      <w:pPr>
        <w:pStyle w:val="ListParagraph"/>
        <w:numPr>
          <w:ilvl w:val="1"/>
          <w:numId w:val="3"/>
        </w:numPr>
        <w:rPr>
          <w:lang w:bidi="en-US"/>
        </w:rPr>
      </w:pPr>
      <w:r>
        <w:rPr>
          <w:lang w:bidi="en-US"/>
        </w:rPr>
        <w:t>Tính phí</w:t>
      </w:r>
    </w:p>
    <w:p w14:paraId="45F337B6" w14:textId="2BE1EE47" w:rsidR="00327AFB" w:rsidRDefault="00327AFB" w:rsidP="00327AFB">
      <w:pPr>
        <w:pStyle w:val="ListParagraph"/>
        <w:numPr>
          <w:ilvl w:val="2"/>
          <w:numId w:val="3"/>
        </w:numPr>
        <w:rPr>
          <w:lang w:bidi="en-US"/>
        </w:rPr>
      </w:pPr>
      <w:r>
        <w:rPr>
          <w:lang w:bidi="en-US"/>
        </w:rPr>
        <w:t xml:space="preserve">Phí người mua: Tính từ feetype các loại phí có loại giao dịch = </w:t>
      </w:r>
      <w:del w:id="864" w:author="Microsoft account" w:date="2021-09-04T21:44:00Z">
        <w:r w:rsidDel="00FD686A">
          <w:rPr>
            <w:lang w:bidi="en-US"/>
          </w:rPr>
          <w:delText>'CB' (NĐT mua)</w:delText>
        </w:r>
      </w:del>
      <w:ins w:id="865" w:author="Microsoft account" w:date="2021-09-04T21:44:00Z">
        <w:r w:rsidR="00FD686A">
          <w:rPr>
            <w:lang w:bidi="en-US"/>
          </w:rPr>
          <w:t>Đại lý bán + đối tượng thanh toán: người mua</w:t>
        </w:r>
      </w:ins>
    </w:p>
    <w:p w14:paraId="1EAD0F6B" w14:textId="3B0CD4FD" w:rsidR="00327AFB" w:rsidRDefault="00327AFB" w:rsidP="00327AFB">
      <w:pPr>
        <w:pStyle w:val="ListParagraph"/>
        <w:numPr>
          <w:ilvl w:val="2"/>
          <w:numId w:val="3"/>
        </w:numPr>
        <w:rPr>
          <w:lang w:bidi="en-US"/>
        </w:rPr>
      </w:pPr>
      <w:r>
        <w:rPr>
          <w:lang w:bidi="en-US"/>
        </w:rPr>
        <w:t xml:space="preserve">Phí người bán: Tính từ feetype các loại phí có loại giao dịch = </w:t>
      </w:r>
      <w:del w:id="866" w:author="Microsoft account" w:date="2021-09-04T21:44:00Z">
        <w:r w:rsidDel="00FD686A">
          <w:rPr>
            <w:lang w:bidi="en-US"/>
          </w:rPr>
          <w:delText>'DS' (Đại lý bán)</w:delText>
        </w:r>
      </w:del>
      <w:ins w:id="867" w:author="Microsoft account" w:date="2021-09-04T21:44:00Z">
        <w:r w:rsidR="00FD686A">
          <w:rPr>
            <w:lang w:bidi="en-US"/>
          </w:rPr>
          <w:t>Đại lý bán + đối tượng thanh toán: người bán</w:t>
        </w:r>
      </w:ins>
    </w:p>
    <w:p w14:paraId="70354E97" w14:textId="77777777" w:rsidR="00327AFB" w:rsidRDefault="00327AFB" w:rsidP="00327AFB">
      <w:pPr>
        <w:ind w:left="1440"/>
        <w:rPr>
          <w:lang w:bidi="en-US"/>
        </w:rPr>
      </w:pPr>
      <w:r>
        <w:rPr>
          <w:lang w:bidi="en-US"/>
        </w:rPr>
        <w:t>Quy tắc tính: Cùng một feetype =&gt; Ưu tiên theo thứ tự như sau</w:t>
      </w:r>
    </w:p>
    <w:p w14:paraId="4814E513" w14:textId="77777777" w:rsidR="00327AFB" w:rsidRDefault="00327AFB" w:rsidP="00327AFB">
      <w:pPr>
        <w:pStyle w:val="ListParagraph"/>
        <w:numPr>
          <w:ilvl w:val="2"/>
          <w:numId w:val="3"/>
        </w:numPr>
        <w:rPr>
          <w:lang w:bidi="en-US"/>
        </w:rPr>
      </w:pPr>
      <w:r>
        <w:rPr>
          <w:lang w:bidi="en-US"/>
        </w:rPr>
        <w:t xml:space="preserve">    1. mã đại lý + mã tài sản + mã sản phẩm = thông tin của lệnh đang thực hiện</w:t>
      </w:r>
    </w:p>
    <w:p w14:paraId="64A4EB3B" w14:textId="77777777" w:rsidR="00327AFB" w:rsidRDefault="00327AFB" w:rsidP="00327AFB">
      <w:pPr>
        <w:pStyle w:val="ListParagraph"/>
        <w:numPr>
          <w:ilvl w:val="2"/>
          <w:numId w:val="3"/>
        </w:numPr>
        <w:rPr>
          <w:lang w:bidi="en-US"/>
        </w:rPr>
      </w:pPr>
      <w:r>
        <w:rPr>
          <w:lang w:bidi="en-US"/>
        </w:rPr>
        <w:t xml:space="preserve">    2. mã đại lý + mã tài sản = thông tin của lệnh đang thực hiện &amp; mã sản phẩm = ALL</w:t>
      </w:r>
    </w:p>
    <w:p w14:paraId="25E134C4" w14:textId="77777777" w:rsidR="00327AFB" w:rsidRDefault="00327AFB" w:rsidP="00327AFB">
      <w:pPr>
        <w:pStyle w:val="ListParagraph"/>
        <w:numPr>
          <w:ilvl w:val="2"/>
          <w:numId w:val="3"/>
        </w:numPr>
        <w:rPr>
          <w:lang w:bidi="en-US"/>
        </w:rPr>
      </w:pPr>
      <w:r>
        <w:rPr>
          <w:lang w:bidi="en-US"/>
        </w:rPr>
        <w:t xml:space="preserve">    3. mã đại lý = thông tin của lệnh đang thực hiện &amp; mã tài sản + mã sản phẩm = NULL</w:t>
      </w:r>
    </w:p>
    <w:p w14:paraId="4BB2001F" w14:textId="77777777" w:rsidR="00327AFB" w:rsidRDefault="00327AFB" w:rsidP="00327AFB">
      <w:pPr>
        <w:pStyle w:val="ListParagraph"/>
        <w:numPr>
          <w:ilvl w:val="2"/>
          <w:numId w:val="3"/>
        </w:numPr>
        <w:rPr>
          <w:lang w:bidi="en-US"/>
        </w:rPr>
      </w:pPr>
      <w:r>
        <w:rPr>
          <w:lang w:bidi="en-US"/>
        </w:rPr>
        <w:t xml:space="preserve">    4. mã đại lý, mã tài sản, mã sản phẩm = NULL</w:t>
      </w:r>
    </w:p>
    <w:p w14:paraId="06BB7297" w14:textId="77777777" w:rsidR="00327AFB" w:rsidRDefault="00327AFB" w:rsidP="00327AFB">
      <w:pPr>
        <w:pStyle w:val="ListParagraph"/>
        <w:numPr>
          <w:ilvl w:val="1"/>
          <w:numId w:val="3"/>
        </w:numPr>
        <w:rPr>
          <w:lang w:bidi="en-US"/>
        </w:rPr>
      </w:pPr>
      <w:r>
        <w:rPr>
          <w:lang w:bidi="en-US"/>
        </w:rPr>
        <w:t>Tính thuế bán: Tính từ feetype có feetype = '002' =&gt; Ưu tiên theo thứ tự</w:t>
      </w:r>
    </w:p>
    <w:p w14:paraId="6027CFB7" w14:textId="77777777" w:rsidR="00327AFB" w:rsidRDefault="00327AFB" w:rsidP="00327AFB">
      <w:pPr>
        <w:pStyle w:val="ListParagraph"/>
        <w:numPr>
          <w:ilvl w:val="2"/>
          <w:numId w:val="3"/>
        </w:numPr>
        <w:rPr>
          <w:lang w:bidi="en-US"/>
        </w:rPr>
      </w:pPr>
      <w:r>
        <w:rPr>
          <w:lang w:bidi="en-US"/>
        </w:rPr>
        <w:t xml:space="preserve">    1. quốc tịch + loại khách hàng = thông tin người bán của lệnh đang thực hiện</w:t>
      </w:r>
    </w:p>
    <w:p w14:paraId="7258768B" w14:textId="77777777" w:rsidR="00327AFB" w:rsidRDefault="00327AFB" w:rsidP="00327AFB">
      <w:pPr>
        <w:pStyle w:val="ListParagraph"/>
        <w:numPr>
          <w:ilvl w:val="2"/>
          <w:numId w:val="3"/>
        </w:numPr>
        <w:rPr>
          <w:lang w:bidi="en-US"/>
        </w:rPr>
      </w:pPr>
      <w:r>
        <w:rPr>
          <w:lang w:bidi="en-US"/>
        </w:rPr>
        <w:t xml:space="preserve">    2. quốc tịch = thông tin người bán của lệnh đang thực hiện &amp; loại khách hàng = NULL</w:t>
      </w:r>
    </w:p>
    <w:p w14:paraId="46C8B53F" w14:textId="77777777" w:rsidR="00327AFB" w:rsidRPr="00025A8F" w:rsidRDefault="00327AFB" w:rsidP="00327AFB">
      <w:pPr>
        <w:pStyle w:val="ListParagraph"/>
        <w:numPr>
          <w:ilvl w:val="2"/>
          <w:numId w:val="3"/>
        </w:numPr>
        <w:rPr>
          <w:lang w:bidi="en-US"/>
        </w:rPr>
      </w:pPr>
      <w:r>
        <w:rPr>
          <w:lang w:bidi="en-US"/>
        </w:rPr>
        <w:t xml:space="preserve">    3. loại khách hàng = thông tin người bán của lệnh đang thực hiện &amp; quốc tịch = NULL</w:t>
      </w:r>
    </w:p>
    <w:p w14:paraId="1CDE0A61" w14:textId="77777777" w:rsidR="00327AFB" w:rsidRPr="00025A8F" w:rsidRDefault="00327AFB" w:rsidP="00327AFB">
      <w:pPr>
        <w:pStyle w:val="ListParagraph"/>
        <w:numPr>
          <w:ilvl w:val="0"/>
          <w:numId w:val="3"/>
        </w:numPr>
        <w:rPr>
          <w:lang w:bidi="en-US"/>
        </w:rPr>
      </w:pPr>
      <w:r>
        <w:rPr>
          <w:lang w:bidi="en-US"/>
        </w:rPr>
        <w:t>Mua lại TP của NĐT</w:t>
      </w:r>
    </w:p>
    <w:p w14:paraId="0D40F293" w14:textId="77777777" w:rsidR="00327AFB" w:rsidRDefault="00327AFB" w:rsidP="00327AFB">
      <w:pPr>
        <w:pStyle w:val="ListParagraph"/>
        <w:numPr>
          <w:ilvl w:val="1"/>
          <w:numId w:val="3"/>
        </w:numPr>
        <w:rPr>
          <w:lang w:bidi="en-US"/>
        </w:rPr>
      </w:pPr>
      <w:r>
        <w:rPr>
          <w:lang w:bidi="en-US"/>
        </w:rPr>
        <w:t>Tính phí</w:t>
      </w:r>
    </w:p>
    <w:p w14:paraId="0FA6A1E2" w14:textId="38D76354" w:rsidR="00327AFB" w:rsidRDefault="00327AFB" w:rsidP="00327AFB">
      <w:pPr>
        <w:pStyle w:val="ListParagraph"/>
        <w:numPr>
          <w:ilvl w:val="2"/>
          <w:numId w:val="3"/>
        </w:numPr>
        <w:rPr>
          <w:lang w:bidi="en-US"/>
        </w:rPr>
      </w:pPr>
      <w:r>
        <w:rPr>
          <w:lang w:bidi="en-US"/>
        </w:rPr>
        <w:t xml:space="preserve">Phí người bán: Tính từ feetype các loại phí có loại giao dịch = </w:t>
      </w:r>
      <w:del w:id="868" w:author="Microsoft account" w:date="2021-09-04T21:47:00Z">
        <w:r w:rsidDel="00003A47">
          <w:rPr>
            <w:lang w:bidi="en-US"/>
          </w:rPr>
          <w:delText>'CS' (NĐT bán lại)</w:delText>
        </w:r>
      </w:del>
      <w:ins w:id="869" w:author="Microsoft account" w:date="2021-09-04T21:47:00Z">
        <w:r w:rsidR="00003A47">
          <w:rPr>
            <w:lang w:bidi="en-US"/>
          </w:rPr>
          <w:t>NĐT tất toán &amp; đối tượng thanh toán là người bán</w:t>
        </w:r>
      </w:ins>
    </w:p>
    <w:p w14:paraId="7E58B16A" w14:textId="70CF8B1C" w:rsidR="004264C4" w:rsidRDefault="004264C4" w:rsidP="00327AFB">
      <w:pPr>
        <w:pStyle w:val="ListParagraph"/>
        <w:numPr>
          <w:ilvl w:val="2"/>
          <w:numId w:val="3"/>
        </w:numPr>
        <w:rPr>
          <w:lang w:bidi="en-US"/>
        </w:rPr>
      </w:pPr>
      <w:r>
        <w:rPr>
          <w:lang w:bidi="en-US"/>
        </w:rPr>
        <w:t xml:space="preserve">Phí đại lý: Tính từ feetype các loại phí có loại giao dịch = </w:t>
      </w:r>
      <w:del w:id="870" w:author="Microsoft account" w:date="2021-09-04T21:47:00Z">
        <w:r w:rsidDel="00003A47">
          <w:rPr>
            <w:lang w:bidi="en-US"/>
          </w:rPr>
          <w:delText>‘DB’ (Đại lý mua lại)</w:delText>
        </w:r>
      </w:del>
      <w:ins w:id="871" w:author="Microsoft account" w:date="2021-09-04T21:47:00Z">
        <w:r w:rsidR="00003A47">
          <w:rPr>
            <w:lang w:bidi="en-US"/>
          </w:rPr>
          <w:t>NĐT tất toán &amp; đối tượng thanh toán là người mua</w:t>
        </w:r>
      </w:ins>
    </w:p>
    <w:p w14:paraId="069D2296" w14:textId="77777777" w:rsidR="00327AFB" w:rsidRDefault="00327AFB" w:rsidP="00327AFB">
      <w:pPr>
        <w:ind w:left="1440"/>
        <w:rPr>
          <w:lang w:bidi="en-US"/>
        </w:rPr>
      </w:pPr>
      <w:r>
        <w:rPr>
          <w:lang w:bidi="en-US"/>
        </w:rPr>
        <w:t>Quy tắc tính: Cùng một feetype =&gt; Ưu tiên theo thứ tự như sau</w:t>
      </w:r>
    </w:p>
    <w:p w14:paraId="554492E8" w14:textId="77777777" w:rsidR="00327AFB" w:rsidRDefault="00327AFB" w:rsidP="00327AFB">
      <w:pPr>
        <w:pStyle w:val="ListParagraph"/>
        <w:numPr>
          <w:ilvl w:val="2"/>
          <w:numId w:val="3"/>
        </w:numPr>
        <w:rPr>
          <w:lang w:bidi="en-US"/>
        </w:rPr>
      </w:pPr>
      <w:r>
        <w:rPr>
          <w:lang w:bidi="en-US"/>
        </w:rPr>
        <w:t xml:space="preserve">    1. mã đại lý + mã tài sản + mã sản phẩm = thông tin của lệnh đang thực hiện</w:t>
      </w:r>
    </w:p>
    <w:p w14:paraId="42C4B3E2" w14:textId="77777777" w:rsidR="00327AFB" w:rsidRDefault="00327AFB" w:rsidP="00327AFB">
      <w:pPr>
        <w:pStyle w:val="ListParagraph"/>
        <w:numPr>
          <w:ilvl w:val="2"/>
          <w:numId w:val="3"/>
        </w:numPr>
        <w:rPr>
          <w:lang w:bidi="en-US"/>
        </w:rPr>
      </w:pPr>
      <w:r>
        <w:rPr>
          <w:lang w:bidi="en-US"/>
        </w:rPr>
        <w:t xml:space="preserve">    2. mã đại lý + mã tài sản = thông tin của lệnh đang thực hiện &amp; mã sản phẩm = ALL</w:t>
      </w:r>
    </w:p>
    <w:p w14:paraId="0F35CAA2" w14:textId="77777777" w:rsidR="00327AFB" w:rsidRDefault="00327AFB" w:rsidP="00327AFB">
      <w:pPr>
        <w:pStyle w:val="ListParagraph"/>
        <w:numPr>
          <w:ilvl w:val="2"/>
          <w:numId w:val="3"/>
        </w:numPr>
        <w:rPr>
          <w:lang w:bidi="en-US"/>
        </w:rPr>
      </w:pPr>
      <w:r>
        <w:rPr>
          <w:lang w:bidi="en-US"/>
        </w:rPr>
        <w:t xml:space="preserve">    3. mã đại lý = thông tin của lệnh đang thực hiện &amp; mã tài sản + mã sản phẩm = NULL</w:t>
      </w:r>
    </w:p>
    <w:p w14:paraId="1DAB610D" w14:textId="77777777" w:rsidR="00327AFB" w:rsidRDefault="00327AFB" w:rsidP="00327AFB">
      <w:pPr>
        <w:pStyle w:val="ListParagraph"/>
        <w:numPr>
          <w:ilvl w:val="2"/>
          <w:numId w:val="3"/>
        </w:numPr>
        <w:rPr>
          <w:lang w:bidi="en-US"/>
        </w:rPr>
      </w:pPr>
      <w:r>
        <w:rPr>
          <w:lang w:bidi="en-US"/>
        </w:rPr>
        <w:t xml:space="preserve">    4. mã đại lý, mã tài sản, mã sản phẩm = NULL</w:t>
      </w:r>
    </w:p>
    <w:p w14:paraId="52B6EC0A" w14:textId="77777777" w:rsidR="00327AFB" w:rsidRDefault="00327AFB" w:rsidP="00327AFB">
      <w:pPr>
        <w:pStyle w:val="ListParagraph"/>
        <w:numPr>
          <w:ilvl w:val="1"/>
          <w:numId w:val="3"/>
        </w:numPr>
        <w:rPr>
          <w:lang w:bidi="en-US"/>
        </w:rPr>
      </w:pPr>
      <w:r>
        <w:rPr>
          <w:lang w:bidi="en-US"/>
        </w:rPr>
        <w:t>Tính thuế bán: Tính từ feetype có feetype = '002' =&gt; Ưu tiên theo thứ tự</w:t>
      </w:r>
    </w:p>
    <w:p w14:paraId="4E8A1DF0" w14:textId="77777777" w:rsidR="00327AFB" w:rsidRDefault="00327AFB" w:rsidP="00327AFB">
      <w:pPr>
        <w:pStyle w:val="ListParagraph"/>
        <w:numPr>
          <w:ilvl w:val="2"/>
          <w:numId w:val="3"/>
        </w:numPr>
        <w:rPr>
          <w:lang w:bidi="en-US"/>
        </w:rPr>
      </w:pPr>
      <w:r>
        <w:rPr>
          <w:lang w:bidi="en-US"/>
        </w:rPr>
        <w:t xml:space="preserve">    1. quốc tịch + loại khách hàng = thông tin người bán của lệnh đang thực hiện</w:t>
      </w:r>
    </w:p>
    <w:p w14:paraId="23AB6604" w14:textId="77777777" w:rsidR="00327AFB" w:rsidRDefault="00327AFB" w:rsidP="00327AFB">
      <w:pPr>
        <w:pStyle w:val="ListParagraph"/>
        <w:numPr>
          <w:ilvl w:val="2"/>
          <w:numId w:val="3"/>
        </w:numPr>
        <w:rPr>
          <w:lang w:bidi="en-US"/>
        </w:rPr>
      </w:pPr>
      <w:r>
        <w:rPr>
          <w:lang w:bidi="en-US"/>
        </w:rPr>
        <w:t xml:space="preserve">    2. quốc tịch = thông tin người bán của lệnh đang thực hiện &amp; loại khách hàng = NULL</w:t>
      </w:r>
    </w:p>
    <w:p w14:paraId="01757B87" w14:textId="77777777" w:rsidR="00327AFB" w:rsidRPr="00025A8F" w:rsidRDefault="00327AFB" w:rsidP="00327AFB">
      <w:pPr>
        <w:pStyle w:val="ListParagraph"/>
        <w:numPr>
          <w:ilvl w:val="2"/>
          <w:numId w:val="3"/>
        </w:numPr>
        <w:rPr>
          <w:lang w:bidi="en-US"/>
        </w:rPr>
      </w:pPr>
      <w:r>
        <w:rPr>
          <w:lang w:bidi="en-US"/>
        </w:rPr>
        <w:t xml:space="preserve">    3. loại khách hàng = thông tin người bán của lệnh đang thực hiện &amp; quốc tịch = NULL</w:t>
      </w:r>
    </w:p>
    <w:p w14:paraId="2041A7C8" w14:textId="66CCC8CF" w:rsidR="00931C1D" w:rsidRDefault="00931C1D" w:rsidP="00931C1D">
      <w:pPr>
        <w:pStyle w:val="Heading2"/>
        <w:ind w:left="360"/>
      </w:pPr>
      <w:bookmarkStart w:id="872" w:name="_Toc78535559"/>
      <w:r>
        <w:t>Quy định mua bán của đại lý</w:t>
      </w:r>
      <w:bookmarkEnd w:id="872"/>
    </w:p>
    <w:p w14:paraId="5940A3F6" w14:textId="33B3A026" w:rsidR="00931C1D" w:rsidRDefault="00931C1D" w:rsidP="00931C1D">
      <w:pPr>
        <w:pStyle w:val="Heading3"/>
      </w:pPr>
      <w:bookmarkStart w:id="873" w:name="_Toc78535560"/>
      <w:r>
        <w:t>Đại lý chào bán</w:t>
      </w:r>
      <w:bookmarkEnd w:id="873"/>
    </w:p>
    <w:p w14:paraId="4360C4D4" w14:textId="77777777" w:rsidR="00AB191D" w:rsidRPr="001909DB" w:rsidRDefault="00AB191D" w:rsidP="00AB191D">
      <w:pPr>
        <w:pStyle w:val="Heading4"/>
      </w:pPr>
      <w:bookmarkStart w:id="874" w:name="_Toc75156613"/>
      <w:bookmarkStart w:id="875" w:name="_Toc78535561"/>
      <w:r w:rsidRPr="001909DB">
        <w:t>Mô tả giao diện</w:t>
      </w:r>
      <w:bookmarkEnd w:id="874"/>
      <w:bookmarkEnd w:id="875"/>
    </w:p>
    <w:p w14:paraId="726BD33A" w14:textId="77777777" w:rsidR="00AB191D" w:rsidRPr="001909DB" w:rsidRDefault="00AB191D" w:rsidP="00AB191D">
      <w:pPr>
        <w:pStyle w:val="Heading5"/>
      </w:pPr>
      <w:bookmarkStart w:id="876" w:name="_Toc75156614"/>
      <w:r w:rsidRPr="001909DB">
        <w:t>Popup thực hiện</w:t>
      </w:r>
      <w:bookmarkEnd w:id="876"/>
    </w:p>
    <w:p w14:paraId="2D934C96" w14:textId="77777777" w:rsidR="00AB191D" w:rsidRPr="001909DB" w:rsidRDefault="00AB191D" w:rsidP="00AB191D">
      <w:pPr>
        <w:rPr>
          <w:lang w:bidi="en-US"/>
        </w:rPr>
      </w:pPr>
      <w:r w:rsidRPr="001909DB">
        <w:rPr>
          <w:lang w:bidi="en-US"/>
        </w:rPr>
        <w:t>Hiển thị popup bao gồm các trường</w:t>
      </w:r>
    </w:p>
    <w:p w14:paraId="06EDDB5B" w14:textId="77777777" w:rsidR="00AB191D" w:rsidRPr="001909DB" w:rsidRDefault="00AB191D" w:rsidP="00AB191D">
      <w:pPr>
        <w:rPr>
          <w:lang w:bidi="en-US"/>
        </w:rPr>
      </w:pPr>
    </w:p>
    <w:tbl>
      <w:tblPr>
        <w:tblStyle w:val="TableGrid"/>
        <w:tblW w:w="0" w:type="auto"/>
        <w:tblLook w:val="04A0" w:firstRow="1" w:lastRow="0" w:firstColumn="1" w:lastColumn="0" w:noHBand="0" w:noVBand="1"/>
      </w:tblPr>
      <w:tblGrid>
        <w:gridCol w:w="3292"/>
        <w:gridCol w:w="1856"/>
        <w:gridCol w:w="4590"/>
      </w:tblGrid>
      <w:tr w:rsidR="00AB191D" w:rsidRPr="001909DB" w14:paraId="717F07A4" w14:textId="77777777" w:rsidTr="00FA74B1">
        <w:tc>
          <w:tcPr>
            <w:tcW w:w="3292" w:type="dxa"/>
          </w:tcPr>
          <w:p w14:paraId="6E04E2C2" w14:textId="77777777" w:rsidR="00AB191D" w:rsidRPr="001909DB" w:rsidRDefault="00AB191D" w:rsidP="00FA74B1">
            <w:pPr>
              <w:jc w:val="center"/>
            </w:pPr>
            <w:r w:rsidRPr="001909DB">
              <w:rPr>
                <w:b/>
              </w:rPr>
              <w:t>Tên trường</w:t>
            </w:r>
          </w:p>
        </w:tc>
        <w:tc>
          <w:tcPr>
            <w:tcW w:w="1856" w:type="dxa"/>
          </w:tcPr>
          <w:p w14:paraId="4C7C2F3A" w14:textId="77777777" w:rsidR="00AB191D" w:rsidRPr="001909DB" w:rsidRDefault="00AB191D" w:rsidP="00FA74B1">
            <w:pPr>
              <w:jc w:val="center"/>
            </w:pPr>
            <w:r w:rsidRPr="001909DB">
              <w:rPr>
                <w:b/>
              </w:rPr>
              <w:t>Bắt buộc</w:t>
            </w:r>
          </w:p>
        </w:tc>
        <w:tc>
          <w:tcPr>
            <w:tcW w:w="4590" w:type="dxa"/>
          </w:tcPr>
          <w:p w14:paraId="532C9C8F" w14:textId="77777777" w:rsidR="00AB191D" w:rsidRPr="001909DB" w:rsidRDefault="00AB191D" w:rsidP="00FA74B1">
            <w:pPr>
              <w:jc w:val="center"/>
            </w:pPr>
            <w:r w:rsidRPr="001909DB">
              <w:rPr>
                <w:b/>
              </w:rPr>
              <w:t>Mô tả</w:t>
            </w:r>
          </w:p>
        </w:tc>
      </w:tr>
      <w:tr w:rsidR="00AB191D" w:rsidRPr="001909DB" w14:paraId="1D5F916D" w14:textId="77777777" w:rsidTr="00FA74B1">
        <w:tc>
          <w:tcPr>
            <w:tcW w:w="3292" w:type="dxa"/>
          </w:tcPr>
          <w:p w14:paraId="31551BC9" w14:textId="77777777" w:rsidR="00AB191D" w:rsidRPr="001909DB" w:rsidRDefault="00AB191D" w:rsidP="00FA74B1">
            <w:r w:rsidRPr="001909DB">
              <w:t>Đại lý</w:t>
            </w:r>
          </w:p>
        </w:tc>
        <w:tc>
          <w:tcPr>
            <w:tcW w:w="1856" w:type="dxa"/>
          </w:tcPr>
          <w:p w14:paraId="2917B594" w14:textId="77777777" w:rsidR="00AB191D" w:rsidRPr="001909DB" w:rsidRDefault="00AB191D" w:rsidP="00FA74B1">
            <w:r w:rsidRPr="001909DB">
              <w:t>Có</w:t>
            </w:r>
          </w:p>
        </w:tc>
        <w:tc>
          <w:tcPr>
            <w:tcW w:w="4590" w:type="dxa"/>
          </w:tcPr>
          <w:p w14:paraId="0D9DB427" w14:textId="77777777" w:rsidR="00AB191D" w:rsidRPr="001909DB" w:rsidRDefault="00AB191D" w:rsidP="00FA74B1">
            <w:pPr>
              <w:ind w:left="360"/>
            </w:pPr>
            <w:r w:rsidRPr="001909DB">
              <w:t>Danh sách lấy từ sbsedefacct, các bản ghi đã được duyệt (Custodycd – Fullname)</w:t>
            </w:r>
          </w:p>
          <w:p w14:paraId="7614F749" w14:textId="77777777" w:rsidR="00AB191D" w:rsidRPr="001909DB" w:rsidRDefault="00AB191D" w:rsidP="00FA74B1">
            <w:pPr>
              <w:ind w:left="360"/>
            </w:pPr>
            <w:r w:rsidRPr="001909DB">
              <w:t>Nếu đã chọn mã TS =&gt; DS đại lý đi theo mã TS đã chọn</w:t>
            </w:r>
          </w:p>
        </w:tc>
      </w:tr>
      <w:tr w:rsidR="00AB191D" w:rsidRPr="001909DB" w14:paraId="1A1EE2E6" w14:textId="77777777" w:rsidTr="00FA74B1">
        <w:tc>
          <w:tcPr>
            <w:tcW w:w="3292" w:type="dxa"/>
          </w:tcPr>
          <w:p w14:paraId="765AB745" w14:textId="1B6444B8" w:rsidR="00AB191D" w:rsidRPr="001909DB" w:rsidRDefault="00AB191D" w:rsidP="00FA74B1">
            <w:r>
              <w:t>Mã trái phiếu</w:t>
            </w:r>
          </w:p>
        </w:tc>
        <w:tc>
          <w:tcPr>
            <w:tcW w:w="1856" w:type="dxa"/>
          </w:tcPr>
          <w:p w14:paraId="1135C682" w14:textId="77777777" w:rsidR="00AB191D" w:rsidRPr="001909DB" w:rsidRDefault="00AB191D" w:rsidP="00FA74B1">
            <w:r w:rsidRPr="001909DB">
              <w:t>Có</w:t>
            </w:r>
          </w:p>
        </w:tc>
        <w:tc>
          <w:tcPr>
            <w:tcW w:w="4590" w:type="dxa"/>
          </w:tcPr>
          <w:p w14:paraId="570D2731" w14:textId="77777777" w:rsidR="00AB191D" w:rsidRPr="001909DB" w:rsidRDefault="00AB191D" w:rsidP="00FA74B1">
            <w:r w:rsidRPr="001909DB">
              <w:t>Danh sách lấy từ sbsedefacct, các bản ghi đã được duyệt (Mã TS – Tên TS)</w:t>
            </w:r>
          </w:p>
          <w:p w14:paraId="2EA564F5" w14:textId="77777777" w:rsidR="00AB191D" w:rsidRPr="001909DB" w:rsidRDefault="00AB191D" w:rsidP="00FA74B1">
            <w:r w:rsidRPr="001909DB">
              <w:t>Nếu đã chọn đại lý =&gt; DS TS đi theo đại lý đã chọn</w:t>
            </w:r>
          </w:p>
        </w:tc>
      </w:tr>
      <w:tr w:rsidR="00AB191D" w:rsidRPr="00BD579E" w14:paraId="7C4A2B72" w14:textId="77777777" w:rsidTr="00FA74B1">
        <w:tc>
          <w:tcPr>
            <w:tcW w:w="3292" w:type="dxa"/>
          </w:tcPr>
          <w:p w14:paraId="2DF34781" w14:textId="77777777" w:rsidR="00AB191D" w:rsidRPr="00BD579E" w:rsidRDefault="00AB191D" w:rsidP="00FA74B1">
            <w:r w:rsidRPr="00BD579E">
              <w:t>Trái phiếu NY</w:t>
            </w:r>
          </w:p>
        </w:tc>
        <w:tc>
          <w:tcPr>
            <w:tcW w:w="1856" w:type="dxa"/>
          </w:tcPr>
          <w:p w14:paraId="690AF14F" w14:textId="77777777" w:rsidR="00AB191D" w:rsidRPr="00BD579E" w:rsidRDefault="00AB191D" w:rsidP="00FA74B1">
            <w:r w:rsidRPr="00BD579E">
              <w:t>Có</w:t>
            </w:r>
          </w:p>
        </w:tc>
        <w:tc>
          <w:tcPr>
            <w:tcW w:w="4590" w:type="dxa"/>
          </w:tcPr>
          <w:p w14:paraId="63D84E8C" w14:textId="77777777" w:rsidR="00AB191D" w:rsidRPr="00BD579E" w:rsidRDefault="00AB191D" w:rsidP="00FA74B1">
            <w:r w:rsidRPr="00BD579E">
              <w:t>assetdtl.spotmodeid = ‘A’ =&gt; Có. Còn lại là Không</w:t>
            </w:r>
          </w:p>
        </w:tc>
      </w:tr>
      <w:tr w:rsidR="00555E1F" w:rsidRPr="001909DB" w14:paraId="577F5FDE" w14:textId="77777777" w:rsidTr="00FA74B1">
        <w:trPr>
          <w:ins w:id="877" w:author="Microsoft account" w:date="2021-09-05T16:49:00Z"/>
        </w:trPr>
        <w:tc>
          <w:tcPr>
            <w:tcW w:w="3292" w:type="dxa"/>
          </w:tcPr>
          <w:p w14:paraId="721DDEE4" w14:textId="4C8DBD96" w:rsidR="00555E1F" w:rsidRPr="001909DB" w:rsidRDefault="00555E1F" w:rsidP="00FA74B1">
            <w:pPr>
              <w:rPr>
                <w:ins w:id="878" w:author="Microsoft account" w:date="2021-09-05T16:49:00Z"/>
              </w:rPr>
            </w:pPr>
            <w:ins w:id="879" w:author="Microsoft account" w:date="2021-09-05T16:50:00Z">
              <w:r>
                <w:t>Có yêu cầu NĐT CN</w:t>
              </w:r>
            </w:ins>
          </w:p>
        </w:tc>
        <w:tc>
          <w:tcPr>
            <w:tcW w:w="1856" w:type="dxa"/>
          </w:tcPr>
          <w:p w14:paraId="7EFCCFE7" w14:textId="74AEF995" w:rsidR="00555E1F" w:rsidRPr="001909DB" w:rsidRDefault="00555E1F" w:rsidP="00FA74B1">
            <w:pPr>
              <w:rPr>
                <w:ins w:id="880" w:author="Microsoft account" w:date="2021-09-05T16:49:00Z"/>
              </w:rPr>
            </w:pPr>
            <w:ins w:id="881" w:author="Microsoft account" w:date="2021-09-05T16:50:00Z">
              <w:r>
                <w:t>Có</w:t>
              </w:r>
            </w:ins>
          </w:p>
        </w:tc>
        <w:tc>
          <w:tcPr>
            <w:tcW w:w="4590" w:type="dxa"/>
          </w:tcPr>
          <w:p w14:paraId="3ACC1247" w14:textId="77777777" w:rsidR="00555E1F" w:rsidRDefault="00555E1F" w:rsidP="00FA74B1">
            <w:pPr>
              <w:rPr>
                <w:ins w:id="882" w:author="Microsoft account" w:date="2021-09-05T16:50:00Z"/>
              </w:rPr>
            </w:pPr>
            <w:ins w:id="883" w:author="Microsoft account" w:date="2021-09-05T16:50:00Z">
              <w:r>
                <w:t>Nếu assetdtl.isgioihanndt = ‘N’ =&gt; Có</w:t>
              </w:r>
            </w:ins>
          </w:p>
          <w:p w14:paraId="43C0D385" w14:textId="2E2A8145" w:rsidR="00555E1F" w:rsidRPr="001909DB" w:rsidRDefault="00555E1F" w:rsidP="00FA74B1">
            <w:pPr>
              <w:rPr>
                <w:ins w:id="884" w:author="Microsoft account" w:date="2021-09-05T16:49:00Z"/>
              </w:rPr>
            </w:pPr>
            <w:ins w:id="885" w:author="Microsoft account" w:date="2021-09-05T16:50:00Z">
              <w:r>
                <w:t>Ngược lại =&gt; Không</w:t>
              </w:r>
            </w:ins>
          </w:p>
        </w:tc>
      </w:tr>
      <w:tr w:rsidR="00AB191D" w:rsidRPr="001909DB" w14:paraId="0BD74A34" w14:textId="77777777" w:rsidTr="00FA74B1">
        <w:tc>
          <w:tcPr>
            <w:tcW w:w="3292" w:type="dxa"/>
          </w:tcPr>
          <w:p w14:paraId="32098DDC" w14:textId="41E5F666" w:rsidR="00AB191D" w:rsidRPr="001909DB" w:rsidRDefault="00AB191D" w:rsidP="00FA74B1">
            <w:r w:rsidRPr="001909DB">
              <w:t>Có giới hạn NĐT không</w:t>
            </w:r>
          </w:p>
        </w:tc>
        <w:tc>
          <w:tcPr>
            <w:tcW w:w="1856" w:type="dxa"/>
          </w:tcPr>
          <w:p w14:paraId="33940524" w14:textId="77777777" w:rsidR="00AB191D" w:rsidRPr="001909DB" w:rsidRDefault="00AB191D" w:rsidP="00FA74B1">
            <w:r w:rsidRPr="001909DB">
              <w:t>Có</w:t>
            </w:r>
          </w:p>
        </w:tc>
        <w:tc>
          <w:tcPr>
            <w:tcW w:w="4590" w:type="dxa"/>
          </w:tcPr>
          <w:p w14:paraId="50961636" w14:textId="77777777" w:rsidR="00AB191D" w:rsidRPr="001909DB" w:rsidRDefault="00AB191D" w:rsidP="00FA74B1">
            <w:r w:rsidRPr="001909DB">
              <w:t>Nếu (assetdtl.isgioihanndt = ‘Y’ and ngày hệ thống &lt;= assetdtl.opndate + limittime theo năm) thì hiển thị = Có</w:t>
            </w:r>
          </w:p>
          <w:p w14:paraId="28DEF12E" w14:textId="77777777" w:rsidR="00AB191D" w:rsidRPr="001909DB" w:rsidRDefault="00AB191D" w:rsidP="00FA74B1">
            <w:r w:rsidRPr="001909DB">
              <w:t>Trường hợp còn lại hiển thị = Không</w:t>
            </w:r>
          </w:p>
        </w:tc>
      </w:tr>
      <w:tr w:rsidR="00AB191D" w:rsidRPr="001909DB" w14:paraId="7ED37DF6" w14:textId="77777777" w:rsidTr="00FA74B1">
        <w:tc>
          <w:tcPr>
            <w:tcW w:w="3292" w:type="dxa"/>
          </w:tcPr>
          <w:p w14:paraId="5D467439" w14:textId="77777777" w:rsidR="00AB191D" w:rsidRPr="001909DB" w:rsidRDefault="00AB191D" w:rsidP="00FA74B1">
            <w:r w:rsidRPr="001909DB">
              <w:t>Thời gian giới hạn (năm)</w:t>
            </w:r>
          </w:p>
        </w:tc>
        <w:tc>
          <w:tcPr>
            <w:tcW w:w="1856" w:type="dxa"/>
          </w:tcPr>
          <w:p w14:paraId="72E5858C" w14:textId="77777777" w:rsidR="00AB191D" w:rsidRPr="001909DB" w:rsidRDefault="00AB191D" w:rsidP="00FA74B1">
            <w:r w:rsidRPr="001909DB">
              <w:t>Có</w:t>
            </w:r>
          </w:p>
        </w:tc>
        <w:tc>
          <w:tcPr>
            <w:tcW w:w="4590" w:type="dxa"/>
          </w:tcPr>
          <w:p w14:paraId="6A4139B4" w14:textId="77777777" w:rsidR="00AB191D" w:rsidRPr="001909DB" w:rsidRDefault="00AB191D" w:rsidP="00FA74B1">
            <w:r w:rsidRPr="001909DB">
              <w:t>Nếu (assetdtl.isgioihanndt = ‘Y’ and ngày hệ thống &lt;= assetdtl.opndate + limittime theo năm) thì hiển thị = assetdtl.limittime</w:t>
            </w:r>
          </w:p>
          <w:p w14:paraId="634F9351" w14:textId="77777777" w:rsidR="00AB191D" w:rsidRPr="001909DB" w:rsidRDefault="00AB191D" w:rsidP="00FA74B1">
            <w:r w:rsidRPr="001909DB">
              <w:t>Trường hợp còn lại hiển thị = NULL</w:t>
            </w:r>
          </w:p>
        </w:tc>
      </w:tr>
      <w:tr w:rsidR="00AB191D" w:rsidRPr="001909DB" w14:paraId="12877FAC" w14:textId="77777777" w:rsidTr="00FA74B1">
        <w:tc>
          <w:tcPr>
            <w:tcW w:w="3292" w:type="dxa"/>
          </w:tcPr>
          <w:p w14:paraId="12944A05" w14:textId="77777777" w:rsidR="00AB191D" w:rsidRPr="001909DB" w:rsidRDefault="00AB191D" w:rsidP="00FA74B1">
            <w:r w:rsidRPr="001909DB">
              <w:t>Số lượng NĐT giới hạn</w:t>
            </w:r>
          </w:p>
        </w:tc>
        <w:tc>
          <w:tcPr>
            <w:tcW w:w="1856" w:type="dxa"/>
          </w:tcPr>
          <w:p w14:paraId="5DE85AD6" w14:textId="77777777" w:rsidR="00AB191D" w:rsidRPr="001909DB" w:rsidRDefault="00AB191D" w:rsidP="00FA74B1">
            <w:r w:rsidRPr="001909DB">
              <w:t>Có</w:t>
            </w:r>
          </w:p>
        </w:tc>
        <w:tc>
          <w:tcPr>
            <w:tcW w:w="4590" w:type="dxa"/>
          </w:tcPr>
          <w:p w14:paraId="35F1A659" w14:textId="77777777" w:rsidR="00AB191D" w:rsidRPr="001909DB" w:rsidRDefault="00AB191D" w:rsidP="00FA74B1">
            <w:r w:rsidRPr="001909DB">
              <w:t>Nếu (assetdtl.isgioihanndt = ‘Y’ and ngày hệ thống &lt;= assetdtl.opndate + limittime theo năm) thì hiển thị = assetdtl.numberinvestor Trường hợp còn lại hiển thị = NULL</w:t>
            </w:r>
          </w:p>
        </w:tc>
      </w:tr>
      <w:tr w:rsidR="00AB191D" w:rsidRPr="001909DB" w14:paraId="099FB7C3" w14:textId="77777777" w:rsidTr="00FA74B1">
        <w:tc>
          <w:tcPr>
            <w:tcW w:w="3292" w:type="dxa"/>
          </w:tcPr>
          <w:p w14:paraId="7339AD11" w14:textId="77777777" w:rsidR="00AB191D" w:rsidRPr="001909DB" w:rsidRDefault="00AB191D" w:rsidP="00FA74B1">
            <w:r w:rsidRPr="001909DB">
              <w:t>Số lượng NĐT không CN đã sở hữu TS</w:t>
            </w:r>
          </w:p>
        </w:tc>
        <w:tc>
          <w:tcPr>
            <w:tcW w:w="1856" w:type="dxa"/>
          </w:tcPr>
          <w:p w14:paraId="06B15F3D" w14:textId="77777777" w:rsidR="00AB191D" w:rsidRPr="001909DB" w:rsidRDefault="00AB191D" w:rsidP="00FA74B1">
            <w:r w:rsidRPr="001909DB">
              <w:t>Có</w:t>
            </w:r>
          </w:p>
        </w:tc>
        <w:tc>
          <w:tcPr>
            <w:tcW w:w="4590" w:type="dxa"/>
          </w:tcPr>
          <w:p w14:paraId="5D9F5697" w14:textId="77777777" w:rsidR="00AB191D" w:rsidRPr="001909DB" w:rsidRDefault="00AB191D" w:rsidP="00FA74B1">
            <w:r w:rsidRPr="001909DB">
              <w:t xml:space="preserve">Nếu (assetdtl.isgioihanndt = ‘Y’ and ngày hệ thống &lt;= assetdtl.opndate + limittime theo năm) thì hiển thị = count số dòng trong </w:t>
            </w:r>
            <w:r w:rsidRPr="001909DB">
              <w:rPr>
                <w:b/>
              </w:rPr>
              <w:t xml:space="preserve">distinct </w:t>
            </w:r>
            <w:r w:rsidRPr="001909DB">
              <w:t xml:space="preserve">(select acbuyer from oxmast có status &lt;&gt; ‘R’ &amp; oxmast.isprofessor = ‘N’ &amp; oxmast.symbol = mã tài sản đã nhập union select acctno from oxmasttemp có oxmasttemp .isprofessor = ‘N’ &amp; oxmasttemp.symbol = mã tài sản đã nhập union select acctno from investment có symbol = mã tài sản đã nhập &amp; investment.isprofessor = ‘N’) </w:t>
            </w:r>
          </w:p>
          <w:p w14:paraId="44C9B7DF" w14:textId="77777777" w:rsidR="00AB191D" w:rsidRPr="001909DB" w:rsidRDefault="00AB191D" w:rsidP="00FA74B1">
            <w:r w:rsidRPr="001909DB">
              <w:t>Còn lai hiển thị NULL</w:t>
            </w:r>
          </w:p>
        </w:tc>
      </w:tr>
      <w:tr w:rsidR="00AB191D" w:rsidRPr="001909DB" w14:paraId="4C2C6FEE" w14:textId="77777777" w:rsidTr="00FA74B1">
        <w:tc>
          <w:tcPr>
            <w:tcW w:w="3292" w:type="dxa"/>
          </w:tcPr>
          <w:p w14:paraId="4F596DD5" w14:textId="77777777" w:rsidR="00AB191D" w:rsidRPr="001909DB" w:rsidRDefault="00AB191D" w:rsidP="00FA74B1">
            <w:r w:rsidRPr="001909DB">
              <w:t>Số lượng NĐT còn lại</w:t>
            </w:r>
          </w:p>
        </w:tc>
        <w:tc>
          <w:tcPr>
            <w:tcW w:w="1856" w:type="dxa"/>
          </w:tcPr>
          <w:p w14:paraId="34D774D9" w14:textId="77777777" w:rsidR="00AB191D" w:rsidRPr="001909DB" w:rsidRDefault="00AB191D" w:rsidP="00FA74B1">
            <w:r w:rsidRPr="001909DB">
              <w:t>Có</w:t>
            </w:r>
          </w:p>
        </w:tc>
        <w:tc>
          <w:tcPr>
            <w:tcW w:w="4590" w:type="dxa"/>
          </w:tcPr>
          <w:p w14:paraId="48AA74F5" w14:textId="77777777" w:rsidR="00AB191D" w:rsidRPr="001909DB" w:rsidRDefault="00AB191D" w:rsidP="00FA74B1">
            <w:pPr>
              <w:pStyle w:val="ListParagraph"/>
              <w:numPr>
                <w:ilvl w:val="1"/>
                <w:numId w:val="3"/>
              </w:numPr>
              <w:ind w:left="342"/>
            </w:pPr>
            <w:r w:rsidRPr="001909DB">
              <w:t xml:space="preserve">Nếu (assetdtl.isgioihanndt = ‘Y’ and ngày hệ thống &lt;= assetdtl.opndate + limittime theo năm) thì hiển thị = assetdtl.numberinvestor – count số dòng trong </w:t>
            </w:r>
            <w:r w:rsidRPr="001909DB">
              <w:rPr>
                <w:b/>
              </w:rPr>
              <w:t xml:space="preserve">distinct </w:t>
            </w:r>
            <w:r w:rsidRPr="001909DB">
              <w:t xml:space="preserve">(select acbuyer from oxmast có status &lt;&gt; ‘R’ &amp; oxmast.isprofessor = ‘N’ &amp; oxmast.symbol = mã tài sản đã nhập union select acctno from oxmasttemp có oxmasttemp .isprofessor = ‘N’ &amp; oxmasttemp.symbol = mã tài sản đã nhập union select acctno from investment có symbol = mã tài sản đã nhập &amp; investment.isprofessor = ‘N’) </w:t>
            </w:r>
          </w:p>
          <w:p w14:paraId="4E55C9D3" w14:textId="77777777" w:rsidR="00AB191D" w:rsidRPr="001909DB" w:rsidRDefault="00AB191D" w:rsidP="00FA74B1">
            <w:pPr>
              <w:pStyle w:val="ListParagraph"/>
              <w:numPr>
                <w:ilvl w:val="1"/>
                <w:numId w:val="3"/>
              </w:numPr>
              <w:ind w:left="342"/>
            </w:pPr>
            <w:r w:rsidRPr="001909DB">
              <w:lastRenderedPageBreak/>
              <w:t>Còn lai hiển thị NULL</w:t>
            </w:r>
          </w:p>
        </w:tc>
      </w:tr>
      <w:tr w:rsidR="00AB191D" w:rsidRPr="001909DB" w14:paraId="462C2EC7" w14:textId="77777777" w:rsidTr="00FA74B1">
        <w:tc>
          <w:tcPr>
            <w:tcW w:w="3292" w:type="dxa"/>
          </w:tcPr>
          <w:p w14:paraId="5FCED3DA" w14:textId="77777777" w:rsidR="00AB191D" w:rsidRPr="001909DB" w:rsidRDefault="00AB191D" w:rsidP="00FA74B1">
            <w:r w:rsidRPr="001909DB">
              <w:lastRenderedPageBreak/>
              <w:t>Sản phẩm</w:t>
            </w:r>
          </w:p>
        </w:tc>
        <w:tc>
          <w:tcPr>
            <w:tcW w:w="1856" w:type="dxa"/>
          </w:tcPr>
          <w:p w14:paraId="1CA23C99" w14:textId="77777777" w:rsidR="00AB191D" w:rsidRPr="001909DB" w:rsidRDefault="00AB191D" w:rsidP="00FA74B1"/>
        </w:tc>
        <w:tc>
          <w:tcPr>
            <w:tcW w:w="4590" w:type="dxa"/>
          </w:tcPr>
          <w:p w14:paraId="16FB6A5D" w14:textId="77777777" w:rsidR="00AB191D" w:rsidRPr="001909DB" w:rsidRDefault="00AB191D" w:rsidP="00FA74B1">
            <w:r w:rsidRPr="001909DB">
              <w:t>Hiển thị danh sách mã sản phẩm tương ứng của đai lý và tài sản đã chọn</w:t>
            </w:r>
          </w:p>
        </w:tc>
      </w:tr>
      <w:tr w:rsidR="00AB191D" w:rsidRPr="001909DB" w14:paraId="5810B95E" w14:textId="77777777" w:rsidTr="00FA74B1">
        <w:tc>
          <w:tcPr>
            <w:tcW w:w="3292" w:type="dxa"/>
          </w:tcPr>
          <w:p w14:paraId="30385100" w14:textId="77777777" w:rsidR="00AB191D" w:rsidRPr="001909DB" w:rsidRDefault="00AB191D" w:rsidP="00FA74B1">
            <w:r w:rsidRPr="001909DB">
              <w:t>Khối lượng tối đa được phép bán</w:t>
            </w:r>
          </w:p>
        </w:tc>
        <w:tc>
          <w:tcPr>
            <w:tcW w:w="1856" w:type="dxa"/>
          </w:tcPr>
          <w:p w14:paraId="7B884929" w14:textId="77777777" w:rsidR="00AB191D" w:rsidRPr="001909DB" w:rsidRDefault="00AB191D" w:rsidP="00FA74B1">
            <w:r w:rsidRPr="001909DB">
              <w:t>Không</w:t>
            </w:r>
          </w:p>
        </w:tc>
        <w:tc>
          <w:tcPr>
            <w:tcW w:w="4590" w:type="dxa"/>
          </w:tcPr>
          <w:p w14:paraId="366B93C5" w14:textId="77777777" w:rsidR="00AB191D" w:rsidRPr="001909DB" w:rsidRDefault="00AB191D" w:rsidP="00FA74B1">
            <w:r w:rsidRPr="001909DB">
              <w:t>Nếu không nhập để = null</w:t>
            </w:r>
          </w:p>
        </w:tc>
      </w:tr>
      <w:tr w:rsidR="00AB191D" w:rsidRPr="001909DB" w14:paraId="1E7BA3BA" w14:textId="77777777" w:rsidTr="00FA74B1">
        <w:tc>
          <w:tcPr>
            <w:tcW w:w="3292" w:type="dxa"/>
          </w:tcPr>
          <w:p w14:paraId="0587BF8D" w14:textId="0844C9C0" w:rsidR="00AB191D" w:rsidRPr="001909DB" w:rsidRDefault="00AB191D" w:rsidP="00FA74B1">
            <w:r>
              <w:t>Khối lượng tối đa bán cho 1 NĐT</w:t>
            </w:r>
          </w:p>
        </w:tc>
        <w:tc>
          <w:tcPr>
            <w:tcW w:w="1856" w:type="dxa"/>
          </w:tcPr>
          <w:p w14:paraId="43CC494E" w14:textId="51FC808C" w:rsidR="00AB191D" w:rsidRPr="001909DB" w:rsidRDefault="00AB191D" w:rsidP="00FA74B1">
            <w:r>
              <w:t>Không</w:t>
            </w:r>
          </w:p>
        </w:tc>
        <w:tc>
          <w:tcPr>
            <w:tcW w:w="4590" w:type="dxa"/>
          </w:tcPr>
          <w:p w14:paraId="0F252150" w14:textId="48114D06" w:rsidR="00AB191D" w:rsidRPr="001909DB" w:rsidRDefault="00AB191D" w:rsidP="00FA74B1">
            <w:r>
              <w:t>Nếu không nhập để = null</w:t>
            </w:r>
          </w:p>
        </w:tc>
      </w:tr>
      <w:tr w:rsidR="00AB191D" w:rsidRPr="001909DB" w14:paraId="09078743" w14:textId="77777777" w:rsidTr="00FA74B1">
        <w:tc>
          <w:tcPr>
            <w:tcW w:w="3292" w:type="dxa"/>
          </w:tcPr>
          <w:p w14:paraId="280B5C97" w14:textId="77777777" w:rsidR="00AB191D" w:rsidRPr="001909DB" w:rsidRDefault="00AB191D" w:rsidP="00FA74B1">
            <w:r w:rsidRPr="001909DB">
              <w:t>Chi nhánh chỉ định</w:t>
            </w:r>
          </w:p>
        </w:tc>
        <w:tc>
          <w:tcPr>
            <w:tcW w:w="1856" w:type="dxa"/>
          </w:tcPr>
          <w:p w14:paraId="56EBCD98" w14:textId="77777777" w:rsidR="00AB191D" w:rsidRPr="001909DB" w:rsidRDefault="00AB191D" w:rsidP="00FA74B1">
            <w:r w:rsidRPr="001909DB">
              <w:t>Không</w:t>
            </w:r>
          </w:p>
        </w:tc>
        <w:tc>
          <w:tcPr>
            <w:tcW w:w="4590" w:type="dxa"/>
          </w:tcPr>
          <w:p w14:paraId="5AC4B904" w14:textId="77777777" w:rsidR="00AB191D" w:rsidRDefault="00AB191D" w:rsidP="00FA74B1">
            <w:r>
              <w:t>Là textbox disable, Bên cạnh có hình kính lúp</w:t>
            </w:r>
          </w:p>
          <w:p w14:paraId="47FAC67D" w14:textId="4D03035B" w:rsidR="00AB191D" w:rsidRDefault="00AB191D" w:rsidP="00AB191D">
            <w:pPr>
              <w:pStyle w:val="ListParagraph"/>
              <w:numPr>
                <w:ilvl w:val="0"/>
                <w:numId w:val="4"/>
              </w:numPr>
            </w:pPr>
            <w:r>
              <w:t>Click vào kính lúp mở ra một popup</w:t>
            </w:r>
          </w:p>
          <w:p w14:paraId="342210AA" w14:textId="408394FD" w:rsidR="00AB191D" w:rsidRDefault="00AB191D" w:rsidP="00AB191D">
            <w:pPr>
              <w:pStyle w:val="ListParagraph"/>
              <w:numPr>
                <w:ilvl w:val="1"/>
                <w:numId w:val="3"/>
              </w:numPr>
            </w:pPr>
            <w:r>
              <w:t xml:space="preserve">Popup hiển thị grid. </w:t>
            </w:r>
            <w:r w:rsidR="00BA389B">
              <w:t xml:space="preserve">Grid gồm 2 cột Mã POS &amp; Tên POS. </w:t>
            </w:r>
            <w:r>
              <w:t xml:space="preserve">Grid có nút + thêm mới, nút x để xóa. Click thêm mới =&gt; </w:t>
            </w:r>
            <w:r w:rsidRPr="001909DB">
              <w:t xml:space="preserve">Hiển thị </w:t>
            </w:r>
            <w:r>
              <w:t xml:space="preserve">popup cho chọn giá trị từ </w:t>
            </w:r>
            <w:r w:rsidRPr="001909DB">
              <w:t>danh sách chi nhá</w:t>
            </w:r>
            <w:r>
              <w:t>nh brid – brnname từ bảng brgrp</w:t>
            </w:r>
          </w:p>
          <w:p w14:paraId="799D01D6" w14:textId="28AE446B" w:rsidR="00BA389B" w:rsidRDefault="00BA389B" w:rsidP="00AB191D">
            <w:pPr>
              <w:pStyle w:val="ListParagraph"/>
              <w:numPr>
                <w:ilvl w:val="1"/>
                <w:numId w:val="3"/>
              </w:numPr>
            </w:pPr>
            <w:r>
              <w:t>Đóng popup =&gt; đưa giá trị hiển thị ra ngoài textbox: DS brid phân cách nhau bởi dấu “,”</w:t>
            </w:r>
          </w:p>
          <w:p w14:paraId="12F778C4" w14:textId="77777777" w:rsidR="00AB191D" w:rsidRDefault="00BA389B" w:rsidP="00AB191D">
            <w:pPr>
              <w:pStyle w:val="ListParagraph"/>
              <w:numPr>
                <w:ilvl w:val="1"/>
                <w:numId w:val="3"/>
              </w:numPr>
            </w:pPr>
            <w:r>
              <w:t>Trường hợp click kính lúp mà textbox đã có giá trị =&gt; Grid cần hiển thị lên DS giá trị hiện có</w:t>
            </w:r>
          </w:p>
          <w:p w14:paraId="2F3B17A9" w14:textId="2524999F" w:rsidR="00BA389B" w:rsidRPr="001909DB" w:rsidRDefault="00BA389B" w:rsidP="00BA389B">
            <w:pPr>
              <w:pStyle w:val="ListParagraph"/>
              <w:numPr>
                <w:ilvl w:val="1"/>
                <w:numId w:val="3"/>
              </w:numPr>
            </w:pPr>
            <w:r>
              <w:t>Nếu thêm mới brid đã tồn tại ngoài grid =&gt; không thêm</w:t>
            </w:r>
          </w:p>
        </w:tc>
      </w:tr>
      <w:tr w:rsidR="00BA389B" w:rsidRPr="001909DB" w14:paraId="0BF3E7E6" w14:textId="77777777" w:rsidTr="00FA74B1">
        <w:tc>
          <w:tcPr>
            <w:tcW w:w="3292" w:type="dxa"/>
          </w:tcPr>
          <w:p w14:paraId="623406C8" w14:textId="4D2A04F1" w:rsidR="00BA389B" w:rsidRPr="001909DB" w:rsidRDefault="00BA389B" w:rsidP="00FA74B1">
            <w:r>
              <w:t>Cho phép NĐT online</w:t>
            </w:r>
          </w:p>
        </w:tc>
        <w:tc>
          <w:tcPr>
            <w:tcW w:w="1856" w:type="dxa"/>
          </w:tcPr>
          <w:p w14:paraId="00F5121C" w14:textId="600C7A39" w:rsidR="00BA389B" w:rsidRPr="001909DB" w:rsidRDefault="00BA389B" w:rsidP="00FA74B1">
            <w:r>
              <w:t>Có</w:t>
            </w:r>
          </w:p>
        </w:tc>
        <w:tc>
          <w:tcPr>
            <w:tcW w:w="4590" w:type="dxa"/>
          </w:tcPr>
          <w:p w14:paraId="54C45B6B" w14:textId="59B9D364" w:rsidR="00BA389B" w:rsidRPr="001909DB" w:rsidRDefault="00BA389B" w:rsidP="00FA74B1">
            <w:r>
              <w:t>Chọn Có/Không</w:t>
            </w:r>
          </w:p>
        </w:tc>
      </w:tr>
      <w:tr w:rsidR="00BA389B" w:rsidRPr="001909DB" w14:paraId="1F45A079" w14:textId="77777777" w:rsidTr="00FA74B1">
        <w:tc>
          <w:tcPr>
            <w:tcW w:w="3292" w:type="dxa"/>
          </w:tcPr>
          <w:p w14:paraId="688D7B19" w14:textId="35AB729D" w:rsidR="00BA389B" w:rsidRPr="001909DB" w:rsidRDefault="00BA389B" w:rsidP="00BA389B">
            <w:r>
              <w:t>KH</w:t>
            </w:r>
            <w:r w:rsidRPr="001909DB">
              <w:t xml:space="preserve"> chị định chào</w:t>
            </w:r>
          </w:p>
        </w:tc>
        <w:tc>
          <w:tcPr>
            <w:tcW w:w="1856" w:type="dxa"/>
          </w:tcPr>
          <w:p w14:paraId="16B86C0A" w14:textId="78E210AC" w:rsidR="00BA389B" w:rsidRPr="001909DB" w:rsidRDefault="00BA389B" w:rsidP="00BA389B">
            <w:r w:rsidRPr="001909DB">
              <w:t>Không</w:t>
            </w:r>
          </w:p>
        </w:tc>
        <w:tc>
          <w:tcPr>
            <w:tcW w:w="4590" w:type="dxa"/>
          </w:tcPr>
          <w:p w14:paraId="7F12274F" w14:textId="77777777" w:rsidR="00BA389B" w:rsidRDefault="00BA389B" w:rsidP="00BA389B">
            <w:r>
              <w:t>Là textbox disable, Bên cạnh có hình kính lúp</w:t>
            </w:r>
          </w:p>
          <w:p w14:paraId="767B0605" w14:textId="77777777" w:rsidR="00BA389B" w:rsidRDefault="00BA389B" w:rsidP="00BA389B">
            <w:pPr>
              <w:pStyle w:val="ListParagraph"/>
              <w:numPr>
                <w:ilvl w:val="0"/>
                <w:numId w:val="4"/>
              </w:numPr>
            </w:pPr>
            <w:r>
              <w:t>Click vào kính lúp mở ra một popup</w:t>
            </w:r>
          </w:p>
          <w:p w14:paraId="68A2E5A0" w14:textId="746C36DB" w:rsidR="00BA389B" w:rsidRDefault="00BA389B" w:rsidP="00BA389B">
            <w:pPr>
              <w:pStyle w:val="ListParagraph"/>
              <w:numPr>
                <w:ilvl w:val="1"/>
                <w:numId w:val="3"/>
              </w:numPr>
            </w:pPr>
            <w:r>
              <w:t xml:space="preserve">Popup hiển thị grid. Grid gồm 3 cột Mã KH &amp; Tên KH &amp; Số CMND. Grid có nút + thêm mới, nút x để xóa. Click thêm mới =&gt; </w:t>
            </w:r>
            <w:r w:rsidRPr="001909DB">
              <w:t xml:space="preserve">Hiển thị </w:t>
            </w:r>
            <w:r>
              <w:t xml:space="preserve">popup cho chọn giá trị từ </w:t>
            </w:r>
            <w:r w:rsidRPr="001909DB">
              <w:t xml:space="preserve">danh sách </w:t>
            </w:r>
            <w:r>
              <w:t>khách hàng custodycd – fullname từ cache KH</w:t>
            </w:r>
          </w:p>
          <w:p w14:paraId="4C50160C" w14:textId="7EE8BA77" w:rsidR="00BA389B" w:rsidRDefault="00BA389B" w:rsidP="00BA389B">
            <w:pPr>
              <w:pStyle w:val="ListParagraph"/>
              <w:numPr>
                <w:ilvl w:val="1"/>
                <w:numId w:val="3"/>
              </w:numPr>
            </w:pPr>
            <w:r>
              <w:t>Đóng popup =&gt; đưa giá trị hiển thị ra ngoài textbox: DS custodycd phân cách nhau bởi dấu “,”</w:t>
            </w:r>
          </w:p>
          <w:p w14:paraId="376AABEB" w14:textId="77777777" w:rsidR="00BA389B" w:rsidRDefault="00BA389B" w:rsidP="00BA389B">
            <w:pPr>
              <w:pStyle w:val="ListParagraph"/>
              <w:numPr>
                <w:ilvl w:val="1"/>
                <w:numId w:val="3"/>
              </w:numPr>
            </w:pPr>
            <w:r>
              <w:t>Trường hợp click kính lúp mà textbox đã có giá trị =&gt; Grid cần hiển thị lên DS giá trị hiện có</w:t>
            </w:r>
          </w:p>
          <w:p w14:paraId="3C157C12" w14:textId="56864C1F" w:rsidR="00BA389B" w:rsidRPr="001909DB" w:rsidRDefault="00BA389B" w:rsidP="00BA389B">
            <w:pPr>
              <w:pStyle w:val="ListParagraph"/>
              <w:numPr>
                <w:ilvl w:val="1"/>
                <w:numId w:val="3"/>
              </w:numPr>
            </w:pPr>
            <w:r>
              <w:t>Nếu thêm mới custodycd đã tồn tại ngoài grid =&gt; không thêm</w:t>
            </w:r>
          </w:p>
        </w:tc>
      </w:tr>
      <w:tr w:rsidR="00BA389B" w:rsidRPr="001909DB" w14:paraId="12A961D4" w14:textId="77777777" w:rsidTr="00FA74B1">
        <w:tc>
          <w:tcPr>
            <w:tcW w:w="3292" w:type="dxa"/>
          </w:tcPr>
          <w:p w14:paraId="6AB0FAE0" w14:textId="5AE02051" w:rsidR="00BA389B" w:rsidRPr="001909DB" w:rsidRDefault="00BA389B" w:rsidP="00BA389B">
            <w:r>
              <w:t>Phân nhóm KH</w:t>
            </w:r>
            <w:r w:rsidRPr="001909DB">
              <w:t xml:space="preserve"> chị định chào</w:t>
            </w:r>
          </w:p>
        </w:tc>
        <w:tc>
          <w:tcPr>
            <w:tcW w:w="1856" w:type="dxa"/>
          </w:tcPr>
          <w:p w14:paraId="22956261" w14:textId="4F0BCF6B" w:rsidR="00BA389B" w:rsidRPr="001909DB" w:rsidRDefault="00BA389B" w:rsidP="00BA389B">
            <w:r w:rsidRPr="001909DB">
              <w:t>Không</w:t>
            </w:r>
          </w:p>
        </w:tc>
        <w:tc>
          <w:tcPr>
            <w:tcW w:w="4590" w:type="dxa"/>
          </w:tcPr>
          <w:p w14:paraId="13211F14" w14:textId="77777777" w:rsidR="00BA389B" w:rsidRDefault="00BA389B" w:rsidP="00BA389B">
            <w:r>
              <w:t>Là textbox disable, Bên cạnh có hình kính lúp</w:t>
            </w:r>
          </w:p>
          <w:p w14:paraId="78B2089F" w14:textId="77777777" w:rsidR="00BA389B" w:rsidRDefault="00BA389B" w:rsidP="00BA389B">
            <w:pPr>
              <w:pStyle w:val="ListParagraph"/>
              <w:numPr>
                <w:ilvl w:val="0"/>
                <w:numId w:val="4"/>
              </w:numPr>
            </w:pPr>
            <w:r>
              <w:t>Click vào kính lúp mở ra một popup</w:t>
            </w:r>
          </w:p>
          <w:p w14:paraId="6101AB1A" w14:textId="5DDEEAE4" w:rsidR="00BA389B" w:rsidRDefault="00BA389B" w:rsidP="00BA389B">
            <w:pPr>
              <w:pStyle w:val="ListParagraph"/>
              <w:numPr>
                <w:ilvl w:val="1"/>
                <w:numId w:val="3"/>
              </w:numPr>
            </w:pPr>
            <w:r>
              <w:lastRenderedPageBreak/>
              <w:t xml:space="preserve">Popup hiển thị grid. Grid gồm 2 cột Mã phân nhóm &amp; Tên phân nhóm. Grid có nút + thêm mới, nút x để xóa. Click thêm mới =&gt; </w:t>
            </w:r>
            <w:r w:rsidRPr="001909DB">
              <w:t xml:space="preserve">Hiển thị </w:t>
            </w:r>
            <w:r>
              <w:t xml:space="preserve">popup cho chọn giá trị từ </w:t>
            </w:r>
            <w:r w:rsidRPr="001909DB">
              <w:t xml:space="preserve">danh sách </w:t>
            </w:r>
            <w:r>
              <w:t>phân nhóm actype – typename từ bảng aftype (bản ghi đã duyệt)</w:t>
            </w:r>
          </w:p>
          <w:p w14:paraId="180E01A7" w14:textId="64E962CE" w:rsidR="00BA389B" w:rsidRDefault="00BA389B" w:rsidP="00BA389B">
            <w:pPr>
              <w:pStyle w:val="ListParagraph"/>
              <w:numPr>
                <w:ilvl w:val="1"/>
                <w:numId w:val="3"/>
              </w:numPr>
            </w:pPr>
            <w:r>
              <w:t>Đóng popup =&gt; đưa giá trị hiển thị ra ngoài textbox: DS actype phân cách nhau bởi dấu “,”</w:t>
            </w:r>
          </w:p>
          <w:p w14:paraId="6C622B26" w14:textId="77777777" w:rsidR="00BA389B" w:rsidRDefault="00BA389B" w:rsidP="00BA389B">
            <w:pPr>
              <w:pStyle w:val="ListParagraph"/>
              <w:numPr>
                <w:ilvl w:val="1"/>
                <w:numId w:val="3"/>
              </w:numPr>
            </w:pPr>
            <w:r>
              <w:t>Trường hợp click kính lúp mà textbox đã có giá trị =&gt; Grid cần hiển thị lên DS giá trị hiện có</w:t>
            </w:r>
          </w:p>
          <w:p w14:paraId="57EBF881" w14:textId="1D82D35E" w:rsidR="00BA389B" w:rsidRPr="001909DB" w:rsidRDefault="00BA389B" w:rsidP="00BA389B">
            <w:pPr>
              <w:pStyle w:val="ListParagraph"/>
              <w:numPr>
                <w:ilvl w:val="1"/>
                <w:numId w:val="3"/>
              </w:numPr>
            </w:pPr>
            <w:r>
              <w:t>Nếu thêm mới actype đã tồn tại ngoài grid =&gt; không thêm</w:t>
            </w:r>
          </w:p>
        </w:tc>
      </w:tr>
      <w:tr w:rsidR="00BA389B" w:rsidRPr="001909DB" w14:paraId="573A7CDE" w14:textId="77777777" w:rsidTr="00FA74B1">
        <w:tc>
          <w:tcPr>
            <w:tcW w:w="3292" w:type="dxa"/>
          </w:tcPr>
          <w:p w14:paraId="4D9DFE71" w14:textId="77777777" w:rsidR="00BA389B" w:rsidRPr="001909DB" w:rsidRDefault="00BA389B" w:rsidP="00BA389B">
            <w:r w:rsidRPr="001909DB">
              <w:lastRenderedPageBreak/>
              <w:t>Ngày hết hạn lệnh chào</w:t>
            </w:r>
          </w:p>
        </w:tc>
        <w:tc>
          <w:tcPr>
            <w:tcW w:w="1856" w:type="dxa"/>
          </w:tcPr>
          <w:p w14:paraId="41372585" w14:textId="77777777" w:rsidR="00BA389B" w:rsidRPr="001909DB" w:rsidRDefault="00BA389B" w:rsidP="00BA389B">
            <w:r w:rsidRPr="001909DB">
              <w:t>Không</w:t>
            </w:r>
          </w:p>
        </w:tc>
        <w:tc>
          <w:tcPr>
            <w:tcW w:w="4590" w:type="dxa"/>
          </w:tcPr>
          <w:p w14:paraId="7BA72B71" w14:textId="77777777" w:rsidR="00BA389B" w:rsidRPr="001909DB" w:rsidRDefault="00BA389B" w:rsidP="00BA389B">
            <w:r w:rsidRPr="001909DB">
              <w:t>Nếu không nhập = Ngày hệ thống</w:t>
            </w:r>
          </w:p>
        </w:tc>
      </w:tr>
    </w:tbl>
    <w:p w14:paraId="071ACA40" w14:textId="77777777" w:rsidR="00AB191D" w:rsidRPr="001909DB" w:rsidRDefault="00AB191D" w:rsidP="00AB191D">
      <w:pPr>
        <w:rPr>
          <w:lang w:bidi="en-US"/>
        </w:rPr>
      </w:pPr>
    </w:p>
    <w:p w14:paraId="29CDB0A0" w14:textId="77777777" w:rsidR="00AB191D" w:rsidRPr="001909DB" w:rsidRDefault="00AB191D" w:rsidP="00AB191D">
      <w:pPr>
        <w:rPr>
          <w:lang w:bidi="en-US"/>
        </w:rPr>
      </w:pPr>
    </w:p>
    <w:p w14:paraId="52FDA684" w14:textId="77777777" w:rsidR="00AB191D" w:rsidRPr="001909DB" w:rsidRDefault="00AB191D" w:rsidP="00AB191D">
      <w:pPr>
        <w:pStyle w:val="Heading4"/>
      </w:pPr>
      <w:bookmarkStart w:id="886" w:name="_Toc75156615"/>
      <w:bookmarkStart w:id="887" w:name="_Toc78535562"/>
      <w:r w:rsidRPr="001909DB">
        <w:t>Quy tắc xử lý</w:t>
      </w:r>
      <w:bookmarkEnd w:id="886"/>
      <w:bookmarkEnd w:id="887"/>
    </w:p>
    <w:p w14:paraId="67E9FF3A" w14:textId="77777777" w:rsidR="00AB191D" w:rsidRPr="001909DB" w:rsidRDefault="00AB191D" w:rsidP="00AB191D">
      <w:pPr>
        <w:rPr>
          <w:lang w:bidi="en-US"/>
        </w:rPr>
      </w:pPr>
      <w:r w:rsidRPr="001909DB">
        <w:rPr>
          <w:lang w:bidi="en-US"/>
        </w:rPr>
        <w:t>Sinh giao dịch 8909 – đại lý chào bán =&gt; có make/check</w:t>
      </w:r>
    </w:p>
    <w:p w14:paraId="16F135C8" w14:textId="77777777" w:rsidR="00AB191D" w:rsidRPr="001909DB" w:rsidRDefault="00AB191D" w:rsidP="00AB191D">
      <w:pPr>
        <w:pStyle w:val="ListParagraph"/>
        <w:numPr>
          <w:ilvl w:val="0"/>
          <w:numId w:val="3"/>
        </w:numPr>
        <w:rPr>
          <w:lang w:bidi="en-US"/>
        </w:rPr>
      </w:pPr>
      <w:r w:rsidRPr="001909DB">
        <w:rPr>
          <w:lang w:bidi="en-US"/>
        </w:rPr>
        <w:t>Appcheck</w:t>
      </w:r>
    </w:p>
    <w:p w14:paraId="3EA8E7BD" w14:textId="77777777" w:rsidR="00AB191D" w:rsidRPr="001909DB" w:rsidRDefault="00AB191D" w:rsidP="00AB191D">
      <w:pPr>
        <w:pStyle w:val="ListParagraph"/>
        <w:numPr>
          <w:ilvl w:val="1"/>
          <w:numId w:val="3"/>
        </w:numPr>
        <w:rPr>
          <w:lang w:bidi="en-US"/>
        </w:rPr>
      </w:pPr>
      <w:r w:rsidRPr="001909DB">
        <w:rPr>
          <w:lang w:bidi="en-US"/>
        </w:rPr>
        <w:t>Kiểm tra trạng thái TK đại lý =&gt; cfstatus = ‘A’</w:t>
      </w:r>
    </w:p>
    <w:p w14:paraId="70CF0C55" w14:textId="77777777" w:rsidR="00AB191D" w:rsidRPr="001909DB" w:rsidRDefault="00AB191D" w:rsidP="00AB191D">
      <w:pPr>
        <w:pStyle w:val="ListParagraph"/>
        <w:numPr>
          <w:ilvl w:val="1"/>
          <w:numId w:val="3"/>
        </w:numPr>
        <w:rPr>
          <w:lang w:bidi="en-US"/>
        </w:rPr>
      </w:pPr>
      <w:r w:rsidRPr="001909DB">
        <w:rPr>
          <w:lang w:bidi="en-US"/>
        </w:rPr>
        <w:t>TK chào là đại lý của TS</w:t>
      </w:r>
    </w:p>
    <w:p w14:paraId="52190E71" w14:textId="245F17A6" w:rsidR="00AB191D" w:rsidRPr="001909DB" w:rsidRDefault="00271CA1" w:rsidP="00AB191D">
      <w:pPr>
        <w:pStyle w:val="ListParagraph"/>
        <w:numPr>
          <w:ilvl w:val="1"/>
          <w:numId w:val="3"/>
        </w:numPr>
        <w:rPr>
          <w:lang w:bidi="en-US"/>
        </w:rPr>
      </w:pPr>
      <w:r>
        <w:rPr>
          <w:lang w:bidi="en-US"/>
        </w:rPr>
        <w:t>KH</w:t>
      </w:r>
      <w:r w:rsidR="00AB191D" w:rsidRPr="001909DB">
        <w:rPr>
          <w:lang w:bidi="en-US"/>
        </w:rPr>
        <w:t xml:space="preserve"> chỉ định chào có tồn tại</w:t>
      </w:r>
    </w:p>
    <w:p w14:paraId="264BDEBE" w14:textId="77777777" w:rsidR="00AB191D" w:rsidRPr="001909DB" w:rsidRDefault="00AB191D" w:rsidP="00AB191D">
      <w:pPr>
        <w:pStyle w:val="ListParagraph"/>
        <w:numPr>
          <w:ilvl w:val="1"/>
          <w:numId w:val="3"/>
        </w:numPr>
        <w:rPr>
          <w:lang w:bidi="en-US"/>
        </w:rPr>
      </w:pPr>
      <w:r w:rsidRPr="001909DB">
        <w:rPr>
          <w:lang w:bidi="en-US"/>
        </w:rPr>
        <w:t>Mã sản phẩm phải tồn tại</w:t>
      </w:r>
    </w:p>
    <w:p w14:paraId="47ACE2C2" w14:textId="77777777" w:rsidR="00AB191D" w:rsidRDefault="00AB191D" w:rsidP="00AB191D">
      <w:pPr>
        <w:pStyle w:val="ListParagraph"/>
        <w:numPr>
          <w:ilvl w:val="1"/>
          <w:numId w:val="3"/>
        </w:numPr>
        <w:rPr>
          <w:lang w:bidi="en-US"/>
        </w:rPr>
      </w:pPr>
      <w:r w:rsidRPr="001909DB">
        <w:rPr>
          <w:lang w:bidi="en-US"/>
        </w:rPr>
        <w:t>Một sản phẩm của 1 đai lý không được chào bán nếu vẫn còn lệnh chào đang còn hiệu lực (Sản phẩm ở đây là nói đến cả chào bán lần đầu, trái phiếu trơn và sản phẩm kỳ hạn)</w:t>
      </w:r>
    </w:p>
    <w:p w14:paraId="2709E611" w14:textId="7AB9B89F" w:rsidR="00BF50D8" w:rsidRDefault="00BF50D8" w:rsidP="00AB191D">
      <w:pPr>
        <w:pStyle w:val="ListParagraph"/>
        <w:numPr>
          <w:ilvl w:val="1"/>
          <w:numId w:val="3"/>
        </w:numPr>
        <w:rPr>
          <w:lang w:bidi="en-US"/>
        </w:rPr>
      </w:pPr>
      <w:r>
        <w:rPr>
          <w:lang w:bidi="en-US"/>
        </w:rPr>
        <w:t xml:space="preserve">Danh sách </w:t>
      </w:r>
      <w:r w:rsidR="00271CA1">
        <w:rPr>
          <w:lang w:bidi="en-US"/>
        </w:rPr>
        <w:t>chi nhánh chỉ định chào có tồn tại</w:t>
      </w:r>
    </w:p>
    <w:p w14:paraId="6F1B05C8" w14:textId="2F9F33B4" w:rsidR="00271CA1" w:rsidRPr="001909DB" w:rsidRDefault="00271CA1" w:rsidP="00AB191D">
      <w:pPr>
        <w:pStyle w:val="ListParagraph"/>
        <w:numPr>
          <w:ilvl w:val="1"/>
          <w:numId w:val="3"/>
        </w:numPr>
        <w:rPr>
          <w:lang w:bidi="en-US"/>
        </w:rPr>
      </w:pPr>
      <w:r>
        <w:rPr>
          <w:lang w:bidi="en-US"/>
        </w:rPr>
        <w:t>Danh sách phân nhóm KH có tồn tại</w:t>
      </w:r>
    </w:p>
    <w:p w14:paraId="4E840E1C" w14:textId="77777777" w:rsidR="00AB191D" w:rsidRPr="001909DB" w:rsidRDefault="00AB191D" w:rsidP="00AB191D">
      <w:pPr>
        <w:pStyle w:val="ListParagraph"/>
        <w:numPr>
          <w:ilvl w:val="0"/>
          <w:numId w:val="3"/>
        </w:numPr>
        <w:rPr>
          <w:lang w:bidi="en-US"/>
        </w:rPr>
      </w:pPr>
      <w:r w:rsidRPr="001909DB">
        <w:rPr>
          <w:lang w:bidi="en-US"/>
        </w:rPr>
        <w:t>Appupdate</w:t>
      </w:r>
    </w:p>
    <w:p w14:paraId="3B1E15A6" w14:textId="77777777" w:rsidR="00AB191D" w:rsidRPr="001909DB" w:rsidRDefault="00AB191D" w:rsidP="00AB191D">
      <w:pPr>
        <w:pStyle w:val="ListParagraph"/>
        <w:numPr>
          <w:ilvl w:val="1"/>
          <w:numId w:val="3"/>
        </w:numPr>
        <w:rPr>
          <w:lang w:bidi="en-US"/>
        </w:rPr>
      </w:pPr>
      <w:r w:rsidRPr="001909DB">
        <w:rPr>
          <w:lang w:bidi="en-US"/>
        </w:rPr>
        <w:t>Insert oxpost</w:t>
      </w:r>
    </w:p>
    <w:p w14:paraId="0C31541B" w14:textId="77777777" w:rsidR="00AB191D" w:rsidRPr="001909DB" w:rsidRDefault="00AB191D" w:rsidP="00AB191D">
      <w:pPr>
        <w:pStyle w:val="ListParagraph"/>
        <w:numPr>
          <w:ilvl w:val="2"/>
          <w:numId w:val="3"/>
        </w:numPr>
        <w:rPr>
          <w:lang w:bidi="en-US"/>
        </w:rPr>
      </w:pPr>
      <w:r w:rsidRPr="001909DB">
        <w:rPr>
          <w:lang w:bidi="en-US"/>
        </w:rPr>
        <w:t>Autoid: tự tăng</w:t>
      </w:r>
    </w:p>
    <w:p w14:paraId="5B743845" w14:textId="77777777" w:rsidR="00AB191D" w:rsidRPr="001909DB" w:rsidRDefault="00AB191D" w:rsidP="00AB191D">
      <w:pPr>
        <w:pStyle w:val="ListParagraph"/>
        <w:numPr>
          <w:ilvl w:val="2"/>
          <w:numId w:val="3"/>
        </w:numPr>
        <w:rPr>
          <w:lang w:bidi="en-US"/>
        </w:rPr>
      </w:pPr>
      <w:r w:rsidRPr="001909DB">
        <w:rPr>
          <w:lang w:bidi="en-US"/>
        </w:rPr>
        <w:t>Orderid: to_char(txdate,'YYYYMMDD')||txnum</w:t>
      </w:r>
    </w:p>
    <w:p w14:paraId="149F8C35" w14:textId="77777777" w:rsidR="00AB191D" w:rsidRPr="001909DB" w:rsidRDefault="00AB191D" w:rsidP="00AB191D">
      <w:pPr>
        <w:pStyle w:val="ListParagraph"/>
        <w:numPr>
          <w:ilvl w:val="2"/>
          <w:numId w:val="3"/>
        </w:numPr>
        <w:rPr>
          <w:lang w:bidi="en-US"/>
        </w:rPr>
      </w:pPr>
      <w:r w:rsidRPr="001909DB">
        <w:rPr>
          <w:lang w:bidi="en-US"/>
        </w:rPr>
        <w:t>Txdate: txdate của giao dịch</w:t>
      </w:r>
    </w:p>
    <w:p w14:paraId="47D27843" w14:textId="77777777" w:rsidR="00AB191D" w:rsidRPr="001909DB" w:rsidRDefault="00AB191D" w:rsidP="00AB191D">
      <w:pPr>
        <w:pStyle w:val="ListParagraph"/>
        <w:numPr>
          <w:ilvl w:val="2"/>
          <w:numId w:val="3"/>
        </w:numPr>
        <w:rPr>
          <w:lang w:bidi="en-US"/>
        </w:rPr>
      </w:pPr>
      <w:r w:rsidRPr="001909DB">
        <w:rPr>
          <w:lang w:bidi="en-US"/>
        </w:rPr>
        <w:t>Txtime: txtime của giao dịch</w:t>
      </w:r>
    </w:p>
    <w:p w14:paraId="705C8637" w14:textId="77777777" w:rsidR="00AB191D" w:rsidRPr="001909DB" w:rsidRDefault="00AB191D" w:rsidP="00AB191D">
      <w:pPr>
        <w:pStyle w:val="ListParagraph"/>
        <w:numPr>
          <w:ilvl w:val="2"/>
          <w:numId w:val="3"/>
        </w:numPr>
        <w:rPr>
          <w:lang w:bidi="en-US"/>
        </w:rPr>
      </w:pPr>
      <w:r w:rsidRPr="001909DB">
        <w:rPr>
          <w:lang w:bidi="en-US"/>
        </w:rPr>
        <w:t>Traderid: tlid của user nhập lệnh</w:t>
      </w:r>
    </w:p>
    <w:p w14:paraId="2895F10E" w14:textId="77777777" w:rsidR="00AB191D" w:rsidRPr="001909DB" w:rsidRDefault="00AB191D" w:rsidP="00AB191D">
      <w:pPr>
        <w:pStyle w:val="ListParagraph"/>
        <w:numPr>
          <w:ilvl w:val="2"/>
          <w:numId w:val="3"/>
        </w:numPr>
        <w:rPr>
          <w:lang w:bidi="en-US"/>
        </w:rPr>
      </w:pPr>
      <w:r w:rsidRPr="001909DB">
        <w:rPr>
          <w:lang w:bidi="en-US"/>
        </w:rPr>
        <w:t>Checkerid: tlid của user duyệt giao dịch</w:t>
      </w:r>
    </w:p>
    <w:p w14:paraId="1B4D7058" w14:textId="77777777" w:rsidR="00AB191D" w:rsidRPr="001909DB" w:rsidRDefault="00AB191D" w:rsidP="00AB191D">
      <w:pPr>
        <w:pStyle w:val="ListParagraph"/>
        <w:numPr>
          <w:ilvl w:val="2"/>
          <w:numId w:val="3"/>
        </w:numPr>
        <w:rPr>
          <w:lang w:bidi="en-US"/>
        </w:rPr>
      </w:pPr>
      <w:r w:rsidRPr="001909DB">
        <w:rPr>
          <w:lang w:bidi="en-US"/>
        </w:rPr>
        <w:t>Afacctno: acctno của đại lý</w:t>
      </w:r>
    </w:p>
    <w:p w14:paraId="04DB93AC" w14:textId="77777777" w:rsidR="00AB191D" w:rsidRPr="001909DB" w:rsidRDefault="00AB191D" w:rsidP="00AB191D">
      <w:pPr>
        <w:pStyle w:val="ListParagraph"/>
        <w:numPr>
          <w:ilvl w:val="2"/>
          <w:numId w:val="3"/>
        </w:numPr>
        <w:rPr>
          <w:lang w:bidi="en-US"/>
        </w:rPr>
      </w:pPr>
      <w:r w:rsidRPr="001909DB">
        <w:rPr>
          <w:lang w:bidi="en-US"/>
        </w:rPr>
        <w:t>Publicacct: Y nếu có công khai tài khoản chào/ N nếu không công khai</w:t>
      </w:r>
    </w:p>
    <w:p w14:paraId="76BCEDB2" w14:textId="0CDB6DA5" w:rsidR="00AB191D" w:rsidRPr="001909DB" w:rsidRDefault="00AB191D" w:rsidP="00AB191D">
      <w:pPr>
        <w:pStyle w:val="ListParagraph"/>
        <w:numPr>
          <w:ilvl w:val="2"/>
          <w:numId w:val="3"/>
        </w:numPr>
        <w:rPr>
          <w:lang w:bidi="en-US"/>
        </w:rPr>
      </w:pPr>
      <w:r w:rsidRPr="001909DB">
        <w:rPr>
          <w:lang w:bidi="en-US"/>
        </w:rPr>
        <w:t xml:space="preserve">Coacctno: </w:t>
      </w:r>
      <w:r w:rsidR="00271CA1">
        <w:rPr>
          <w:lang w:bidi="en-US"/>
        </w:rPr>
        <w:t>danh sách KH</w:t>
      </w:r>
      <w:r w:rsidRPr="001909DB">
        <w:rPr>
          <w:lang w:bidi="en-US"/>
        </w:rPr>
        <w:t xml:space="preserve"> </w:t>
      </w:r>
      <w:r w:rsidR="00271CA1">
        <w:rPr>
          <w:lang w:bidi="en-US"/>
        </w:rPr>
        <w:t xml:space="preserve">(custodycd) </w:t>
      </w:r>
      <w:r w:rsidRPr="001909DB">
        <w:rPr>
          <w:lang w:bidi="en-US"/>
        </w:rPr>
        <w:t>chỉ định chào</w:t>
      </w:r>
      <w:r w:rsidR="00271CA1">
        <w:rPr>
          <w:lang w:bidi="en-US"/>
        </w:rPr>
        <w:t>, phân cách bởi dấu “,”</w:t>
      </w:r>
    </w:p>
    <w:p w14:paraId="48F7B90E" w14:textId="77777777" w:rsidR="00AB191D" w:rsidRPr="001909DB" w:rsidRDefault="00AB191D" w:rsidP="00AB191D">
      <w:pPr>
        <w:pStyle w:val="ListParagraph"/>
        <w:numPr>
          <w:ilvl w:val="2"/>
          <w:numId w:val="3"/>
        </w:numPr>
        <w:rPr>
          <w:lang w:bidi="en-US"/>
        </w:rPr>
      </w:pPr>
      <w:r w:rsidRPr="001909DB">
        <w:rPr>
          <w:lang w:bidi="en-US"/>
        </w:rPr>
        <w:t>Category: loại chào (= ‘T’)</w:t>
      </w:r>
    </w:p>
    <w:p w14:paraId="62831D6F" w14:textId="77777777" w:rsidR="00AB191D" w:rsidRPr="001909DB" w:rsidRDefault="00AB191D" w:rsidP="00AB191D">
      <w:pPr>
        <w:pStyle w:val="ListParagraph"/>
        <w:numPr>
          <w:ilvl w:val="2"/>
          <w:numId w:val="3"/>
        </w:numPr>
        <w:rPr>
          <w:lang w:bidi="en-US"/>
        </w:rPr>
      </w:pPr>
      <w:r w:rsidRPr="001909DB">
        <w:rPr>
          <w:lang w:bidi="en-US"/>
        </w:rPr>
        <w:t>Side: ‘S’</w:t>
      </w:r>
    </w:p>
    <w:p w14:paraId="5B0D12E0" w14:textId="77777777" w:rsidR="00AB191D" w:rsidRPr="001909DB" w:rsidRDefault="00AB191D" w:rsidP="00AB191D">
      <w:pPr>
        <w:pStyle w:val="ListParagraph"/>
        <w:numPr>
          <w:ilvl w:val="2"/>
          <w:numId w:val="3"/>
        </w:numPr>
        <w:rPr>
          <w:lang w:bidi="en-US"/>
        </w:rPr>
      </w:pPr>
      <w:r w:rsidRPr="001909DB">
        <w:rPr>
          <w:lang w:bidi="en-US"/>
        </w:rPr>
        <w:t>Codeid: autoid của tài sản</w:t>
      </w:r>
    </w:p>
    <w:p w14:paraId="1F99F644" w14:textId="77777777" w:rsidR="00AB191D" w:rsidRPr="001909DB" w:rsidRDefault="00AB191D" w:rsidP="00AB191D">
      <w:pPr>
        <w:pStyle w:val="ListParagraph"/>
        <w:numPr>
          <w:ilvl w:val="2"/>
          <w:numId w:val="3"/>
        </w:numPr>
        <w:rPr>
          <w:lang w:bidi="en-US"/>
        </w:rPr>
      </w:pPr>
      <w:r w:rsidRPr="001909DB">
        <w:rPr>
          <w:lang w:bidi="en-US"/>
        </w:rPr>
        <w:t>Symbol: mã tài sản</w:t>
      </w:r>
    </w:p>
    <w:p w14:paraId="70894ED7" w14:textId="77777777" w:rsidR="00AB191D" w:rsidRPr="001909DB" w:rsidRDefault="00AB191D" w:rsidP="00AB191D">
      <w:pPr>
        <w:pStyle w:val="ListParagraph"/>
        <w:numPr>
          <w:ilvl w:val="2"/>
          <w:numId w:val="3"/>
        </w:numPr>
        <w:rPr>
          <w:lang w:bidi="en-US"/>
        </w:rPr>
      </w:pPr>
      <w:r w:rsidRPr="001909DB">
        <w:rPr>
          <w:lang w:bidi="en-US"/>
        </w:rPr>
        <w:t>Effdate: ngày hệ thống</w:t>
      </w:r>
    </w:p>
    <w:p w14:paraId="5EA27A86" w14:textId="77777777" w:rsidR="00AB191D" w:rsidRPr="001909DB" w:rsidRDefault="00AB191D" w:rsidP="00AB191D">
      <w:pPr>
        <w:pStyle w:val="ListParagraph"/>
        <w:numPr>
          <w:ilvl w:val="2"/>
          <w:numId w:val="3"/>
        </w:numPr>
        <w:rPr>
          <w:lang w:bidi="en-US"/>
        </w:rPr>
      </w:pPr>
      <w:r w:rsidRPr="001909DB">
        <w:rPr>
          <w:lang w:bidi="en-US"/>
        </w:rPr>
        <w:t>Expdate: ngày hết hạn lệnh chào. Nếu không nhập = ngày hệ thống</w:t>
      </w:r>
    </w:p>
    <w:p w14:paraId="1A436097" w14:textId="77777777" w:rsidR="00AB191D" w:rsidRPr="001909DB" w:rsidRDefault="00AB191D" w:rsidP="00AB191D">
      <w:pPr>
        <w:pStyle w:val="ListParagraph"/>
        <w:numPr>
          <w:ilvl w:val="2"/>
          <w:numId w:val="3"/>
        </w:numPr>
        <w:rPr>
          <w:lang w:bidi="en-US"/>
        </w:rPr>
      </w:pPr>
      <w:r w:rsidRPr="001909DB">
        <w:rPr>
          <w:lang w:bidi="en-US"/>
        </w:rPr>
        <w:t>Quoteval: 0</w:t>
      </w:r>
    </w:p>
    <w:p w14:paraId="25DD48A4" w14:textId="77777777" w:rsidR="00AB191D" w:rsidRPr="001909DB" w:rsidRDefault="00AB191D" w:rsidP="00AB191D">
      <w:pPr>
        <w:pStyle w:val="ListParagraph"/>
        <w:numPr>
          <w:ilvl w:val="2"/>
          <w:numId w:val="3"/>
        </w:numPr>
        <w:rPr>
          <w:lang w:bidi="en-US"/>
        </w:rPr>
      </w:pPr>
      <w:r w:rsidRPr="001909DB">
        <w:rPr>
          <w:lang w:bidi="en-US"/>
        </w:rPr>
        <w:lastRenderedPageBreak/>
        <w:t>Publicval: 0</w:t>
      </w:r>
    </w:p>
    <w:p w14:paraId="35386F81" w14:textId="77777777" w:rsidR="00AB191D" w:rsidRPr="001909DB" w:rsidRDefault="00AB191D" w:rsidP="00AB191D">
      <w:pPr>
        <w:pStyle w:val="ListParagraph"/>
        <w:numPr>
          <w:ilvl w:val="2"/>
          <w:numId w:val="3"/>
        </w:numPr>
        <w:rPr>
          <w:lang w:bidi="en-US"/>
        </w:rPr>
      </w:pPr>
      <w:r w:rsidRPr="001909DB">
        <w:rPr>
          <w:lang w:bidi="en-US"/>
        </w:rPr>
        <w:t>Availval: 0</w:t>
      </w:r>
    </w:p>
    <w:p w14:paraId="511A7CFB" w14:textId="77777777" w:rsidR="00AB191D" w:rsidRPr="001909DB" w:rsidRDefault="00AB191D" w:rsidP="00AB191D">
      <w:pPr>
        <w:pStyle w:val="ListParagraph"/>
        <w:numPr>
          <w:ilvl w:val="2"/>
          <w:numId w:val="3"/>
        </w:numPr>
        <w:rPr>
          <w:lang w:bidi="en-US"/>
        </w:rPr>
      </w:pPr>
      <w:r w:rsidRPr="001909DB">
        <w:rPr>
          <w:lang w:bidi="en-US"/>
        </w:rPr>
        <w:t>Quoteprice: 0</w:t>
      </w:r>
    </w:p>
    <w:p w14:paraId="00399037" w14:textId="77777777" w:rsidR="00AB191D" w:rsidRPr="001909DB" w:rsidRDefault="00AB191D" w:rsidP="00AB191D">
      <w:pPr>
        <w:pStyle w:val="ListParagraph"/>
        <w:numPr>
          <w:ilvl w:val="2"/>
          <w:numId w:val="3"/>
        </w:numPr>
        <w:rPr>
          <w:lang w:bidi="en-US"/>
        </w:rPr>
      </w:pPr>
      <w:r w:rsidRPr="001909DB">
        <w:rPr>
          <w:lang w:bidi="en-US"/>
        </w:rPr>
        <w:t>Subsqtty: 0</w:t>
      </w:r>
    </w:p>
    <w:p w14:paraId="3B5E3817" w14:textId="77777777" w:rsidR="00AB191D" w:rsidRPr="001909DB" w:rsidRDefault="00AB191D" w:rsidP="00AB191D">
      <w:pPr>
        <w:pStyle w:val="ListParagraph"/>
        <w:numPr>
          <w:ilvl w:val="2"/>
          <w:numId w:val="3"/>
        </w:numPr>
        <w:rPr>
          <w:lang w:bidi="en-US"/>
        </w:rPr>
      </w:pPr>
      <w:r w:rsidRPr="001909DB">
        <w:rPr>
          <w:lang w:bidi="en-US"/>
        </w:rPr>
        <w:t>Subsamt: 0</w:t>
      </w:r>
    </w:p>
    <w:p w14:paraId="289AA758" w14:textId="77777777" w:rsidR="00AB191D" w:rsidRPr="001909DB" w:rsidRDefault="00AB191D" w:rsidP="00AB191D">
      <w:pPr>
        <w:pStyle w:val="ListParagraph"/>
        <w:numPr>
          <w:ilvl w:val="2"/>
          <w:numId w:val="3"/>
        </w:numPr>
        <w:rPr>
          <w:lang w:bidi="en-US"/>
        </w:rPr>
      </w:pPr>
      <w:r w:rsidRPr="001909DB">
        <w:rPr>
          <w:lang w:bidi="en-US"/>
        </w:rPr>
        <w:t>Firmqtty: 0</w:t>
      </w:r>
    </w:p>
    <w:p w14:paraId="5012ACCA" w14:textId="77777777" w:rsidR="00AB191D" w:rsidRPr="001909DB" w:rsidRDefault="00AB191D" w:rsidP="00AB191D">
      <w:pPr>
        <w:pStyle w:val="ListParagraph"/>
        <w:numPr>
          <w:ilvl w:val="2"/>
          <w:numId w:val="3"/>
        </w:numPr>
        <w:rPr>
          <w:lang w:bidi="en-US"/>
        </w:rPr>
      </w:pPr>
      <w:r w:rsidRPr="001909DB">
        <w:rPr>
          <w:lang w:bidi="en-US"/>
        </w:rPr>
        <w:t>Firmamt: 0</w:t>
      </w:r>
    </w:p>
    <w:p w14:paraId="777BA8B5" w14:textId="77777777" w:rsidR="00AB191D" w:rsidRPr="001909DB" w:rsidRDefault="00AB191D" w:rsidP="00AB191D">
      <w:pPr>
        <w:pStyle w:val="ListParagraph"/>
        <w:numPr>
          <w:ilvl w:val="2"/>
          <w:numId w:val="3"/>
        </w:numPr>
        <w:rPr>
          <w:lang w:bidi="en-US"/>
        </w:rPr>
      </w:pPr>
      <w:r w:rsidRPr="001909DB">
        <w:rPr>
          <w:lang w:bidi="en-US"/>
        </w:rPr>
        <w:t>Settqtty: 0</w:t>
      </w:r>
    </w:p>
    <w:p w14:paraId="5E041419" w14:textId="77777777" w:rsidR="00AB191D" w:rsidRPr="001909DB" w:rsidRDefault="00AB191D" w:rsidP="00AB191D">
      <w:pPr>
        <w:pStyle w:val="ListParagraph"/>
        <w:numPr>
          <w:ilvl w:val="2"/>
          <w:numId w:val="3"/>
        </w:numPr>
        <w:rPr>
          <w:lang w:bidi="en-US"/>
        </w:rPr>
      </w:pPr>
      <w:r w:rsidRPr="001909DB">
        <w:rPr>
          <w:lang w:bidi="en-US"/>
        </w:rPr>
        <w:t>Settamt: 0</w:t>
      </w:r>
    </w:p>
    <w:p w14:paraId="5D83F618" w14:textId="77777777" w:rsidR="00AB191D" w:rsidRPr="001909DB" w:rsidRDefault="00AB191D" w:rsidP="00AB191D">
      <w:pPr>
        <w:pStyle w:val="ListParagraph"/>
        <w:numPr>
          <w:ilvl w:val="2"/>
          <w:numId w:val="3"/>
        </w:numPr>
        <w:rPr>
          <w:lang w:bidi="en-US"/>
        </w:rPr>
      </w:pPr>
      <w:r w:rsidRPr="001909DB">
        <w:rPr>
          <w:lang w:bidi="en-US"/>
        </w:rPr>
        <w:t>Cancelqtty: 0</w:t>
      </w:r>
    </w:p>
    <w:p w14:paraId="2A84EFF4" w14:textId="77777777" w:rsidR="00AB191D" w:rsidRPr="001909DB" w:rsidRDefault="00AB191D" w:rsidP="00AB191D">
      <w:pPr>
        <w:pStyle w:val="ListParagraph"/>
        <w:numPr>
          <w:ilvl w:val="2"/>
          <w:numId w:val="3"/>
        </w:numPr>
        <w:rPr>
          <w:lang w:bidi="en-US"/>
        </w:rPr>
      </w:pPr>
      <w:r w:rsidRPr="001909DB">
        <w:rPr>
          <w:lang w:bidi="en-US"/>
        </w:rPr>
        <w:t>Status: ‘A’</w:t>
      </w:r>
    </w:p>
    <w:p w14:paraId="48F6396F" w14:textId="77777777" w:rsidR="00AB191D" w:rsidRPr="001909DB" w:rsidRDefault="00AB191D" w:rsidP="00AB191D">
      <w:pPr>
        <w:pStyle w:val="ListParagraph"/>
        <w:numPr>
          <w:ilvl w:val="2"/>
          <w:numId w:val="3"/>
        </w:numPr>
        <w:rPr>
          <w:lang w:bidi="en-US"/>
        </w:rPr>
      </w:pPr>
      <w:r w:rsidRPr="001909DB">
        <w:rPr>
          <w:lang w:bidi="en-US"/>
        </w:rPr>
        <w:t>Lastchange: = sysdate (ngày giờ)</w:t>
      </w:r>
    </w:p>
    <w:p w14:paraId="29063057" w14:textId="77777777" w:rsidR="00AB191D" w:rsidRPr="001909DB" w:rsidRDefault="00AB191D" w:rsidP="00AB191D">
      <w:pPr>
        <w:pStyle w:val="ListParagraph"/>
        <w:numPr>
          <w:ilvl w:val="2"/>
          <w:numId w:val="3"/>
        </w:numPr>
        <w:rPr>
          <w:lang w:bidi="en-US"/>
        </w:rPr>
      </w:pPr>
      <w:r w:rsidRPr="001909DB">
        <w:rPr>
          <w:lang w:bidi="en-US"/>
        </w:rPr>
        <w:t xml:space="preserve">Productid: = </w:t>
      </w:r>
      <w:r>
        <w:rPr>
          <w:lang w:bidi="en-US"/>
        </w:rPr>
        <w:t>shortname của SP đã chọn</w:t>
      </w:r>
    </w:p>
    <w:p w14:paraId="6D794B5A" w14:textId="77777777" w:rsidR="00AB191D" w:rsidRPr="001909DB" w:rsidRDefault="00AB191D" w:rsidP="00AB191D">
      <w:pPr>
        <w:pStyle w:val="ListParagraph"/>
        <w:numPr>
          <w:ilvl w:val="2"/>
          <w:numId w:val="3"/>
        </w:numPr>
        <w:rPr>
          <w:lang w:bidi="en-US"/>
        </w:rPr>
      </w:pPr>
      <w:r w:rsidRPr="001909DB">
        <w:rPr>
          <w:lang w:bidi="en-US"/>
        </w:rPr>
        <w:t>Refissuid: = 0</w:t>
      </w:r>
    </w:p>
    <w:p w14:paraId="614C9C0D" w14:textId="77777777" w:rsidR="00AB191D" w:rsidRPr="001909DB" w:rsidRDefault="00AB191D" w:rsidP="00AB191D">
      <w:pPr>
        <w:pStyle w:val="ListParagraph"/>
        <w:numPr>
          <w:ilvl w:val="2"/>
          <w:numId w:val="3"/>
        </w:numPr>
        <w:rPr>
          <w:lang w:bidi="en-US"/>
        </w:rPr>
      </w:pPr>
      <w:r w:rsidRPr="001909DB">
        <w:rPr>
          <w:lang w:bidi="en-US"/>
        </w:rPr>
        <w:t>Reflegid: 0</w:t>
      </w:r>
    </w:p>
    <w:p w14:paraId="530B8F57" w14:textId="77777777" w:rsidR="00AB191D" w:rsidRPr="001909DB" w:rsidRDefault="00AB191D" w:rsidP="00AB191D">
      <w:pPr>
        <w:pStyle w:val="ListParagraph"/>
        <w:numPr>
          <w:ilvl w:val="2"/>
          <w:numId w:val="3"/>
        </w:numPr>
        <w:rPr>
          <w:lang w:bidi="en-US"/>
        </w:rPr>
      </w:pPr>
      <w:r w:rsidRPr="001909DB">
        <w:rPr>
          <w:lang w:bidi="en-US"/>
        </w:rPr>
        <w:t>Txnum: txnum của giao dịch</w:t>
      </w:r>
    </w:p>
    <w:p w14:paraId="7D86D6AA" w14:textId="77777777" w:rsidR="00AB191D" w:rsidRPr="001909DB" w:rsidRDefault="00AB191D" w:rsidP="00AB191D">
      <w:pPr>
        <w:pStyle w:val="ListParagraph"/>
        <w:numPr>
          <w:ilvl w:val="2"/>
          <w:numId w:val="3"/>
        </w:numPr>
        <w:rPr>
          <w:lang w:bidi="en-US"/>
        </w:rPr>
      </w:pPr>
      <w:r w:rsidRPr="001909DB">
        <w:rPr>
          <w:lang w:bidi="en-US"/>
        </w:rPr>
        <w:t>Dealeraccount: acctno của đại lý</w:t>
      </w:r>
    </w:p>
    <w:p w14:paraId="38E644B3" w14:textId="77777777" w:rsidR="00AB191D" w:rsidRPr="001909DB" w:rsidRDefault="00AB191D" w:rsidP="00AB191D">
      <w:pPr>
        <w:pStyle w:val="ListParagraph"/>
        <w:numPr>
          <w:ilvl w:val="2"/>
          <w:numId w:val="3"/>
        </w:numPr>
        <w:rPr>
          <w:lang w:bidi="en-US"/>
        </w:rPr>
      </w:pPr>
      <w:r w:rsidRPr="001909DB">
        <w:rPr>
          <w:lang w:bidi="en-US"/>
        </w:rPr>
        <w:t>Orgconfirmno: null</w:t>
      </w:r>
    </w:p>
    <w:p w14:paraId="74E65420" w14:textId="77777777" w:rsidR="00AB191D" w:rsidRPr="001909DB" w:rsidRDefault="00AB191D" w:rsidP="00AB191D">
      <w:pPr>
        <w:pStyle w:val="ListParagraph"/>
        <w:numPr>
          <w:ilvl w:val="2"/>
          <w:numId w:val="3"/>
        </w:numPr>
        <w:rPr>
          <w:lang w:bidi="en-US"/>
        </w:rPr>
      </w:pPr>
      <w:r w:rsidRPr="001909DB">
        <w:rPr>
          <w:lang w:bidi="en-US"/>
        </w:rPr>
        <w:t>Refadid: null</w:t>
      </w:r>
    </w:p>
    <w:p w14:paraId="43364C4E" w14:textId="77777777" w:rsidR="00AB191D" w:rsidRPr="001909DB" w:rsidRDefault="00AB191D" w:rsidP="00AB191D">
      <w:pPr>
        <w:pStyle w:val="ListParagraph"/>
        <w:numPr>
          <w:ilvl w:val="2"/>
          <w:numId w:val="3"/>
        </w:numPr>
        <w:rPr>
          <w:lang w:bidi="en-US"/>
        </w:rPr>
      </w:pPr>
      <w:r w:rsidRPr="001909DB">
        <w:rPr>
          <w:lang w:bidi="en-US"/>
        </w:rPr>
        <w:t>Orgdate: null</w:t>
      </w:r>
    </w:p>
    <w:p w14:paraId="151A2FC5" w14:textId="77777777" w:rsidR="00AB191D" w:rsidRPr="001909DB" w:rsidRDefault="00AB191D" w:rsidP="00AB191D">
      <w:pPr>
        <w:pStyle w:val="ListParagraph"/>
        <w:numPr>
          <w:ilvl w:val="2"/>
          <w:numId w:val="3"/>
        </w:numPr>
        <w:rPr>
          <w:lang w:bidi="en-US"/>
        </w:rPr>
      </w:pPr>
      <w:r w:rsidRPr="001909DB">
        <w:rPr>
          <w:lang w:bidi="en-US"/>
        </w:rPr>
        <w:t>Buyconfirmno: null</w:t>
      </w:r>
    </w:p>
    <w:p w14:paraId="28A74D78" w14:textId="77777777" w:rsidR="00AB191D" w:rsidRPr="001909DB" w:rsidRDefault="00AB191D" w:rsidP="00AB191D">
      <w:pPr>
        <w:pStyle w:val="ListParagraph"/>
        <w:numPr>
          <w:ilvl w:val="2"/>
          <w:numId w:val="3"/>
        </w:numPr>
        <w:rPr>
          <w:lang w:bidi="en-US"/>
        </w:rPr>
      </w:pPr>
      <w:r w:rsidRPr="001909DB">
        <w:rPr>
          <w:lang w:bidi="en-US"/>
        </w:rPr>
        <w:t>Quoterate: 0</w:t>
      </w:r>
    </w:p>
    <w:p w14:paraId="3553B136" w14:textId="77777777" w:rsidR="00AB191D" w:rsidRPr="001909DB" w:rsidRDefault="00AB191D" w:rsidP="00AB191D">
      <w:pPr>
        <w:pStyle w:val="ListParagraph"/>
        <w:numPr>
          <w:ilvl w:val="2"/>
          <w:numId w:val="3"/>
        </w:numPr>
        <w:rPr>
          <w:lang w:bidi="en-US"/>
        </w:rPr>
      </w:pPr>
      <w:r w:rsidRPr="001909DB">
        <w:rPr>
          <w:lang w:bidi="en-US"/>
        </w:rPr>
        <w:t>Orgprice: null</w:t>
      </w:r>
    </w:p>
    <w:p w14:paraId="66C23C6E" w14:textId="77777777" w:rsidR="00AB191D" w:rsidRPr="001909DB" w:rsidRDefault="00AB191D" w:rsidP="00AB191D">
      <w:pPr>
        <w:pStyle w:val="ListParagraph"/>
        <w:numPr>
          <w:ilvl w:val="2"/>
          <w:numId w:val="3"/>
        </w:numPr>
        <w:rPr>
          <w:lang w:bidi="en-US"/>
        </w:rPr>
      </w:pPr>
      <w:r w:rsidRPr="001909DB">
        <w:rPr>
          <w:lang w:bidi="en-US"/>
        </w:rPr>
        <w:t>Comboid: null</w:t>
      </w:r>
    </w:p>
    <w:p w14:paraId="449543AB" w14:textId="77777777" w:rsidR="00AB191D" w:rsidRPr="001909DB" w:rsidRDefault="00AB191D" w:rsidP="00AB191D">
      <w:pPr>
        <w:pStyle w:val="ListParagraph"/>
        <w:numPr>
          <w:ilvl w:val="2"/>
          <w:numId w:val="3"/>
        </w:numPr>
        <w:rPr>
          <w:lang w:bidi="en-US"/>
        </w:rPr>
      </w:pPr>
      <w:r w:rsidRPr="001909DB">
        <w:rPr>
          <w:lang w:bidi="en-US"/>
        </w:rPr>
        <w:t>Sellopt: null</w:t>
      </w:r>
    </w:p>
    <w:p w14:paraId="2D51CCB1" w14:textId="1AF36818" w:rsidR="00AB191D" w:rsidRPr="001909DB" w:rsidRDefault="00AB191D" w:rsidP="00AB191D">
      <w:pPr>
        <w:pStyle w:val="ListParagraph"/>
        <w:numPr>
          <w:ilvl w:val="2"/>
          <w:numId w:val="3"/>
        </w:numPr>
        <w:rPr>
          <w:lang w:bidi="en-US"/>
        </w:rPr>
      </w:pPr>
      <w:r w:rsidRPr="001909DB">
        <w:rPr>
          <w:lang w:bidi="en-US"/>
        </w:rPr>
        <w:t xml:space="preserve">Coabr: </w:t>
      </w:r>
      <w:r w:rsidR="00271CA1">
        <w:rPr>
          <w:lang w:bidi="en-US"/>
        </w:rPr>
        <w:t xml:space="preserve">danh sách </w:t>
      </w:r>
      <w:r w:rsidRPr="001909DB">
        <w:rPr>
          <w:lang w:bidi="en-US"/>
        </w:rPr>
        <w:t>brid của chi nhánh được chỉ định</w:t>
      </w:r>
      <w:r w:rsidR="00271CA1">
        <w:rPr>
          <w:lang w:bidi="en-US"/>
        </w:rPr>
        <w:t>, phân cách bởi dấu “,”</w:t>
      </w:r>
    </w:p>
    <w:p w14:paraId="36266669" w14:textId="098F4807" w:rsidR="00AB191D" w:rsidRDefault="00AB191D" w:rsidP="00AB191D">
      <w:pPr>
        <w:pStyle w:val="ListParagraph"/>
        <w:numPr>
          <w:ilvl w:val="2"/>
          <w:numId w:val="3"/>
        </w:numPr>
        <w:rPr>
          <w:lang w:bidi="en-US"/>
        </w:rPr>
      </w:pPr>
      <w:r w:rsidRPr="001909DB">
        <w:rPr>
          <w:lang w:bidi="en-US"/>
        </w:rPr>
        <w:t>Maxqtty: Khối lượng tối đa được phép bán. Không nhập để = null</w:t>
      </w:r>
    </w:p>
    <w:p w14:paraId="58CADA88" w14:textId="4F4A0207" w:rsidR="00271CA1" w:rsidRDefault="00271CA1" w:rsidP="00AB191D">
      <w:pPr>
        <w:pStyle w:val="ListParagraph"/>
        <w:numPr>
          <w:ilvl w:val="2"/>
          <w:numId w:val="3"/>
        </w:numPr>
        <w:rPr>
          <w:lang w:bidi="en-US"/>
        </w:rPr>
      </w:pPr>
      <w:r>
        <w:rPr>
          <w:lang w:bidi="en-US"/>
        </w:rPr>
        <w:t>Maxqttypercus: Khối lượng tối đa bán cho 1 KH. Không nhập để = null</w:t>
      </w:r>
    </w:p>
    <w:p w14:paraId="3375F523" w14:textId="483F33BF" w:rsidR="00271CA1" w:rsidRDefault="00271CA1" w:rsidP="00AB191D">
      <w:pPr>
        <w:pStyle w:val="ListParagraph"/>
        <w:numPr>
          <w:ilvl w:val="2"/>
          <w:numId w:val="3"/>
        </w:numPr>
        <w:rPr>
          <w:lang w:bidi="en-US"/>
        </w:rPr>
      </w:pPr>
      <w:r>
        <w:rPr>
          <w:lang w:bidi="en-US"/>
        </w:rPr>
        <w:t>Cftype: danh sách phân nhóm KH (actype) được chỉ định, phân cách bởi dấu “,”</w:t>
      </w:r>
    </w:p>
    <w:p w14:paraId="3BB0F450" w14:textId="064C3494" w:rsidR="00271CA1" w:rsidRPr="001909DB" w:rsidRDefault="00271CA1" w:rsidP="00AB191D">
      <w:pPr>
        <w:pStyle w:val="ListParagraph"/>
        <w:numPr>
          <w:ilvl w:val="2"/>
          <w:numId w:val="3"/>
        </w:numPr>
        <w:rPr>
          <w:lang w:bidi="en-US"/>
        </w:rPr>
      </w:pPr>
      <w:r>
        <w:rPr>
          <w:lang w:bidi="en-US"/>
        </w:rPr>
        <w:t>Cfonline: cho phép NĐT online nhìn thấy lệnh chào không (Y/N)</w:t>
      </w:r>
    </w:p>
    <w:p w14:paraId="7A33A840" w14:textId="77777777" w:rsidR="00AB191D" w:rsidRPr="004F3DC6" w:rsidRDefault="00AB191D" w:rsidP="00AB191D">
      <w:pPr>
        <w:pStyle w:val="ListParagraph"/>
        <w:numPr>
          <w:ilvl w:val="1"/>
          <w:numId w:val="3"/>
        </w:numPr>
        <w:rPr>
          <w:b/>
          <w:lang w:bidi="en-US"/>
        </w:rPr>
      </w:pPr>
      <w:r w:rsidRPr="004F3DC6">
        <w:rPr>
          <w:b/>
          <w:lang w:bidi="en-US"/>
        </w:rPr>
        <w:t>Đồng bộ lệnh ở tab chào bán sau khi duyệt giao dịch</w:t>
      </w:r>
    </w:p>
    <w:p w14:paraId="0D13B3AA" w14:textId="2DF68133" w:rsidR="00931C1D" w:rsidRDefault="00931C1D" w:rsidP="00931C1D">
      <w:pPr>
        <w:pStyle w:val="Heading3"/>
      </w:pPr>
      <w:bookmarkStart w:id="888" w:name="_Toc78535563"/>
      <w:r>
        <w:t>Chỉnh sửa khối lượng bán tối đa</w:t>
      </w:r>
      <w:bookmarkEnd w:id="888"/>
    </w:p>
    <w:p w14:paraId="65F72B60" w14:textId="77777777" w:rsidR="00155F8D" w:rsidRDefault="00155F8D" w:rsidP="00155F8D">
      <w:pPr>
        <w:pStyle w:val="Heading4"/>
      </w:pPr>
      <w:bookmarkStart w:id="889" w:name="_Toc75156617"/>
      <w:bookmarkStart w:id="890" w:name="_Toc78535564"/>
      <w:r>
        <w:t>Mô tả giao diện</w:t>
      </w:r>
      <w:bookmarkEnd w:id="889"/>
      <w:bookmarkEnd w:id="890"/>
    </w:p>
    <w:p w14:paraId="5647DF89" w14:textId="77777777" w:rsidR="00155F8D" w:rsidRDefault="00155F8D" w:rsidP="00155F8D">
      <w:pPr>
        <w:pStyle w:val="Heading5"/>
      </w:pPr>
      <w:bookmarkStart w:id="891" w:name="_Toc75156618"/>
      <w:r>
        <w:t>Grid tìm kiếm</w:t>
      </w:r>
      <w:bookmarkEnd w:id="891"/>
    </w:p>
    <w:p w14:paraId="1E57668F" w14:textId="77777777" w:rsidR="00155F8D" w:rsidRDefault="00155F8D" w:rsidP="00155F8D">
      <w:pPr>
        <w:rPr>
          <w:lang w:bidi="en-US"/>
        </w:rPr>
      </w:pPr>
      <w:r>
        <w:rPr>
          <w:lang w:bidi="en-US"/>
        </w:rPr>
        <w:t>Hiển thị danh sách lệnh chào (oxpost) của đại lý đang còn hiệu lực (oxpost.status = ‘A’ &amp; oxpost.afacctno = oxpost.dealeracctno &amp; oxpost.effdate &lt;= ngày HT &amp; oxpost.expdate &gt;= ngày HT, bao gồm:</w:t>
      </w:r>
    </w:p>
    <w:p w14:paraId="1A0642FC" w14:textId="77777777" w:rsidR="00155F8D" w:rsidRDefault="00155F8D" w:rsidP="00155F8D">
      <w:pPr>
        <w:pStyle w:val="ListParagraph"/>
        <w:numPr>
          <w:ilvl w:val="0"/>
          <w:numId w:val="3"/>
        </w:numPr>
        <w:rPr>
          <w:lang w:bidi="en-US"/>
        </w:rPr>
      </w:pPr>
      <w:r>
        <w:rPr>
          <w:lang w:bidi="en-US"/>
        </w:rPr>
        <w:t>Button “Thực hiện”</w:t>
      </w:r>
    </w:p>
    <w:p w14:paraId="7D447883" w14:textId="77777777" w:rsidR="00155F8D" w:rsidRDefault="00155F8D" w:rsidP="00155F8D">
      <w:pPr>
        <w:pStyle w:val="ListParagraph"/>
        <w:numPr>
          <w:ilvl w:val="0"/>
          <w:numId w:val="3"/>
        </w:numPr>
        <w:rPr>
          <w:lang w:bidi="en-US"/>
        </w:rPr>
      </w:pPr>
      <w:r>
        <w:rPr>
          <w:lang w:bidi="en-US"/>
        </w:rPr>
        <w:t>Đại lý: oxpost.afacctno =&gt; hiển thị custodycd – fullname</w:t>
      </w:r>
    </w:p>
    <w:p w14:paraId="46D037EB" w14:textId="77777777" w:rsidR="00155F8D" w:rsidRDefault="00155F8D" w:rsidP="00155F8D">
      <w:pPr>
        <w:pStyle w:val="ListParagraph"/>
        <w:numPr>
          <w:ilvl w:val="0"/>
          <w:numId w:val="3"/>
        </w:numPr>
        <w:rPr>
          <w:lang w:bidi="en-US"/>
        </w:rPr>
      </w:pPr>
      <w:r>
        <w:rPr>
          <w:lang w:bidi="en-US"/>
        </w:rPr>
        <w:t>Mã tài sản: oxpost.symbol</w:t>
      </w:r>
    </w:p>
    <w:p w14:paraId="3CFE15CD" w14:textId="77777777" w:rsidR="00155F8D" w:rsidRDefault="00155F8D" w:rsidP="00155F8D">
      <w:pPr>
        <w:pStyle w:val="ListParagraph"/>
        <w:numPr>
          <w:ilvl w:val="0"/>
          <w:numId w:val="3"/>
        </w:numPr>
        <w:rPr>
          <w:lang w:bidi="en-US"/>
        </w:rPr>
      </w:pPr>
      <w:r>
        <w:rPr>
          <w:lang w:bidi="en-US"/>
        </w:rPr>
        <w:t>Mã sản phẩm: oxpost.productid</w:t>
      </w:r>
    </w:p>
    <w:p w14:paraId="7A9734BB" w14:textId="77777777" w:rsidR="00155F8D" w:rsidRDefault="00155F8D" w:rsidP="00155F8D">
      <w:pPr>
        <w:pStyle w:val="ListParagraph"/>
        <w:numPr>
          <w:ilvl w:val="0"/>
          <w:numId w:val="3"/>
        </w:numPr>
        <w:rPr>
          <w:lang w:bidi="en-US"/>
        </w:rPr>
      </w:pPr>
      <w:r>
        <w:rPr>
          <w:lang w:bidi="en-US"/>
        </w:rPr>
        <w:t>Khối lượng chào bán tối đa: oxpost.maxqtty</w:t>
      </w:r>
    </w:p>
    <w:p w14:paraId="5B71C8A9" w14:textId="266CEAF6" w:rsidR="00155F8D" w:rsidRPr="00555E1F" w:rsidRDefault="00155F8D" w:rsidP="00155F8D">
      <w:pPr>
        <w:pStyle w:val="ListParagraph"/>
        <w:numPr>
          <w:ilvl w:val="0"/>
          <w:numId w:val="3"/>
        </w:numPr>
        <w:rPr>
          <w:lang w:bidi="en-US"/>
        </w:rPr>
      </w:pPr>
      <w:r w:rsidRPr="00555E1F">
        <w:rPr>
          <w:lang w:bidi="en-US"/>
        </w:rPr>
        <w:t>Khối lượng bán tối đa cho 1 KH: oxpost.maxqttypercus</w:t>
      </w:r>
    </w:p>
    <w:p w14:paraId="15CEF348" w14:textId="77777777" w:rsidR="00155F8D" w:rsidRPr="00892C7D" w:rsidRDefault="00155F8D" w:rsidP="00155F8D">
      <w:pPr>
        <w:rPr>
          <w:lang w:bidi="en-US"/>
        </w:rPr>
      </w:pPr>
    </w:p>
    <w:p w14:paraId="3F57C2AF" w14:textId="77777777" w:rsidR="00155F8D" w:rsidRDefault="00155F8D" w:rsidP="00155F8D">
      <w:pPr>
        <w:pStyle w:val="Heading5"/>
      </w:pPr>
      <w:bookmarkStart w:id="892" w:name="_Toc75156619"/>
      <w:r>
        <w:t>Popup thực hiện</w:t>
      </w:r>
      <w:bookmarkEnd w:id="892"/>
    </w:p>
    <w:p w14:paraId="24D48FE3" w14:textId="77777777" w:rsidR="00155F8D" w:rsidRDefault="00155F8D" w:rsidP="00155F8D">
      <w:pPr>
        <w:rPr>
          <w:lang w:bidi="en-US"/>
        </w:rPr>
      </w:pPr>
      <w:r>
        <w:rPr>
          <w:lang w:bidi="en-US"/>
        </w:rPr>
        <w:t>Hiển thị popup bao gồm các trường</w:t>
      </w:r>
    </w:p>
    <w:p w14:paraId="09A0C8EA" w14:textId="77777777" w:rsidR="00155F8D" w:rsidRDefault="00155F8D" w:rsidP="00155F8D">
      <w:pPr>
        <w:rPr>
          <w:lang w:bidi="en-US"/>
        </w:rPr>
      </w:pPr>
    </w:p>
    <w:tbl>
      <w:tblPr>
        <w:tblStyle w:val="TableGrid"/>
        <w:tblW w:w="0" w:type="auto"/>
        <w:tblLook w:val="04A0" w:firstRow="1" w:lastRow="0" w:firstColumn="1" w:lastColumn="0" w:noHBand="0" w:noVBand="1"/>
      </w:tblPr>
      <w:tblGrid>
        <w:gridCol w:w="3292"/>
        <w:gridCol w:w="1856"/>
        <w:gridCol w:w="4590"/>
      </w:tblGrid>
      <w:tr w:rsidR="00155F8D" w14:paraId="6B3A37EB" w14:textId="77777777" w:rsidTr="00FA74B1">
        <w:tc>
          <w:tcPr>
            <w:tcW w:w="3292" w:type="dxa"/>
          </w:tcPr>
          <w:p w14:paraId="78487D7D" w14:textId="77777777" w:rsidR="00155F8D" w:rsidRDefault="00155F8D" w:rsidP="00FA74B1">
            <w:pPr>
              <w:jc w:val="center"/>
            </w:pPr>
            <w:r w:rsidRPr="0098225A">
              <w:rPr>
                <w:b/>
              </w:rPr>
              <w:t>Tên trường</w:t>
            </w:r>
          </w:p>
        </w:tc>
        <w:tc>
          <w:tcPr>
            <w:tcW w:w="1856" w:type="dxa"/>
          </w:tcPr>
          <w:p w14:paraId="1003255D" w14:textId="77777777" w:rsidR="00155F8D" w:rsidRDefault="00155F8D" w:rsidP="00FA74B1">
            <w:pPr>
              <w:jc w:val="center"/>
            </w:pPr>
            <w:r w:rsidRPr="0098225A">
              <w:rPr>
                <w:b/>
              </w:rPr>
              <w:t>Bắt buộc</w:t>
            </w:r>
          </w:p>
        </w:tc>
        <w:tc>
          <w:tcPr>
            <w:tcW w:w="4590" w:type="dxa"/>
          </w:tcPr>
          <w:p w14:paraId="63BD2B7D" w14:textId="77777777" w:rsidR="00155F8D" w:rsidRDefault="00155F8D" w:rsidP="00FA74B1">
            <w:pPr>
              <w:jc w:val="center"/>
            </w:pPr>
            <w:r w:rsidRPr="0098225A">
              <w:rPr>
                <w:b/>
              </w:rPr>
              <w:t>Mô tả</w:t>
            </w:r>
          </w:p>
        </w:tc>
      </w:tr>
      <w:tr w:rsidR="00155F8D" w14:paraId="70EE59EB" w14:textId="77777777" w:rsidTr="00FA74B1">
        <w:tc>
          <w:tcPr>
            <w:tcW w:w="3292" w:type="dxa"/>
          </w:tcPr>
          <w:p w14:paraId="33802696" w14:textId="77777777" w:rsidR="00155F8D" w:rsidRDefault="00155F8D" w:rsidP="00FA74B1">
            <w:r>
              <w:t>Đại lý</w:t>
            </w:r>
          </w:p>
        </w:tc>
        <w:tc>
          <w:tcPr>
            <w:tcW w:w="1856" w:type="dxa"/>
          </w:tcPr>
          <w:p w14:paraId="565517D7" w14:textId="77777777" w:rsidR="00155F8D" w:rsidRDefault="00155F8D" w:rsidP="00FA74B1">
            <w:r>
              <w:t>Có</w:t>
            </w:r>
          </w:p>
        </w:tc>
        <w:tc>
          <w:tcPr>
            <w:tcW w:w="4590" w:type="dxa"/>
          </w:tcPr>
          <w:p w14:paraId="19807AA9" w14:textId="77777777" w:rsidR="00155F8D" w:rsidRDefault="00155F8D" w:rsidP="00FA74B1">
            <w:r>
              <w:t>Dòng đã chọn trên. Disable</w:t>
            </w:r>
          </w:p>
        </w:tc>
      </w:tr>
      <w:tr w:rsidR="00155F8D" w14:paraId="08D873EE" w14:textId="77777777" w:rsidTr="00FA74B1">
        <w:tc>
          <w:tcPr>
            <w:tcW w:w="3292" w:type="dxa"/>
          </w:tcPr>
          <w:p w14:paraId="02FC72E1" w14:textId="77777777" w:rsidR="00155F8D" w:rsidRDefault="00155F8D" w:rsidP="00FA74B1">
            <w:r>
              <w:lastRenderedPageBreak/>
              <w:t>Mã tài sản</w:t>
            </w:r>
          </w:p>
        </w:tc>
        <w:tc>
          <w:tcPr>
            <w:tcW w:w="1856" w:type="dxa"/>
          </w:tcPr>
          <w:p w14:paraId="29CFC16F" w14:textId="77777777" w:rsidR="00155F8D" w:rsidRDefault="00155F8D" w:rsidP="00FA74B1">
            <w:r>
              <w:t>Có</w:t>
            </w:r>
          </w:p>
        </w:tc>
        <w:tc>
          <w:tcPr>
            <w:tcW w:w="4590" w:type="dxa"/>
          </w:tcPr>
          <w:p w14:paraId="223C92CC" w14:textId="77777777" w:rsidR="00155F8D" w:rsidRDefault="00155F8D" w:rsidP="00FA74B1">
            <w:r w:rsidRPr="00D524D7">
              <w:t>Dòng đã chọn trên. Disable</w:t>
            </w:r>
          </w:p>
        </w:tc>
      </w:tr>
      <w:tr w:rsidR="00155F8D" w14:paraId="3D7067DD" w14:textId="77777777" w:rsidTr="00FA74B1">
        <w:tc>
          <w:tcPr>
            <w:tcW w:w="3292" w:type="dxa"/>
          </w:tcPr>
          <w:p w14:paraId="72E42070" w14:textId="77777777" w:rsidR="00155F8D" w:rsidRDefault="00155F8D" w:rsidP="00FA74B1">
            <w:r>
              <w:t>Sản phẩm</w:t>
            </w:r>
          </w:p>
        </w:tc>
        <w:tc>
          <w:tcPr>
            <w:tcW w:w="1856" w:type="dxa"/>
          </w:tcPr>
          <w:p w14:paraId="34BD649F" w14:textId="77777777" w:rsidR="00155F8D" w:rsidRDefault="00155F8D" w:rsidP="00FA74B1">
            <w:r>
              <w:t>Có</w:t>
            </w:r>
          </w:p>
        </w:tc>
        <w:tc>
          <w:tcPr>
            <w:tcW w:w="4590" w:type="dxa"/>
          </w:tcPr>
          <w:p w14:paraId="60C9EC05" w14:textId="77777777" w:rsidR="00155F8D" w:rsidRDefault="00155F8D" w:rsidP="00FA74B1">
            <w:r w:rsidRPr="00D524D7">
              <w:t>Dòng đã chọn trên. Disable</w:t>
            </w:r>
          </w:p>
        </w:tc>
      </w:tr>
      <w:tr w:rsidR="00155F8D" w14:paraId="0F2D4386" w14:textId="77777777" w:rsidTr="00FA74B1">
        <w:tc>
          <w:tcPr>
            <w:tcW w:w="3292" w:type="dxa"/>
          </w:tcPr>
          <w:p w14:paraId="1C4D6048" w14:textId="77777777" w:rsidR="00155F8D" w:rsidRDefault="00155F8D" w:rsidP="00FA74B1">
            <w:r>
              <w:t>Khối lượng chào bán tối đa</w:t>
            </w:r>
          </w:p>
        </w:tc>
        <w:tc>
          <w:tcPr>
            <w:tcW w:w="1856" w:type="dxa"/>
          </w:tcPr>
          <w:p w14:paraId="5F735936" w14:textId="77777777" w:rsidR="00155F8D" w:rsidRDefault="00155F8D" w:rsidP="00FA74B1">
            <w:r>
              <w:t>Có</w:t>
            </w:r>
          </w:p>
        </w:tc>
        <w:tc>
          <w:tcPr>
            <w:tcW w:w="4590" w:type="dxa"/>
          </w:tcPr>
          <w:p w14:paraId="67324927" w14:textId="77777777" w:rsidR="00155F8D" w:rsidRDefault="00155F8D" w:rsidP="00FA74B1">
            <w:r w:rsidRPr="00D524D7">
              <w:t>Dòng đã chọn trên. Disable</w:t>
            </w:r>
          </w:p>
        </w:tc>
      </w:tr>
      <w:tr w:rsidR="00592C6E" w:rsidRPr="00555E1F" w14:paraId="60997770" w14:textId="77777777" w:rsidTr="00592C6E">
        <w:tc>
          <w:tcPr>
            <w:tcW w:w="3292" w:type="dxa"/>
          </w:tcPr>
          <w:p w14:paraId="19590707" w14:textId="7A87DAAD" w:rsidR="00592C6E" w:rsidRPr="00555E1F" w:rsidRDefault="00592C6E" w:rsidP="00320634">
            <w:r>
              <w:t>Khối lượng đã bán</w:t>
            </w:r>
          </w:p>
        </w:tc>
        <w:tc>
          <w:tcPr>
            <w:tcW w:w="1856" w:type="dxa"/>
          </w:tcPr>
          <w:p w14:paraId="076F451A" w14:textId="48DD1AA1" w:rsidR="00592C6E" w:rsidRPr="00555E1F" w:rsidRDefault="00592C6E" w:rsidP="00320634">
            <w:r>
              <w:t>Có</w:t>
            </w:r>
          </w:p>
        </w:tc>
        <w:tc>
          <w:tcPr>
            <w:tcW w:w="4590" w:type="dxa"/>
          </w:tcPr>
          <w:p w14:paraId="7FD05276" w14:textId="77777777" w:rsidR="00592C6E" w:rsidRDefault="00592C6E" w:rsidP="00320634">
            <w:r>
              <w:t>oxpost.subqtty + oxpost.firmqtty</w:t>
            </w:r>
          </w:p>
          <w:p w14:paraId="52BABAB4" w14:textId="75F86C41" w:rsidR="00592C6E" w:rsidRPr="00555E1F" w:rsidRDefault="00592C6E" w:rsidP="00320634">
            <w:r>
              <w:t>Disable</w:t>
            </w:r>
          </w:p>
        </w:tc>
      </w:tr>
      <w:tr w:rsidR="00592C6E" w:rsidRPr="00555E1F" w14:paraId="6E3E49C2" w14:textId="77777777" w:rsidTr="00592C6E">
        <w:tc>
          <w:tcPr>
            <w:tcW w:w="3292" w:type="dxa"/>
          </w:tcPr>
          <w:p w14:paraId="5575CBDE" w14:textId="77777777" w:rsidR="00592C6E" w:rsidRPr="00555E1F" w:rsidRDefault="00592C6E" w:rsidP="00320634">
            <w:r w:rsidRPr="00555E1F">
              <w:t>Khối lượng chào bán tối đa chỉnh sửa</w:t>
            </w:r>
          </w:p>
        </w:tc>
        <w:tc>
          <w:tcPr>
            <w:tcW w:w="1856" w:type="dxa"/>
          </w:tcPr>
          <w:p w14:paraId="231AEECC" w14:textId="77777777" w:rsidR="00592C6E" w:rsidRPr="00555E1F" w:rsidRDefault="00592C6E" w:rsidP="00320634">
            <w:r w:rsidRPr="00555E1F">
              <w:t>Có</w:t>
            </w:r>
          </w:p>
        </w:tc>
        <w:tc>
          <w:tcPr>
            <w:tcW w:w="4590" w:type="dxa"/>
          </w:tcPr>
          <w:p w14:paraId="5B47D835" w14:textId="77777777" w:rsidR="00592C6E" w:rsidRPr="00555E1F" w:rsidRDefault="00592C6E" w:rsidP="00320634">
            <w:r w:rsidRPr="00555E1F">
              <w:t>Nhập khối lượng mới cần cập nhật. Chỉ được nhập giá trị &gt; 0. Cho phép để trống (Trường hợp để trống hiểu là không chặn khối lượng chào bán)</w:t>
            </w:r>
          </w:p>
        </w:tc>
      </w:tr>
      <w:tr w:rsidR="00555E1F" w:rsidRPr="00555E1F" w14:paraId="4786CE66" w14:textId="77777777" w:rsidTr="00FA74B1">
        <w:tc>
          <w:tcPr>
            <w:tcW w:w="3292" w:type="dxa"/>
          </w:tcPr>
          <w:p w14:paraId="2D70941A" w14:textId="06A84289" w:rsidR="00155F8D" w:rsidRPr="00555E1F" w:rsidRDefault="00155F8D" w:rsidP="00FA74B1">
            <w:r w:rsidRPr="00555E1F">
              <w:t>Khối lượng bán tối đa cho 1 KH</w:t>
            </w:r>
          </w:p>
        </w:tc>
        <w:tc>
          <w:tcPr>
            <w:tcW w:w="1856" w:type="dxa"/>
          </w:tcPr>
          <w:p w14:paraId="52EE6FF4" w14:textId="000D2D75" w:rsidR="00155F8D" w:rsidRPr="00555E1F" w:rsidRDefault="00155F8D" w:rsidP="00FA74B1">
            <w:r w:rsidRPr="00555E1F">
              <w:t>Có</w:t>
            </w:r>
          </w:p>
        </w:tc>
        <w:tc>
          <w:tcPr>
            <w:tcW w:w="4590" w:type="dxa"/>
          </w:tcPr>
          <w:p w14:paraId="2049BA8F" w14:textId="14959103" w:rsidR="00155F8D" w:rsidRPr="00555E1F" w:rsidRDefault="00155F8D" w:rsidP="00FA74B1">
            <w:r w:rsidRPr="00555E1F">
              <w:t>Dòng đã chọn trên. Disable</w:t>
            </w:r>
          </w:p>
        </w:tc>
      </w:tr>
      <w:tr w:rsidR="00592C6E" w:rsidRPr="00555E1F" w14:paraId="4B350B58" w14:textId="77777777" w:rsidTr="00FA74B1">
        <w:tc>
          <w:tcPr>
            <w:tcW w:w="3292" w:type="dxa"/>
          </w:tcPr>
          <w:p w14:paraId="44FBF256" w14:textId="3BA4BFE8" w:rsidR="00592C6E" w:rsidRPr="00555E1F" w:rsidRDefault="00592C6E" w:rsidP="00155F8D">
            <w:r>
              <w:t>Khối lượng tối đa đã bán cho 1 KH</w:t>
            </w:r>
          </w:p>
        </w:tc>
        <w:tc>
          <w:tcPr>
            <w:tcW w:w="1856" w:type="dxa"/>
          </w:tcPr>
          <w:p w14:paraId="108CA19D" w14:textId="3A62FB47" w:rsidR="00592C6E" w:rsidRPr="00555E1F" w:rsidRDefault="00592C6E" w:rsidP="00155F8D">
            <w:r>
              <w:t>Có</w:t>
            </w:r>
          </w:p>
        </w:tc>
        <w:tc>
          <w:tcPr>
            <w:tcW w:w="4590" w:type="dxa"/>
          </w:tcPr>
          <w:p w14:paraId="7E20CBBD" w14:textId="36FA2A3B" w:rsidR="00592C6E" w:rsidRPr="00555E1F" w:rsidRDefault="00592C6E" w:rsidP="00155F8D">
            <w:r>
              <w:t xml:space="preserve">Sum(oxmast.execqtty) where </w:t>
            </w:r>
            <w:r w:rsidRPr="00592C6E">
              <w:t>oxmast.refpostid = oxpost.orderid and oxmast.status &lt;&gt; ‘R’ group by oxmast.acbuyer</w:t>
            </w:r>
            <w:r>
              <w:t xml:space="preserve"> =&gt; Lấy giá trị max</w:t>
            </w:r>
          </w:p>
        </w:tc>
      </w:tr>
      <w:tr w:rsidR="00555E1F" w:rsidRPr="00555E1F" w14:paraId="02E6B4BE" w14:textId="77777777" w:rsidTr="00FA74B1">
        <w:tc>
          <w:tcPr>
            <w:tcW w:w="3292" w:type="dxa"/>
          </w:tcPr>
          <w:p w14:paraId="65CC8286" w14:textId="617A912D" w:rsidR="00155F8D" w:rsidRPr="00555E1F" w:rsidRDefault="00155F8D" w:rsidP="00155F8D">
            <w:r w:rsidRPr="00555E1F">
              <w:t>Khối lượng bán tối đa cho 1 KH chỉnh sửa</w:t>
            </w:r>
          </w:p>
        </w:tc>
        <w:tc>
          <w:tcPr>
            <w:tcW w:w="1856" w:type="dxa"/>
          </w:tcPr>
          <w:p w14:paraId="71B8333B" w14:textId="38035F5D" w:rsidR="00155F8D" w:rsidRPr="00555E1F" w:rsidRDefault="00155F8D" w:rsidP="00155F8D">
            <w:r w:rsidRPr="00555E1F">
              <w:t>Có</w:t>
            </w:r>
          </w:p>
        </w:tc>
        <w:tc>
          <w:tcPr>
            <w:tcW w:w="4590" w:type="dxa"/>
          </w:tcPr>
          <w:p w14:paraId="4292557F" w14:textId="36204A6F" w:rsidR="00155F8D" w:rsidRPr="00555E1F" w:rsidRDefault="00155F8D" w:rsidP="00155F8D">
            <w:r w:rsidRPr="00555E1F">
              <w:t>Nhập khối lượng mới cần cập nhật. Chỉ được nhập giá trị &gt; 0. Cho phép để trống (Trường hợp để trống hiểu là không chặn khối lượng chào bán cho 1 KH)</w:t>
            </w:r>
          </w:p>
        </w:tc>
      </w:tr>
    </w:tbl>
    <w:p w14:paraId="3EAEFF3B" w14:textId="77777777" w:rsidR="00155F8D" w:rsidRPr="00CB4E47" w:rsidRDefault="00155F8D" w:rsidP="00155F8D">
      <w:pPr>
        <w:rPr>
          <w:lang w:bidi="en-US"/>
        </w:rPr>
      </w:pPr>
    </w:p>
    <w:p w14:paraId="5A82613C" w14:textId="77777777" w:rsidR="00155F8D" w:rsidRPr="00CB4E47" w:rsidRDefault="00155F8D" w:rsidP="00155F8D">
      <w:pPr>
        <w:rPr>
          <w:lang w:bidi="en-US"/>
        </w:rPr>
      </w:pPr>
    </w:p>
    <w:p w14:paraId="56D91CBA" w14:textId="77777777" w:rsidR="00155F8D" w:rsidRDefault="00155F8D" w:rsidP="00155F8D">
      <w:pPr>
        <w:pStyle w:val="Heading4"/>
      </w:pPr>
      <w:bookmarkStart w:id="893" w:name="_Toc75156620"/>
      <w:bookmarkStart w:id="894" w:name="_Toc78535565"/>
      <w:r>
        <w:t>Quy tắc xử lý</w:t>
      </w:r>
      <w:bookmarkEnd w:id="893"/>
      <w:bookmarkEnd w:id="894"/>
    </w:p>
    <w:p w14:paraId="622FF4EB" w14:textId="77777777" w:rsidR="00155F8D" w:rsidRDefault="00155F8D" w:rsidP="00155F8D">
      <w:pPr>
        <w:rPr>
          <w:lang w:bidi="en-US"/>
        </w:rPr>
      </w:pPr>
      <w:r>
        <w:rPr>
          <w:lang w:bidi="en-US"/>
        </w:rPr>
        <w:t>Sinh giao dịch 8910 – Chỉnh sửa khối lượng tối đa chào bán =&gt; có make/check</w:t>
      </w:r>
    </w:p>
    <w:p w14:paraId="64D3C40B" w14:textId="77777777" w:rsidR="00155F8D" w:rsidRDefault="00155F8D" w:rsidP="00155F8D">
      <w:pPr>
        <w:pStyle w:val="ListParagraph"/>
        <w:numPr>
          <w:ilvl w:val="0"/>
          <w:numId w:val="3"/>
        </w:numPr>
        <w:rPr>
          <w:lang w:bidi="en-US"/>
        </w:rPr>
      </w:pPr>
      <w:r>
        <w:rPr>
          <w:lang w:bidi="en-US"/>
        </w:rPr>
        <w:t>Appcheck</w:t>
      </w:r>
    </w:p>
    <w:p w14:paraId="2B14D0AF" w14:textId="77777777" w:rsidR="00155F8D" w:rsidRDefault="00155F8D" w:rsidP="00155F8D">
      <w:pPr>
        <w:pStyle w:val="ListParagraph"/>
        <w:numPr>
          <w:ilvl w:val="1"/>
          <w:numId w:val="3"/>
        </w:numPr>
        <w:rPr>
          <w:lang w:bidi="en-US"/>
        </w:rPr>
      </w:pPr>
      <w:r>
        <w:rPr>
          <w:lang w:bidi="en-US"/>
        </w:rPr>
        <w:t>Kiểm tra lệnh có tồn tại trong oxpost &amp; oxpost.status = ‘A’ &amp; oxpost.afacctno = oxpost.dealeracctno &amp; oxpost.effdate &lt;= ngày HT &amp; oxpost.expdate &gt;= ngày HT</w:t>
      </w:r>
    </w:p>
    <w:p w14:paraId="5896989F" w14:textId="77777777" w:rsidR="00155F8D" w:rsidRDefault="00155F8D" w:rsidP="00155F8D">
      <w:pPr>
        <w:pStyle w:val="ListParagraph"/>
        <w:numPr>
          <w:ilvl w:val="1"/>
          <w:numId w:val="3"/>
        </w:numPr>
        <w:rPr>
          <w:lang w:bidi="en-US"/>
        </w:rPr>
      </w:pPr>
      <w:r>
        <w:rPr>
          <w:lang w:bidi="en-US"/>
        </w:rPr>
        <w:t>Nếu KL chỉnh sửa &lt;&gt; NULL, và &lt; KL cũ</w:t>
      </w:r>
    </w:p>
    <w:p w14:paraId="2469FDCE" w14:textId="295F3802" w:rsidR="00155F8D" w:rsidRPr="00592C6E" w:rsidRDefault="00155F8D" w:rsidP="00155F8D">
      <w:pPr>
        <w:pStyle w:val="ListParagraph"/>
        <w:numPr>
          <w:ilvl w:val="2"/>
          <w:numId w:val="3"/>
        </w:numPr>
        <w:rPr>
          <w:lang w:bidi="en-US"/>
        </w:rPr>
      </w:pPr>
      <w:r w:rsidRPr="00592C6E">
        <w:rPr>
          <w:lang w:bidi="en-US"/>
        </w:rPr>
        <w:t xml:space="preserve">Kiểm tra đảm bảo oxpost.subqtty + oxpost.firmqtty phải &lt;= KL được chỉnh sửa. Nếu không báo lỗi </w:t>
      </w:r>
      <w:r w:rsidRPr="00592C6E">
        <w:rPr>
          <w:b/>
          <w:lang w:bidi="en-US"/>
        </w:rPr>
        <w:t>“Đã đặt lệnh quá KL tối đa đang nhập!</w:t>
      </w:r>
      <w:r w:rsidR="00592C6E">
        <w:rPr>
          <w:b/>
          <w:lang w:bidi="en-US"/>
        </w:rPr>
        <w:t>”</w:t>
      </w:r>
    </w:p>
    <w:p w14:paraId="4E1691F4" w14:textId="7AC72D84" w:rsidR="00155F8D" w:rsidRPr="00592C6E" w:rsidRDefault="00155F8D" w:rsidP="00155F8D">
      <w:pPr>
        <w:pStyle w:val="ListParagraph"/>
        <w:numPr>
          <w:ilvl w:val="1"/>
          <w:numId w:val="3"/>
        </w:numPr>
        <w:rPr>
          <w:lang w:bidi="en-US"/>
        </w:rPr>
      </w:pPr>
      <w:r w:rsidRPr="00592C6E">
        <w:rPr>
          <w:lang w:bidi="en-US"/>
        </w:rPr>
        <w:t>Nếu KL bán cho 1 KH chỉnh sửa &lt;&gt; NULL, và &lt; KL cũ</w:t>
      </w:r>
    </w:p>
    <w:p w14:paraId="52EA1F7F" w14:textId="76DB22B4" w:rsidR="00155F8D" w:rsidRPr="00592C6E" w:rsidRDefault="00155F8D" w:rsidP="00155F8D">
      <w:pPr>
        <w:pStyle w:val="ListParagraph"/>
        <w:numPr>
          <w:ilvl w:val="2"/>
          <w:numId w:val="3"/>
        </w:numPr>
        <w:rPr>
          <w:lang w:bidi="en-US"/>
        </w:rPr>
      </w:pPr>
      <w:r w:rsidRPr="00592C6E">
        <w:rPr>
          <w:lang w:bidi="en-US"/>
        </w:rPr>
        <w:t xml:space="preserve">Lấy </w:t>
      </w:r>
      <w:r w:rsidRPr="00592C6E">
        <w:t>sum(oxmast.execqtty) của các lệnh trong oxmast có oxmast.refpostid = oxpost.orderid</w:t>
      </w:r>
      <w:r w:rsidRPr="00592C6E">
        <w:rPr>
          <w:lang w:bidi="en-US"/>
        </w:rPr>
        <w:t xml:space="preserve"> </w:t>
      </w:r>
      <w:r w:rsidR="004369DC" w:rsidRPr="00592C6E">
        <w:rPr>
          <w:lang w:bidi="en-US"/>
        </w:rPr>
        <w:t xml:space="preserve">and oxmast.status &lt;&gt; ‘R’ </w:t>
      </w:r>
      <w:r w:rsidRPr="00592C6E">
        <w:rPr>
          <w:lang w:bidi="en-US"/>
        </w:rPr>
        <w:t xml:space="preserve">group by oxmast.acbuyer =&gt; không có bản ghi nào &gt; KL được chỉnh sửa. Nếu không báo lỗi </w:t>
      </w:r>
      <w:r w:rsidRPr="00592C6E">
        <w:rPr>
          <w:b/>
          <w:lang w:bidi="en-US"/>
        </w:rPr>
        <w:t xml:space="preserve">“Đã đặt lệnh </w:t>
      </w:r>
      <w:r w:rsidR="004369DC" w:rsidRPr="00592C6E">
        <w:rPr>
          <w:b/>
          <w:lang w:bidi="en-US"/>
        </w:rPr>
        <w:t xml:space="preserve">cho 1 KH </w:t>
      </w:r>
      <w:r w:rsidRPr="00592C6E">
        <w:rPr>
          <w:b/>
          <w:lang w:bidi="en-US"/>
        </w:rPr>
        <w:t>quá KL tối đa đang nhập!</w:t>
      </w:r>
      <w:r w:rsidR="00592C6E">
        <w:rPr>
          <w:b/>
          <w:lang w:bidi="en-US"/>
        </w:rPr>
        <w:t>”</w:t>
      </w:r>
    </w:p>
    <w:p w14:paraId="113A8CD9" w14:textId="77777777" w:rsidR="00155F8D" w:rsidRDefault="00155F8D" w:rsidP="00155F8D">
      <w:pPr>
        <w:pStyle w:val="ListParagraph"/>
        <w:numPr>
          <w:ilvl w:val="0"/>
          <w:numId w:val="3"/>
        </w:numPr>
        <w:rPr>
          <w:lang w:bidi="en-US"/>
        </w:rPr>
      </w:pPr>
      <w:r>
        <w:rPr>
          <w:lang w:bidi="en-US"/>
        </w:rPr>
        <w:t>Appupdate</w:t>
      </w:r>
    </w:p>
    <w:p w14:paraId="0E3A1F7A" w14:textId="3DF66CC0" w:rsidR="00155F8D" w:rsidRDefault="00155F8D" w:rsidP="00155F8D">
      <w:pPr>
        <w:pStyle w:val="ListParagraph"/>
        <w:numPr>
          <w:ilvl w:val="1"/>
          <w:numId w:val="3"/>
        </w:numPr>
        <w:rPr>
          <w:lang w:bidi="en-US"/>
        </w:rPr>
      </w:pPr>
      <w:r>
        <w:rPr>
          <w:lang w:bidi="en-US"/>
        </w:rPr>
        <w:t>Update oxpost.maxqtty</w:t>
      </w:r>
      <w:r w:rsidR="004369DC">
        <w:rPr>
          <w:lang w:bidi="en-US"/>
        </w:rPr>
        <w:t>, oxpost.maxperqtty</w:t>
      </w:r>
    </w:p>
    <w:p w14:paraId="66D63919" w14:textId="77777777" w:rsidR="00155F8D" w:rsidRDefault="00155F8D" w:rsidP="00155F8D">
      <w:pPr>
        <w:rPr>
          <w:lang w:bidi="en-US"/>
        </w:rPr>
      </w:pPr>
    </w:p>
    <w:p w14:paraId="4359739C" w14:textId="77777777" w:rsidR="00155F8D" w:rsidRPr="004F3DC6" w:rsidRDefault="00155F8D" w:rsidP="00155F8D">
      <w:pPr>
        <w:rPr>
          <w:b/>
          <w:lang w:bidi="en-US"/>
        </w:rPr>
      </w:pPr>
      <w:r w:rsidRPr="004F3DC6">
        <w:rPr>
          <w:b/>
          <w:lang w:bidi="en-US"/>
        </w:rPr>
        <w:t>Đồng bộ lệnh ở tab chào bán sau khi duyệt giao dịch</w:t>
      </w:r>
    </w:p>
    <w:p w14:paraId="64C7438A" w14:textId="6503226B" w:rsidR="00931C1D" w:rsidRDefault="00931C1D" w:rsidP="00931C1D">
      <w:pPr>
        <w:pStyle w:val="Heading3"/>
      </w:pPr>
      <w:bookmarkStart w:id="895" w:name="_Toc78535566"/>
      <w:r>
        <w:t>Khai báo hạn mức</w:t>
      </w:r>
      <w:bookmarkEnd w:id="895"/>
    </w:p>
    <w:p w14:paraId="395C68DF" w14:textId="77777777" w:rsidR="005F1E03" w:rsidRDefault="005F1E03" w:rsidP="005F1E03">
      <w:pPr>
        <w:pStyle w:val="Heading4"/>
      </w:pPr>
      <w:bookmarkStart w:id="896" w:name="_Toc75156708"/>
      <w:bookmarkStart w:id="897" w:name="_Toc78535567"/>
      <w:r w:rsidRPr="0091658E">
        <w:t>Mô tả giao diện</w:t>
      </w:r>
      <w:bookmarkEnd w:id="896"/>
      <w:bookmarkEnd w:id="897"/>
    </w:p>
    <w:p w14:paraId="63912017" w14:textId="77777777" w:rsidR="005F1E03" w:rsidRPr="0091658E" w:rsidRDefault="005F1E03" w:rsidP="005F1E03">
      <w:pPr>
        <w:pStyle w:val="Heading5"/>
      </w:pPr>
      <w:bookmarkStart w:id="898" w:name="_Toc75156710"/>
      <w:r w:rsidRPr="0091658E">
        <w:t>Grid tìm kiếm</w:t>
      </w:r>
      <w:bookmarkEnd w:id="898"/>
    </w:p>
    <w:p w14:paraId="5188FD34" w14:textId="77777777" w:rsidR="005F1E03" w:rsidRPr="0091658E" w:rsidRDefault="005F1E03" w:rsidP="005F1E03">
      <w:pPr>
        <w:rPr>
          <w:lang w:bidi="en-US"/>
        </w:rPr>
      </w:pPr>
      <w:r w:rsidRPr="0091658E">
        <w:rPr>
          <w:lang w:bidi="en-US"/>
        </w:rPr>
        <w:t>Bao gồm các trường thông tin</w:t>
      </w:r>
    </w:p>
    <w:p w14:paraId="0F668E7B" w14:textId="77777777" w:rsidR="005F1E03" w:rsidRPr="0091658E" w:rsidRDefault="005F1E03" w:rsidP="005F1E03">
      <w:pPr>
        <w:pStyle w:val="ListParagraph"/>
        <w:numPr>
          <w:ilvl w:val="0"/>
          <w:numId w:val="3"/>
        </w:numPr>
        <w:rPr>
          <w:lang w:bidi="en-US"/>
        </w:rPr>
      </w:pPr>
      <w:r w:rsidRPr="0091658E">
        <w:rPr>
          <w:lang w:bidi="en-US"/>
        </w:rPr>
        <w:t>Đại lý (custodycd – fullname)</w:t>
      </w:r>
    </w:p>
    <w:p w14:paraId="6C74CF4F" w14:textId="77777777" w:rsidR="005F1E03" w:rsidRPr="0091658E" w:rsidRDefault="005F1E03" w:rsidP="005F1E03">
      <w:pPr>
        <w:pStyle w:val="ListParagraph"/>
        <w:numPr>
          <w:ilvl w:val="0"/>
          <w:numId w:val="3"/>
        </w:numPr>
        <w:rPr>
          <w:lang w:bidi="en-US"/>
        </w:rPr>
      </w:pPr>
      <w:r w:rsidRPr="0091658E">
        <w:rPr>
          <w:lang w:bidi="en-US"/>
        </w:rPr>
        <w:t>Loại hạn mức (hiển thị theo cdcontent)</w:t>
      </w:r>
    </w:p>
    <w:p w14:paraId="5842069B" w14:textId="77777777" w:rsidR="005F1E03" w:rsidRPr="0091658E" w:rsidRDefault="005F1E03" w:rsidP="005F1E03">
      <w:pPr>
        <w:pStyle w:val="ListParagraph"/>
        <w:numPr>
          <w:ilvl w:val="0"/>
          <w:numId w:val="3"/>
        </w:numPr>
        <w:rPr>
          <w:lang w:bidi="en-US"/>
        </w:rPr>
      </w:pPr>
      <w:r w:rsidRPr="0091658E">
        <w:rPr>
          <w:lang w:bidi="en-US"/>
        </w:rPr>
        <w:t>Loại (hiển thị theo cdcontent)</w:t>
      </w:r>
    </w:p>
    <w:p w14:paraId="78043A5A" w14:textId="49ED639F" w:rsidR="005F1E03" w:rsidRPr="0091658E" w:rsidRDefault="005F1E03" w:rsidP="005F1E03">
      <w:pPr>
        <w:pStyle w:val="ListParagraph"/>
        <w:numPr>
          <w:ilvl w:val="0"/>
          <w:numId w:val="3"/>
        </w:numPr>
        <w:rPr>
          <w:lang w:bidi="en-US"/>
        </w:rPr>
      </w:pPr>
      <w:r w:rsidRPr="0091658E">
        <w:rPr>
          <w:lang w:bidi="en-US"/>
        </w:rPr>
        <w:t xml:space="preserve">Mã </w:t>
      </w:r>
      <w:r>
        <w:rPr>
          <w:lang w:bidi="en-US"/>
        </w:rPr>
        <w:t>trái phiếu</w:t>
      </w:r>
    </w:p>
    <w:p w14:paraId="553F8AED" w14:textId="77777777" w:rsidR="005F1E03" w:rsidRPr="0091658E" w:rsidRDefault="005F1E03" w:rsidP="005F1E03">
      <w:pPr>
        <w:pStyle w:val="ListParagraph"/>
        <w:numPr>
          <w:ilvl w:val="0"/>
          <w:numId w:val="3"/>
        </w:numPr>
        <w:rPr>
          <w:lang w:bidi="en-US"/>
        </w:rPr>
      </w:pPr>
      <w:r w:rsidRPr="0091658E">
        <w:rPr>
          <w:lang w:bidi="en-US"/>
        </w:rPr>
        <w:t>Mã sản phẩm</w:t>
      </w:r>
    </w:p>
    <w:p w14:paraId="01C1863C" w14:textId="77777777" w:rsidR="005F1E03" w:rsidRPr="0091658E" w:rsidRDefault="005F1E03" w:rsidP="005F1E03">
      <w:pPr>
        <w:pStyle w:val="ListParagraph"/>
        <w:numPr>
          <w:ilvl w:val="0"/>
          <w:numId w:val="3"/>
        </w:numPr>
        <w:rPr>
          <w:lang w:bidi="en-US"/>
        </w:rPr>
      </w:pPr>
      <w:r w:rsidRPr="0091658E">
        <w:rPr>
          <w:lang w:bidi="en-US"/>
        </w:rPr>
        <w:t>Ngày hiệu lực</w:t>
      </w:r>
    </w:p>
    <w:p w14:paraId="784760FE" w14:textId="77777777" w:rsidR="005F1E03" w:rsidRPr="0091658E" w:rsidRDefault="005F1E03" w:rsidP="005F1E03">
      <w:pPr>
        <w:pStyle w:val="ListParagraph"/>
        <w:numPr>
          <w:ilvl w:val="0"/>
          <w:numId w:val="3"/>
        </w:numPr>
        <w:rPr>
          <w:lang w:bidi="en-US"/>
        </w:rPr>
      </w:pPr>
      <w:r w:rsidRPr="0091658E">
        <w:rPr>
          <w:lang w:bidi="en-US"/>
        </w:rPr>
        <w:t>Giá trị hạn mức</w:t>
      </w:r>
    </w:p>
    <w:p w14:paraId="6560EF21" w14:textId="77777777" w:rsidR="005F1E03" w:rsidRPr="0091658E" w:rsidRDefault="005F1E03" w:rsidP="005F1E03">
      <w:pPr>
        <w:pStyle w:val="ListParagraph"/>
        <w:numPr>
          <w:ilvl w:val="0"/>
          <w:numId w:val="3"/>
        </w:numPr>
        <w:rPr>
          <w:lang w:bidi="en-US"/>
        </w:rPr>
      </w:pPr>
      <w:r w:rsidRPr="0091658E">
        <w:rPr>
          <w:lang w:bidi="en-US"/>
        </w:rPr>
        <w:lastRenderedPageBreak/>
        <w:t>Cách tính (hiển thị theo cdcontent)</w:t>
      </w:r>
    </w:p>
    <w:p w14:paraId="3C88B4E9" w14:textId="77777777" w:rsidR="005F1E03" w:rsidRPr="005F1E03" w:rsidRDefault="005F1E03" w:rsidP="005F1E03">
      <w:pPr>
        <w:rPr>
          <w:lang w:bidi="en-US"/>
        </w:rPr>
      </w:pPr>
    </w:p>
    <w:p w14:paraId="292FF57A" w14:textId="77777777" w:rsidR="005F1E03" w:rsidRPr="0091658E" w:rsidRDefault="005F1E03" w:rsidP="005F1E03">
      <w:pPr>
        <w:pStyle w:val="Heading5"/>
      </w:pPr>
      <w:bookmarkStart w:id="899" w:name="_Toc75156709"/>
      <w:r w:rsidRPr="0091658E">
        <w:t>Popup sửa/thêm/view</w:t>
      </w:r>
      <w:bookmarkEnd w:id="899"/>
    </w:p>
    <w:tbl>
      <w:tblPr>
        <w:tblStyle w:val="TableGrid"/>
        <w:tblW w:w="0" w:type="auto"/>
        <w:tblLook w:val="04A0" w:firstRow="1" w:lastRow="0" w:firstColumn="1" w:lastColumn="0" w:noHBand="0" w:noVBand="1"/>
      </w:tblPr>
      <w:tblGrid>
        <w:gridCol w:w="3292"/>
        <w:gridCol w:w="1856"/>
        <w:gridCol w:w="4590"/>
      </w:tblGrid>
      <w:tr w:rsidR="005F1E03" w:rsidRPr="0091658E" w14:paraId="79F4078B" w14:textId="77777777" w:rsidTr="00C60D2D">
        <w:tc>
          <w:tcPr>
            <w:tcW w:w="3292" w:type="dxa"/>
          </w:tcPr>
          <w:p w14:paraId="2FE90138" w14:textId="77777777" w:rsidR="005F1E03" w:rsidRPr="0091658E" w:rsidRDefault="005F1E03" w:rsidP="00C60D2D">
            <w:pPr>
              <w:jc w:val="center"/>
            </w:pPr>
            <w:r w:rsidRPr="0091658E">
              <w:rPr>
                <w:b/>
              </w:rPr>
              <w:t>Tên trường</w:t>
            </w:r>
          </w:p>
        </w:tc>
        <w:tc>
          <w:tcPr>
            <w:tcW w:w="1856" w:type="dxa"/>
          </w:tcPr>
          <w:p w14:paraId="18E08827" w14:textId="77777777" w:rsidR="005F1E03" w:rsidRPr="0091658E" w:rsidRDefault="005F1E03" w:rsidP="00C60D2D">
            <w:pPr>
              <w:jc w:val="center"/>
            </w:pPr>
            <w:r w:rsidRPr="0091658E">
              <w:rPr>
                <w:b/>
              </w:rPr>
              <w:t>Bắt buộc</w:t>
            </w:r>
          </w:p>
        </w:tc>
        <w:tc>
          <w:tcPr>
            <w:tcW w:w="4590" w:type="dxa"/>
          </w:tcPr>
          <w:p w14:paraId="78D40C97" w14:textId="77777777" w:rsidR="005F1E03" w:rsidRPr="0091658E" w:rsidRDefault="005F1E03" w:rsidP="00C60D2D">
            <w:pPr>
              <w:jc w:val="center"/>
            </w:pPr>
            <w:r w:rsidRPr="0091658E">
              <w:rPr>
                <w:b/>
              </w:rPr>
              <w:t>Mô tả</w:t>
            </w:r>
          </w:p>
        </w:tc>
      </w:tr>
      <w:tr w:rsidR="005F1E03" w:rsidRPr="0091658E" w14:paraId="631FFE5D" w14:textId="77777777" w:rsidTr="00C60D2D">
        <w:tc>
          <w:tcPr>
            <w:tcW w:w="3292" w:type="dxa"/>
          </w:tcPr>
          <w:p w14:paraId="21D26818" w14:textId="77777777" w:rsidR="005F1E03" w:rsidRPr="0091658E" w:rsidRDefault="005F1E03" w:rsidP="00C60D2D">
            <w:r w:rsidRPr="0091658E">
              <w:t>Đại lý</w:t>
            </w:r>
          </w:p>
        </w:tc>
        <w:tc>
          <w:tcPr>
            <w:tcW w:w="1856" w:type="dxa"/>
          </w:tcPr>
          <w:p w14:paraId="1FF0194B" w14:textId="77777777" w:rsidR="005F1E03" w:rsidRPr="0091658E" w:rsidRDefault="005F1E03" w:rsidP="00C60D2D">
            <w:r w:rsidRPr="0091658E">
              <w:t>Có</w:t>
            </w:r>
          </w:p>
        </w:tc>
        <w:tc>
          <w:tcPr>
            <w:tcW w:w="4590" w:type="dxa"/>
          </w:tcPr>
          <w:p w14:paraId="59070B0A" w14:textId="77777777" w:rsidR="005F1E03" w:rsidRPr="0091658E" w:rsidRDefault="005F1E03" w:rsidP="00C60D2D">
            <w:r w:rsidRPr="0091658E">
              <w:t>Custodycd – Fullname</w:t>
            </w:r>
          </w:p>
          <w:p w14:paraId="7E3F72B1" w14:textId="77777777" w:rsidR="005F1E03" w:rsidRPr="0091658E" w:rsidRDefault="005F1E03" w:rsidP="00C60D2D">
            <w:r w:rsidRPr="0091658E">
              <w:t>Chọn danh sách đại lý đã được phê duyệt</w:t>
            </w:r>
          </w:p>
        </w:tc>
      </w:tr>
      <w:tr w:rsidR="005F1E03" w:rsidRPr="0091658E" w14:paraId="0F08EE3B" w14:textId="77777777" w:rsidTr="00C60D2D">
        <w:tc>
          <w:tcPr>
            <w:tcW w:w="3292" w:type="dxa"/>
          </w:tcPr>
          <w:p w14:paraId="5D6E1E9C" w14:textId="77777777" w:rsidR="005F1E03" w:rsidRPr="0091658E" w:rsidRDefault="005F1E03" w:rsidP="00C60D2D">
            <w:r w:rsidRPr="0091658E">
              <w:t>Loại hạn mức</w:t>
            </w:r>
          </w:p>
        </w:tc>
        <w:tc>
          <w:tcPr>
            <w:tcW w:w="1856" w:type="dxa"/>
          </w:tcPr>
          <w:p w14:paraId="649924EE" w14:textId="77777777" w:rsidR="005F1E03" w:rsidRPr="0091658E" w:rsidRDefault="005F1E03" w:rsidP="00C60D2D">
            <w:r w:rsidRPr="0091658E">
              <w:t>Có</w:t>
            </w:r>
          </w:p>
        </w:tc>
        <w:tc>
          <w:tcPr>
            <w:tcW w:w="4590" w:type="dxa"/>
          </w:tcPr>
          <w:p w14:paraId="622AABA1" w14:textId="77777777" w:rsidR="005F1E03" w:rsidRPr="0091658E" w:rsidRDefault="005F1E03" w:rsidP="00C60D2D">
            <w:r w:rsidRPr="0091658E">
              <w:t>Lấy giá trị từ allcode, bao gồm các giá trị</w:t>
            </w:r>
          </w:p>
          <w:p w14:paraId="1A073248" w14:textId="77777777" w:rsidR="005F1E03" w:rsidRPr="0091658E" w:rsidRDefault="005F1E03" w:rsidP="00C60D2D">
            <w:pPr>
              <w:pStyle w:val="ListParagraph"/>
              <w:numPr>
                <w:ilvl w:val="0"/>
                <w:numId w:val="3"/>
              </w:numPr>
            </w:pPr>
            <w:r w:rsidRPr="0091658E">
              <w:t>A: Hạn mức bán ra</w:t>
            </w:r>
          </w:p>
          <w:p w14:paraId="2120B220" w14:textId="77777777" w:rsidR="005F1E03" w:rsidRPr="0091658E" w:rsidRDefault="005F1E03" w:rsidP="00C60D2D">
            <w:pPr>
              <w:pStyle w:val="ListParagraph"/>
              <w:numPr>
                <w:ilvl w:val="0"/>
                <w:numId w:val="3"/>
              </w:numPr>
            </w:pPr>
            <w:r w:rsidRPr="0091658E">
              <w:t>B: Hạn mức mua lại</w:t>
            </w:r>
          </w:p>
          <w:p w14:paraId="7E5E316A" w14:textId="77777777" w:rsidR="005F1E03" w:rsidRPr="0091658E" w:rsidRDefault="005F1E03" w:rsidP="00C60D2D">
            <w:pPr>
              <w:autoSpaceDE w:val="0"/>
              <w:autoSpaceDN w:val="0"/>
              <w:adjustRightInd w:val="0"/>
              <w:rPr>
                <w:rFonts w:ascii="Courier New" w:eastAsiaTheme="minorHAnsi" w:hAnsi="Courier New" w:cs="Courier New"/>
                <w:sz w:val="20"/>
                <w:szCs w:val="20"/>
              </w:rPr>
            </w:pPr>
            <w:r w:rsidRPr="0091658E">
              <w:rPr>
                <w:rFonts w:ascii="Courier New" w:eastAsiaTheme="minorHAnsi" w:hAnsi="Courier New" w:cs="Courier New"/>
                <w:b/>
                <w:bCs/>
                <w:sz w:val="20"/>
                <w:szCs w:val="20"/>
              </w:rPr>
              <w:t>select</w:t>
            </w:r>
            <w:r w:rsidRPr="0091658E">
              <w:rPr>
                <w:rFonts w:ascii="Courier New" w:eastAsiaTheme="minorHAnsi" w:hAnsi="Courier New" w:cs="Courier New"/>
                <w:sz w:val="20"/>
                <w:szCs w:val="20"/>
              </w:rPr>
              <w:t xml:space="preserve"> * </w:t>
            </w:r>
            <w:r w:rsidRPr="0091658E">
              <w:rPr>
                <w:rFonts w:ascii="Courier New" w:eastAsiaTheme="minorHAnsi" w:hAnsi="Courier New" w:cs="Courier New"/>
                <w:b/>
                <w:bCs/>
                <w:sz w:val="20"/>
                <w:szCs w:val="20"/>
              </w:rPr>
              <w:t>from</w:t>
            </w:r>
            <w:r w:rsidRPr="0091658E">
              <w:rPr>
                <w:rFonts w:ascii="Courier New" w:eastAsiaTheme="minorHAnsi" w:hAnsi="Courier New" w:cs="Courier New"/>
                <w:sz w:val="20"/>
                <w:szCs w:val="20"/>
              </w:rPr>
              <w:t xml:space="preserve"> allcode</w:t>
            </w:r>
          </w:p>
          <w:p w14:paraId="7E9AADC2" w14:textId="77777777" w:rsidR="005F1E03" w:rsidRPr="0091658E" w:rsidRDefault="005F1E03" w:rsidP="00C60D2D">
            <w:r w:rsidRPr="0091658E">
              <w:rPr>
                <w:rFonts w:ascii="Courier New" w:eastAsiaTheme="minorHAnsi" w:hAnsi="Courier New" w:cs="Courier New"/>
                <w:b/>
                <w:bCs/>
                <w:sz w:val="20"/>
                <w:szCs w:val="20"/>
              </w:rPr>
              <w:t>where</w:t>
            </w:r>
            <w:r w:rsidRPr="0091658E">
              <w:rPr>
                <w:rFonts w:ascii="Courier New" w:eastAsiaTheme="minorHAnsi" w:hAnsi="Courier New" w:cs="Courier New"/>
                <w:sz w:val="20"/>
                <w:szCs w:val="20"/>
              </w:rPr>
              <w:t xml:space="preserve"> cdname = 'LIMITSTYPE';</w:t>
            </w:r>
          </w:p>
        </w:tc>
      </w:tr>
      <w:tr w:rsidR="005F1E03" w:rsidRPr="0091658E" w14:paraId="7E92CC16" w14:textId="77777777" w:rsidTr="00C60D2D">
        <w:tc>
          <w:tcPr>
            <w:tcW w:w="3292" w:type="dxa"/>
          </w:tcPr>
          <w:p w14:paraId="64A7FF8F" w14:textId="77777777" w:rsidR="005F1E03" w:rsidRPr="0091658E" w:rsidRDefault="005F1E03" w:rsidP="00C60D2D">
            <w:r w:rsidRPr="0091658E">
              <w:t>Loại</w:t>
            </w:r>
          </w:p>
        </w:tc>
        <w:tc>
          <w:tcPr>
            <w:tcW w:w="1856" w:type="dxa"/>
          </w:tcPr>
          <w:p w14:paraId="1C03FEA6" w14:textId="77777777" w:rsidR="005F1E03" w:rsidRPr="0091658E" w:rsidRDefault="005F1E03" w:rsidP="00C60D2D">
            <w:r w:rsidRPr="0091658E">
              <w:t>Có</w:t>
            </w:r>
          </w:p>
        </w:tc>
        <w:tc>
          <w:tcPr>
            <w:tcW w:w="4590" w:type="dxa"/>
          </w:tcPr>
          <w:p w14:paraId="604CD6C8" w14:textId="77777777" w:rsidR="005F1E03" w:rsidRPr="0091658E" w:rsidRDefault="005F1E03" w:rsidP="00C60D2D">
            <w:r w:rsidRPr="0091658E">
              <w:t>Khai thêm allcode, bao gồm các giá trị</w:t>
            </w:r>
          </w:p>
          <w:p w14:paraId="7ED8A47F" w14:textId="77777777" w:rsidR="005F1E03" w:rsidRPr="0091658E" w:rsidRDefault="005F1E03" w:rsidP="00C60D2D">
            <w:pPr>
              <w:pStyle w:val="ListParagraph"/>
              <w:numPr>
                <w:ilvl w:val="0"/>
                <w:numId w:val="3"/>
              </w:numPr>
            </w:pPr>
            <w:r w:rsidRPr="0091658E">
              <w:t>T: Hạn mức tổng</w:t>
            </w:r>
          </w:p>
          <w:p w14:paraId="582BA747" w14:textId="77777777" w:rsidR="005F1E03" w:rsidRPr="0091658E" w:rsidRDefault="005F1E03" w:rsidP="00C60D2D">
            <w:pPr>
              <w:pStyle w:val="ListParagraph"/>
              <w:numPr>
                <w:ilvl w:val="0"/>
                <w:numId w:val="3"/>
              </w:numPr>
            </w:pPr>
            <w:r w:rsidRPr="0091658E">
              <w:t>E: Hạn mức từng mã TS</w:t>
            </w:r>
          </w:p>
          <w:p w14:paraId="1DBD3479" w14:textId="77777777" w:rsidR="005F1E03" w:rsidRPr="0091658E" w:rsidRDefault="005F1E03" w:rsidP="00C60D2D">
            <w:pPr>
              <w:pStyle w:val="ListParagraph"/>
              <w:numPr>
                <w:ilvl w:val="0"/>
                <w:numId w:val="3"/>
              </w:numPr>
            </w:pPr>
            <w:r w:rsidRPr="0091658E">
              <w:t>P: Hạn mức sản phẩm</w:t>
            </w:r>
          </w:p>
        </w:tc>
      </w:tr>
      <w:tr w:rsidR="005F1E03" w:rsidRPr="0091658E" w14:paraId="729488AC" w14:textId="77777777" w:rsidTr="00C60D2D">
        <w:tc>
          <w:tcPr>
            <w:tcW w:w="3292" w:type="dxa"/>
          </w:tcPr>
          <w:p w14:paraId="60AC68CB" w14:textId="2EE1D438" w:rsidR="005F1E03" w:rsidRPr="0091658E" w:rsidRDefault="005F1E03" w:rsidP="005F1E03">
            <w:r w:rsidRPr="0091658E">
              <w:t xml:space="preserve">Mã </w:t>
            </w:r>
            <w:r>
              <w:t>trái phiếu</w:t>
            </w:r>
          </w:p>
        </w:tc>
        <w:tc>
          <w:tcPr>
            <w:tcW w:w="1856" w:type="dxa"/>
          </w:tcPr>
          <w:p w14:paraId="513D16E0" w14:textId="77777777" w:rsidR="005F1E03" w:rsidRPr="0091658E" w:rsidRDefault="005F1E03" w:rsidP="00C60D2D"/>
        </w:tc>
        <w:tc>
          <w:tcPr>
            <w:tcW w:w="4590" w:type="dxa"/>
          </w:tcPr>
          <w:p w14:paraId="2FA37521" w14:textId="77777777" w:rsidR="005F1E03" w:rsidRPr="0091658E" w:rsidRDefault="005F1E03" w:rsidP="00C60D2D">
            <w:r w:rsidRPr="0091658E">
              <w:t>Nếu Loại = ‘T’ =&gt; disable = null</w:t>
            </w:r>
          </w:p>
          <w:p w14:paraId="2CD14017" w14:textId="77777777" w:rsidR="005F1E03" w:rsidRPr="0091658E" w:rsidRDefault="005F1E03" w:rsidP="00C60D2D">
            <w:r w:rsidRPr="0091658E">
              <w:t>Nếu loại in (‘E’, ‘P’) =&gt; enable, hiển thị danh sách mã TS của đại lý. Không được để giá trị = null</w:t>
            </w:r>
          </w:p>
        </w:tc>
      </w:tr>
      <w:tr w:rsidR="005F1E03" w:rsidRPr="0091658E" w14:paraId="3C587EF8" w14:textId="77777777" w:rsidTr="00C60D2D">
        <w:tc>
          <w:tcPr>
            <w:tcW w:w="3292" w:type="dxa"/>
          </w:tcPr>
          <w:p w14:paraId="474C11EA" w14:textId="77777777" w:rsidR="005F1E03" w:rsidRPr="0091658E" w:rsidRDefault="005F1E03" w:rsidP="00C60D2D">
            <w:r w:rsidRPr="0091658E">
              <w:t>Mã sản phẩm</w:t>
            </w:r>
          </w:p>
        </w:tc>
        <w:tc>
          <w:tcPr>
            <w:tcW w:w="1856" w:type="dxa"/>
          </w:tcPr>
          <w:p w14:paraId="4C581958" w14:textId="77777777" w:rsidR="005F1E03" w:rsidRPr="0091658E" w:rsidRDefault="005F1E03" w:rsidP="00C60D2D"/>
        </w:tc>
        <w:tc>
          <w:tcPr>
            <w:tcW w:w="4590" w:type="dxa"/>
          </w:tcPr>
          <w:p w14:paraId="6AD12EEA" w14:textId="77777777" w:rsidR="005F1E03" w:rsidRPr="0091658E" w:rsidRDefault="005F1E03" w:rsidP="00C60D2D">
            <w:r w:rsidRPr="0091658E">
              <w:t>Nếu loại in (‘T’, ‘E’) =&gt; disable = null</w:t>
            </w:r>
          </w:p>
          <w:p w14:paraId="7601C110" w14:textId="77777777" w:rsidR="005F1E03" w:rsidRPr="0091658E" w:rsidRDefault="005F1E03" w:rsidP="00C60D2D">
            <w:r w:rsidRPr="0091658E">
              <w:t>Nếu loại = ‘P’ =&gt; enable, hiển thị danh sách mã sản phẩm (shortname) của đại lý + tài sản đã chọn ở trên. Không được để giá trị null</w:t>
            </w:r>
          </w:p>
        </w:tc>
      </w:tr>
      <w:tr w:rsidR="005F1E03" w:rsidRPr="0091658E" w14:paraId="401BBDC8" w14:textId="77777777" w:rsidTr="00C60D2D">
        <w:tc>
          <w:tcPr>
            <w:tcW w:w="3292" w:type="dxa"/>
          </w:tcPr>
          <w:p w14:paraId="0D4AEA22" w14:textId="77777777" w:rsidR="005F1E03" w:rsidRPr="0091658E" w:rsidRDefault="005F1E03" w:rsidP="00C60D2D">
            <w:r w:rsidRPr="0091658E">
              <w:t>Giá trị hạn mức</w:t>
            </w:r>
          </w:p>
        </w:tc>
        <w:tc>
          <w:tcPr>
            <w:tcW w:w="1856" w:type="dxa"/>
          </w:tcPr>
          <w:p w14:paraId="0E04CE35" w14:textId="77777777" w:rsidR="005F1E03" w:rsidRPr="0091658E" w:rsidRDefault="005F1E03" w:rsidP="00C60D2D">
            <w:r w:rsidRPr="0091658E">
              <w:t>Có</w:t>
            </w:r>
          </w:p>
        </w:tc>
        <w:tc>
          <w:tcPr>
            <w:tcW w:w="4590" w:type="dxa"/>
          </w:tcPr>
          <w:p w14:paraId="69676F0A" w14:textId="77777777" w:rsidR="005F1E03" w:rsidRPr="0091658E" w:rsidRDefault="005F1E03" w:rsidP="00C60D2D">
            <w:r w:rsidRPr="0091658E">
              <w:t>Nhập số &gt;= 0</w:t>
            </w:r>
          </w:p>
        </w:tc>
      </w:tr>
      <w:tr w:rsidR="005F1E03" w:rsidRPr="0091658E" w14:paraId="3FB0A72E" w14:textId="77777777" w:rsidTr="00C60D2D">
        <w:tc>
          <w:tcPr>
            <w:tcW w:w="3292" w:type="dxa"/>
          </w:tcPr>
          <w:p w14:paraId="034C71C2" w14:textId="77777777" w:rsidR="005F1E03" w:rsidRPr="0091658E" w:rsidRDefault="005F1E03" w:rsidP="00C60D2D">
            <w:r w:rsidRPr="0091658E">
              <w:t>Cách tính</w:t>
            </w:r>
          </w:p>
        </w:tc>
        <w:tc>
          <w:tcPr>
            <w:tcW w:w="1856" w:type="dxa"/>
          </w:tcPr>
          <w:p w14:paraId="26B4D99F" w14:textId="77777777" w:rsidR="005F1E03" w:rsidRPr="0091658E" w:rsidRDefault="005F1E03" w:rsidP="00C60D2D">
            <w:r w:rsidRPr="0091658E">
              <w:t>Có</w:t>
            </w:r>
          </w:p>
        </w:tc>
        <w:tc>
          <w:tcPr>
            <w:tcW w:w="4590" w:type="dxa"/>
          </w:tcPr>
          <w:p w14:paraId="030D80CF" w14:textId="77777777" w:rsidR="005F1E03" w:rsidRPr="0091658E" w:rsidRDefault="005F1E03" w:rsidP="00C60D2D">
            <w:r w:rsidRPr="0091658E">
              <w:t>Khai thêm allcode, bao gồm các giá trị</w:t>
            </w:r>
          </w:p>
          <w:p w14:paraId="381339BA" w14:textId="77777777" w:rsidR="005F1E03" w:rsidRPr="0091658E" w:rsidRDefault="005F1E03" w:rsidP="00C60D2D">
            <w:pPr>
              <w:pStyle w:val="ListParagraph"/>
              <w:numPr>
                <w:ilvl w:val="0"/>
                <w:numId w:val="3"/>
              </w:numPr>
            </w:pPr>
            <w:r w:rsidRPr="0091658E">
              <w:t>F: Theo mệnh giá</w:t>
            </w:r>
          </w:p>
          <w:p w14:paraId="549A54B6" w14:textId="77777777" w:rsidR="005F1E03" w:rsidRPr="0091658E" w:rsidRDefault="005F1E03" w:rsidP="00C60D2D">
            <w:pPr>
              <w:pStyle w:val="ListParagraph"/>
              <w:numPr>
                <w:ilvl w:val="0"/>
                <w:numId w:val="3"/>
              </w:numPr>
            </w:pPr>
            <w:r w:rsidRPr="0091658E">
              <w:t>P: Theo giá mua/bán</w:t>
            </w:r>
          </w:p>
        </w:tc>
      </w:tr>
    </w:tbl>
    <w:p w14:paraId="770A5A1D" w14:textId="77777777" w:rsidR="005F1E03" w:rsidRPr="0091658E" w:rsidRDefault="005F1E03" w:rsidP="005F1E03">
      <w:pPr>
        <w:rPr>
          <w:lang w:bidi="en-US"/>
        </w:rPr>
      </w:pPr>
    </w:p>
    <w:p w14:paraId="632FF289" w14:textId="77777777" w:rsidR="005F1E03" w:rsidRPr="0091658E" w:rsidRDefault="005F1E03" w:rsidP="005F1E03">
      <w:pPr>
        <w:rPr>
          <w:lang w:bidi="en-US"/>
        </w:rPr>
      </w:pPr>
    </w:p>
    <w:p w14:paraId="35C15B59" w14:textId="77777777" w:rsidR="005F1E03" w:rsidRPr="0091658E" w:rsidRDefault="005F1E03" w:rsidP="005F1E03">
      <w:pPr>
        <w:rPr>
          <w:lang w:bidi="en-US"/>
        </w:rPr>
      </w:pPr>
    </w:p>
    <w:p w14:paraId="55DA34E8" w14:textId="77777777" w:rsidR="005F1E03" w:rsidRPr="0091658E" w:rsidRDefault="005F1E03" w:rsidP="005F1E03">
      <w:pPr>
        <w:pStyle w:val="Heading4"/>
      </w:pPr>
      <w:bookmarkStart w:id="900" w:name="_Toc75156711"/>
      <w:bookmarkStart w:id="901" w:name="_Toc78535568"/>
      <w:r w:rsidRPr="0091658E">
        <w:t>Quy tắc xử lý</w:t>
      </w:r>
      <w:bookmarkEnd w:id="900"/>
      <w:bookmarkEnd w:id="901"/>
    </w:p>
    <w:p w14:paraId="2F2C9561" w14:textId="77777777" w:rsidR="005F1E03" w:rsidRPr="0091658E" w:rsidRDefault="005F1E03" w:rsidP="005F1E03">
      <w:pPr>
        <w:rPr>
          <w:lang w:bidi="en-US"/>
        </w:rPr>
      </w:pPr>
      <w:r w:rsidRPr="0091658E">
        <w:rPr>
          <w:lang w:bidi="en-US"/>
        </w:rPr>
        <w:t>Lưu dữ liệu vào bảng limits (lưu ý trường product lưu theo shortname của sản phẩm)</w:t>
      </w:r>
    </w:p>
    <w:p w14:paraId="5C6B6FB2" w14:textId="771CA4DF" w:rsidR="005F1E03" w:rsidRPr="0091658E" w:rsidRDefault="00320634" w:rsidP="005F1E03">
      <w:pPr>
        <w:pStyle w:val="ListParagraph"/>
        <w:numPr>
          <w:ilvl w:val="0"/>
          <w:numId w:val="3"/>
        </w:numPr>
        <w:rPr>
          <w:lang w:bidi="en-US"/>
        </w:rPr>
      </w:pPr>
      <w:r>
        <w:rPr>
          <w:lang w:bidi="en-US"/>
        </w:rPr>
        <w:t>Thêm mới</w:t>
      </w:r>
    </w:p>
    <w:p w14:paraId="20A8E81E" w14:textId="55B2A010" w:rsidR="005F1E03" w:rsidRPr="0091658E" w:rsidRDefault="00320634" w:rsidP="005F1E03">
      <w:pPr>
        <w:pStyle w:val="ListParagraph"/>
        <w:numPr>
          <w:ilvl w:val="0"/>
          <w:numId w:val="3"/>
        </w:numPr>
        <w:rPr>
          <w:lang w:bidi="en-US"/>
        </w:rPr>
      </w:pPr>
      <w:del w:id="902" w:author="Microsoft account" w:date="2021-09-05T17:51:00Z">
        <w:r w:rsidDel="00D21C27">
          <w:rPr>
            <w:lang w:bidi="en-US"/>
          </w:rPr>
          <w:delText>Được xóa</w:delText>
        </w:r>
      </w:del>
      <w:ins w:id="903" w:author="Microsoft account" w:date="2021-09-05T17:51:00Z">
        <w:r w:rsidR="00D21C27">
          <w:rPr>
            <w:lang w:bidi="en-US"/>
          </w:rPr>
          <w:t>Các bản ghi đã duyệt =&gt; Không được phép xóa</w:t>
        </w:r>
      </w:ins>
    </w:p>
    <w:p w14:paraId="0ADD8252" w14:textId="1473FAAE" w:rsidR="005F1E03" w:rsidRPr="0091658E" w:rsidRDefault="005F1E03" w:rsidP="005F1E03">
      <w:pPr>
        <w:pStyle w:val="ListParagraph"/>
        <w:numPr>
          <w:ilvl w:val="0"/>
          <w:numId w:val="3"/>
        </w:numPr>
        <w:rPr>
          <w:lang w:bidi="en-US"/>
        </w:rPr>
      </w:pPr>
      <w:r w:rsidRPr="0091658E">
        <w:rPr>
          <w:lang w:bidi="en-US"/>
        </w:rPr>
        <w:t xml:space="preserve">Các bản ghi chưa duyệt =&gt; </w:t>
      </w:r>
      <w:r w:rsidR="00320634">
        <w:rPr>
          <w:lang w:bidi="en-US"/>
        </w:rPr>
        <w:t>được phép sửa tất cả thông tin</w:t>
      </w:r>
    </w:p>
    <w:p w14:paraId="6EDD38D6" w14:textId="067CEC05" w:rsidR="005F1E03" w:rsidRPr="0091658E" w:rsidRDefault="005F1E03" w:rsidP="005F1E03">
      <w:pPr>
        <w:pStyle w:val="ListParagraph"/>
        <w:numPr>
          <w:ilvl w:val="0"/>
          <w:numId w:val="3"/>
        </w:numPr>
        <w:rPr>
          <w:lang w:bidi="en-US"/>
        </w:rPr>
      </w:pPr>
      <w:r w:rsidRPr="0091658E">
        <w:rPr>
          <w:lang w:bidi="en-US"/>
        </w:rPr>
        <w:t xml:space="preserve">Các bản ghi đã duyệt =&gt; </w:t>
      </w:r>
      <w:del w:id="904" w:author="Microsoft account" w:date="2021-09-05T17:51:00Z">
        <w:r w:rsidR="00646E3B" w:rsidDel="00D21C27">
          <w:rPr>
            <w:lang w:bidi="en-US"/>
          </w:rPr>
          <w:delText>chỉ được sửa Cách tính và Giá trị hạn mức</w:delText>
        </w:r>
      </w:del>
      <w:ins w:id="905" w:author="Microsoft account" w:date="2021-09-05T17:51:00Z">
        <w:r w:rsidR="00D21C27">
          <w:rPr>
            <w:lang w:bidi="en-US"/>
          </w:rPr>
          <w:t>Không được phép sửa</w:t>
        </w:r>
      </w:ins>
    </w:p>
    <w:p w14:paraId="37DA5AA9" w14:textId="37FDF5F0" w:rsidR="005F1E03" w:rsidRPr="0091658E" w:rsidRDefault="00646E3B" w:rsidP="005F1E03">
      <w:pPr>
        <w:pStyle w:val="ListParagraph"/>
        <w:numPr>
          <w:ilvl w:val="0"/>
          <w:numId w:val="3"/>
        </w:numPr>
        <w:rPr>
          <w:lang w:bidi="en-US"/>
        </w:rPr>
      </w:pPr>
      <w:r>
        <w:rPr>
          <w:lang w:bidi="en-US"/>
        </w:rPr>
        <w:t>Trường lastchange: lưu ngày giờ cập nhật gần nhất của bản ghi (theo ngày giờ hiện tại) =&gt; Khi xét hạn mức lấy bản ghi có ngày giờ cập nhật mới nhất</w:t>
      </w:r>
    </w:p>
    <w:p w14:paraId="72A5F1C2" w14:textId="0D4CE54F" w:rsidR="00A447C5" w:rsidRDefault="00A447C5" w:rsidP="00A447C5">
      <w:pPr>
        <w:pStyle w:val="Heading3"/>
      </w:pPr>
      <w:bookmarkStart w:id="906" w:name="_Toc78535569"/>
      <w:r>
        <w:t>Hủy lệnh chào</w:t>
      </w:r>
      <w:bookmarkEnd w:id="906"/>
    </w:p>
    <w:p w14:paraId="02EC5A81" w14:textId="77777777" w:rsidR="00E8218C" w:rsidRDefault="00E8218C" w:rsidP="00E8218C">
      <w:pPr>
        <w:pStyle w:val="Heading4"/>
      </w:pPr>
      <w:bookmarkStart w:id="907" w:name="_Toc75156629"/>
      <w:bookmarkStart w:id="908" w:name="_Toc78535570"/>
      <w:r>
        <w:t>Mô tả giao diện</w:t>
      </w:r>
      <w:bookmarkEnd w:id="907"/>
      <w:bookmarkEnd w:id="908"/>
    </w:p>
    <w:p w14:paraId="063FD475" w14:textId="77777777" w:rsidR="00E8218C" w:rsidRDefault="00E8218C" w:rsidP="00E8218C">
      <w:pPr>
        <w:pStyle w:val="Heading5"/>
      </w:pPr>
      <w:r w:rsidRPr="0091658E">
        <w:t>Grid tìm kiếm</w:t>
      </w:r>
    </w:p>
    <w:p w14:paraId="2BE46DF2" w14:textId="4D4A4269" w:rsidR="00E8218C" w:rsidRDefault="00E8218C" w:rsidP="00E8218C">
      <w:r>
        <w:t>Hiển thị danh sách các lệnh từ oxpost (oxpost.status &lt;&gt; ‘C’), bao gồm các thông tin</w:t>
      </w:r>
    </w:p>
    <w:p w14:paraId="5FCB2FD6" w14:textId="6E4C6EE7" w:rsidR="00E8218C" w:rsidRDefault="00E8218C" w:rsidP="00E8218C">
      <w:pPr>
        <w:pStyle w:val="ListParagraph"/>
        <w:numPr>
          <w:ilvl w:val="0"/>
          <w:numId w:val="25"/>
        </w:numPr>
      </w:pPr>
      <w:r>
        <w:t>Số hiệu lệnh chào: oxpost.orderid</w:t>
      </w:r>
    </w:p>
    <w:p w14:paraId="10F6FCC9" w14:textId="238C17B9" w:rsidR="00E8218C" w:rsidRDefault="00E8218C" w:rsidP="00E8218C">
      <w:pPr>
        <w:pStyle w:val="ListParagraph"/>
        <w:numPr>
          <w:ilvl w:val="0"/>
          <w:numId w:val="25"/>
        </w:numPr>
      </w:pPr>
      <w:r>
        <w:t>Đại lý: oxpost.acseller (Hiển thị custodycd-fullname)</w:t>
      </w:r>
    </w:p>
    <w:p w14:paraId="105CCB05" w14:textId="77777777" w:rsidR="00E8218C" w:rsidRDefault="00E8218C" w:rsidP="00E8218C">
      <w:pPr>
        <w:pStyle w:val="ListParagraph"/>
        <w:numPr>
          <w:ilvl w:val="0"/>
          <w:numId w:val="25"/>
        </w:numPr>
      </w:pPr>
      <w:r>
        <w:t>Mã trái phiếu: oxpost.symbol</w:t>
      </w:r>
    </w:p>
    <w:p w14:paraId="52E53477" w14:textId="77777777" w:rsidR="00E8218C" w:rsidRDefault="00E8218C" w:rsidP="00E8218C">
      <w:pPr>
        <w:pStyle w:val="ListParagraph"/>
        <w:numPr>
          <w:ilvl w:val="0"/>
          <w:numId w:val="25"/>
        </w:numPr>
      </w:pPr>
      <w:r>
        <w:t>Sản phẩm: oxpost.productid</w:t>
      </w:r>
    </w:p>
    <w:p w14:paraId="3E1A952B" w14:textId="77777777" w:rsidR="00E8218C" w:rsidRDefault="00E8218C" w:rsidP="00E8218C">
      <w:pPr>
        <w:pStyle w:val="ListParagraph"/>
        <w:numPr>
          <w:ilvl w:val="0"/>
          <w:numId w:val="25"/>
        </w:numPr>
      </w:pPr>
      <w:r>
        <w:t>TP niêm yết (Có/Không): assetdtl.spotmodeid = ‘A’ =&gt; Có. Còn lại là Không</w:t>
      </w:r>
    </w:p>
    <w:p w14:paraId="1CD96798" w14:textId="55BB31C6" w:rsidR="00E8218C" w:rsidRDefault="00E8218C" w:rsidP="00E8218C">
      <w:pPr>
        <w:pStyle w:val="ListParagraph"/>
        <w:numPr>
          <w:ilvl w:val="0"/>
          <w:numId w:val="25"/>
        </w:numPr>
      </w:pPr>
      <w:r>
        <w:t>KL còn lại:</w:t>
      </w:r>
    </w:p>
    <w:p w14:paraId="5B67E4F2" w14:textId="77777777" w:rsidR="00E8218C" w:rsidRPr="00D65EBA" w:rsidRDefault="00E8218C" w:rsidP="00E8218C">
      <w:pPr>
        <w:pStyle w:val="ListParagraph"/>
        <w:numPr>
          <w:ilvl w:val="1"/>
          <w:numId w:val="25"/>
        </w:numPr>
        <w:rPr>
          <w:lang w:bidi="en-US"/>
        </w:rPr>
      </w:pPr>
      <w:r w:rsidRPr="001909DB">
        <w:rPr>
          <w:lang w:bidi="en-US"/>
        </w:rPr>
        <w:lastRenderedPageBreak/>
        <w:t>Dựa theo oxpost.afacctno và oxpost.symbol lấy ra dòng tương ứng trong semast =&gt; = LEAST(KL còn semast.trade – KL đang ch</w:t>
      </w:r>
      <w:r>
        <w:rPr>
          <w:lang w:bidi="en-US"/>
        </w:rPr>
        <w:t>ờ bán semast.secured; nếu oxpost</w:t>
      </w:r>
      <w:r w:rsidRPr="001909DB">
        <w:rPr>
          <w:lang w:bidi="en-US"/>
        </w:rPr>
        <w:t>.maxqtty is not null =&gt; KL chào bán tối đa oxpost.maxqtty – oxmast.subqtty – oxmast.firmqtty)</w:t>
      </w:r>
      <w:r>
        <w:rPr>
          <w:lang w:bidi="en-US"/>
        </w:rPr>
        <w:t>. Chú ý chỉ lấy các bản ghi status &lt;&gt; ‘R’ trong oxmast</w:t>
      </w:r>
    </w:p>
    <w:p w14:paraId="190349AD" w14:textId="77777777" w:rsidR="00E8218C" w:rsidRDefault="00E8218C" w:rsidP="00E8218C">
      <w:pPr>
        <w:pStyle w:val="ListParagraph"/>
        <w:numPr>
          <w:ilvl w:val="0"/>
          <w:numId w:val="25"/>
        </w:numPr>
      </w:pPr>
      <w:r>
        <w:t xml:space="preserve">Kiểm tra NĐT CN: </w:t>
      </w:r>
      <w:r w:rsidRPr="001909DB">
        <w:rPr>
          <w:lang w:bidi="en-US"/>
        </w:rPr>
        <w:t xml:space="preserve">assetdtl.isgioihanndt = ‘Y’ </w:t>
      </w:r>
      <w:r>
        <w:rPr>
          <w:lang w:bidi="en-US"/>
        </w:rPr>
        <w:t xml:space="preserve"> =&gt; Không, assetdtl.isgioihanndt = ‘N’ =&gt; Có</w:t>
      </w:r>
    </w:p>
    <w:p w14:paraId="3BC6F0A1" w14:textId="3BA56F76" w:rsidR="00E8218C" w:rsidRDefault="00E8218C" w:rsidP="00E8218C">
      <w:pPr>
        <w:pStyle w:val="ListParagraph"/>
        <w:numPr>
          <w:ilvl w:val="0"/>
          <w:numId w:val="25"/>
        </w:numPr>
      </w:pPr>
      <w:r>
        <w:rPr>
          <w:lang w:bidi="en-US"/>
        </w:rPr>
        <w:t>Button: Thực hiện</w:t>
      </w:r>
      <w:r w:rsidRPr="001909DB">
        <w:rPr>
          <w:lang w:bidi="en-US"/>
        </w:rPr>
        <w:t xml:space="preserve"> </w:t>
      </w:r>
    </w:p>
    <w:p w14:paraId="16E43C00" w14:textId="77777777" w:rsidR="00E8218C" w:rsidRPr="00E8218C" w:rsidRDefault="00E8218C" w:rsidP="00E8218C"/>
    <w:p w14:paraId="23104EB2" w14:textId="77777777" w:rsidR="00E8218C" w:rsidRPr="00E8218C" w:rsidRDefault="00E8218C" w:rsidP="00E8218C"/>
    <w:p w14:paraId="59C62F45" w14:textId="196FB64A" w:rsidR="00E8218C" w:rsidRPr="0091658E" w:rsidRDefault="00E8218C" w:rsidP="00E8218C">
      <w:pPr>
        <w:pStyle w:val="Heading5"/>
      </w:pPr>
      <w:r>
        <w:t>Popup thực hiện</w:t>
      </w:r>
    </w:p>
    <w:p w14:paraId="1C7316D6" w14:textId="77777777" w:rsidR="00E8218C" w:rsidRPr="00E8218C" w:rsidRDefault="00E8218C" w:rsidP="00E8218C">
      <w:pPr>
        <w:rPr>
          <w:lang w:bidi="en-US"/>
        </w:rPr>
      </w:pPr>
    </w:p>
    <w:p w14:paraId="757FAB6F" w14:textId="4765F37E" w:rsidR="00E8218C" w:rsidRPr="001909DB" w:rsidRDefault="00E8218C" w:rsidP="00E8218C">
      <w:pPr>
        <w:rPr>
          <w:lang w:bidi="en-US"/>
        </w:rPr>
      </w:pPr>
      <w:r>
        <w:rPr>
          <w:lang w:bidi="en-US"/>
        </w:rPr>
        <w:t>Hiển thị các dữ liệu lấy từ Grid</w:t>
      </w:r>
    </w:p>
    <w:p w14:paraId="3DE0B5EA" w14:textId="77777777" w:rsidR="00E8218C" w:rsidRPr="001909DB" w:rsidRDefault="00E8218C" w:rsidP="00E8218C">
      <w:pPr>
        <w:rPr>
          <w:lang w:bidi="en-US"/>
        </w:rPr>
      </w:pPr>
    </w:p>
    <w:p w14:paraId="70AF9DC2" w14:textId="77777777" w:rsidR="00E8218C" w:rsidRPr="001909DB" w:rsidRDefault="00E8218C" w:rsidP="00E8218C">
      <w:pPr>
        <w:pStyle w:val="Heading4"/>
      </w:pPr>
      <w:bookmarkStart w:id="909" w:name="_Toc75156630"/>
      <w:bookmarkStart w:id="910" w:name="_Toc78535571"/>
      <w:r w:rsidRPr="001909DB">
        <w:t>Quy tắc xử lý</w:t>
      </w:r>
      <w:bookmarkEnd w:id="909"/>
      <w:bookmarkEnd w:id="910"/>
    </w:p>
    <w:p w14:paraId="1C440DD2" w14:textId="77777777" w:rsidR="00E8218C" w:rsidRPr="001909DB" w:rsidRDefault="00E8218C" w:rsidP="00E8218C">
      <w:pPr>
        <w:pStyle w:val="ListParagraph"/>
        <w:numPr>
          <w:ilvl w:val="0"/>
          <w:numId w:val="3"/>
        </w:numPr>
        <w:rPr>
          <w:lang w:bidi="en-US"/>
        </w:rPr>
      </w:pPr>
      <w:r w:rsidRPr="001909DB">
        <w:rPr>
          <w:lang w:bidi="en-US"/>
        </w:rPr>
        <w:t>Sinh giao dịch 8714 – Hủy lệnh bán, có make/check</w:t>
      </w:r>
    </w:p>
    <w:p w14:paraId="79D2EBF4" w14:textId="77777777" w:rsidR="00E8218C" w:rsidRPr="001909DB" w:rsidRDefault="00E8218C" w:rsidP="00E8218C">
      <w:pPr>
        <w:pStyle w:val="ListParagraph"/>
        <w:numPr>
          <w:ilvl w:val="1"/>
          <w:numId w:val="3"/>
        </w:numPr>
        <w:rPr>
          <w:lang w:bidi="en-US"/>
        </w:rPr>
      </w:pPr>
      <w:r w:rsidRPr="001909DB">
        <w:rPr>
          <w:lang w:bidi="en-US"/>
        </w:rPr>
        <w:t>Appcheck:</w:t>
      </w:r>
    </w:p>
    <w:p w14:paraId="2BB2F876" w14:textId="77777777" w:rsidR="00E8218C" w:rsidRPr="001909DB" w:rsidRDefault="00E8218C" w:rsidP="00E8218C">
      <w:pPr>
        <w:pStyle w:val="ListParagraph"/>
        <w:numPr>
          <w:ilvl w:val="2"/>
          <w:numId w:val="3"/>
        </w:numPr>
        <w:rPr>
          <w:lang w:bidi="en-US"/>
        </w:rPr>
      </w:pPr>
      <w:r w:rsidRPr="001909DB">
        <w:rPr>
          <w:lang w:bidi="en-US"/>
        </w:rPr>
        <w:t xml:space="preserve">Kiểm tra lệnh chào có tồn tại (Số hiệu lệnh + TK bán + mã TS + sản phẩm phải tồn tại trong oxpost với status = ‘A’ </w:t>
      </w:r>
    </w:p>
    <w:p w14:paraId="0BF2946C" w14:textId="77777777" w:rsidR="00E8218C" w:rsidRPr="001909DB" w:rsidRDefault="00E8218C" w:rsidP="00E8218C">
      <w:pPr>
        <w:pStyle w:val="ListParagraph"/>
        <w:numPr>
          <w:ilvl w:val="1"/>
          <w:numId w:val="3"/>
        </w:numPr>
        <w:rPr>
          <w:lang w:bidi="en-US"/>
        </w:rPr>
      </w:pPr>
      <w:r w:rsidRPr="001909DB">
        <w:rPr>
          <w:lang w:bidi="en-US"/>
        </w:rPr>
        <w:t>Appupdate: Thực hiện khi duyệt giao dịch</w:t>
      </w:r>
    </w:p>
    <w:p w14:paraId="7434A6A2" w14:textId="77777777" w:rsidR="00E8218C" w:rsidRPr="001909DB" w:rsidRDefault="00E8218C" w:rsidP="00E8218C">
      <w:pPr>
        <w:pStyle w:val="ListParagraph"/>
        <w:numPr>
          <w:ilvl w:val="2"/>
          <w:numId w:val="3"/>
        </w:numPr>
        <w:rPr>
          <w:lang w:bidi="en-US"/>
        </w:rPr>
      </w:pPr>
      <w:r w:rsidRPr="001909DB">
        <w:rPr>
          <w:lang w:bidi="en-US"/>
        </w:rPr>
        <w:t>Cập nhật oxpost.cancelqtty = oxpost.availval</w:t>
      </w:r>
    </w:p>
    <w:p w14:paraId="22E985EC" w14:textId="77777777" w:rsidR="00E8218C" w:rsidRPr="001909DB" w:rsidRDefault="00E8218C" w:rsidP="00E8218C">
      <w:pPr>
        <w:pStyle w:val="ListParagraph"/>
        <w:numPr>
          <w:ilvl w:val="2"/>
          <w:numId w:val="3"/>
        </w:numPr>
        <w:rPr>
          <w:lang w:bidi="en-US"/>
        </w:rPr>
      </w:pPr>
      <w:r w:rsidRPr="001909DB">
        <w:rPr>
          <w:lang w:bidi="en-US"/>
        </w:rPr>
        <w:t>Cập nhật oxpost.availval = 0, status = ‘C’</w:t>
      </w:r>
    </w:p>
    <w:p w14:paraId="73C365F4" w14:textId="77777777" w:rsidR="00E8218C" w:rsidRPr="001909DB" w:rsidRDefault="00E8218C" w:rsidP="00E8218C">
      <w:pPr>
        <w:pStyle w:val="ListParagraph"/>
        <w:ind w:left="2880"/>
        <w:rPr>
          <w:lang w:bidi="en-US"/>
        </w:rPr>
      </w:pPr>
    </w:p>
    <w:p w14:paraId="2A2B3CD3" w14:textId="77777777" w:rsidR="00E8218C" w:rsidRPr="001909DB" w:rsidRDefault="00E8218C" w:rsidP="00E8218C">
      <w:pPr>
        <w:rPr>
          <w:lang w:bidi="en-US"/>
        </w:rPr>
      </w:pPr>
    </w:p>
    <w:p w14:paraId="57C935CE" w14:textId="77777777" w:rsidR="00E8218C" w:rsidRPr="001909DB" w:rsidRDefault="00E8218C" w:rsidP="00E8218C">
      <w:pPr>
        <w:rPr>
          <w:b/>
          <w:i/>
          <w:lang w:bidi="en-US"/>
        </w:rPr>
      </w:pPr>
      <w:r w:rsidRPr="001909DB">
        <w:rPr>
          <w:b/>
          <w:i/>
          <w:lang w:bidi="en-US"/>
        </w:rPr>
        <w:t>Đồng bộ lệnh ở tab chào bán (khi duyệt)</w:t>
      </w:r>
    </w:p>
    <w:p w14:paraId="0D7357BB" w14:textId="77777777" w:rsidR="00A447C5" w:rsidRPr="00A447C5" w:rsidRDefault="00A447C5" w:rsidP="00A447C5">
      <w:pPr>
        <w:rPr>
          <w:lang w:bidi="en-US"/>
        </w:rPr>
      </w:pPr>
    </w:p>
    <w:p w14:paraId="32069E4B" w14:textId="6698F576" w:rsidR="00931C1D" w:rsidRDefault="00EA010F" w:rsidP="00931C1D">
      <w:pPr>
        <w:pStyle w:val="Heading2"/>
        <w:ind w:left="360"/>
      </w:pPr>
      <w:bookmarkStart w:id="911" w:name="_Toc78535572"/>
      <w:r>
        <w:t>Bán trái phiếu</w:t>
      </w:r>
      <w:bookmarkEnd w:id="911"/>
    </w:p>
    <w:p w14:paraId="05D2DAC6" w14:textId="03785AD7" w:rsidR="00A447C5" w:rsidRDefault="00377109" w:rsidP="00A447C5">
      <w:pPr>
        <w:pStyle w:val="Heading3"/>
      </w:pPr>
      <w:bookmarkStart w:id="912" w:name="_Toc78535573"/>
      <w:r>
        <w:t>Đặt lệnh</w:t>
      </w:r>
      <w:bookmarkEnd w:id="912"/>
    </w:p>
    <w:p w14:paraId="3B41AAC5" w14:textId="6E46F813" w:rsidR="00377109" w:rsidRDefault="00377109" w:rsidP="00377109">
      <w:pPr>
        <w:rPr>
          <w:lang w:bidi="en-US"/>
        </w:rPr>
      </w:pPr>
      <w:r>
        <w:rPr>
          <w:lang w:bidi="en-US"/>
        </w:rPr>
        <w:t>Chia thành 2 vùng:</w:t>
      </w:r>
    </w:p>
    <w:p w14:paraId="33A7DCE0" w14:textId="382DB5E7" w:rsidR="00377109" w:rsidRDefault="00377109" w:rsidP="00377109">
      <w:pPr>
        <w:pStyle w:val="ListParagraph"/>
        <w:numPr>
          <w:ilvl w:val="0"/>
          <w:numId w:val="25"/>
        </w:numPr>
        <w:rPr>
          <w:lang w:bidi="en-US"/>
        </w:rPr>
      </w:pPr>
      <w:r>
        <w:rPr>
          <w:lang w:bidi="en-US"/>
        </w:rPr>
        <w:t>Vùng bên trái: Nhập thông tin lệnh bán trái phiếu cho KH</w:t>
      </w:r>
    </w:p>
    <w:p w14:paraId="4CA840A0" w14:textId="4DD96CA0" w:rsidR="00377109" w:rsidRPr="00377109" w:rsidRDefault="00377109" w:rsidP="00377109">
      <w:pPr>
        <w:pStyle w:val="ListParagraph"/>
        <w:numPr>
          <w:ilvl w:val="0"/>
          <w:numId w:val="25"/>
        </w:numPr>
        <w:rPr>
          <w:lang w:bidi="en-US"/>
        </w:rPr>
      </w:pPr>
      <w:r>
        <w:rPr>
          <w:lang w:bidi="en-US"/>
        </w:rPr>
        <w:t>Vùng bên phải: Hiển thị danh sách các trái phiếu, sản phẩm đang bán</w:t>
      </w:r>
    </w:p>
    <w:p w14:paraId="16EFB11F" w14:textId="762FE6CD" w:rsidR="00A447C5" w:rsidRDefault="00377109" w:rsidP="00A447C5">
      <w:pPr>
        <w:pStyle w:val="Heading4"/>
      </w:pPr>
      <w:bookmarkStart w:id="913" w:name="_Toc78535574"/>
      <w:r>
        <w:t>Vùng hiển thị danh sách các trái phiếu, sản phẩm đang bán</w:t>
      </w:r>
      <w:bookmarkEnd w:id="913"/>
    </w:p>
    <w:p w14:paraId="26B642A2" w14:textId="0CF2BF4A" w:rsidR="00D65EBA" w:rsidRDefault="00D65EBA" w:rsidP="00D65EBA">
      <w:pPr>
        <w:rPr>
          <w:lang w:bidi="en-US"/>
        </w:rPr>
      </w:pPr>
      <w:r>
        <w:rPr>
          <w:lang w:bidi="en-US"/>
        </w:rPr>
        <w:t>Điều kiện lấy dữ liệu: Lấy từ oxpost với điều kiện</w:t>
      </w:r>
    </w:p>
    <w:p w14:paraId="238CAE52" w14:textId="77777777" w:rsidR="00D65EBA" w:rsidRPr="001909DB" w:rsidRDefault="00D65EBA" w:rsidP="00D65EBA">
      <w:pPr>
        <w:pStyle w:val="ListParagraph"/>
        <w:numPr>
          <w:ilvl w:val="0"/>
          <w:numId w:val="3"/>
        </w:numPr>
        <w:rPr>
          <w:lang w:bidi="en-US"/>
        </w:rPr>
      </w:pPr>
      <w:r w:rsidRPr="001909DB">
        <w:rPr>
          <w:lang w:bidi="en-US"/>
        </w:rPr>
        <w:t>status = ‘A’</w:t>
      </w:r>
    </w:p>
    <w:p w14:paraId="6708434C" w14:textId="77777777" w:rsidR="00D65EBA" w:rsidRPr="001909DB" w:rsidRDefault="00D65EBA" w:rsidP="00D65EBA">
      <w:pPr>
        <w:pStyle w:val="ListParagraph"/>
        <w:numPr>
          <w:ilvl w:val="0"/>
          <w:numId w:val="3"/>
        </w:numPr>
        <w:rPr>
          <w:lang w:bidi="en-US"/>
        </w:rPr>
      </w:pPr>
      <w:r w:rsidRPr="001909DB">
        <w:rPr>
          <w:lang w:bidi="en-US"/>
        </w:rPr>
        <w:t>oxpost.expdate &gt;= ngày hệ thống</w:t>
      </w:r>
    </w:p>
    <w:p w14:paraId="0BB685DF" w14:textId="77777777" w:rsidR="00D65EBA" w:rsidRPr="001909DB" w:rsidRDefault="00D65EBA" w:rsidP="00D65EBA">
      <w:pPr>
        <w:pStyle w:val="ListParagraph"/>
        <w:numPr>
          <w:ilvl w:val="0"/>
          <w:numId w:val="3"/>
        </w:numPr>
        <w:rPr>
          <w:lang w:bidi="en-US"/>
        </w:rPr>
      </w:pPr>
      <w:r w:rsidRPr="001909DB">
        <w:rPr>
          <w:lang w:bidi="en-US"/>
        </w:rPr>
        <w:t>Ngày đáo hạn TS &gt; ngày hệ thống</w:t>
      </w:r>
    </w:p>
    <w:p w14:paraId="743A6751" w14:textId="77777777" w:rsidR="00D65EBA" w:rsidRPr="001909DB" w:rsidRDefault="00D65EBA" w:rsidP="00D65EBA">
      <w:pPr>
        <w:pStyle w:val="ListParagraph"/>
        <w:numPr>
          <w:ilvl w:val="0"/>
          <w:numId w:val="3"/>
        </w:numPr>
        <w:rPr>
          <w:lang w:bidi="en-US"/>
        </w:rPr>
      </w:pPr>
      <w:r w:rsidRPr="001909DB">
        <w:rPr>
          <w:lang w:bidi="en-US"/>
        </w:rPr>
        <w:t>Lấy bản ghi trong sbsedefacct theo dealeracctno và symbol =&gt; sbsedefacct.firtdate &lt;= ngày hệ thống and sbsedefacct.lastdate &gt;= ngày hệ thống</w:t>
      </w:r>
    </w:p>
    <w:p w14:paraId="7F9A8E2D" w14:textId="77777777" w:rsidR="00D65EBA" w:rsidRPr="001909DB" w:rsidRDefault="00D65EBA" w:rsidP="00D65EBA">
      <w:pPr>
        <w:pStyle w:val="ListParagraph"/>
        <w:numPr>
          <w:ilvl w:val="0"/>
          <w:numId w:val="3"/>
        </w:numPr>
        <w:rPr>
          <w:lang w:bidi="en-US"/>
        </w:rPr>
      </w:pPr>
      <w:r w:rsidRPr="001909DB">
        <w:rPr>
          <w:lang w:bidi="en-US"/>
        </w:rPr>
        <w:t>Với trường hợp chào bán HĐ kỳ hạn (category = ‘T’)</w:t>
      </w:r>
    </w:p>
    <w:p w14:paraId="674D4902" w14:textId="77777777" w:rsidR="00D65EBA" w:rsidRPr="001909DB" w:rsidRDefault="00D65EBA" w:rsidP="00D65EBA">
      <w:pPr>
        <w:pStyle w:val="ListParagraph"/>
        <w:numPr>
          <w:ilvl w:val="1"/>
          <w:numId w:val="3"/>
        </w:numPr>
        <w:rPr>
          <w:lang w:bidi="en-US"/>
        </w:rPr>
      </w:pPr>
      <w:r w:rsidRPr="001909DB">
        <w:rPr>
          <w:lang w:bidi="en-US"/>
        </w:rPr>
        <w:t>Ngày đến hạn kỳ hạn (=ngày hệ thống + product.termval theo ngày/tuần/tháng) &lt;= ngày đáo hạn TS</w:t>
      </w:r>
    </w:p>
    <w:p w14:paraId="08D2354B" w14:textId="77777777" w:rsidR="00D65EBA" w:rsidRPr="00807DA0" w:rsidRDefault="00D65EBA" w:rsidP="00807DA0">
      <w:pPr>
        <w:pStyle w:val="ListParagraph"/>
        <w:ind w:left="1440"/>
        <w:rPr>
          <w:b/>
          <w:lang w:bidi="en-US"/>
        </w:rPr>
      </w:pPr>
      <w:r w:rsidRPr="00807DA0">
        <w:rPr>
          <w:b/>
          <w:lang w:bidi="en-US"/>
        </w:rPr>
        <w:t>(Chú ý: đầu tiên join đến product theo oxpost.productid =&gt; lấy ra key “product.afacctno + product.symbol + product.shortname” =&gt; tìm bản ghi theo key trên đang hiệu lực tại ngày hiện tại (product.effdate &lt;= ngày HT &amp; product.expdate &gt; ngày HT) để tìm ra bản ghi tương ứng trong product)</w:t>
      </w:r>
    </w:p>
    <w:p w14:paraId="03533506" w14:textId="0479B9FA" w:rsidR="00D65EBA" w:rsidRDefault="00D65EBA" w:rsidP="00D65EBA">
      <w:pPr>
        <w:pStyle w:val="ListParagraph"/>
        <w:numPr>
          <w:ilvl w:val="0"/>
          <w:numId w:val="3"/>
        </w:numPr>
        <w:rPr>
          <w:lang w:bidi="en-US"/>
        </w:rPr>
      </w:pPr>
      <w:r w:rsidRPr="001909DB">
        <w:rPr>
          <w:lang w:bidi="en-US"/>
        </w:rPr>
        <w:t>Nếu oxpost.coabr is not null =&gt; Cần kiểm tra tlprofiles.bri</w:t>
      </w:r>
      <w:r w:rsidR="00D06744">
        <w:rPr>
          <w:lang w:bidi="en-US"/>
        </w:rPr>
        <w:t xml:space="preserve">d của user BO đang login phải nằm trong danh sách </w:t>
      </w:r>
      <w:r w:rsidRPr="001909DB">
        <w:rPr>
          <w:lang w:bidi="en-US"/>
        </w:rPr>
        <w:t>oxpost.coabr thì lệnh chào mới lên. User admin nhìn được tất cả các lệnh</w:t>
      </w:r>
    </w:p>
    <w:p w14:paraId="1B7F2B6A" w14:textId="77777777" w:rsidR="001043B5" w:rsidRDefault="001043B5" w:rsidP="001043B5">
      <w:pPr>
        <w:pStyle w:val="ListParagraph"/>
        <w:numPr>
          <w:ilvl w:val="0"/>
          <w:numId w:val="3"/>
        </w:numPr>
        <w:rPr>
          <w:lang w:bidi="en-US"/>
        </w:rPr>
      </w:pPr>
      <w:r w:rsidRPr="001909DB">
        <w:rPr>
          <w:lang w:bidi="en-US"/>
        </w:rPr>
        <w:t>Khối lượng được bán &gt; 0</w:t>
      </w:r>
      <w:r>
        <w:rPr>
          <w:lang w:bidi="en-US"/>
        </w:rPr>
        <w:t>:</w:t>
      </w:r>
    </w:p>
    <w:p w14:paraId="7CDA85EF" w14:textId="59EAC41D" w:rsidR="001043B5" w:rsidRPr="00D65EBA" w:rsidRDefault="001043B5" w:rsidP="001043B5">
      <w:pPr>
        <w:pStyle w:val="ListParagraph"/>
        <w:numPr>
          <w:ilvl w:val="1"/>
          <w:numId w:val="3"/>
        </w:numPr>
        <w:rPr>
          <w:lang w:bidi="en-US"/>
        </w:rPr>
      </w:pPr>
      <w:r w:rsidRPr="001909DB">
        <w:rPr>
          <w:lang w:bidi="en-US"/>
        </w:rPr>
        <w:lastRenderedPageBreak/>
        <w:t>Dựa theo oxpost.afacctno và oxpost.symbol lấy ra dòng tương ứng trong semast =&gt; = LEAST(KL còn semast.trade – KL đang ch</w:t>
      </w:r>
      <w:r>
        <w:rPr>
          <w:lang w:bidi="en-US"/>
        </w:rPr>
        <w:t>ờ bán semast.secured; nếu oxpost</w:t>
      </w:r>
      <w:r w:rsidRPr="001909DB">
        <w:rPr>
          <w:lang w:bidi="en-US"/>
        </w:rPr>
        <w:t>.maxqtty is not null =&gt; KL chào bán tối đa oxpost.maxqtty – oxmast.subqtty – oxmast.firmqtty)</w:t>
      </w:r>
      <w:r w:rsidR="00D06744">
        <w:rPr>
          <w:lang w:bidi="en-US"/>
        </w:rPr>
        <w:t>. Chú ý chỉ lấy các bản ghi status &lt;&gt; ‘R’ trong oxmast</w:t>
      </w:r>
    </w:p>
    <w:p w14:paraId="3034E8C3" w14:textId="77777777" w:rsidR="001043B5" w:rsidRPr="00D65EBA" w:rsidRDefault="001043B5" w:rsidP="00921ED5">
      <w:pPr>
        <w:pStyle w:val="ListParagraph"/>
        <w:rPr>
          <w:lang w:bidi="en-US"/>
        </w:rPr>
      </w:pPr>
    </w:p>
    <w:p w14:paraId="57A13753" w14:textId="77777777" w:rsidR="00D65EBA" w:rsidRPr="00D65EBA" w:rsidRDefault="00D65EBA" w:rsidP="00D65EBA">
      <w:pPr>
        <w:rPr>
          <w:lang w:bidi="en-US"/>
        </w:rPr>
      </w:pPr>
    </w:p>
    <w:p w14:paraId="48F5FF32" w14:textId="7EEA33D8" w:rsidR="00A447C5" w:rsidRDefault="00377109" w:rsidP="00A447C5">
      <w:pPr>
        <w:rPr>
          <w:ins w:id="914" w:author="Microsoft account" w:date="2021-09-05T18:37:00Z"/>
        </w:rPr>
      </w:pPr>
      <w:r>
        <w:t xml:space="preserve">Các trường thông tin </w:t>
      </w:r>
      <w:r w:rsidR="00575445">
        <w:t xml:space="preserve">được lấy từ cache oxpost, </w:t>
      </w:r>
      <w:r>
        <w:t>hiển thị bao gồm</w:t>
      </w:r>
    </w:p>
    <w:p w14:paraId="09E0651B" w14:textId="39C9E574" w:rsidR="009D2032" w:rsidRDefault="009D2032" w:rsidP="009D2032">
      <w:pPr>
        <w:pStyle w:val="ListParagraph"/>
        <w:numPr>
          <w:ilvl w:val="0"/>
          <w:numId w:val="25"/>
        </w:numPr>
      </w:pPr>
      <w:ins w:id="915" w:author="Microsoft account" w:date="2021-09-05T18:37:00Z">
        <w:r>
          <w:t xml:space="preserve">Button </w:t>
        </w:r>
        <w:r w:rsidRPr="000131D3">
          <w:rPr>
            <w:b/>
          </w:rPr>
          <w:t>“Chọn”</w:t>
        </w:r>
      </w:ins>
    </w:p>
    <w:p w14:paraId="65CD4096" w14:textId="386F02E9" w:rsidR="00377109" w:rsidDel="009D2032" w:rsidRDefault="00377109" w:rsidP="00377109">
      <w:pPr>
        <w:pStyle w:val="ListParagraph"/>
        <w:numPr>
          <w:ilvl w:val="0"/>
          <w:numId w:val="25"/>
        </w:numPr>
        <w:rPr>
          <w:del w:id="916" w:author="Microsoft account" w:date="2021-09-05T18:41:00Z"/>
        </w:rPr>
      </w:pPr>
      <w:del w:id="917" w:author="Microsoft account" w:date="2021-09-05T18:41:00Z">
        <w:r w:rsidDel="009D2032">
          <w:delText>Biểu tượng xem OC trái phiếu</w:delText>
        </w:r>
      </w:del>
    </w:p>
    <w:p w14:paraId="0AF1A36A" w14:textId="397A90C7" w:rsidR="00377109" w:rsidDel="009D2032" w:rsidRDefault="00377109" w:rsidP="00377109">
      <w:pPr>
        <w:pStyle w:val="ListParagraph"/>
        <w:numPr>
          <w:ilvl w:val="0"/>
          <w:numId w:val="25"/>
        </w:numPr>
        <w:rPr>
          <w:del w:id="918" w:author="Microsoft account" w:date="2021-09-05T18:41:00Z"/>
        </w:rPr>
      </w:pPr>
      <w:del w:id="919" w:author="Microsoft account" w:date="2021-09-05T18:41:00Z">
        <w:r w:rsidDel="009D2032">
          <w:delText>Biểu tượng xem thông tin mua lại của trái phiếu</w:delText>
        </w:r>
        <w:r w:rsidR="00D551F0" w:rsidDel="009D2032">
          <w:delText>: Chỉ hiển thị biểu tượng này nếu sản phẩm có phương pháp tính giá là Chiết khấu dòng tiền tới đáo hạn/Phân chia tỷ lệ coupon</w:delText>
        </w:r>
      </w:del>
    </w:p>
    <w:p w14:paraId="0CC08DA1" w14:textId="7FADC31D" w:rsidR="009D2032" w:rsidRDefault="009D2032" w:rsidP="004C456E">
      <w:pPr>
        <w:pStyle w:val="ListParagraph"/>
        <w:numPr>
          <w:ilvl w:val="0"/>
          <w:numId w:val="25"/>
        </w:numPr>
        <w:rPr>
          <w:ins w:id="920" w:author="Microsoft account" w:date="2021-09-05T18:43:00Z"/>
        </w:rPr>
      </w:pPr>
      <w:ins w:id="921" w:author="Microsoft account" w:date="2021-09-05T18:41:00Z">
        <w:r w:rsidRPr="000131D3">
          <w:rPr>
            <w:b/>
          </w:rPr>
          <w:t>Biểu tượng xem thông tin trái phiếu</w:t>
        </w:r>
        <w:r>
          <w:t xml:space="preserve"> </w:t>
        </w:r>
      </w:ins>
      <w:ins w:id="922" w:author="Microsoft account" w:date="2021-09-05T18:42:00Z">
        <w:r>
          <w:rPr>
            <w:noProof/>
          </w:rPr>
          <w:drawing>
            <wp:inline distT="0" distB="0" distL="0" distR="0" wp14:anchorId="164E564C" wp14:editId="2CB0913D">
              <wp:extent cx="174171" cy="174171"/>
              <wp:effectExtent l="0" t="0" r="0" b="0"/>
              <wp:docPr id="12" name="Picture 12" descr="Information Icon. Information Medium. Gray Background. Vector Illustration  Royalty Free Cliparts, Vectors, And Stock Illustration. Image 12200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formation Icon. Information Medium. Gray Background. Vector Illustration  Royalty Free Cliparts, Vectors, And Stock Illustration. Image 1220085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297" cy="177297"/>
                      </a:xfrm>
                      <a:prstGeom prst="rect">
                        <a:avLst/>
                      </a:prstGeom>
                      <a:noFill/>
                      <a:ln>
                        <a:noFill/>
                      </a:ln>
                    </pic:spPr>
                  </pic:pic>
                </a:graphicData>
              </a:graphic>
            </wp:inline>
          </w:drawing>
        </w:r>
      </w:ins>
      <w:ins w:id="923" w:author="Microsoft account" w:date="2021-09-05T18:43:00Z">
        <w:r>
          <w:t xml:space="preserve"> =&gt; Click vào hiển thị popup bao gồm các thông tin sau</w:t>
        </w:r>
      </w:ins>
    </w:p>
    <w:p w14:paraId="5087AABC" w14:textId="2B8ABEE1" w:rsidR="009D2032" w:rsidRDefault="009D2032" w:rsidP="009D2032">
      <w:pPr>
        <w:pStyle w:val="ListParagraph"/>
        <w:numPr>
          <w:ilvl w:val="1"/>
          <w:numId w:val="25"/>
        </w:numPr>
        <w:rPr>
          <w:ins w:id="924" w:author="Microsoft account" w:date="2021-09-05T18:43:00Z"/>
        </w:rPr>
      </w:pPr>
      <w:ins w:id="925" w:author="Microsoft account" w:date="2021-09-05T18:43:00Z">
        <w:r>
          <w:t>Thông tin trái phiếu + Mã trái phiếu</w:t>
        </w:r>
      </w:ins>
    </w:p>
    <w:p w14:paraId="58C8D470" w14:textId="43C06656" w:rsidR="009D2032" w:rsidRDefault="009D2032" w:rsidP="009D2032">
      <w:pPr>
        <w:pStyle w:val="ListParagraph"/>
        <w:numPr>
          <w:ilvl w:val="1"/>
          <w:numId w:val="25"/>
        </w:numPr>
        <w:rPr>
          <w:ins w:id="926" w:author="Microsoft account" w:date="2021-09-05T18:44:00Z"/>
        </w:rPr>
      </w:pPr>
      <w:ins w:id="927" w:author="Microsoft account" w:date="2021-09-05T18:43:00Z">
        <w:r>
          <w:t>Tên tổ</w:t>
        </w:r>
      </w:ins>
      <w:ins w:id="928" w:author="Microsoft account" w:date="2021-09-05T18:44:00Z">
        <w:r>
          <w:t xml:space="preserve"> chức phát hành</w:t>
        </w:r>
      </w:ins>
    </w:p>
    <w:p w14:paraId="4722C623" w14:textId="6D25EDA0" w:rsidR="009D2032" w:rsidRDefault="009D2032" w:rsidP="009D2032">
      <w:pPr>
        <w:pStyle w:val="ListParagraph"/>
        <w:numPr>
          <w:ilvl w:val="1"/>
          <w:numId w:val="25"/>
        </w:numPr>
        <w:rPr>
          <w:ins w:id="929" w:author="Microsoft account" w:date="2021-09-05T18:45:00Z"/>
        </w:rPr>
      </w:pPr>
      <w:ins w:id="930" w:author="Microsoft account" w:date="2021-09-05T18:44:00Z">
        <w:r>
          <w:t>Công bố thông tin =&gt; Chữ gạch chân =&gt; Click vào view ra file PDF lưu đường link ở assetdtl.refurl</w:t>
        </w:r>
      </w:ins>
    </w:p>
    <w:p w14:paraId="65CC42F9" w14:textId="77777777" w:rsidR="009D2032" w:rsidRDefault="009D2032" w:rsidP="009D2032">
      <w:pPr>
        <w:pStyle w:val="ListParagraph"/>
        <w:numPr>
          <w:ilvl w:val="1"/>
          <w:numId w:val="25"/>
        </w:numPr>
        <w:rPr>
          <w:ins w:id="931" w:author="Microsoft account" w:date="2021-09-05T18:45:00Z"/>
        </w:rPr>
      </w:pPr>
      <w:ins w:id="932" w:author="Microsoft account" w:date="2021-09-05T18:45:00Z">
        <w:r>
          <w:t>Hiển thị các thông tin dưới trên cùng 1 dòng</w:t>
        </w:r>
      </w:ins>
    </w:p>
    <w:p w14:paraId="631A077D" w14:textId="67ADA51E" w:rsidR="009D2032" w:rsidRDefault="009D2032" w:rsidP="009D2032">
      <w:pPr>
        <w:pStyle w:val="ListParagraph"/>
        <w:numPr>
          <w:ilvl w:val="2"/>
          <w:numId w:val="25"/>
        </w:numPr>
        <w:rPr>
          <w:ins w:id="933" w:author="Microsoft account" w:date="2021-09-05T18:45:00Z"/>
        </w:rPr>
      </w:pPr>
      <w:ins w:id="934" w:author="Microsoft account" w:date="2021-09-05T18:45:00Z">
        <w:r>
          <w:t>Mệnh giá</w:t>
        </w:r>
      </w:ins>
    </w:p>
    <w:p w14:paraId="4C72B59A" w14:textId="3AB8D1CC" w:rsidR="009D2032" w:rsidRDefault="009D2032" w:rsidP="009D2032">
      <w:pPr>
        <w:pStyle w:val="ListParagraph"/>
        <w:numPr>
          <w:ilvl w:val="2"/>
          <w:numId w:val="25"/>
        </w:numPr>
        <w:rPr>
          <w:ins w:id="935" w:author="Microsoft account" w:date="2021-09-05T18:46:00Z"/>
        </w:rPr>
      </w:pPr>
      <w:ins w:id="936" w:author="Microsoft account" w:date="2021-09-05T18:46:00Z">
        <w:r>
          <w:t>Ngày phát hành</w:t>
        </w:r>
      </w:ins>
    </w:p>
    <w:p w14:paraId="0BA45761" w14:textId="65065931" w:rsidR="009D2032" w:rsidRDefault="009D2032" w:rsidP="009D2032">
      <w:pPr>
        <w:pStyle w:val="ListParagraph"/>
        <w:numPr>
          <w:ilvl w:val="2"/>
          <w:numId w:val="25"/>
        </w:numPr>
        <w:rPr>
          <w:ins w:id="937" w:author="Microsoft account" w:date="2021-09-05T18:46:00Z"/>
        </w:rPr>
      </w:pPr>
      <w:ins w:id="938" w:author="Microsoft account" w:date="2021-09-05T18:46:00Z">
        <w:r>
          <w:t>Ngày đáo hạn</w:t>
        </w:r>
      </w:ins>
    </w:p>
    <w:p w14:paraId="5F55435E" w14:textId="3F98AA28" w:rsidR="009D2032" w:rsidRDefault="009D2032" w:rsidP="009D2032">
      <w:pPr>
        <w:pStyle w:val="ListParagraph"/>
        <w:numPr>
          <w:ilvl w:val="2"/>
          <w:numId w:val="25"/>
        </w:numPr>
        <w:rPr>
          <w:ins w:id="939" w:author="Microsoft account" w:date="2021-09-05T18:46:00Z"/>
        </w:rPr>
      </w:pPr>
      <w:ins w:id="940" w:author="Microsoft account" w:date="2021-09-05T18:46:00Z">
        <w:r>
          <w:t>Tài sản đảm bảo (Có/Không)</w:t>
        </w:r>
      </w:ins>
    </w:p>
    <w:p w14:paraId="5EC495F3" w14:textId="3654FB7E" w:rsidR="009D2032" w:rsidRDefault="009D2032" w:rsidP="009D2032">
      <w:pPr>
        <w:pStyle w:val="ListParagraph"/>
        <w:numPr>
          <w:ilvl w:val="1"/>
          <w:numId w:val="25"/>
        </w:numPr>
        <w:rPr>
          <w:ins w:id="941" w:author="Microsoft account" w:date="2021-09-05T18:47:00Z"/>
        </w:rPr>
      </w:pPr>
      <w:ins w:id="942" w:author="Microsoft account" w:date="2021-09-05T18:46:00Z">
        <w:r>
          <w:t>Coupon trái phiếu</w:t>
        </w:r>
      </w:ins>
      <w:ins w:id="943" w:author="Microsoft account" w:date="2021-09-05T18:47:00Z">
        <w:r>
          <w:t xml:space="preserve"> (assetdtl.intdesc)</w:t>
        </w:r>
      </w:ins>
    </w:p>
    <w:p w14:paraId="7540EC7C" w14:textId="5C982A8E" w:rsidR="009D2032" w:rsidRDefault="00FE0BCE" w:rsidP="009D2032">
      <w:pPr>
        <w:pStyle w:val="ListParagraph"/>
        <w:numPr>
          <w:ilvl w:val="1"/>
          <w:numId w:val="25"/>
        </w:numPr>
        <w:rPr>
          <w:ins w:id="944" w:author="Microsoft account" w:date="2021-09-05T18:49:00Z"/>
        </w:rPr>
      </w:pPr>
      <w:ins w:id="945" w:author="Microsoft account" w:date="2021-09-05T18:48:00Z">
        <w:r>
          <w:t>“</w:t>
        </w:r>
      </w:ins>
      <w:ins w:id="946" w:author="Microsoft account" w:date="2021-09-05T18:47:00Z">
        <w:r>
          <w:t xml:space="preserve">Thông tin </w:t>
        </w:r>
      </w:ins>
      <w:ins w:id="947" w:author="Microsoft account" w:date="2021-09-05T18:48:00Z">
        <w:r>
          <w:t>mua lại trái phiếu” nếu là phương pháp chiết khấu đến đáo hạn/ “Tỷ lệ phân chia coupon” nếu là phương pháp phân chia coupon</w:t>
        </w:r>
      </w:ins>
    </w:p>
    <w:p w14:paraId="24BDC528" w14:textId="77777777" w:rsidR="00FE0BCE" w:rsidRDefault="00FE0BCE" w:rsidP="00FE0BCE">
      <w:pPr>
        <w:pStyle w:val="ListParagraph"/>
        <w:numPr>
          <w:ilvl w:val="2"/>
          <w:numId w:val="25"/>
        </w:numPr>
        <w:rPr>
          <w:ins w:id="948" w:author="Microsoft account" w:date="2021-09-05T18:49:00Z"/>
        </w:rPr>
      </w:pPr>
      <w:ins w:id="949" w:author="Microsoft account" w:date="2021-09-05T18:49:00Z">
        <w:r>
          <w:t>Bảng thông tin chi tiết bao gồm các trường</w:t>
        </w:r>
      </w:ins>
    </w:p>
    <w:p w14:paraId="1F414748" w14:textId="77777777" w:rsidR="00FE0BCE" w:rsidRDefault="00FE0BCE" w:rsidP="00FE0BCE">
      <w:pPr>
        <w:pStyle w:val="ListParagraph"/>
        <w:numPr>
          <w:ilvl w:val="3"/>
          <w:numId w:val="25"/>
        </w:numPr>
        <w:rPr>
          <w:ins w:id="950" w:author="Microsoft account" w:date="2021-09-05T18:49:00Z"/>
        </w:rPr>
      </w:pPr>
      <w:ins w:id="951" w:author="Microsoft account" w:date="2021-09-05T18:49:00Z">
        <w:r>
          <w:t>Loại kỳ hạn</w:t>
        </w:r>
      </w:ins>
    </w:p>
    <w:p w14:paraId="26584E07" w14:textId="77777777" w:rsidR="00FE0BCE" w:rsidRDefault="00FE0BCE" w:rsidP="00FE0BCE">
      <w:pPr>
        <w:pStyle w:val="ListParagraph"/>
        <w:numPr>
          <w:ilvl w:val="3"/>
          <w:numId w:val="25"/>
        </w:numPr>
        <w:rPr>
          <w:ins w:id="952" w:author="Microsoft account" w:date="2021-09-05T18:49:00Z"/>
        </w:rPr>
      </w:pPr>
      <w:ins w:id="953" w:author="Microsoft account" w:date="2021-09-05T18:49:00Z">
        <w:r>
          <w:t>Từ</w:t>
        </w:r>
      </w:ins>
    </w:p>
    <w:p w14:paraId="24B63737" w14:textId="77777777" w:rsidR="00FE0BCE" w:rsidRDefault="00FE0BCE" w:rsidP="00FE0BCE">
      <w:pPr>
        <w:pStyle w:val="ListParagraph"/>
        <w:numPr>
          <w:ilvl w:val="3"/>
          <w:numId w:val="25"/>
        </w:numPr>
        <w:rPr>
          <w:ins w:id="954" w:author="Microsoft account" w:date="2021-09-05T18:49:00Z"/>
        </w:rPr>
      </w:pPr>
      <w:ins w:id="955" w:author="Microsoft account" w:date="2021-09-05T18:49:00Z">
        <w:r>
          <w:t>Đến</w:t>
        </w:r>
      </w:ins>
    </w:p>
    <w:p w14:paraId="7D70F632" w14:textId="77777777" w:rsidR="00FE0BCE" w:rsidRDefault="00FE0BCE" w:rsidP="00FE0BCE">
      <w:pPr>
        <w:pStyle w:val="ListParagraph"/>
        <w:numPr>
          <w:ilvl w:val="3"/>
          <w:numId w:val="25"/>
        </w:numPr>
        <w:rPr>
          <w:ins w:id="956" w:author="Microsoft account" w:date="2021-09-05T18:49:00Z"/>
        </w:rPr>
      </w:pPr>
      <w:ins w:id="957" w:author="Microsoft account" w:date="2021-09-05T18:49:00Z">
        <w:r>
          <w:t>Lãi suất nếu là PP chiết khấu dòng tiền tới ĐH / Tỷ lệ phân chia coupon nếu là PP phân chia tỷ lệ coupon. Nếu là PP dòng tiền tới ĐH, hiển thị lãi suất, chú ý</w:t>
        </w:r>
      </w:ins>
    </w:p>
    <w:p w14:paraId="71A1C55C" w14:textId="77777777" w:rsidR="00FE0BCE" w:rsidRDefault="00FE0BCE" w:rsidP="00FE0BCE">
      <w:pPr>
        <w:pStyle w:val="ListParagraph"/>
        <w:numPr>
          <w:ilvl w:val="4"/>
          <w:numId w:val="25"/>
        </w:numPr>
        <w:rPr>
          <w:ins w:id="958" w:author="Microsoft account" w:date="2021-09-05T18:49:00Z"/>
        </w:rPr>
      </w:pPr>
      <w:ins w:id="959" w:author="Microsoft account" w:date="2021-09-05T18:49:00Z">
        <w:r>
          <w:t>Nếu LS cố định =&gt; Hiển thị giá trị LS</w:t>
        </w:r>
      </w:ins>
    </w:p>
    <w:p w14:paraId="661D5B85" w14:textId="77777777" w:rsidR="00FE0BCE" w:rsidRDefault="00FE0BCE" w:rsidP="00FE0BCE">
      <w:pPr>
        <w:pStyle w:val="ListParagraph"/>
        <w:numPr>
          <w:ilvl w:val="4"/>
          <w:numId w:val="25"/>
        </w:numPr>
        <w:rPr>
          <w:ins w:id="960" w:author="Microsoft account" w:date="2021-09-05T18:49:00Z"/>
        </w:rPr>
      </w:pPr>
      <w:ins w:id="961" w:author="Microsoft account" w:date="2021-09-05T18:49:00Z">
        <w:r>
          <w:t>Nếu LS = LS coupon ngày bán +/- Biên độ, hoặc * Tỷ lệ =&gt; Hiển thị LS tính được theo công thức đã khai</w:t>
        </w:r>
      </w:ins>
    </w:p>
    <w:p w14:paraId="0F4CFC53" w14:textId="77777777" w:rsidR="00FE0BCE" w:rsidRDefault="00FE0BCE" w:rsidP="00FE0BCE">
      <w:pPr>
        <w:pStyle w:val="ListParagraph"/>
        <w:numPr>
          <w:ilvl w:val="4"/>
          <w:numId w:val="25"/>
        </w:numPr>
        <w:rPr>
          <w:ins w:id="962" w:author="Microsoft account" w:date="2021-09-05T18:49:00Z"/>
        </w:rPr>
      </w:pPr>
      <w:ins w:id="963" w:author="Microsoft account" w:date="2021-09-05T18:49:00Z">
        <w:r>
          <w:t>Nếu LS = LS coupon ngày mua lại +/- Biên độ, hoặc * Tỷ lệ hoặc LS thả nổi =&gt; Hiển thị Thả nổi</w:t>
        </w:r>
      </w:ins>
    </w:p>
    <w:p w14:paraId="1778AB0F" w14:textId="77777777" w:rsidR="00FE0BCE" w:rsidRDefault="00FE0BCE" w:rsidP="00FE0BCE">
      <w:pPr>
        <w:pStyle w:val="ListParagraph"/>
        <w:numPr>
          <w:ilvl w:val="3"/>
          <w:numId w:val="25"/>
        </w:numPr>
        <w:rPr>
          <w:ins w:id="964" w:author="Microsoft account" w:date="2021-09-05T18:49:00Z"/>
        </w:rPr>
      </w:pPr>
      <w:ins w:id="965" w:author="Microsoft account" w:date="2021-09-05T18:49:00Z">
        <w:r>
          <w:t>Phí mua lại: chỉ hiển thị cột này nếu là PP chiết khấu dòng tiền tới ĐH</w:t>
        </w:r>
      </w:ins>
    </w:p>
    <w:p w14:paraId="622BF6C6" w14:textId="5206235E" w:rsidR="00377109" w:rsidRDefault="00377109" w:rsidP="004C456E">
      <w:pPr>
        <w:pStyle w:val="ListParagraph"/>
        <w:numPr>
          <w:ilvl w:val="0"/>
          <w:numId w:val="25"/>
        </w:numPr>
      </w:pPr>
      <w:r>
        <w:t>Mã trái phiếu</w:t>
      </w:r>
      <w:r w:rsidR="00D65EBA">
        <w:t>: oxpost</w:t>
      </w:r>
      <w:r w:rsidR="003A2532">
        <w:t>.symbol</w:t>
      </w:r>
    </w:p>
    <w:p w14:paraId="5552AD4C" w14:textId="51044294" w:rsidR="00377109" w:rsidRDefault="00377109" w:rsidP="00377109">
      <w:pPr>
        <w:pStyle w:val="ListParagraph"/>
        <w:numPr>
          <w:ilvl w:val="0"/>
          <w:numId w:val="25"/>
        </w:numPr>
        <w:rPr>
          <w:ins w:id="966" w:author="Microsoft account" w:date="2021-09-05T18:50:00Z"/>
        </w:rPr>
      </w:pPr>
      <w:r>
        <w:t>Sản phẩm</w:t>
      </w:r>
      <w:r w:rsidR="003A2532">
        <w:t>: oxpost.productid</w:t>
      </w:r>
    </w:p>
    <w:p w14:paraId="7C9333C6" w14:textId="77777777" w:rsidR="00307854" w:rsidRDefault="00307854" w:rsidP="00307854">
      <w:pPr>
        <w:pStyle w:val="ListParagraph"/>
        <w:numPr>
          <w:ilvl w:val="0"/>
          <w:numId w:val="25"/>
        </w:numPr>
        <w:rPr>
          <w:ins w:id="967" w:author="Microsoft account" w:date="2021-09-05T18:51:00Z"/>
        </w:rPr>
      </w:pPr>
      <w:moveToRangeStart w:id="968" w:author="Microsoft account" w:date="2021-09-05T18:50:00Z" w:name="move81760241"/>
      <w:moveTo w:id="969" w:author="Microsoft account" w:date="2021-09-05T18:50:00Z">
        <w:r>
          <w:t>Giá bán: gọi hàm tính giá</w:t>
        </w:r>
      </w:moveTo>
    </w:p>
    <w:p w14:paraId="18AB9994" w14:textId="11AB2C3C" w:rsidR="00307854" w:rsidRDefault="00307854" w:rsidP="00307854">
      <w:pPr>
        <w:pStyle w:val="ListParagraph"/>
        <w:numPr>
          <w:ilvl w:val="0"/>
          <w:numId w:val="25"/>
        </w:numPr>
        <w:rPr>
          <w:ins w:id="970" w:author="Microsoft account" w:date="2021-09-05T18:51:00Z"/>
        </w:rPr>
      </w:pPr>
      <w:ins w:id="971" w:author="Microsoft account" w:date="2021-09-05T18:51:00Z">
        <w:r>
          <w:t>Lãi suất đến đáo hạn: gọi hàm tính lãi suất</w:t>
        </w:r>
      </w:ins>
    </w:p>
    <w:p w14:paraId="6ECCACE5" w14:textId="69D805C5" w:rsidR="00307854" w:rsidRDefault="00307854" w:rsidP="00307854">
      <w:pPr>
        <w:pStyle w:val="ListParagraph"/>
        <w:numPr>
          <w:ilvl w:val="0"/>
          <w:numId w:val="25"/>
        </w:numPr>
      </w:pPr>
      <w:ins w:id="972" w:author="Microsoft account" w:date="2021-09-05T18:51:00Z">
        <w:r>
          <w:t>Thời gian đầu tư</w:t>
        </w:r>
      </w:ins>
      <w:ins w:id="973" w:author="Microsoft account" w:date="2021-09-05T18:52:00Z">
        <w:r>
          <w:t xml:space="preserve"> (tháng)</w:t>
        </w:r>
      </w:ins>
      <w:ins w:id="974" w:author="Microsoft account" w:date="2021-09-05T18:51:00Z">
        <w:r>
          <w:t>:</w:t>
        </w:r>
      </w:ins>
      <w:ins w:id="975" w:author="Microsoft account" w:date="2021-09-05T18:52:00Z">
        <w:r>
          <w:t xml:space="preserve"> Nếu product.termval &lt;&gt; 0 =&gt; hiển thị product.termval. Nếu product.termval = 0 =&gt; hiển thị assetdtl.duedate </w:t>
        </w:r>
      </w:ins>
      <w:ins w:id="976" w:author="Microsoft account" w:date="2021-09-05T18:53:00Z">
        <w:r>
          <w:t>–</w:t>
        </w:r>
      </w:ins>
      <w:ins w:id="977" w:author="Microsoft account" w:date="2021-09-05T18:52:00Z">
        <w:r>
          <w:t xml:space="preserve"> ngày </w:t>
        </w:r>
      </w:ins>
      <w:ins w:id="978" w:author="Microsoft account" w:date="2021-09-05T18:53:00Z">
        <w:r>
          <w:t>hệ thống quy ra tháng</w:t>
        </w:r>
      </w:ins>
      <w:ins w:id="979" w:author="Microsoft account" w:date="2021-09-05T18:51:00Z">
        <w:r>
          <w:t xml:space="preserve"> </w:t>
        </w:r>
      </w:ins>
    </w:p>
    <w:moveToRangeEnd w:id="968"/>
    <w:p w14:paraId="699B9B3F" w14:textId="7C929776" w:rsidR="00377109" w:rsidRDefault="00377109" w:rsidP="00377109">
      <w:pPr>
        <w:pStyle w:val="ListParagraph"/>
        <w:numPr>
          <w:ilvl w:val="0"/>
          <w:numId w:val="25"/>
        </w:numPr>
      </w:pPr>
      <w:r>
        <w:t>TP niêm yết (Có/Không)</w:t>
      </w:r>
      <w:r w:rsidR="003A2532">
        <w:t>: assetdtl.spotmodeid = ‘A’ =&gt; Có. Còn lại là Không</w:t>
      </w:r>
    </w:p>
    <w:p w14:paraId="5EB90BA1" w14:textId="3103EE19" w:rsidR="00377109" w:rsidRDefault="00377109" w:rsidP="00377109">
      <w:pPr>
        <w:pStyle w:val="ListParagraph"/>
        <w:numPr>
          <w:ilvl w:val="0"/>
          <w:numId w:val="25"/>
        </w:numPr>
      </w:pPr>
      <w:r>
        <w:t>KL tối đa</w:t>
      </w:r>
      <w:r w:rsidR="00807DA0">
        <w:t>:</w:t>
      </w:r>
    </w:p>
    <w:p w14:paraId="602E9296" w14:textId="62B25D93" w:rsidR="00807DA0" w:rsidRPr="00D65EBA" w:rsidRDefault="00807DA0" w:rsidP="00807DA0">
      <w:pPr>
        <w:pStyle w:val="ListParagraph"/>
        <w:numPr>
          <w:ilvl w:val="1"/>
          <w:numId w:val="25"/>
        </w:numPr>
        <w:rPr>
          <w:lang w:bidi="en-US"/>
        </w:rPr>
      </w:pPr>
      <w:r w:rsidRPr="001909DB">
        <w:rPr>
          <w:lang w:bidi="en-US"/>
        </w:rPr>
        <w:t>Dựa theo oxpost.afacctno và oxpost.symbol lấy ra dòng tương ứng trong semast =&gt; = LEAST(KL còn semast.trade – KL đang ch</w:t>
      </w:r>
      <w:r>
        <w:rPr>
          <w:lang w:bidi="en-US"/>
        </w:rPr>
        <w:t>ờ bán semast.secured; nếu oxpost</w:t>
      </w:r>
      <w:r w:rsidRPr="001909DB">
        <w:rPr>
          <w:lang w:bidi="en-US"/>
        </w:rPr>
        <w:t>.maxqtty is not null =&gt; KL chào bán tối đa oxpost.maxqtty – oxmast.subqtty – oxmast.firmqtty)</w:t>
      </w:r>
      <w:r w:rsidR="00D06744">
        <w:rPr>
          <w:lang w:bidi="en-US"/>
        </w:rPr>
        <w:t>. Chú ý chỉ lấy các bản ghi status &lt;&gt; ‘R’ trong oxmast</w:t>
      </w:r>
    </w:p>
    <w:p w14:paraId="7FA01099" w14:textId="073722E9" w:rsidR="00807DA0" w:rsidRDefault="00807DA0" w:rsidP="00377109">
      <w:pPr>
        <w:pStyle w:val="ListParagraph"/>
        <w:numPr>
          <w:ilvl w:val="0"/>
          <w:numId w:val="25"/>
        </w:numPr>
      </w:pPr>
      <w:r>
        <w:t xml:space="preserve">Kiểm tra NĐT CN: </w:t>
      </w:r>
      <w:r w:rsidRPr="001909DB">
        <w:rPr>
          <w:lang w:bidi="en-US"/>
        </w:rPr>
        <w:t xml:space="preserve">assetdtl.isgioihanndt = ‘Y’ </w:t>
      </w:r>
      <w:r>
        <w:rPr>
          <w:lang w:bidi="en-US"/>
        </w:rPr>
        <w:t xml:space="preserve"> =&gt; Không, assetdtl.isgioihanndt = ‘N’ =&gt; Có</w:t>
      </w:r>
      <w:r w:rsidRPr="001909DB">
        <w:rPr>
          <w:lang w:bidi="en-US"/>
        </w:rPr>
        <w:t xml:space="preserve"> </w:t>
      </w:r>
    </w:p>
    <w:p w14:paraId="5539DCD8" w14:textId="318CBF9F" w:rsidR="00377109" w:rsidRDefault="00377109" w:rsidP="00377109">
      <w:pPr>
        <w:pStyle w:val="ListParagraph"/>
        <w:numPr>
          <w:ilvl w:val="0"/>
          <w:numId w:val="25"/>
        </w:numPr>
      </w:pPr>
      <w:r>
        <w:t>SL NĐT không CN được phép mua</w:t>
      </w:r>
    </w:p>
    <w:p w14:paraId="6EB6EDB3" w14:textId="30C9B489" w:rsidR="003A2532" w:rsidRPr="001909DB" w:rsidRDefault="003A2532" w:rsidP="003A2532">
      <w:pPr>
        <w:pStyle w:val="ListParagraph"/>
        <w:numPr>
          <w:ilvl w:val="1"/>
          <w:numId w:val="25"/>
        </w:numPr>
        <w:rPr>
          <w:lang w:bidi="en-US"/>
        </w:rPr>
      </w:pPr>
      <w:r w:rsidRPr="001909DB">
        <w:rPr>
          <w:lang w:bidi="en-US"/>
        </w:rPr>
        <w:lastRenderedPageBreak/>
        <w:t xml:space="preserve">Nếu (assetdtl.isgioihanndt = ‘Y’ and ngày hệ thống &lt;= assetdtl.opndate + limittime theo năm) thì hiển thị = assetdtl.numberinvestor – count số dòng trong </w:t>
      </w:r>
      <w:r w:rsidRPr="001909DB">
        <w:rPr>
          <w:b/>
          <w:lang w:bidi="en-US"/>
        </w:rPr>
        <w:t xml:space="preserve">distinct </w:t>
      </w:r>
      <w:r w:rsidRPr="001909DB">
        <w:rPr>
          <w:lang w:bidi="en-US"/>
        </w:rPr>
        <w:t>(select acbuyer from oxmast có status &lt;&gt; ‘R’ &amp; oxmast.isprofessor = ‘N’ &amp; oxmast.symbol = oxpost.symbol union select acctno from investment có symbol = oxpost.symbol &amp; investment. isprofessor = ‘N’)</w:t>
      </w:r>
    </w:p>
    <w:p w14:paraId="7AC9D273" w14:textId="77777777" w:rsidR="003A2532" w:rsidRDefault="003A2532" w:rsidP="003A2532">
      <w:pPr>
        <w:pStyle w:val="ListParagraph"/>
        <w:numPr>
          <w:ilvl w:val="1"/>
          <w:numId w:val="25"/>
        </w:numPr>
        <w:rPr>
          <w:ins w:id="980" w:author="Microsoft account" w:date="2021-09-05T18:54:00Z"/>
          <w:lang w:bidi="en-US"/>
        </w:rPr>
      </w:pPr>
      <w:r w:rsidRPr="001909DB">
        <w:rPr>
          <w:lang w:bidi="en-US"/>
        </w:rPr>
        <w:t>Trường hợp còn lại hiển thị = NULL</w:t>
      </w:r>
    </w:p>
    <w:p w14:paraId="1F623A39" w14:textId="0B498636" w:rsidR="00307854" w:rsidRPr="001909DB" w:rsidRDefault="00307854" w:rsidP="00307854">
      <w:pPr>
        <w:pStyle w:val="ListParagraph"/>
        <w:numPr>
          <w:ilvl w:val="0"/>
          <w:numId w:val="25"/>
        </w:numPr>
        <w:rPr>
          <w:lang w:bidi="en-US"/>
        </w:rPr>
      </w:pPr>
      <w:ins w:id="981" w:author="Microsoft account" w:date="2021-09-05T18:54:00Z">
        <w:r>
          <w:rPr>
            <w:lang w:bidi="en-US"/>
          </w:rPr>
          <w:t>Đại lý: cfmast.fullname của oxpost.afacctno</w:t>
        </w:r>
      </w:ins>
    </w:p>
    <w:p w14:paraId="5E9107B1" w14:textId="5961A82D" w:rsidR="00377109" w:rsidDel="00307854" w:rsidRDefault="00377109" w:rsidP="00377109">
      <w:pPr>
        <w:pStyle w:val="ListParagraph"/>
        <w:numPr>
          <w:ilvl w:val="0"/>
          <w:numId w:val="25"/>
        </w:numPr>
      </w:pPr>
      <w:moveFromRangeStart w:id="982" w:author="Microsoft account" w:date="2021-09-05T18:50:00Z" w:name="move81760241"/>
      <w:moveFrom w:id="983" w:author="Microsoft account" w:date="2021-09-05T18:50:00Z">
        <w:r w:rsidDel="00307854">
          <w:t>Giá bán</w:t>
        </w:r>
        <w:r w:rsidR="003A2532" w:rsidDel="00307854">
          <w:t>: gọi hàm tính giá</w:t>
        </w:r>
      </w:moveFrom>
    </w:p>
    <w:moveFromRangeEnd w:id="982"/>
    <w:p w14:paraId="6A204294" w14:textId="77777777" w:rsidR="00807DA0" w:rsidRDefault="00807DA0" w:rsidP="00807DA0">
      <w:pPr>
        <w:pStyle w:val="ListParagraph"/>
      </w:pPr>
    </w:p>
    <w:p w14:paraId="30422502" w14:textId="0025B5AC" w:rsidR="00377109" w:rsidDel="00307854" w:rsidRDefault="00377109" w:rsidP="00377109">
      <w:pPr>
        <w:rPr>
          <w:del w:id="984" w:author="Microsoft account" w:date="2021-09-05T18:50:00Z"/>
        </w:rPr>
      </w:pPr>
      <w:del w:id="985" w:author="Microsoft account" w:date="2021-09-05T18:50:00Z">
        <w:r w:rsidDel="00307854">
          <w:delText>Click biểu tượng xem OC trái phiếu =&gt; view ra nội dung file PDF lưu đường link ở assetdtl.refurl</w:delText>
        </w:r>
      </w:del>
    </w:p>
    <w:p w14:paraId="4C9CD5FB" w14:textId="41B73292" w:rsidR="00807DA0" w:rsidDel="00307854" w:rsidRDefault="00807DA0" w:rsidP="00377109">
      <w:pPr>
        <w:rPr>
          <w:del w:id="986" w:author="Microsoft account" w:date="2021-09-05T18:50:00Z"/>
        </w:rPr>
      </w:pPr>
    </w:p>
    <w:p w14:paraId="2057B6DF" w14:textId="2C1BCF87" w:rsidR="00377109" w:rsidDel="00307854" w:rsidRDefault="00377109" w:rsidP="00377109">
      <w:pPr>
        <w:rPr>
          <w:del w:id="987" w:author="Microsoft account" w:date="2021-09-05T18:50:00Z"/>
        </w:rPr>
      </w:pPr>
      <w:del w:id="988" w:author="Microsoft account" w:date="2021-09-05T18:50:00Z">
        <w:r w:rsidDel="00307854">
          <w:delText>Click biểu tượng xem thông tin mua lại của trái phiếu =&gt; Hiển thị ra Popup bao gồm các thông tin sau</w:delText>
        </w:r>
      </w:del>
    </w:p>
    <w:p w14:paraId="0ACBFAD2" w14:textId="37D59D37" w:rsidR="00377109" w:rsidDel="00307854" w:rsidRDefault="00377109" w:rsidP="00377109">
      <w:pPr>
        <w:pStyle w:val="ListParagraph"/>
        <w:numPr>
          <w:ilvl w:val="0"/>
          <w:numId w:val="25"/>
        </w:numPr>
        <w:rPr>
          <w:del w:id="989" w:author="Microsoft account" w:date="2021-09-05T18:50:00Z"/>
        </w:rPr>
      </w:pPr>
      <w:del w:id="990" w:author="Microsoft account" w:date="2021-09-05T18:50:00Z">
        <w:r w:rsidDel="00307854">
          <w:delText xml:space="preserve">Hiển thị </w:delText>
        </w:r>
        <w:r w:rsidR="00D551F0" w:rsidDel="00307854">
          <w:delText>phương pháp tính giá của sản phẩm (Chữ đậm)</w:delText>
        </w:r>
      </w:del>
    </w:p>
    <w:p w14:paraId="5F8E9C3F" w14:textId="3FFDFFB0" w:rsidR="00D551F0" w:rsidDel="00307854" w:rsidRDefault="00D551F0" w:rsidP="00377109">
      <w:pPr>
        <w:pStyle w:val="ListParagraph"/>
        <w:numPr>
          <w:ilvl w:val="0"/>
          <w:numId w:val="25"/>
        </w:numPr>
        <w:rPr>
          <w:del w:id="991" w:author="Microsoft account" w:date="2021-09-05T18:50:00Z"/>
        </w:rPr>
      </w:pPr>
      <w:del w:id="992" w:author="Microsoft account" w:date="2021-09-05T18:50:00Z">
        <w:r w:rsidDel="00307854">
          <w:delText>Bảng thông tin chi tiết bao gồm các trường</w:delText>
        </w:r>
      </w:del>
    </w:p>
    <w:p w14:paraId="344AC056" w14:textId="0E46DE21" w:rsidR="00D551F0" w:rsidDel="00307854" w:rsidRDefault="00D551F0" w:rsidP="00D551F0">
      <w:pPr>
        <w:pStyle w:val="ListParagraph"/>
        <w:numPr>
          <w:ilvl w:val="1"/>
          <w:numId w:val="25"/>
        </w:numPr>
        <w:rPr>
          <w:del w:id="993" w:author="Microsoft account" w:date="2021-09-05T18:50:00Z"/>
        </w:rPr>
      </w:pPr>
      <w:del w:id="994" w:author="Microsoft account" w:date="2021-09-05T18:50:00Z">
        <w:r w:rsidDel="00307854">
          <w:delText>Loại kỳ hạn</w:delText>
        </w:r>
      </w:del>
    </w:p>
    <w:p w14:paraId="60A77F03" w14:textId="4FC44DA3" w:rsidR="00D551F0" w:rsidDel="00307854" w:rsidRDefault="00D551F0" w:rsidP="00D551F0">
      <w:pPr>
        <w:pStyle w:val="ListParagraph"/>
        <w:numPr>
          <w:ilvl w:val="1"/>
          <w:numId w:val="25"/>
        </w:numPr>
        <w:rPr>
          <w:del w:id="995" w:author="Microsoft account" w:date="2021-09-05T18:50:00Z"/>
        </w:rPr>
      </w:pPr>
      <w:del w:id="996" w:author="Microsoft account" w:date="2021-09-05T18:50:00Z">
        <w:r w:rsidDel="00307854">
          <w:delText>Từ</w:delText>
        </w:r>
      </w:del>
    </w:p>
    <w:p w14:paraId="5D7C939E" w14:textId="38E34227" w:rsidR="00D551F0" w:rsidDel="00307854" w:rsidRDefault="00D551F0" w:rsidP="00D551F0">
      <w:pPr>
        <w:pStyle w:val="ListParagraph"/>
        <w:numPr>
          <w:ilvl w:val="1"/>
          <w:numId w:val="25"/>
        </w:numPr>
        <w:rPr>
          <w:del w:id="997" w:author="Microsoft account" w:date="2021-09-05T18:50:00Z"/>
        </w:rPr>
      </w:pPr>
      <w:del w:id="998" w:author="Microsoft account" w:date="2021-09-05T18:50:00Z">
        <w:r w:rsidDel="00307854">
          <w:delText>Đến</w:delText>
        </w:r>
      </w:del>
    </w:p>
    <w:p w14:paraId="5160EEA8" w14:textId="016DA724" w:rsidR="00D551F0" w:rsidDel="00307854" w:rsidRDefault="00D551F0" w:rsidP="00D551F0">
      <w:pPr>
        <w:pStyle w:val="ListParagraph"/>
        <w:numPr>
          <w:ilvl w:val="1"/>
          <w:numId w:val="25"/>
        </w:numPr>
        <w:rPr>
          <w:del w:id="999" w:author="Microsoft account" w:date="2021-09-05T18:50:00Z"/>
        </w:rPr>
      </w:pPr>
      <w:del w:id="1000" w:author="Microsoft account" w:date="2021-09-05T18:50:00Z">
        <w:r w:rsidDel="00307854">
          <w:delText>Lãi suất nếu là PP chiết khấu dòng tiền tới ĐH / Tỷ lệ phân chia coupon nếu là PP phân chia tỷ lệ coupon. Nếu là PP dòng tiền tới ĐH, hiển thị lãi suất, chú ý</w:delText>
        </w:r>
      </w:del>
    </w:p>
    <w:p w14:paraId="65146650" w14:textId="66B1C2CD" w:rsidR="00D551F0" w:rsidDel="00307854" w:rsidRDefault="00D551F0" w:rsidP="00D551F0">
      <w:pPr>
        <w:pStyle w:val="ListParagraph"/>
        <w:numPr>
          <w:ilvl w:val="2"/>
          <w:numId w:val="25"/>
        </w:numPr>
        <w:rPr>
          <w:del w:id="1001" w:author="Microsoft account" w:date="2021-09-05T18:50:00Z"/>
        </w:rPr>
      </w:pPr>
      <w:del w:id="1002" w:author="Microsoft account" w:date="2021-09-05T18:50:00Z">
        <w:r w:rsidDel="00307854">
          <w:delText>Nếu LS cố định =&gt; Hiển thị giá trị LS</w:delText>
        </w:r>
      </w:del>
    </w:p>
    <w:p w14:paraId="39FEA2BA" w14:textId="12F8D5ED" w:rsidR="00D551F0" w:rsidDel="00307854" w:rsidRDefault="00D551F0" w:rsidP="00D551F0">
      <w:pPr>
        <w:pStyle w:val="ListParagraph"/>
        <w:numPr>
          <w:ilvl w:val="2"/>
          <w:numId w:val="25"/>
        </w:numPr>
        <w:rPr>
          <w:del w:id="1003" w:author="Microsoft account" w:date="2021-09-05T18:50:00Z"/>
        </w:rPr>
      </w:pPr>
      <w:del w:id="1004" w:author="Microsoft account" w:date="2021-09-05T18:50:00Z">
        <w:r w:rsidDel="00307854">
          <w:delText>Nếu LS = LS coupon ngày bán +/- Biên độ, hoặc * Tỷ lệ =&gt; Hiển thị LS tính được theo công thức đã khai</w:delText>
        </w:r>
      </w:del>
    </w:p>
    <w:p w14:paraId="3F7481AD" w14:textId="6F33A78E" w:rsidR="00D551F0" w:rsidDel="00307854" w:rsidRDefault="00D551F0" w:rsidP="00D551F0">
      <w:pPr>
        <w:pStyle w:val="ListParagraph"/>
        <w:numPr>
          <w:ilvl w:val="2"/>
          <w:numId w:val="25"/>
        </w:numPr>
        <w:rPr>
          <w:del w:id="1005" w:author="Microsoft account" w:date="2021-09-05T18:50:00Z"/>
        </w:rPr>
      </w:pPr>
      <w:del w:id="1006" w:author="Microsoft account" w:date="2021-09-05T18:50:00Z">
        <w:r w:rsidDel="00307854">
          <w:delText>Nếu LS = LS coupon ngày mua lại +/- Biên độ, hoặc * Tỷ lệ hoặc LS thả nổi =&gt; Hiển thị Thả nổi</w:delText>
        </w:r>
      </w:del>
    </w:p>
    <w:p w14:paraId="66CD1199" w14:textId="2BAFF736" w:rsidR="00D551F0" w:rsidDel="00307854" w:rsidRDefault="00D551F0" w:rsidP="00D551F0">
      <w:pPr>
        <w:pStyle w:val="ListParagraph"/>
        <w:numPr>
          <w:ilvl w:val="1"/>
          <w:numId w:val="25"/>
        </w:numPr>
        <w:rPr>
          <w:del w:id="1007" w:author="Microsoft account" w:date="2021-09-05T18:50:00Z"/>
        </w:rPr>
      </w:pPr>
      <w:del w:id="1008" w:author="Microsoft account" w:date="2021-09-05T18:50:00Z">
        <w:r w:rsidDel="00307854">
          <w:delText>Phí mua lại: chỉ hiển thị cột này nếu là PP chiết khấu dòng tiền tới ĐH</w:delText>
        </w:r>
      </w:del>
    </w:p>
    <w:p w14:paraId="46D73F9D" w14:textId="77777777" w:rsidR="00D551F0" w:rsidRDefault="00D551F0" w:rsidP="00D551F0">
      <w:pPr>
        <w:pStyle w:val="ListParagraph"/>
      </w:pPr>
    </w:p>
    <w:p w14:paraId="519CBDDB" w14:textId="338CDC5F" w:rsidR="00A447C5" w:rsidRDefault="00575445" w:rsidP="00A447C5">
      <w:pPr>
        <w:pStyle w:val="Heading4"/>
      </w:pPr>
      <w:bookmarkStart w:id="1009" w:name="_Toc78535575"/>
      <w:r>
        <w:t>Vùng đặt lệnh</w:t>
      </w:r>
      <w:bookmarkEnd w:id="1009"/>
    </w:p>
    <w:p w14:paraId="451FC037" w14:textId="2E700F0E" w:rsidR="00D06744" w:rsidRDefault="00D06744" w:rsidP="00D06744">
      <w:pPr>
        <w:rPr>
          <w:lang w:bidi="en-US"/>
        </w:rPr>
      </w:pPr>
      <w:r>
        <w:rPr>
          <w:lang w:bidi="en-US"/>
        </w:rPr>
        <w:t>Trên đầu hiển thị Mã Trái phiếu – Mã sản phẩm của dòng đã chọn</w:t>
      </w:r>
    </w:p>
    <w:p w14:paraId="1C0CB45D" w14:textId="77777777" w:rsidR="00D06744" w:rsidRPr="00D06744" w:rsidRDefault="00D06744" w:rsidP="00D06744">
      <w:pPr>
        <w:rPr>
          <w:lang w:bidi="en-US"/>
        </w:rPr>
      </w:pPr>
    </w:p>
    <w:p w14:paraId="078C4ABB" w14:textId="652B5AF6" w:rsidR="000C531F" w:rsidRPr="000C531F" w:rsidRDefault="000C531F" w:rsidP="000C531F">
      <w:r>
        <w:t>Dưới thông tin đặt lệnh sẽ có button “</w:t>
      </w:r>
      <w:del w:id="1010" w:author="Microsoft account" w:date="2021-09-05T18:55:00Z">
        <w:r w:rsidRPr="000131D3" w:rsidDel="00BF20F1">
          <w:rPr>
            <w:b/>
          </w:rPr>
          <w:delText>BÁN</w:delText>
        </w:r>
      </w:del>
      <w:ins w:id="1011" w:author="Microsoft account" w:date="2021-09-05T18:55:00Z">
        <w:r w:rsidR="00BF20F1" w:rsidRPr="000131D3">
          <w:rPr>
            <w:b/>
          </w:rPr>
          <w:t>ĐẶT LỆNH</w:t>
        </w:r>
      </w:ins>
      <w:r>
        <w:t>”</w:t>
      </w:r>
    </w:p>
    <w:p w14:paraId="6D82A9C0" w14:textId="2E6D40C1" w:rsidR="00575445" w:rsidRDefault="00575445" w:rsidP="00575445"/>
    <w:p w14:paraId="73BF7CEA" w14:textId="61915861" w:rsidR="00575445" w:rsidRDefault="00575445" w:rsidP="00575445"/>
    <w:tbl>
      <w:tblPr>
        <w:tblStyle w:val="TableGrid"/>
        <w:tblW w:w="0" w:type="auto"/>
        <w:tblLook w:val="04A0" w:firstRow="1" w:lastRow="0" w:firstColumn="1" w:lastColumn="0" w:noHBand="0" w:noVBand="1"/>
      </w:tblPr>
      <w:tblGrid>
        <w:gridCol w:w="3292"/>
        <w:gridCol w:w="1856"/>
        <w:gridCol w:w="4590"/>
      </w:tblGrid>
      <w:tr w:rsidR="00575445" w:rsidRPr="001909DB" w14:paraId="40D663EF" w14:textId="77777777" w:rsidTr="00463491">
        <w:tc>
          <w:tcPr>
            <w:tcW w:w="3292" w:type="dxa"/>
          </w:tcPr>
          <w:p w14:paraId="48382EF0" w14:textId="77777777" w:rsidR="00575445" w:rsidRPr="001909DB" w:rsidRDefault="00575445" w:rsidP="00463491">
            <w:pPr>
              <w:jc w:val="center"/>
            </w:pPr>
            <w:r w:rsidRPr="001909DB">
              <w:rPr>
                <w:b/>
              </w:rPr>
              <w:t>Tên trường</w:t>
            </w:r>
          </w:p>
        </w:tc>
        <w:tc>
          <w:tcPr>
            <w:tcW w:w="1856" w:type="dxa"/>
          </w:tcPr>
          <w:p w14:paraId="2E6D8754" w14:textId="77777777" w:rsidR="00575445" w:rsidRPr="001909DB" w:rsidRDefault="00575445" w:rsidP="00463491">
            <w:pPr>
              <w:jc w:val="center"/>
            </w:pPr>
            <w:r w:rsidRPr="001909DB">
              <w:rPr>
                <w:b/>
              </w:rPr>
              <w:t>Bắt buộc</w:t>
            </w:r>
          </w:p>
        </w:tc>
        <w:tc>
          <w:tcPr>
            <w:tcW w:w="4590" w:type="dxa"/>
          </w:tcPr>
          <w:p w14:paraId="3AED68B3" w14:textId="77777777" w:rsidR="00575445" w:rsidRPr="001909DB" w:rsidRDefault="00575445" w:rsidP="00463491">
            <w:pPr>
              <w:jc w:val="center"/>
            </w:pPr>
            <w:r w:rsidRPr="001909DB">
              <w:rPr>
                <w:b/>
              </w:rPr>
              <w:t>Mô tả</w:t>
            </w:r>
          </w:p>
        </w:tc>
      </w:tr>
      <w:tr w:rsidR="001043B5" w:rsidRPr="00512DC4" w14:paraId="15DFD141" w14:textId="77777777" w:rsidTr="00463491">
        <w:tc>
          <w:tcPr>
            <w:tcW w:w="3292" w:type="dxa"/>
          </w:tcPr>
          <w:p w14:paraId="40509190" w14:textId="5FF27265" w:rsidR="001043B5" w:rsidRPr="00512DC4" w:rsidRDefault="001043B5" w:rsidP="00463491">
            <w:del w:id="1012" w:author="Microsoft account" w:date="2021-09-05T18:55:00Z">
              <w:r w:rsidRPr="00512DC4" w:rsidDel="00BF20F1">
                <w:delText xml:space="preserve">CIF </w:delText>
              </w:r>
            </w:del>
            <w:ins w:id="1013" w:author="Microsoft account" w:date="2021-09-05T18:55:00Z">
              <w:r w:rsidR="00BF20F1">
                <w:t>Mã</w:t>
              </w:r>
              <w:r w:rsidR="00BF20F1" w:rsidRPr="00512DC4">
                <w:t xml:space="preserve"> </w:t>
              </w:r>
            </w:ins>
            <w:r w:rsidRPr="00512DC4">
              <w:t>KH</w:t>
            </w:r>
          </w:p>
        </w:tc>
        <w:tc>
          <w:tcPr>
            <w:tcW w:w="1856" w:type="dxa"/>
          </w:tcPr>
          <w:p w14:paraId="6DED2364" w14:textId="77777777" w:rsidR="001043B5" w:rsidRPr="00512DC4" w:rsidRDefault="001043B5" w:rsidP="00463491">
            <w:r w:rsidRPr="00512DC4">
              <w:t>Có</w:t>
            </w:r>
          </w:p>
        </w:tc>
        <w:tc>
          <w:tcPr>
            <w:tcW w:w="4590" w:type="dxa"/>
          </w:tcPr>
          <w:p w14:paraId="731B86E6" w14:textId="47826859" w:rsidR="001043B5" w:rsidRDefault="001043B5" w:rsidP="001043B5">
            <w:pPr>
              <w:rPr>
                <w:ins w:id="1014" w:author="Microsoft account" w:date="2021-09-05T18:55:00Z"/>
              </w:rPr>
            </w:pPr>
            <w:r w:rsidRPr="00512DC4">
              <w:t xml:space="preserve">Chọn từ danh sách cfmast.custodycd – </w:t>
            </w:r>
            <w:ins w:id="1015" w:author="Microsoft account" w:date="2021-09-05T21:19:00Z">
              <w:r w:rsidR="003D3BAD">
                <w:t xml:space="preserve">cfmast.cif - </w:t>
              </w:r>
            </w:ins>
            <w:r w:rsidRPr="00512DC4">
              <w:t>fullname (Lấy từ cache không truy vấn lại DB)</w:t>
            </w:r>
          </w:p>
          <w:p w14:paraId="159B3B4B" w14:textId="77777777" w:rsidR="00BF20F1" w:rsidRDefault="00BF20F1" w:rsidP="001043B5">
            <w:pPr>
              <w:rPr>
                <w:ins w:id="1016" w:author="Microsoft account" w:date="2021-09-05T18:56:00Z"/>
              </w:rPr>
            </w:pPr>
            <w:ins w:id="1017" w:author="Microsoft account" w:date="2021-09-05T18:55:00Z">
              <w:r>
                <w:t xml:space="preserve">Bên cạnh có biểu tượng </w:t>
              </w:r>
            </w:ins>
            <w:ins w:id="1018" w:author="Microsoft account" w:date="2021-09-05T18:56:00Z">
              <w:r>
                <w:rPr>
                  <w:noProof/>
                </w:rPr>
                <w:drawing>
                  <wp:inline distT="0" distB="0" distL="0" distR="0" wp14:anchorId="502D796D" wp14:editId="7B981CF1">
                    <wp:extent cx="174171" cy="174171"/>
                    <wp:effectExtent l="0" t="0" r="0" b="0"/>
                    <wp:docPr id="17" name="Picture 17" descr="Information Icon. Information Medium. Gray Background. Vector Illustration  Royalty Free Cliparts, Vectors, And Stock Illustration. Image 122008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nformation Icon. Information Medium. Gray Background. Vector Illustration  Royalty Free Cliparts, Vectors, And Stock Illustration. Image 1220085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7297" cy="177297"/>
                            </a:xfrm>
                            <a:prstGeom prst="rect">
                              <a:avLst/>
                            </a:prstGeom>
                            <a:noFill/>
                            <a:ln>
                              <a:noFill/>
                            </a:ln>
                          </pic:spPr>
                        </pic:pic>
                      </a:graphicData>
                    </a:graphic>
                  </wp:inline>
                </w:drawing>
              </w:r>
              <w:r>
                <w:t xml:space="preserve"> =&gt; Click vào hiển thị ra popup view thông tin các giấy tờ sau của KH (chỉ các bản ghi trạng thái A)</w:t>
              </w:r>
            </w:ins>
          </w:p>
          <w:p w14:paraId="05416445" w14:textId="77777777" w:rsidR="00BF20F1" w:rsidRDefault="00BF20F1" w:rsidP="00BF20F1">
            <w:pPr>
              <w:pStyle w:val="ListParagraph"/>
              <w:numPr>
                <w:ilvl w:val="0"/>
                <w:numId w:val="25"/>
              </w:numPr>
              <w:rPr>
                <w:ins w:id="1019" w:author="Microsoft account" w:date="2021-09-05T18:56:00Z"/>
              </w:rPr>
            </w:pPr>
            <w:ins w:id="1020" w:author="Microsoft account" w:date="2021-09-05T18:56:00Z">
              <w:r>
                <w:t>CMND</w:t>
              </w:r>
            </w:ins>
          </w:p>
          <w:p w14:paraId="36E4EDA3" w14:textId="77777777" w:rsidR="00BF20F1" w:rsidRDefault="00BF20F1" w:rsidP="00BF20F1">
            <w:pPr>
              <w:pStyle w:val="ListParagraph"/>
              <w:numPr>
                <w:ilvl w:val="0"/>
                <w:numId w:val="25"/>
              </w:numPr>
              <w:rPr>
                <w:ins w:id="1021" w:author="Microsoft account" w:date="2021-09-05T18:57:00Z"/>
              </w:rPr>
            </w:pPr>
            <w:ins w:id="1022" w:author="Microsoft account" w:date="2021-09-05T18:56:00Z">
              <w:r>
                <w:t>Chữ ký</w:t>
              </w:r>
            </w:ins>
          </w:p>
          <w:p w14:paraId="7C63A5E2" w14:textId="550B1226" w:rsidR="00BF20F1" w:rsidRPr="00512DC4" w:rsidRDefault="00BF20F1" w:rsidP="00BF20F1">
            <w:ins w:id="1023" w:author="Microsoft account" w:date="2021-09-05T18:57:00Z">
              <w:r>
                <w:t>(Bên trên là combo box cho chọn loại giấy tờ =&gt; Chọn loại nào, vùng dưới sẽ hiển thị nội dung hồ sơ tương ứng)</w:t>
              </w:r>
            </w:ins>
          </w:p>
        </w:tc>
      </w:tr>
      <w:tr w:rsidR="001043B5" w:rsidRPr="00512DC4" w14:paraId="3022226E" w14:textId="77777777" w:rsidTr="00463491">
        <w:tc>
          <w:tcPr>
            <w:tcW w:w="3292" w:type="dxa"/>
          </w:tcPr>
          <w:p w14:paraId="4C1386A1" w14:textId="1B1F28DE" w:rsidR="001043B5" w:rsidRPr="00512DC4" w:rsidRDefault="001043B5" w:rsidP="00F21086">
            <w:r>
              <w:t xml:space="preserve">Số </w:t>
            </w:r>
            <w:del w:id="1024" w:author="Microsoft account" w:date="2021-09-05T21:27:00Z">
              <w:r w:rsidDel="00F21086">
                <w:delText>CMND</w:delText>
              </w:r>
            </w:del>
            <w:ins w:id="1025" w:author="Microsoft account" w:date="2021-09-05T21:27:00Z">
              <w:r w:rsidR="00F21086">
                <w:t>giấy tờ định danh</w:t>
              </w:r>
            </w:ins>
          </w:p>
        </w:tc>
        <w:tc>
          <w:tcPr>
            <w:tcW w:w="1856" w:type="dxa"/>
          </w:tcPr>
          <w:p w14:paraId="24209C44" w14:textId="70739589" w:rsidR="001043B5" w:rsidRPr="00512DC4" w:rsidRDefault="001043B5" w:rsidP="00463491">
            <w:r>
              <w:t>Có</w:t>
            </w:r>
          </w:p>
        </w:tc>
        <w:tc>
          <w:tcPr>
            <w:tcW w:w="4590" w:type="dxa"/>
          </w:tcPr>
          <w:p w14:paraId="1217A503" w14:textId="53B9A2FE" w:rsidR="001043B5" w:rsidRPr="00512DC4" w:rsidRDefault="001043B5" w:rsidP="001043B5">
            <w:r>
              <w:t>Hiển thị theo KH đã chọn</w:t>
            </w:r>
            <w:ins w:id="1026" w:author="Microsoft account" w:date="2021-09-05T21:18:00Z">
              <w:r w:rsidR="00A55117">
                <w:t xml:space="preserve"> (</w:t>
              </w:r>
            </w:ins>
            <w:ins w:id="1027" w:author="Microsoft account" w:date="2021-09-05T21:20:00Z">
              <w:r w:rsidR="003D3BAD">
                <w:t>nvl(cfmast.idcodeck,</w:t>
              </w:r>
            </w:ins>
            <w:ins w:id="1028" w:author="Microsoft account" w:date="2021-09-05T21:18:00Z">
              <w:r w:rsidR="003D3BAD">
                <w:t>cfmast.idcode</w:t>
              </w:r>
            </w:ins>
            <w:ins w:id="1029" w:author="Microsoft account" w:date="2021-09-05T21:20:00Z">
              <w:r w:rsidR="003D3BAD">
                <w:t>)</w:t>
              </w:r>
            </w:ins>
            <w:ins w:id="1030" w:author="Microsoft account" w:date="2021-09-05T21:18:00Z">
              <w:r w:rsidR="00A55117">
                <w:t>)</w:t>
              </w:r>
            </w:ins>
          </w:p>
        </w:tc>
      </w:tr>
      <w:tr w:rsidR="00665929" w:rsidRPr="00512DC4" w14:paraId="74A5C856" w14:textId="77777777" w:rsidTr="00463491">
        <w:tc>
          <w:tcPr>
            <w:tcW w:w="3292" w:type="dxa"/>
          </w:tcPr>
          <w:p w14:paraId="317A0926" w14:textId="59539794" w:rsidR="00665929" w:rsidRDefault="00665929" w:rsidP="00463491">
            <w:r>
              <w:t>NĐT chuyên nghiệp</w:t>
            </w:r>
          </w:p>
        </w:tc>
        <w:tc>
          <w:tcPr>
            <w:tcW w:w="1856" w:type="dxa"/>
          </w:tcPr>
          <w:p w14:paraId="31BDC542" w14:textId="6CF35796" w:rsidR="00665929" w:rsidRDefault="00665929" w:rsidP="00463491">
            <w:r>
              <w:t>Có</w:t>
            </w:r>
          </w:p>
        </w:tc>
        <w:tc>
          <w:tcPr>
            <w:tcW w:w="4590" w:type="dxa"/>
          </w:tcPr>
          <w:p w14:paraId="532D3465" w14:textId="77777777" w:rsidR="00665929" w:rsidRPr="001909DB" w:rsidRDefault="00665929" w:rsidP="00665929">
            <w:r w:rsidRPr="001909DB">
              <w:t>Có/Không</w:t>
            </w:r>
          </w:p>
          <w:p w14:paraId="083FEE9F" w14:textId="77777777" w:rsidR="00665929" w:rsidRPr="001909DB" w:rsidRDefault="00665929" w:rsidP="00665929">
            <w:r w:rsidRPr="001909DB">
              <w:t>Lấy từ cfmast:</w:t>
            </w:r>
          </w:p>
          <w:p w14:paraId="17B1FAC5" w14:textId="77777777" w:rsidR="00665929" w:rsidRPr="001909DB" w:rsidRDefault="00665929" w:rsidP="00665929">
            <w:pPr>
              <w:pStyle w:val="ListParagraph"/>
              <w:numPr>
                <w:ilvl w:val="0"/>
                <w:numId w:val="3"/>
              </w:numPr>
            </w:pPr>
            <w:r w:rsidRPr="001909DB">
              <w:t>Cfmast.isprofessor = ‘Y’ =&gt; Là NĐT CN</w:t>
            </w:r>
          </w:p>
          <w:p w14:paraId="21EE031A" w14:textId="77777777" w:rsidR="00665929" w:rsidRPr="001909DB" w:rsidRDefault="00665929" w:rsidP="00665929">
            <w:pPr>
              <w:pStyle w:val="ListParagraph"/>
              <w:numPr>
                <w:ilvl w:val="0"/>
                <w:numId w:val="3"/>
              </w:numPr>
            </w:pPr>
            <w:r w:rsidRPr="001909DB">
              <w:lastRenderedPageBreak/>
              <w:t>Còn lại =&gt; KHông phải NĐT CN</w:t>
            </w:r>
          </w:p>
          <w:p w14:paraId="42F9C460" w14:textId="54F414D3" w:rsidR="00665929" w:rsidRDefault="00665929" w:rsidP="00665929">
            <w:pPr>
              <w:rPr>
                <w:ins w:id="1031" w:author="Microsoft account" w:date="2021-09-05T18:59:00Z"/>
              </w:rPr>
            </w:pPr>
            <w:r>
              <w:t xml:space="preserve">Trường hợp không phải NĐT CN =&gt; </w:t>
            </w:r>
            <w:r w:rsidRPr="001909DB">
              <w:t>Có nút tick V để gọi đến Core SHS, kiểm tra lại thông tin xem NĐT có phải chuyên nghiệp hay không.</w:t>
            </w:r>
            <w:del w:id="1032" w:author="Microsoft account" w:date="2021-09-05T18:59:00Z">
              <w:r w:rsidRPr="001909DB" w:rsidDel="00CB1BD4">
                <w:delText xml:space="preserve"> (Tạm thời dùng cùng bảng giả lập với form quản lý KH của Danh để gọi tích hợp)</w:delText>
              </w:r>
            </w:del>
            <w:r w:rsidRPr="001909DB">
              <w:t>.</w:t>
            </w:r>
          </w:p>
          <w:p w14:paraId="32CFCB41" w14:textId="041FAF58" w:rsidR="00CB1BD4" w:rsidRPr="001909DB" w:rsidRDefault="00CB1BD4" w:rsidP="00CB1BD4">
            <w:pPr>
              <w:pStyle w:val="ListParagraph"/>
              <w:numPr>
                <w:ilvl w:val="0"/>
                <w:numId w:val="4"/>
              </w:numPr>
            </w:pPr>
            <w:ins w:id="1033" w:author="Microsoft account" w:date="2021-09-05T19:00:00Z">
              <w:r>
                <w:t>Gọi api đến core SHS thông qua syncserver. Dùng chung api với phần thông tin KH của Danh đã dùng</w:t>
              </w:r>
            </w:ins>
          </w:p>
          <w:p w14:paraId="58454646" w14:textId="1B8BA4C5" w:rsidR="00665929" w:rsidRDefault="00665929" w:rsidP="00665929">
            <w:r w:rsidRPr="00512DC4">
              <w:t>Lưu theo kết quả trả về của SHS =&gt; cập nhật cfmast.isprofessor, cfmast.professorfrdate, cfmast.professortodate</w:t>
            </w:r>
            <w:ins w:id="1034" w:author="Microsoft account" w:date="2021-09-05T19:00:00Z">
              <w:r w:rsidR="00CB1BD4">
                <w:t xml:space="preserve"> (Chú ý: nếu profesortodate trả về &lt; ngày hệ thống =&gt; isprofessor = </w:t>
              </w:r>
            </w:ins>
            <w:ins w:id="1035" w:author="Microsoft account" w:date="2021-09-05T19:01:00Z">
              <w:r w:rsidR="00CB1BD4">
                <w:t>‘N’)</w:t>
              </w:r>
            </w:ins>
          </w:p>
        </w:tc>
      </w:tr>
      <w:tr w:rsidR="00575445" w:rsidRPr="001909DB" w14:paraId="1F1ABB37" w14:textId="77777777" w:rsidTr="00463491">
        <w:tc>
          <w:tcPr>
            <w:tcW w:w="3292" w:type="dxa"/>
          </w:tcPr>
          <w:p w14:paraId="0A18A991" w14:textId="77777777" w:rsidR="00575445" w:rsidRPr="001909DB" w:rsidRDefault="00575445" w:rsidP="00463491">
            <w:r w:rsidRPr="001909DB">
              <w:lastRenderedPageBreak/>
              <w:t>Khối lượng mua</w:t>
            </w:r>
          </w:p>
        </w:tc>
        <w:tc>
          <w:tcPr>
            <w:tcW w:w="1856" w:type="dxa"/>
          </w:tcPr>
          <w:p w14:paraId="6F2DDD0A" w14:textId="77777777" w:rsidR="00575445" w:rsidRPr="001909DB" w:rsidRDefault="00575445" w:rsidP="00463491">
            <w:r w:rsidRPr="001909DB">
              <w:t>Có</w:t>
            </w:r>
          </w:p>
        </w:tc>
        <w:tc>
          <w:tcPr>
            <w:tcW w:w="4590" w:type="dxa"/>
          </w:tcPr>
          <w:p w14:paraId="4D85BFC5" w14:textId="77777777" w:rsidR="00575445" w:rsidRPr="001909DB" w:rsidRDefault="00575445" w:rsidP="00463491">
            <w:r w:rsidRPr="001909DB">
              <w:t>Nhập. Điều kiện phải &gt; 0 và &lt;= Khối lượng còn lại</w:t>
            </w:r>
          </w:p>
        </w:tc>
      </w:tr>
      <w:tr w:rsidR="00575445" w:rsidRPr="001909DB" w14:paraId="1D389B3E" w14:textId="77777777" w:rsidTr="00463491">
        <w:tc>
          <w:tcPr>
            <w:tcW w:w="3292" w:type="dxa"/>
          </w:tcPr>
          <w:p w14:paraId="343D3845" w14:textId="77777777" w:rsidR="00575445" w:rsidRPr="001909DB" w:rsidRDefault="00575445" w:rsidP="00463491">
            <w:r w:rsidRPr="001909DB">
              <w:t>Phí thu KH</w:t>
            </w:r>
          </w:p>
        </w:tc>
        <w:tc>
          <w:tcPr>
            <w:tcW w:w="1856" w:type="dxa"/>
          </w:tcPr>
          <w:p w14:paraId="2BA47593" w14:textId="77777777" w:rsidR="00575445" w:rsidRPr="001909DB" w:rsidRDefault="00575445" w:rsidP="00463491">
            <w:r w:rsidRPr="001909DB">
              <w:t>Có</w:t>
            </w:r>
          </w:p>
        </w:tc>
        <w:tc>
          <w:tcPr>
            <w:tcW w:w="4590" w:type="dxa"/>
          </w:tcPr>
          <w:p w14:paraId="5F3F5F51" w14:textId="1E21751A" w:rsidR="00575445" w:rsidRPr="001909DB" w:rsidRDefault="00575445" w:rsidP="0026537D">
            <w:r w:rsidRPr="001909DB">
              <w:t xml:space="preserve">Tính tổng phí loại giao dịch </w:t>
            </w:r>
            <w:del w:id="1036" w:author="Microsoft account" w:date="2021-09-05T19:02:00Z">
              <w:r w:rsidRPr="001909DB" w:rsidDel="0026537D">
                <w:delText>= NĐT mua</w:delText>
              </w:r>
            </w:del>
            <w:ins w:id="1037" w:author="Microsoft account" w:date="2021-09-05T19:02:00Z">
              <w:r w:rsidR="0026537D">
                <w:t>= Đại lý bán + đối tượng thanh toán = Người mua</w:t>
              </w:r>
            </w:ins>
          </w:p>
        </w:tc>
      </w:tr>
      <w:tr w:rsidR="00575445" w:rsidRPr="001909DB" w14:paraId="13BF3F0E" w14:textId="77777777" w:rsidTr="00463491">
        <w:tc>
          <w:tcPr>
            <w:tcW w:w="3292" w:type="dxa"/>
          </w:tcPr>
          <w:p w14:paraId="1FA853D2" w14:textId="77777777" w:rsidR="00575445" w:rsidRPr="001909DB" w:rsidRDefault="00575445" w:rsidP="00463491">
            <w:r w:rsidRPr="001909DB">
              <w:t>Tổng tiền cần thanh toán</w:t>
            </w:r>
          </w:p>
        </w:tc>
        <w:tc>
          <w:tcPr>
            <w:tcW w:w="1856" w:type="dxa"/>
          </w:tcPr>
          <w:p w14:paraId="17A45EE8" w14:textId="77777777" w:rsidR="00575445" w:rsidRPr="001909DB" w:rsidRDefault="00575445" w:rsidP="00463491">
            <w:r w:rsidRPr="001909DB">
              <w:t>Có</w:t>
            </w:r>
          </w:p>
        </w:tc>
        <w:tc>
          <w:tcPr>
            <w:tcW w:w="4590" w:type="dxa"/>
          </w:tcPr>
          <w:p w14:paraId="17D9A5ED" w14:textId="126E8F05" w:rsidR="00575445" w:rsidRPr="001909DB" w:rsidRDefault="00575445" w:rsidP="00463491">
            <w:r w:rsidRPr="001909DB">
              <w:t xml:space="preserve">= Tổng giá trị giao dịch </w:t>
            </w:r>
            <w:r w:rsidR="00B27A1E">
              <w:t xml:space="preserve">(KL * Giá) </w:t>
            </w:r>
            <w:r w:rsidRPr="001909DB">
              <w:t>+ Phí người mua</w:t>
            </w:r>
          </w:p>
        </w:tc>
      </w:tr>
      <w:tr w:rsidR="00807DA0" w:rsidRPr="00807DA0" w14:paraId="101F8621" w14:textId="77777777" w:rsidTr="00807DA0">
        <w:tc>
          <w:tcPr>
            <w:tcW w:w="3292" w:type="dxa"/>
          </w:tcPr>
          <w:p w14:paraId="3E3AA6B2" w14:textId="77777777" w:rsidR="00D903E0" w:rsidRPr="00807DA0" w:rsidRDefault="00D903E0" w:rsidP="00807DA0">
            <w:r w:rsidRPr="00807DA0">
              <w:t>Có lấy giấy XNSH không</w:t>
            </w:r>
          </w:p>
        </w:tc>
        <w:tc>
          <w:tcPr>
            <w:tcW w:w="1856" w:type="dxa"/>
          </w:tcPr>
          <w:p w14:paraId="6B19D95F" w14:textId="77777777" w:rsidR="00D903E0" w:rsidRPr="00807DA0" w:rsidRDefault="00D903E0" w:rsidP="00807DA0">
            <w:r w:rsidRPr="00807DA0">
              <w:t>Có</w:t>
            </w:r>
          </w:p>
        </w:tc>
        <w:tc>
          <w:tcPr>
            <w:tcW w:w="4590" w:type="dxa"/>
          </w:tcPr>
          <w:p w14:paraId="165C121C" w14:textId="77777777" w:rsidR="00D903E0" w:rsidRDefault="00D903E0" w:rsidP="00807DA0">
            <w:r w:rsidRPr="00807DA0">
              <w:t>Chọn Có/Không. Mặc định hiển thị là Không</w:t>
            </w:r>
            <w:r w:rsidR="00842ACA">
              <w:t>.</w:t>
            </w:r>
          </w:p>
          <w:p w14:paraId="59B50221" w14:textId="6B3C3E0C" w:rsidR="00842ACA" w:rsidRPr="00807DA0" w:rsidRDefault="00842ACA" w:rsidP="00807DA0">
            <w:r>
              <w:t>Chỉ hiển thị nếu là trái phiếu chưa niêm yết. TP niêm yết không hiển thị trường này</w:t>
            </w:r>
          </w:p>
        </w:tc>
      </w:tr>
      <w:tr w:rsidR="00455B2F" w:rsidRPr="00512DC4" w14:paraId="4FDB144B" w14:textId="77777777" w:rsidTr="00455B2F">
        <w:tc>
          <w:tcPr>
            <w:tcW w:w="3292" w:type="dxa"/>
          </w:tcPr>
          <w:p w14:paraId="71F61060" w14:textId="652F8633" w:rsidR="00455B2F" w:rsidRPr="00512DC4" w:rsidRDefault="00455B2F" w:rsidP="00463491">
            <w:r w:rsidRPr="00512DC4">
              <w:t>Mã CTV</w:t>
            </w:r>
          </w:p>
        </w:tc>
        <w:tc>
          <w:tcPr>
            <w:tcW w:w="1856" w:type="dxa"/>
          </w:tcPr>
          <w:p w14:paraId="07DF38C7" w14:textId="77777777" w:rsidR="00455B2F" w:rsidRPr="00512DC4" w:rsidRDefault="00455B2F" w:rsidP="00463491">
            <w:r w:rsidRPr="00512DC4">
              <w:t>Không</w:t>
            </w:r>
          </w:p>
        </w:tc>
        <w:tc>
          <w:tcPr>
            <w:tcW w:w="4590" w:type="dxa"/>
          </w:tcPr>
          <w:p w14:paraId="099FBB24" w14:textId="38ACCB0A" w:rsidR="00455B2F" w:rsidRPr="00512DC4" w:rsidRDefault="00455B2F" w:rsidP="00463491">
            <w:r>
              <w:t>Hiển thị và chọn danh sách từ collaborator (active = ‘Y’) =&gt; hiển thị coid –fullname. Cho phép không chọn và lưu = NULL</w:t>
            </w:r>
          </w:p>
        </w:tc>
      </w:tr>
      <w:tr w:rsidR="00575445" w:rsidRPr="001909DB" w14:paraId="017C02D6" w14:textId="77777777" w:rsidTr="00463491">
        <w:tc>
          <w:tcPr>
            <w:tcW w:w="3292" w:type="dxa"/>
          </w:tcPr>
          <w:p w14:paraId="712DBB0E" w14:textId="77777777" w:rsidR="00575445" w:rsidRPr="001909DB" w:rsidRDefault="00575445" w:rsidP="00463491">
            <w:r w:rsidRPr="001909DB">
              <w:t>RM đặt lệnh</w:t>
            </w:r>
          </w:p>
        </w:tc>
        <w:tc>
          <w:tcPr>
            <w:tcW w:w="1856" w:type="dxa"/>
          </w:tcPr>
          <w:p w14:paraId="026E0273" w14:textId="77777777" w:rsidR="00575445" w:rsidRPr="001909DB" w:rsidRDefault="00575445" w:rsidP="00463491">
            <w:r w:rsidRPr="001909DB">
              <w:t>Có</w:t>
            </w:r>
          </w:p>
        </w:tc>
        <w:tc>
          <w:tcPr>
            <w:tcW w:w="4590" w:type="dxa"/>
          </w:tcPr>
          <w:p w14:paraId="51609AB7" w14:textId="4F41CBDE" w:rsidR="00575445" w:rsidRPr="00512DC4" w:rsidRDefault="00575445" w:rsidP="00575445">
            <w:pPr>
              <w:pStyle w:val="ListParagraph"/>
              <w:numPr>
                <w:ilvl w:val="0"/>
                <w:numId w:val="3"/>
              </w:numPr>
              <w:ind w:left="346"/>
            </w:pPr>
            <w:r w:rsidRPr="00512DC4">
              <w:t>Chọn từ danh sách user lấy từ tlprofiles có cùng brid với user đang đăng nhập (Hiển thị tlid – tlname</w:t>
            </w:r>
            <w:r w:rsidR="009F7A76">
              <w:t xml:space="preserve"> - tlfullname</w:t>
            </w:r>
            <w:r w:rsidRPr="00512DC4">
              <w:t>)</w:t>
            </w:r>
          </w:p>
          <w:p w14:paraId="021C4D61" w14:textId="77777777" w:rsidR="00575445" w:rsidRPr="00512DC4" w:rsidRDefault="00575445" w:rsidP="00575445">
            <w:pPr>
              <w:pStyle w:val="ListParagraph"/>
              <w:numPr>
                <w:ilvl w:val="0"/>
                <w:numId w:val="3"/>
              </w:numPr>
              <w:ind w:left="346"/>
            </w:pPr>
            <w:r w:rsidRPr="00512DC4">
              <w:t>Trường hợp user đăng nhập là user admin =&gt; Lấy all danh sách từ tlprofiles. Nếu lệnh có chỉ định CN chào =&gt; Chỉ lấy DS user thuộc CN chỉ định. Nếu đã chọn CBQL =&gt; Chỉ hiển thị DS user cùng CN với CBQL đã chọn. Nếu đã chọn POS =&gt; Chỉ hiển thị DS user thuộc POS đã chọn</w:t>
            </w:r>
          </w:p>
          <w:p w14:paraId="12D14620" w14:textId="77777777" w:rsidR="00575445" w:rsidRPr="001909DB" w:rsidRDefault="00575445" w:rsidP="00575445">
            <w:pPr>
              <w:pStyle w:val="ListParagraph"/>
              <w:numPr>
                <w:ilvl w:val="0"/>
                <w:numId w:val="3"/>
              </w:numPr>
              <w:ind w:left="342"/>
            </w:pPr>
            <w:r w:rsidRPr="00512DC4">
              <w:t>Mặc định hiển thị thông tin của user đang đăng nhập</w:t>
            </w:r>
          </w:p>
        </w:tc>
      </w:tr>
      <w:tr w:rsidR="00575445" w:rsidRPr="001909DB" w14:paraId="16D58D61" w14:textId="77777777" w:rsidTr="00463491">
        <w:tc>
          <w:tcPr>
            <w:tcW w:w="3292" w:type="dxa"/>
          </w:tcPr>
          <w:p w14:paraId="0D85819E" w14:textId="77777777" w:rsidR="00575445" w:rsidRPr="001909DB" w:rsidRDefault="00575445" w:rsidP="00463491">
            <w:r w:rsidRPr="001909DB">
              <w:t>Cán bộ quản lý</w:t>
            </w:r>
          </w:p>
        </w:tc>
        <w:tc>
          <w:tcPr>
            <w:tcW w:w="1856" w:type="dxa"/>
          </w:tcPr>
          <w:p w14:paraId="55CA54E1" w14:textId="77777777" w:rsidR="00575445" w:rsidRPr="001909DB" w:rsidRDefault="00575445" w:rsidP="00463491">
            <w:r w:rsidRPr="001909DB">
              <w:t>Có</w:t>
            </w:r>
          </w:p>
        </w:tc>
        <w:tc>
          <w:tcPr>
            <w:tcW w:w="4590" w:type="dxa"/>
          </w:tcPr>
          <w:p w14:paraId="4E270FD8" w14:textId="4ABD9188" w:rsidR="00575445" w:rsidRPr="00512DC4" w:rsidRDefault="00575445" w:rsidP="00575445">
            <w:pPr>
              <w:pStyle w:val="ListParagraph"/>
              <w:numPr>
                <w:ilvl w:val="0"/>
                <w:numId w:val="3"/>
              </w:numPr>
              <w:ind w:left="346"/>
            </w:pPr>
            <w:r w:rsidRPr="00512DC4">
              <w:t>Chọn từ danh sách user lấy từ tlprofiles có cùng brid với user đang đăng nhập &amp; ismanager = ‘Y’ (Hiển thị tlid – tlname</w:t>
            </w:r>
            <w:r w:rsidR="009F7A76">
              <w:t xml:space="preserve"> - tlfullname</w:t>
            </w:r>
            <w:r w:rsidRPr="00512DC4">
              <w:t xml:space="preserve">) </w:t>
            </w:r>
          </w:p>
          <w:p w14:paraId="4B97BA5E" w14:textId="77777777" w:rsidR="00575445" w:rsidRPr="001909DB" w:rsidRDefault="00575445" w:rsidP="00575445">
            <w:pPr>
              <w:pStyle w:val="ListParagraph"/>
              <w:numPr>
                <w:ilvl w:val="0"/>
                <w:numId w:val="3"/>
              </w:numPr>
              <w:ind w:left="346"/>
            </w:pPr>
            <w:r w:rsidRPr="00512DC4">
              <w:t>Trường hợp user đăng nhập là user admin =&gt; Lấy all danh sách CBQL (ismanager = ‘Y’) từ tlprofiles. Nếu lệnh có chỉ định CN chào =&gt; Chỉ lấy DS CBQL thuộc CN chỉ định. Nếu đã chọn RM đặt lệnh =&gt; Chỉ hiển thị DS CBQL cùng CN với RM đã chọn. Nếu đã chọn POS =&gt; Chỉ hiển thị DS CBQL thuộc POS đã chọn</w:t>
            </w:r>
          </w:p>
        </w:tc>
      </w:tr>
      <w:tr w:rsidR="00575445" w:rsidRPr="001909DB" w14:paraId="0218AF0D" w14:textId="77777777" w:rsidTr="00463491">
        <w:tc>
          <w:tcPr>
            <w:tcW w:w="3292" w:type="dxa"/>
          </w:tcPr>
          <w:p w14:paraId="5020B200" w14:textId="77777777" w:rsidR="00575445" w:rsidRPr="001909DB" w:rsidRDefault="00575445" w:rsidP="00463491">
            <w:r w:rsidRPr="001909DB">
              <w:lastRenderedPageBreak/>
              <w:t>POS</w:t>
            </w:r>
          </w:p>
        </w:tc>
        <w:tc>
          <w:tcPr>
            <w:tcW w:w="1856" w:type="dxa"/>
          </w:tcPr>
          <w:p w14:paraId="1159815F" w14:textId="77777777" w:rsidR="00575445" w:rsidRPr="001909DB" w:rsidRDefault="00575445" w:rsidP="00463491">
            <w:r w:rsidRPr="001909DB">
              <w:t>Có</w:t>
            </w:r>
          </w:p>
        </w:tc>
        <w:tc>
          <w:tcPr>
            <w:tcW w:w="4590" w:type="dxa"/>
          </w:tcPr>
          <w:p w14:paraId="31C4C50C" w14:textId="77777777" w:rsidR="00575445" w:rsidRPr="001909DB" w:rsidRDefault="00575445" w:rsidP="00463491">
            <w:r w:rsidRPr="001909DB">
              <w:t>Disable</w:t>
            </w:r>
          </w:p>
          <w:p w14:paraId="64C8254A" w14:textId="77777777" w:rsidR="00575445" w:rsidRPr="001909DB" w:rsidRDefault="00575445" w:rsidP="00575445">
            <w:pPr>
              <w:pStyle w:val="ListParagraph"/>
              <w:numPr>
                <w:ilvl w:val="0"/>
                <w:numId w:val="3"/>
              </w:numPr>
              <w:ind w:left="346"/>
            </w:pPr>
            <w:r w:rsidRPr="001909DB">
              <w:t>Là chi nhánh của user đang đăng nhập. Link tlprofiles.brid của user với bảng BRGRP =&gt; hiển thị BRGRP.BRID – BRGRP.BRNAME</w:t>
            </w:r>
          </w:p>
          <w:p w14:paraId="6D4B701B" w14:textId="77777777" w:rsidR="00575445" w:rsidRPr="001909DB" w:rsidRDefault="00575445" w:rsidP="00575445">
            <w:pPr>
              <w:pStyle w:val="ListParagraph"/>
              <w:numPr>
                <w:ilvl w:val="0"/>
                <w:numId w:val="3"/>
              </w:numPr>
              <w:ind w:left="346"/>
            </w:pPr>
            <w:r w:rsidRPr="001909DB">
              <w:t>Trường hợp user đăng nhập là user admin =&gt; Lấy all danh sách CN từ brgrp. Nếu lệnh có chỉ định CN chào =&gt; Chỉ hiện thi CN chỉ định. Nếu đã chọn RM =&gt; Chỉ hiển thị CN của RM đã chọn. Nếu đã chọn CBQL =&gt; Chỉ hiển thị CN của CBQL đã chọn</w:t>
            </w:r>
          </w:p>
        </w:tc>
      </w:tr>
      <w:tr w:rsidR="00807DA0" w:rsidRPr="00807DA0" w14:paraId="1B3B85A9" w14:textId="77777777" w:rsidTr="00463491">
        <w:tc>
          <w:tcPr>
            <w:tcW w:w="3292" w:type="dxa"/>
          </w:tcPr>
          <w:p w14:paraId="7030269C" w14:textId="515A8112" w:rsidR="00A9639F" w:rsidRPr="00807DA0" w:rsidRDefault="00A9639F" w:rsidP="00463491">
            <w:r w:rsidRPr="00807DA0">
              <w:t>Xin phê duyệt ĐCLS</w:t>
            </w:r>
          </w:p>
        </w:tc>
        <w:tc>
          <w:tcPr>
            <w:tcW w:w="1856" w:type="dxa"/>
          </w:tcPr>
          <w:p w14:paraId="02463506" w14:textId="26A78481" w:rsidR="00A9639F" w:rsidRPr="00807DA0" w:rsidRDefault="00A9639F" w:rsidP="00463491">
            <w:r w:rsidRPr="00807DA0">
              <w:t>Có</w:t>
            </w:r>
          </w:p>
        </w:tc>
        <w:tc>
          <w:tcPr>
            <w:tcW w:w="4590" w:type="dxa"/>
          </w:tcPr>
          <w:p w14:paraId="5A6CCE84" w14:textId="513B50A2" w:rsidR="00A9639F" w:rsidRPr="00807DA0" w:rsidRDefault="00A9639F" w:rsidP="00463491">
            <w:r w:rsidRPr="00807DA0">
              <w:t>Có/Không</w:t>
            </w:r>
          </w:p>
        </w:tc>
      </w:tr>
      <w:tr w:rsidR="008E7940" w:rsidRPr="008E7940" w14:paraId="32974C27" w14:textId="77777777" w:rsidTr="00463491">
        <w:tc>
          <w:tcPr>
            <w:tcW w:w="3292" w:type="dxa"/>
          </w:tcPr>
          <w:p w14:paraId="1BF1DB6D" w14:textId="7608EE14" w:rsidR="00F21938" w:rsidRPr="008E7940" w:rsidRDefault="00B65474" w:rsidP="00463491">
            <w:r w:rsidRPr="008E7940">
              <w:t>Chương</w:t>
            </w:r>
            <w:r w:rsidR="00F21938" w:rsidRPr="008E7940">
              <w:t xml:space="preserve"> trình</w:t>
            </w:r>
            <w:r w:rsidRPr="008E7940">
              <w:t xml:space="preserve"> thưởng HH</w:t>
            </w:r>
          </w:p>
        </w:tc>
        <w:tc>
          <w:tcPr>
            <w:tcW w:w="1856" w:type="dxa"/>
          </w:tcPr>
          <w:p w14:paraId="287BB54C" w14:textId="36EFF86A" w:rsidR="00F21938" w:rsidRPr="008E7940" w:rsidRDefault="00F21938" w:rsidP="00463491">
            <w:r w:rsidRPr="008E7940">
              <w:t>Có</w:t>
            </w:r>
          </w:p>
        </w:tc>
        <w:tc>
          <w:tcPr>
            <w:tcW w:w="4590" w:type="dxa"/>
          </w:tcPr>
          <w:p w14:paraId="050AF3B9" w14:textId="77777777" w:rsidR="00F21938" w:rsidRPr="008E7940" w:rsidRDefault="00795132" w:rsidP="00463491">
            <w:r w:rsidRPr="008E7940">
              <w:t>Lấy danh sách procode – proname từ comprogam (các bản ghi đã phê duyệt), thỏa mãn:</w:t>
            </w:r>
          </w:p>
          <w:p w14:paraId="244571E3" w14:textId="6AC03E16" w:rsidR="003D0DBC" w:rsidRPr="008E7940" w:rsidRDefault="003D0DBC" w:rsidP="00795132">
            <w:pPr>
              <w:pStyle w:val="ListParagraph"/>
              <w:numPr>
                <w:ilvl w:val="0"/>
                <w:numId w:val="3"/>
              </w:numPr>
            </w:pPr>
            <w:r w:rsidRPr="008E7940">
              <w:t>Hiệu lực tại ngày hệ thống</w:t>
            </w:r>
          </w:p>
          <w:p w14:paraId="06C25629" w14:textId="78989052" w:rsidR="00795132" w:rsidRPr="008E7940" w:rsidRDefault="00795132" w:rsidP="00795132">
            <w:pPr>
              <w:pStyle w:val="ListParagraph"/>
              <w:numPr>
                <w:ilvl w:val="0"/>
                <w:numId w:val="3"/>
              </w:numPr>
            </w:pPr>
            <w:r w:rsidRPr="008E7940">
              <w:t xml:space="preserve">Hoặc </w:t>
            </w:r>
            <w:r w:rsidR="00401D20" w:rsidRPr="008E7940">
              <w:t>protype = ‘C</w:t>
            </w:r>
            <w:r w:rsidR="008B6194" w:rsidRPr="008E7940">
              <w:t>’</w:t>
            </w:r>
          </w:p>
          <w:p w14:paraId="51FE5058" w14:textId="26F28522" w:rsidR="008B6194" w:rsidRPr="008E7940" w:rsidRDefault="00401D20" w:rsidP="00795132">
            <w:pPr>
              <w:pStyle w:val="ListParagraph"/>
              <w:numPr>
                <w:ilvl w:val="0"/>
                <w:numId w:val="3"/>
              </w:numPr>
            </w:pPr>
            <w:r w:rsidRPr="008E7940">
              <w:t>Hoặc nếu protype &lt;&gt; ‘C</w:t>
            </w:r>
            <w:r w:rsidR="008B6194" w:rsidRPr="008E7940">
              <w:t xml:space="preserve">’ thì join </w:t>
            </w:r>
            <w:r w:rsidR="00D40466" w:rsidRPr="008E7940">
              <w:t>comprogram_cond (comprogram.id = comprogram_cond.proid)</w:t>
            </w:r>
          </w:p>
          <w:p w14:paraId="677E7245" w14:textId="77777777" w:rsidR="00D40466" w:rsidRPr="008E7940" w:rsidRDefault="00D40466" w:rsidP="00D40466">
            <w:pPr>
              <w:pStyle w:val="ListParagraph"/>
              <w:numPr>
                <w:ilvl w:val="1"/>
                <w:numId w:val="3"/>
              </w:numPr>
            </w:pPr>
            <w:r w:rsidRPr="008E7940">
              <w:t xml:space="preserve">Nếu comprogram.protype = ‘A’ =&gt; Phải tồn tại bản ghi trong comprogram_cond.condvalue = </w:t>
            </w:r>
            <w:r w:rsidR="003D0DBC" w:rsidRPr="008E7940">
              <w:t>custodycd của đại lý bán</w:t>
            </w:r>
          </w:p>
          <w:p w14:paraId="0B1CFCA7" w14:textId="0DD65DC8" w:rsidR="003D0DBC" w:rsidRPr="008E7940" w:rsidRDefault="003D0DBC" w:rsidP="003D0DBC">
            <w:pPr>
              <w:pStyle w:val="ListParagraph"/>
              <w:numPr>
                <w:ilvl w:val="1"/>
                <w:numId w:val="3"/>
              </w:numPr>
            </w:pPr>
            <w:r w:rsidRPr="008E7940">
              <w:t>Nếu comprogram.protype = ‘P’ =&gt; Phải tồn tại bản ghi trong comprogram_cond.condvalue = shortname của sản phẩm đang bán</w:t>
            </w:r>
          </w:p>
          <w:p w14:paraId="2CE6F023" w14:textId="6B2C9E28" w:rsidR="003D0DBC" w:rsidRPr="008E7940" w:rsidRDefault="003D0DBC" w:rsidP="003D0DBC">
            <w:pPr>
              <w:pStyle w:val="ListParagraph"/>
              <w:numPr>
                <w:ilvl w:val="1"/>
                <w:numId w:val="3"/>
              </w:numPr>
            </w:pPr>
            <w:r w:rsidRPr="008E7940">
              <w:t>Nếu comprogram.protype = ‘B’ =&gt; Phải tồn tại bản ghi trong comprogram_cond.condvalue = mã trái phiếu đang bán</w:t>
            </w:r>
          </w:p>
        </w:tc>
      </w:tr>
      <w:tr w:rsidR="008E7940" w:rsidRPr="00CC311D" w14:paraId="3B5FF899" w14:textId="77777777" w:rsidTr="00463491">
        <w:tc>
          <w:tcPr>
            <w:tcW w:w="3292" w:type="dxa"/>
          </w:tcPr>
          <w:p w14:paraId="0968104E" w14:textId="4582B624" w:rsidR="008E7940" w:rsidRPr="00CC311D" w:rsidRDefault="008E7940" w:rsidP="00463491">
            <w:r w:rsidRPr="00CC311D">
              <w:t>Có ghi nhận doanh số cho RM không</w:t>
            </w:r>
          </w:p>
        </w:tc>
        <w:tc>
          <w:tcPr>
            <w:tcW w:w="1856" w:type="dxa"/>
          </w:tcPr>
          <w:p w14:paraId="784641F8" w14:textId="77777777" w:rsidR="008E7940" w:rsidRPr="00CC311D" w:rsidRDefault="008E7940" w:rsidP="00463491"/>
        </w:tc>
        <w:tc>
          <w:tcPr>
            <w:tcW w:w="4590" w:type="dxa"/>
          </w:tcPr>
          <w:p w14:paraId="4292622A" w14:textId="77777777" w:rsidR="008E7940" w:rsidRPr="00CC311D" w:rsidRDefault="008E7940" w:rsidP="00463491">
            <w:r w:rsidRPr="00CC311D">
              <w:t>Chỉ hiển thị nếu vừa nhập thông tin CTV, vừa nhập RM.</w:t>
            </w:r>
          </w:p>
          <w:p w14:paraId="1A85CE1A" w14:textId="77777777" w:rsidR="008E7940" w:rsidRPr="00CC311D" w:rsidRDefault="008E7940" w:rsidP="00463491">
            <w:r w:rsidRPr="00CC311D">
              <w:t>Gồm giá trị Có/Không.</w:t>
            </w:r>
          </w:p>
          <w:p w14:paraId="3A5DCBCB" w14:textId="394A5319" w:rsidR="008E7940" w:rsidRPr="00CC311D" w:rsidRDefault="008E7940" w:rsidP="00463491">
            <w:r w:rsidRPr="00CC311D">
              <w:t>Nếu không hiển thị để nhập =&gt; Lưu = Có (Y)</w:t>
            </w:r>
          </w:p>
        </w:tc>
      </w:tr>
    </w:tbl>
    <w:p w14:paraId="1FF86366" w14:textId="1A408C12" w:rsidR="00575445" w:rsidRDefault="00575445" w:rsidP="00575445"/>
    <w:p w14:paraId="08E5C7F6" w14:textId="77777777" w:rsidR="00575445" w:rsidRDefault="00575445" w:rsidP="00575445"/>
    <w:p w14:paraId="34673FA1" w14:textId="024195B7" w:rsidR="00575445" w:rsidRDefault="00CA3D1D" w:rsidP="00CA3D1D">
      <w:pPr>
        <w:pStyle w:val="ListParagraph"/>
        <w:numPr>
          <w:ilvl w:val="0"/>
          <w:numId w:val="26"/>
        </w:numPr>
      </w:pPr>
      <w:r>
        <w:t>Click nút “</w:t>
      </w:r>
      <w:del w:id="1038" w:author="Microsoft account" w:date="2021-09-05T19:10:00Z">
        <w:r w:rsidDel="00CC311D">
          <w:delText>BÁN</w:delText>
        </w:r>
      </w:del>
      <w:ins w:id="1039" w:author="Microsoft account" w:date="2021-09-05T19:10:00Z">
        <w:r w:rsidR="00CC311D">
          <w:t>ĐẶT LỆNH</w:t>
        </w:r>
      </w:ins>
      <w:r>
        <w:t>”:</w:t>
      </w:r>
    </w:p>
    <w:p w14:paraId="5E840494" w14:textId="77777777" w:rsidR="00907E0D" w:rsidRDefault="00CA3D1D" w:rsidP="00CA3D1D">
      <w:pPr>
        <w:pStyle w:val="ListParagraph"/>
        <w:numPr>
          <w:ilvl w:val="1"/>
          <w:numId w:val="3"/>
        </w:numPr>
      </w:pPr>
      <w:r>
        <w:t>Với trái phiếu</w:t>
      </w:r>
      <w:r w:rsidR="00907E0D">
        <w:t xml:space="preserve"> niêm yết:</w:t>
      </w:r>
    </w:p>
    <w:p w14:paraId="2B1F4772" w14:textId="3BDC10DD" w:rsidR="00907E0D" w:rsidRDefault="00907E0D" w:rsidP="00907E0D">
      <w:pPr>
        <w:pStyle w:val="ListParagraph"/>
        <w:numPr>
          <w:ilvl w:val="2"/>
          <w:numId w:val="3"/>
        </w:numPr>
      </w:pPr>
      <w:r>
        <w:t xml:space="preserve">Kiểm tra khách hàng </w:t>
      </w:r>
      <w:r w:rsidR="003A2532">
        <w:t>chưa mở thành công TK CK tại SHS</w:t>
      </w:r>
      <w:r>
        <w:t xml:space="preserve"> (cfmast.isExist = ‘</w:t>
      </w:r>
      <w:r w:rsidR="003A2532">
        <w:t>N</w:t>
      </w:r>
      <w:r>
        <w:t>’)</w:t>
      </w:r>
      <w:r w:rsidR="003A2532">
        <w:t xml:space="preserve"> =&gt; Hiển thị thông báo lỗi “Cần thực hiện mở TK chứng khoán tại SHS cho khách hàng”</w:t>
      </w:r>
    </w:p>
    <w:p w14:paraId="23A3FA32" w14:textId="69C3A58D" w:rsidR="00CA3D1D" w:rsidRDefault="003A2532" w:rsidP="00907E0D">
      <w:pPr>
        <w:pStyle w:val="ListParagraph"/>
        <w:numPr>
          <w:ilvl w:val="2"/>
          <w:numId w:val="3"/>
        </w:numPr>
      </w:pPr>
      <w:r>
        <w:t xml:space="preserve">Nếu khách đã mở thành công TK CK tại SHS =&gt; </w:t>
      </w:r>
      <w:r w:rsidR="00CA3D1D">
        <w:t xml:space="preserve">Hiển thị một cửa sổ có thông báo “Trường hợp giao dịch trái phiếu niêm yết, có chuyển tiền từ Tài khoản thanh toán tại SHB sang Tài khoản chứng khoán tại SHS không?” + </w:t>
      </w:r>
      <w:r w:rsidR="00CA3D1D">
        <w:lastRenderedPageBreak/>
        <w:t>Combo box Có/Không =&gt; Chọn click “Tiếp tục” sẽ ra màn hình Xác nhận thông tin thỏa thuận bán trái phiếu</w:t>
      </w:r>
    </w:p>
    <w:p w14:paraId="3375CB6D" w14:textId="1A78109A" w:rsidR="003A2532" w:rsidRDefault="003A2532" w:rsidP="00CA3D1D">
      <w:pPr>
        <w:pStyle w:val="ListParagraph"/>
        <w:numPr>
          <w:ilvl w:val="1"/>
          <w:numId w:val="3"/>
        </w:numPr>
      </w:pPr>
      <w:r>
        <w:t>Với trái phiếu chưa niêm yết</w:t>
      </w:r>
    </w:p>
    <w:p w14:paraId="0B219BEC" w14:textId="149F0DA4" w:rsidR="003A2532" w:rsidRDefault="003A2532" w:rsidP="003A2532">
      <w:pPr>
        <w:pStyle w:val="ListParagraph"/>
        <w:numPr>
          <w:ilvl w:val="2"/>
          <w:numId w:val="3"/>
        </w:numPr>
      </w:pPr>
      <w:r>
        <w:t>Với trái phiếu quy định chỉ NĐT chuyên nghiệp mới được mua (</w:t>
      </w:r>
      <w:r w:rsidR="00807DA0" w:rsidRPr="001909DB">
        <w:rPr>
          <w:lang w:bidi="en-US"/>
        </w:rPr>
        <w:t>assetdtl.isgioihanndt = ‘</w:t>
      </w:r>
      <w:del w:id="1040" w:author="Microsoft account" w:date="2021-09-05T19:11:00Z">
        <w:r w:rsidR="00807DA0" w:rsidRPr="001909DB" w:rsidDel="00CC311D">
          <w:rPr>
            <w:lang w:bidi="en-US"/>
          </w:rPr>
          <w:delText xml:space="preserve">Y’ </w:delText>
        </w:r>
      </w:del>
      <w:ins w:id="1041" w:author="Microsoft account" w:date="2021-09-05T19:11:00Z">
        <w:r w:rsidR="00CC311D">
          <w:rPr>
            <w:lang w:bidi="en-US"/>
          </w:rPr>
          <w:t>N</w:t>
        </w:r>
        <w:r w:rsidR="00CC311D" w:rsidRPr="001909DB">
          <w:rPr>
            <w:lang w:bidi="en-US"/>
          </w:rPr>
          <w:t xml:space="preserve">’ </w:t>
        </w:r>
      </w:ins>
      <w:r>
        <w:t>) =&gt; Nếu NĐT là NĐT không chuyên nghiệp =&gt; Hiển thị thông báo lỗi “Chỉ có NĐT chuyên nghiệp mới được mua trái phiếu + Mã trái phiếu”</w:t>
      </w:r>
    </w:p>
    <w:p w14:paraId="3D756E27" w14:textId="523CE96B" w:rsidR="003A2532" w:rsidRDefault="003A2532" w:rsidP="003A2532">
      <w:pPr>
        <w:pStyle w:val="ListParagraph"/>
        <w:numPr>
          <w:ilvl w:val="2"/>
          <w:numId w:val="3"/>
        </w:numPr>
      </w:pPr>
      <w:r>
        <w:t xml:space="preserve">Với trái phiếu có giới hạn số lượng NĐT không chuyên nghiệp =&gt; Nếu NĐT không chuyên nghiệp </w:t>
      </w:r>
      <w:ins w:id="1042" w:author="Microsoft account" w:date="2021-09-05T19:11:00Z">
        <w:r w:rsidR="00CC311D">
          <w:t xml:space="preserve">&amp; NĐT chưa nắm giữ TP này (semast.trade + semast.receiving </w:t>
        </w:r>
      </w:ins>
      <w:ins w:id="1043" w:author="Microsoft account" w:date="2021-09-05T20:54:00Z">
        <w:r w:rsidR="005667D3">
          <w:t xml:space="preserve">+ semast.blocked </w:t>
        </w:r>
      </w:ins>
      <w:ins w:id="1044" w:author="Microsoft account" w:date="2021-09-05T19:11:00Z">
        <w:r w:rsidR="00CC311D">
          <w:t xml:space="preserve">= 0) </w:t>
        </w:r>
      </w:ins>
      <w:r w:rsidR="00807DA0">
        <w:t>&amp;</w:t>
      </w:r>
      <w:r>
        <w:t xml:space="preserve"> Số lượng NĐT không CN được phép mua = 0 =&gt; Hiên thị thông báo lỗi “Vượt quá số lượng NĐT không CN được phép mua trái phiếu + Mã trái phiếu”</w:t>
      </w:r>
    </w:p>
    <w:p w14:paraId="50020BC2" w14:textId="510DF109" w:rsidR="00CA3D1D" w:rsidRDefault="003A2532" w:rsidP="003A2532">
      <w:pPr>
        <w:pStyle w:val="ListParagraph"/>
        <w:numPr>
          <w:ilvl w:val="2"/>
          <w:numId w:val="3"/>
        </w:numPr>
      </w:pPr>
      <w:r>
        <w:t xml:space="preserve">Nếu không vi phạm 2 điều kiện trên =&gt; </w:t>
      </w:r>
      <w:r w:rsidR="00CA3D1D">
        <w:t>Hiển thị màn hình xác nhận thông tin thỏa thuận bán trái phiếu</w:t>
      </w:r>
    </w:p>
    <w:p w14:paraId="619C3BCF" w14:textId="23155B0D" w:rsidR="00CA3D1D" w:rsidRDefault="00CA3D1D" w:rsidP="00CA3D1D">
      <w:pPr>
        <w:pStyle w:val="ListParagraph"/>
        <w:numPr>
          <w:ilvl w:val="0"/>
          <w:numId w:val="3"/>
        </w:numPr>
      </w:pPr>
      <w:r>
        <w:t>Màn hình Xác nhận thông tin thỏa thuận bán trái phiếu</w:t>
      </w:r>
    </w:p>
    <w:p w14:paraId="3E715B8B" w14:textId="0F1D832A" w:rsidR="00CB4B73" w:rsidRDefault="00CB4B73" w:rsidP="00CA3D1D">
      <w:pPr>
        <w:pStyle w:val="ListParagraph"/>
        <w:numPr>
          <w:ilvl w:val="1"/>
          <w:numId w:val="3"/>
        </w:numPr>
        <w:rPr>
          <w:ins w:id="1045" w:author="Microsoft account" w:date="2021-09-05T21:47:00Z"/>
        </w:rPr>
      </w:pPr>
      <w:ins w:id="1046" w:author="Microsoft account" w:date="2021-09-05T21:47:00Z">
        <w:r>
          <w:t>Đại lý</w:t>
        </w:r>
      </w:ins>
      <w:ins w:id="1047" w:author="Microsoft account" w:date="2021-09-05T21:48:00Z">
        <w:r>
          <w:t xml:space="preserve"> (Hiển thị tên)</w:t>
        </w:r>
      </w:ins>
    </w:p>
    <w:p w14:paraId="0552CDEE" w14:textId="0A9970FB" w:rsidR="00CA3D1D" w:rsidRDefault="00CA3D1D" w:rsidP="00CA3D1D">
      <w:pPr>
        <w:pStyle w:val="ListParagraph"/>
        <w:numPr>
          <w:ilvl w:val="1"/>
          <w:numId w:val="3"/>
        </w:numPr>
        <w:rPr>
          <w:ins w:id="1048" w:author="Microsoft account" w:date="2021-09-05T19:14:00Z"/>
        </w:rPr>
      </w:pPr>
      <w:r>
        <w:t>Mã trái phiếu</w:t>
      </w:r>
    </w:p>
    <w:p w14:paraId="5DD785E2" w14:textId="30380DD0" w:rsidR="00CC311D" w:rsidRDefault="00CC311D" w:rsidP="00CA3D1D">
      <w:pPr>
        <w:pStyle w:val="ListParagraph"/>
        <w:numPr>
          <w:ilvl w:val="1"/>
          <w:numId w:val="3"/>
        </w:numPr>
      </w:pPr>
      <w:ins w:id="1049" w:author="Microsoft account" w:date="2021-09-05T19:14:00Z">
        <w:r>
          <w:t>Trái phiếu niêm yết</w:t>
        </w:r>
      </w:ins>
    </w:p>
    <w:p w14:paraId="3B8FF486" w14:textId="379F5120" w:rsidR="00CA3D1D" w:rsidRDefault="00CA3D1D" w:rsidP="00CA3D1D">
      <w:pPr>
        <w:pStyle w:val="ListParagraph"/>
        <w:numPr>
          <w:ilvl w:val="1"/>
          <w:numId w:val="3"/>
        </w:numPr>
      </w:pPr>
      <w:r>
        <w:t>Tổ chức phát hành</w:t>
      </w:r>
    </w:p>
    <w:p w14:paraId="75F7F7DD" w14:textId="2241C6CF" w:rsidR="00CA3D1D" w:rsidRDefault="00CA3D1D" w:rsidP="00CA3D1D">
      <w:pPr>
        <w:pStyle w:val="ListParagraph"/>
        <w:numPr>
          <w:ilvl w:val="1"/>
          <w:numId w:val="3"/>
        </w:numPr>
      </w:pPr>
      <w:r>
        <w:t>Mã sản phẩm</w:t>
      </w:r>
    </w:p>
    <w:p w14:paraId="5074A4E0" w14:textId="5A19E931" w:rsidR="00CA3D1D" w:rsidRDefault="00CA3D1D" w:rsidP="00CA3D1D">
      <w:pPr>
        <w:pStyle w:val="ListParagraph"/>
        <w:numPr>
          <w:ilvl w:val="1"/>
          <w:numId w:val="3"/>
        </w:numPr>
        <w:rPr>
          <w:ins w:id="1050" w:author="Microsoft account" w:date="2021-09-05T21:19:00Z"/>
        </w:rPr>
      </w:pPr>
      <w:r>
        <w:t>Mã khách hàng</w:t>
      </w:r>
    </w:p>
    <w:p w14:paraId="70E9E68F" w14:textId="583F000C" w:rsidR="003D3BAD" w:rsidRDefault="003D3BAD" w:rsidP="00CA3D1D">
      <w:pPr>
        <w:pStyle w:val="ListParagraph"/>
        <w:numPr>
          <w:ilvl w:val="1"/>
          <w:numId w:val="3"/>
        </w:numPr>
      </w:pPr>
      <w:ins w:id="1051" w:author="Microsoft account" w:date="2021-09-05T21:19:00Z">
        <w:r>
          <w:t>CIF trên Core Bank</w:t>
        </w:r>
      </w:ins>
    </w:p>
    <w:p w14:paraId="2F13F0B7" w14:textId="4DC7517B" w:rsidR="00CA3D1D" w:rsidRDefault="009F7A76" w:rsidP="00CA3D1D">
      <w:pPr>
        <w:pStyle w:val="ListParagraph"/>
        <w:numPr>
          <w:ilvl w:val="1"/>
          <w:numId w:val="3"/>
        </w:numPr>
      </w:pPr>
      <w:r>
        <w:t>Họ tên</w:t>
      </w:r>
    </w:p>
    <w:p w14:paraId="63236FA6" w14:textId="0A439CA2" w:rsidR="00CA3D1D" w:rsidRDefault="009F7A76" w:rsidP="00CA3D1D">
      <w:pPr>
        <w:pStyle w:val="ListParagraph"/>
        <w:numPr>
          <w:ilvl w:val="1"/>
          <w:numId w:val="3"/>
        </w:numPr>
      </w:pPr>
      <w:r>
        <w:t>CMND/CCCD</w:t>
      </w:r>
      <w:ins w:id="1052" w:author="Microsoft account" w:date="2021-09-05T21:19:00Z">
        <w:r w:rsidR="003D3BAD">
          <w:t xml:space="preserve"> </w:t>
        </w:r>
      </w:ins>
      <w:ins w:id="1053" w:author="Microsoft account" w:date="2021-09-05T21:20:00Z">
        <w:r w:rsidR="003D3BAD">
          <w:t>(nvl(cfmast.idcodeck,cfmast.idcode))</w:t>
        </w:r>
      </w:ins>
    </w:p>
    <w:p w14:paraId="7F8F869B" w14:textId="25C5CEC3" w:rsidR="009F7A76" w:rsidRDefault="009F7A76" w:rsidP="00CA3D1D">
      <w:pPr>
        <w:pStyle w:val="ListParagraph"/>
        <w:numPr>
          <w:ilvl w:val="1"/>
          <w:numId w:val="3"/>
        </w:numPr>
      </w:pPr>
      <w:r>
        <w:t>Ngày cấp</w:t>
      </w:r>
    </w:p>
    <w:p w14:paraId="3099C9CF" w14:textId="7138C7DD" w:rsidR="009F7A76" w:rsidRDefault="009F7A76" w:rsidP="00CA3D1D">
      <w:pPr>
        <w:pStyle w:val="ListParagraph"/>
        <w:numPr>
          <w:ilvl w:val="1"/>
          <w:numId w:val="3"/>
        </w:numPr>
      </w:pPr>
      <w:r>
        <w:t>Nơi cấp</w:t>
      </w:r>
    </w:p>
    <w:p w14:paraId="2A585662" w14:textId="4E91F9A6" w:rsidR="009F7A76" w:rsidRDefault="009F7A76" w:rsidP="00CA3D1D">
      <w:pPr>
        <w:pStyle w:val="ListParagraph"/>
        <w:numPr>
          <w:ilvl w:val="1"/>
          <w:numId w:val="3"/>
        </w:numPr>
      </w:pPr>
      <w:r>
        <w:t>Khối lượng mua</w:t>
      </w:r>
    </w:p>
    <w:p w14:paraId="512345D9" w14:textId="477EA7BE" w:rsidR="009F7A76" w:rsidRDefault="009F7A76" w:rsidP="00CA3D1D">
      <w:pPr>
        <w:pStyle w:val="ListParagraph"/>
        <w:numPr>
          <w:ilvl w:val="1"/>
          <w:numId w:val="3"/>
        </w:numPr>
      </w:pPr>
      <w:r>
        <w:t>Phí mua</w:t>
      </w:r>
    </w:p>
    <w:p w14:paraId="60F5EDFA" w14:textId="7142D92E" w:rsidR="009F7A76" w:rsidRDefault="009F7A76" w:rsidP="00CA3D1D">
      <w:pPr>
        <w:pStyle w:val="ListParagraph"/>
        <w:numPr>
          <w:ilvl w:val="1"/>
          <w:numId w:val="3"/>
        </w:numPr>
      </w:pPr>
      <w:r>
        <w:t>Tổng tiền cần thanh toán</w:t>
      </w:r>
    </w:p>
    <w:p w14:paraId="2C92AD7A" w14:textId="3F8D00CF" w:rsidR="009F7A76" w:rsidRDefault="009F7A76" w:rsidP="00CA3D1D">
      <w:pPr>
        <w:pStyle w:val="ListParagraph"/>
        <w:numPr>
          <w:ilvl w:val="1"/>
          <w:numId w:val="3"/>
        </w:numPr>
      </w:pPr>
      <w:r>
        <w:t>CTV (Hiển thị mã – Tên)</w:t>
      </w:r>
    </w:p>
    <w:p w14:paraId="1F64E2C9" w14:textId="456DCA15" w:rsidR="009F7A76" w:rsidRDefault="009F7A76" w:rsidP="00CA3D1D">
      <w:pPr>
        <w:pStyle w:val="ListParagraph"/>
        <w:numPr>
          <w:ilvl w:val="1"/>
          <w:numId w:val="3"/>
        </w:numPr>
      </w:pPr>
      <w:r>
        <w:t>RM (Hiển thị TLID – tlname - tlfullname)</w:t>
      </w:r>
    </w:p>
    <w:p w14:paraId="1FEE5CAD" w14:textId="4A09152C" w:rsidR="009F7A76" w:rsidRDefault="009F7A76" w:rsidP="00CA3D1D">
      <w:pPr>
        <w:pStyle w:val="ListParagraph"/>
        <w:numPr>
          <w:ilvl w:val="1"/>
          <w:numId w:val="3"/>
        </w:numPr>
      </w:pPr>
      <w:r>
        <w:t>CBQL (Hiển thị TLID – tlname - tlfullname)</w:t>
      </w:r>
    </w:p>
    <w:p w14:paraId="597E14EC" w14:textId="5FEAADE4" w:rsidR="009F7A76" w:rsidRDefault="009F7A76" w:rsidP="00CA3D1D">
      <w:pPr>
        <w:pStyle w:val="ListParagraph"/>
        <w:numPr>
          <w:ilvl w:val="1"/>
          <w:numId w:val="3"/>
        </w:numPr>
      </w:pPr>
      <w:r>
        <w:t>POS (hiển thị brid – brname)</w:t>
      </w:r>
    </w:p>
    <w:p w14:paraId="491DDB45" w14:textId="54C052D0" w:rsidR="00807DA0" w:rsidRDefault="00807DA0" w:rsidP="00CA3D1D">
      <w:pPr>
        <w:pStyle w:val="ListParagraph"/>
        <w:numPr>
          <w:ilvl w:val="1"/>
          <w:numId w:val="3"/>
        </w:numPr>
      </w:pPr>
      <w:r>
        <w:t>Có cấp giấy XNSH: Có/Không</w:t>
      </w:r>
    </w:p>
    <w:p w14:paraId="7135D8EA" w14:textId="18437879" w:rsidR="00807DA0" w:rsidRDefault="00807DA0" w:rsidP="00CA3D1D">
      <w:pPr>
        <w:pStyle w:val="ListParagraph"/>
        <w:numPr>
          <w:ilvl w:val="1"/>
          <w:numId w:val="3"/>
        </w:numPr>
        <w:rPr>
          <w:ins w:id="1054" w:author="Microsoft account" w:date="2021-09-05T19:15:00Z"/>
        </w:rPr>
      </w:pPr>
      <w:r>
        <w:t>Có chuyển tiền vào TK CK: Có/Không</w:t>
      </w:r>
      <w:ins w:id="1055" w:author="Microsoft account" w:date="2021-09-05T19:15:00Z">
        <w:r w:rsidR="00CC311D">
          <w:t xml:space="preserve"> (Chỉ hiển thị với TP niêm yết)</w:t>
        </w:r>
      </w:ins>
    </w:p>
    <w:p w14:paraId="7176AED0" w14:textId="6F716C15" w:rsidR="00CC311D" w:rsidRDefault="00CC311D" w:rsidP="00CA3D1D">
      <w:pPr>
        <w:pStyle w:val="ListParagraph"/>
        <w:numPr>
          <w:ilvl w:val="1"/>
          <w:numId w:val="3"/>
        </w:numPr>
        <w:rPr>
          <w:ins w:id="1056" w:author="Microsoft account" w:date="2021-09-05T19:15:00Z"/>
        </w:rPr>
      </w:pPr>
      <w:ins w:id="1057" w:author="Microsoft account" w:date="2021-09-05T19:15:00Z">
        <w:r>
          <w:t>Chương trình thưởng HH (Chỉ hiển thị nếu có chọn chương trình thưởng HH)</w:t>
        </w:r>
      </w:ins>
    </w:p>
    <w:p w14:paraId="0F450DA4" w14:textId="4C027331" w:rsidR="00CC311D" w:rsidRDefault="00CC311D" w:rsidP="00CA3D1D">
      <w:pPr>
        <w:pStyle w:val="ListParagraph"/>
        <w:numPr>
          <w:ilvl w:val="1"/>
          <w:numId w:val="3"/>
        </w:numPr>
      </w:pPr>
      <w:ins w:id="1058" w:author="Microsoft account" w:date="2021-09-05T19:15:00Z">
        <w:r>
          <w:t>Có ghi nhận DS cho RM không (Chỉ hiển thị nếu có nhập CTV &amp; RM)</w:t>
        </w:r>
      </w:ins>
    </w:p>
    <w:p w14:paraId="0514EE42" w14:textId="77777777" w:rsidR="0047703F" w:rsidRDefault="00907E0D" w:rsidP="00907E0D">
      <w:pPr>
        <w:pStyle w:val="ListParagraph"/>
        <w:numPr>
          <w:ilvl w:val="0"/>
          <w:numId w:val="26"/>
        </w:numPr>
      </w:pPr>
      <w:r>
        <w:t xml:space="preserve">Click tiếp tục =&gt; </w:t>
      </w:r>
    </w:p>
    <w:p w14:paraId="31B6330D" w14:textId="33A86168" w:rsidR="0047703F" w:rsidRPr="0047703F" w:rsidDel="005674E4" w:rsidRDefault="0047703F" w:rsidP="0047703F">
      <w:pPr>
        <w:pStyle w:val="ListParagraph"/>
        <w:numPr>
          <w:ilvl w:val="1"/>
          <w:numId w:val="3"/>
        </w:numPr>
        <w:rPr>
          <w:color w:val="FF0000"/>
        </w:rPr>
      </w:pPr>
      <w:moveFromRangeStart w:id="1059" w:author="Microsoft account" w:date="2021-09-05T20:41:00Z" w:name="move81766912"/>
      <w:moveFrom w:id="1060" w:author="Microsoft account" w:date="2021-09-05T20:41:00Z">
        <w:r w:rsidDel="005674E4">
          <w:rPr>
            <w:color w:val="FF0000"/>
          </w:rPr>
          <w:t>sau cần bổ sung các đoạn goi tích hợp sau</w:t>
        </w:r>
      </w:moveFrom>
    </w:p>
    <w:p w14:paraId="388EB676" w14:textId="66DBCE70" w:rsidR="0047703F" w:rsidRPr="0047703F" w:rsidDel="005674E4" w:rsidRDefault="0047703F" w:rsidP="0047703F">
      <w:pPr>
        <w:pStyle w:val="ListParagraph"/>
        <w:numPr>
          <w:ilvl w:val="2"/>
          <w:numId w:val="3"/>
        </w:numPr>
        <w:rPr>
          <w:color w:val="FF0000"/>
        </w:rPr>
      </w:pPr>
      <w:moveFrom w:id="1061" w:author="Microsoft account" w:date="2021-09-05T20:41:00Z">
        <w:r w:rsidRPr="0047703F" w:rsidDel="005674E4">
          <w:rPr>
            <w:color w:val="FF0000"/>
          </w:rPr>
          <w:t>Với TPNY có yêu cầu chuyển tiền vào TK CK =&gt; gọi sang hàm của Core Bank để yêu cầu chuyển tiền từ TK thanh toán của KH tại SHB sang TK CK của KH tại SHB</w:t>
        </w:r>
      </w:moveFrom>
    </w:p>
    <w:p w14:paraId="025AD5CD" w14:textId="198B86C4" w:rsidR="0047703F" w:rsidRPr="0047703F" w:rsidDel="005674E4" w:rsidRDefault="0047703F" w:rsidP="0047703F">
      <w:pPr>
        <w:pStyle w:val="ListParagraph"/>
        <w:numPr>
          <w:ilvl w:val="2"/>
          <w:numId w:val="3"/>
        </w:numPr>
        <w:rPr>
          <w:color w:val="FF0000"/>
        </w:rPr>
      </w:pPr>
      <w:moveFrom w:id="1062" w:author="Microsoft account" w:date="2021-09-05T20:41:00Z">
        <w:r w:rsidRPr="0047703F" w:rsidDel="005674E4">
          <w:rPr>
            <w:color w:val="FF0000"/>
          </w:rPr>
          <w:t>Với TP CNY =&gt; gọi sang hàm của Core bank để phong tỏa tiền của KH</w:t>
        </w:r>
      </w:moveFrom>
    </w:p>
    <w:p w14:paraId="4E959820" w14:textId="5EA55635" w:rsidR="00907E0D" w:rsidRPr="0047703F" w:rsidDel="005674E4" w:rsidRDefault="0047703F" w:rsidP="0047703F">
      <w:pPr>
        <w:pStyle w:val="ListParagraph"/>
        <w:numPr>
          <w:ilvl w:val="1"/>
          <w:numId w:val="3"/>
        </w:numPr>
        <w:rPr>
          <w:color w:val="FF0000"/>
        </w:rPr>
      </w:pPr>
      <w:moveFrom w:id="1063" w:author="Microsoft account" w:date="2021-09-05T20:41:00Z">
        <w:r w:rsidRPr="0047703F" w:rsidDel="005674E4">
          <w:rPr>
            <w:color w:val="FF0000"/>
          </w:rPr>
          <w:t xml:space="preserve">Với TPNY =&gt; </w:t>
        </w:r>
        <w:r w:rsidR="00907E0D" w:rsidRPr="0047703F" w:rsidDel="005674E4">
          <w:rPr>
            <w:color w:val="FF0000"/>
          </w:rPr>
          <w:t>gọi giao dịch 8725 – Chấp thuận lệnh bán (Một cấp make)</w:t>
        </w:r>
        <w:r w:rsidRPr="0047703F" w:rsidDel="005674E4">
          <w:rPr>
            <w:color w:val="FF0000"/>
          </w:rPr>
          <w:t>. Với TP CNY nếu Core Bank trả về phong tỏa tiền kH thành công mới gọi 8725</w:t>
        </w:r>
      </w:moveFrom>
    </w:p>
    <w:moveFromRangeEnd w:id="1059"/>
    <w:p w14:paraId="1B5F8C27" w14:textId="6A808348" w:rsidR="00256CC7" w:rsidDel="003D3BAD" w:rsidRDefault="00E86A60" w:rsidP="00907E0D">
      <w:pPr>
        <w:pStyle w:val="ListParagraph"/>
        <w:numPr>
          <w:ilvl w:val="0"/>
          <w:numId w:val="26"/>
        </w:numPr>
        <w:rPr>
          <w:del w:id="1064" w:author="Microsoft account" w:date="2021-09-05T21:22:00Z"/>
        </w:rPr>
      </w:pPr>
      <w:del w:id="1065" w:author="Microsoft account" w:date="2021-09-05T21:22:00Z">
        <w:r w:rsidDel="003D3BAD">
          <w:delText>T</w:delText>
        </w:r>
        <w:r w:rsidR="00256CC7" w:rsidDel="003D3BAD">
          <w:delText>hực hiện 8725</w:delText>
        </w:r>
      </w:del>
      <w:del w:id="1066" w:author="Microsoft account" w:date="2021-09-05T20:42:00Z">
        <w:r w:rsidR="00256CC7" w:rsidDel="005674E4">
          <w:delText xml:space="preserve"> thành công</w:delText>
        </w:r>
      </w:del>
    </w:p>
    <w:p w14:paraId="65CE9610" w14:textId="0C6FB50E" w:rsidR="00E86A60" w:rsidRDefault="00256CC7" w:rsidP="00256CC7">
      <w:pPr>
        <w:pStyle w:val="ListParagraph"/>
        <w:numPr>
          <w:ilvl w:val="1"/>
          <w:numId w:val="3"/>
        </w:numPr>
      </w:pPr>
      <w:r>
        <w:t xml:space="preserve">Nếu không yêu cầu điều chỉnh LS =&gt; </w:t>
      </w:r>
      <w:ins w:id="1067" w:author="Microsoft account" w:date="2021-09-05T21:22:00Z">
        <w:r w:rsidR="003D3BAD" w:rsidRPr="003D3BAD">
          <w:rPr>
            <w:b/>
          </w:rPr>
          <w:t>Thực hiện 8725</w:t>
        </w:r>
        <w:r w:rsidR="003D3BAD">
          <w:t xml:space="preserve"> =&gt;</w:t>
        </w:r>
      </w:ins>
      <w:ins w:id="1068" w:author="Microsoft account" w:date="2021-09-05T21:26:00Z">
        <w:r w:rsidR="003D3BAD">
          <w:t xml:space="preserve"> Thành công thì </w:t>
        </w:r>
      </w:ins>
      <w:r w:rsidR="00E86A60">
        <w:t xml:space="preserve">Hiển thị màn hình In </w:t>
      </w:r>
      <w:r w:rsidR="001161C6">
        <w:t>hồ sơ đặt lệnh</w:t>
      </w:r>
    </w:p>
    <w:p w14:paraId="0C6FA5E5" w14:textId="541B733C" w:rsidR="001161C6" w:rsidRDefault="001161C6" w:rsidP="00256CC7">
      <w:pPr>
        <w:pStyle w:val="ListParagraph"/>
        <w:numPr>
          <w:ilvl w:val="2"/>
          <w:numId w:val="3"/>
        </w:numPr>
      </w:pPr>
      <w:r>
        <w:t>Hiển thị danh sách các loại giấy tờ cần in đối với lệnh bán TP cho KH. Bên cạnh tên loại giấy tờ sẽ có nút Xem chi tiết =&gt; Click xem thì sẽ hiển thị nội dung mẫu biểu + cho phép In</w:t>
      </w:r>
    </w:p>
    <w:p w14:paraId="3C209B57" w14:textId="2BA7E33A" w:rsidR="001161C6" w:rsidRDefault="007024E4" w:rsidP="00256CC7">
      <w:pPr>
        <w:pStyle w:val="ListParagraph"/>
        <w:numPr>
          <w:ilvl w:val="2"/>
          <w:numId w:val="3"/>
        </w:numPr>
      </w:pPr>
      <w:r>
        <w:t>Danh sách hiện tại tạ</w:t>
      </w:r>
      <w:r w:rsidR="001161C6">
        <w:t>m thời để</w:t>
      </w:r>
    </w:p>
    <w:p w14:paraId="5F4379E0" w14:textId="4045CA79" w:rsidR="001161C6" w:rsidRDefault="001161C6" w:rsidP="00256CC7">
      <w:pPr>
        <w:pStyle w:val="ListParagraph"/>
        <w:numPr>
          <w:ilvl w:val="3"/>
          <w:numId w:val="3"/>
        </w:numPr>
      </w:pPr>
      <w:commentRangeStart w:id="1069"/>
      <w:r>
        <w:t>Hợp đồng mua trái phiếu</w:t>
      </w:r>
      <w:ins w:id="1070" w:author="Microsoft account" w:date="2021-09-05T20:43:00Z">
        <w:r w:rsidR="005674E4">
          <w:t xml:space="preserve"> (Làm theo mẫu biểu mục 5.1.2 tài liệu BRD)</w:t>
        </w:r>
      </w:ins>
    </w:p>
    <w:p w14:paraId="43912E1E" w14:textId="507550C2" w:rsidR="001161C6" w:rsidRDefault="001161C6" w:rsidP="00256CC7">
      <w:pPr>
        <w:pStyle w:val="ListParagraph"/>
        <w:numPr>
          <w:ilvl w:val="3"/>
          <w:numId w:val="3"/>
        </w:numPr>
      </w:pPr>
      <w:r>
        <w:lastRenderedPageBreak/>
        <w:t>Phiếu đăng ký mua trái phiếu doanh nghiệp</w:t>
      </w:r>
      <w:ins w:id="1071" w:author="Microsoft account" w:date="2021-09-05T20:44:00Z">
        <w:r w:rsidR="005674E4">
          <w:t xml:space="preserve"> (Làm theo mẫu biểu mục 5.1.3 tài liệu BRD)</w:t>
        </w:r>
      </w:ins>
    </w:p>
    <w:p w14:paraId="46812E2D" w14:textId="2B92D512" w:rsidR="001161C6" w:rsidRDefault="001161C6" w:rsidP="00256CC7">
      <w:pPr>
        <w:pStyle w:val="ListParagraph"/>
        <w:numPr>
          <w:ilvl w:val="3"/>
          <w:numId w:val="3"/>
        </w:numPr>
      </w:pPr>
      <w:r>
        <w:t>Phiếu giao dịch bán trái phiếu</w:t>
      </w:r>
      <w:ins w:id="1072" w:author="Microsoft account" w:date="2021-09-05T20:44:00Z">
        <w:r w:rsidR="005674E4">
          <w:t xml:space="preserve"> (Làm theo mẫu biểu mục 5.1.5 tài liệu BRD)</w:t>
        </w:r>
      </w:ins>
    </w:p>
    <w:p w14:paraId="293FF69A" w14:textId="4710940A" w:rsidR="001161C6" w:rsidRDefault="001161C6" w:rsidP="00256CC7">
      <w:pPr>
        <w:pStyle w:val="ListParagraph"/>
        <w:numPr>
          <w:ilvl w:val="3"/>
          <w:numId w:val="3"/>
        </w:numPr>
      </w:pPr>
      <w:r>
        <w:t>Ủy nhiệm chi</w:t>
      </w:r>
      <w:ins w:id="1073" w:author="Microsoft account" w:date="2021-09-05T20:44:00Z">
        <w:r w:rsidR="005674E4">
          <w:t xml:space="preserve"> (Làm theo mẫu biểu mục </w:t>
        </w:r>
      </w:ins>
      <w:ins w:id="1074" w:author="Microsoft account" w:date="2021-09-05T20:45:00Z">
        <w:r w:rsidR="005674E4">
          <w:t>5.1.4 tài liệu BRD)</w:t>
        </w:r>
      </w:ins>
    </w:p>
    <w:p w14:paraId="24687601" w14:textId="3F6971C9" w:rsidR="001161C6" w:rsidRDefault="001161C6" w:rsidP="00256CC7">
      <w:pPr>
        <w:pStyle w:val="ListParagraph"/>
        <w:numPr>
          <w:ilvl w:val="3"/>
          <w:numId w:val="3"/>
        </w:numPr>
        <w:rPr>
          <w:ins w:id="1075" w:author="Microsoft account" w:date="2021-09-05T21:24:00Z"/>
        </w:rPr>
      </w:pPr>
      <w:r>
        <w:t>Giấy đề nghị chuyển nhượng quyền sở hữu trái phiếu</w:t>
      </w:r>
      <w:ins w:id="1076" w:author="Microsoft account" w:date="2021-09-05T20:43:00Z">
        <w:r w:rsidR="005674E4">
          <w:t xml:space="preserve"> (Làm theo mẫu biểu mục 5.1.1 tài liệu BRD)</w:t>
        </w:r>
      </w:ins>
      <w:commentRangeEnd w:id="1069"/>
      <w:ins w:id="1077" w:author="Microsoft account" w:date="2021-09-05T20:46:00Z">
        <w:r w:rsidR="005674E4">
          <w:rPr>
            <w:rStyle w:val="CommentReference"/>
          </w:rPr>
          <w:commentReference w:id="1069"/>
        </w:r>
      </w:ins>
    </w:p>
    <w:p w14:paraId="35802D3B" w14:textId="37451D5A" w:rsidR="003D3BAD" w:rsidRDefault="003D3BAD" w:rsidP="003D3BAD">
      <w:pPr>
        <w:pStyle w:val="ListParagraph"/>
        <w:numPr>
          <w:ilvl w:val="0"/>
          <w:numId w:val="26"/>
        </w:numPr>
        <w:ind w:left="2250"/>
      </w:pPr>
      <w:ins w:id="1078" w:author="Microsoft account" w:date="2021-09-05T21:24:00Z">
        <w:r>
          <w:t>Click button Hoàn tất =&gt; Click vào sẽ hoàn tất và thoát ra màn hình Tab đặt lệnh</w:t>
        </w:r>
      </w:ins>
    </w:p>
    <w:p w14:paraId="620C2124" w14:textId="77777777" w:rsidR="005674E4" w:rsidRDefault="00256CC7" w:rsidP="00256CC7">
      <w:pPr>
        <w:pStyle w:val="ListParagraph"/>
        <w:numPr>
          <w:ilvl w:val="1"/>
          <w:numId w:val="3"/>
        </w:numPr>
        <w:rPr>
          <w:ins w:id="1079" w:author="Microsoft account" w:date="2021-09-05T20:45:00Z"/>
        </w:rPr>
      </w:pPr>
      <w:r>
        <w:t>Nếu có yêu cầu điều chỉnh LS =&gt; Khổng hiển thị In hồ sơ đặt lệnh, mà hiển thị</w:t>
      </w:r>
    </w:p>
    <w:p w14:paraId="134145C5" w14:textId="77777777" w:rsidR="005674E4" w:rsidRDefault="005674E4" w:rsidP="005674E4">
      <w:pPr>
        <w:pStyle w:val="ListParagraph"/>
        <w:numPr>
          <w:ilvl w:val="2"/>
          <w:numId w:val="3"/>
        </w:numPr>
        <w:rPr>
          <w:ins w:id="1080" w:author="Microsoft account" w:date="2021-09-05T20:46:00Z"/>
        </w:rPr>
      </w:pPr>
      <w:ins w:id="1081" w:author="Microsoft account" w:date="2021-09-05T20:45:00Z">
        <w:r>
          <w:t>Popup “Upload tờ trình ĐCLS”</w:t>
        </w:r>
      </w:ins>
      <w:ins w:id="1082" w:author="Microsoft account" w:date="2021-09-05T20:46:00Z">
        <w:r>
          <w:t xml:space="preserve"> =&gt; chọn file upload và hiển thị thông tin file</w:t>
        </w:r>
      </w:ins>
    </w:p>
    <w:p w14:paraId="61E5319E" w14:textId="454FB0E3" w:rsidR="005674E4" w:rsidRDefault="005674E4" w:rsidP="005674E4">
      <w:pPr>
        <w:pStyle w:val="ListParagraph"/>
        <w:ind w:left="2160"/>
        <w:rPr>
          <w:ins w:id="1083" w:author="Microsoft account" w:date="2021-09-05T20:47:00Z"/>
        </w:rPr>
      </w:pPr>
      <w:ins w:id="1084" w:author="Microsoft account" w:date="2021-09-05T20:46:00Z">
        <w:r>
          <w:t xml:space="preserve">=&gt; </w:t>
        </w:r>
      </w:ins>
      <w:del w:id="1085" w:author="Microsoft account" w:date="2021-09-05T20:45:00Z">
        <w:r w:rsidR="00256CC7" w:rsidDel="005674E4">
          <w:delText xml:space="preserve"> </w:delText>
        </w:r>
      </w:del>
      <w:ins w:id="1086" w:author="Microsoft account" w:date="2021-09-05T20:46:00Z">
        <w:r>
          <w:t xml:space="preserve">Click upload =&gt; lưu file lên server </w:t>
        </w:r>
      </w:ins>
      <w:ins w:id="1087" w:author="Microsoft account" w:date="2021-09-05T20:47:00Z">
        <w:r w:rsidR="003D3BAD">
          <w:t>thư mục /FileUpload/RateAdjust</w:t>
        </w:r>
      </w:ins>
    </w:p>
    <w:p w14:paraId="00B5E911" w14:textId="59A77966" w:rsidR="00256CC7" w:rsidRDefault="005674E4" w:rsidP="005674E4">
      <w:pPr>
        <w:pStyle w:val="ListParagraph"/>
        <w:ind w:left="2160"/>
      </w:pPr>
      <w:ins w:id="1088" w:author="Microsoft account" w:date="2021-09-05T20:47:00Z">
        <w:r>
          <w:t xml:space="preserve">=&gt; Hiển thị </w:t>
        </w:r>
      </w:ins>
      <w:r w:rsidR="00256CC7">
        <w:t>cửa sổ thông báo “Vui lòng chờ TTKD thực hiện yêu cầu điều chỉnh lãi suất cho HĐ này!”</w:t>
      </w:r>
    </w:p>
    <w:p w14:paraId="2D08D519" w14:textId="10E766E7" w:rsidR="007024E4" w:rsidRDefault="007024E4" w:rsidP="003D3BAD">
      <w:pPr>
        <w:pStyle w:val="ListParagraph"/>
        <w:numPr>
          <w:ilvl w:val="0"/>
          <w:numId w:val="26"/>
        </w:numPr>
        <w:ind w:left="2250"/>
      </w:pPr>
      <w:r>
        <w:t xml:space="preserve">Có button Hoàn tất =&gt; Click vào sẽ </w:t>
      </w:r>
      <w:del w:id="1089" w:author="Microsoft account" w:date="2021-09-05T21:25:00Z">
        <w:r w:rsidDel="003D3BAD">
          <w:delText>hoàn tất</w:delText>
        </w:r>
      </w:del>
      <w:ins w:id="1090" w:author="Microsoft account" w:date="2021-09-05T21:25:00Z">
        <w:r w:rsidR="003D3BAD">
          <w:t>thực hiện 8725 =</w:t>
        </w:r>
      </w:ins>
      <w:ins w:id="1091" w:author="Microsoft account" w:date="2021-09-05T21:26:00Z">
        <w:r w:rsidR="003D3BAD">
          <w:t>&gt; Thành công</w:t>
        </w:r>
      </w:ins>
      <w:del w:id="1092" w:author="Microsoft account" w:date="2021-09-05T21:26:00Z">
        <w:r w:rsidDel="003D3BAD">
          <w:delText xml:space="preserve"> và</w:delText>
        </w:r>
      </w:del>
      <w:ins w:id="1093" w:author="Microsoft account" w:date="2021-09-05T21:26:00Z">
        <w:r w:rsidR="003D3BAD">
          <w:t xml:space="preserve"> thì</w:t>
        </w:r>
      </w:ins>
      <w:r>
        <w:t xml:space="preserve"> thoát ra màn hình Tab đặt lệnh</w:t>
      </w:r>
    </w:p>
    <w:p w14:paraId="2247C7F3" w14:textId="0B8F05D3" w:rsidR="00907E0D" w:rsidRDefault="00907E0D" w:rsidP="00907E0D"/>
    <w:p w14:paraId="7BE715D8" w14:textId="07D89178" w:rsidR="00907E0D" w:rsidRDefault="00907E0D" w:rsidP="00907E0D">
      <w:pPr>
        <w:pStyle w:val="Heading4"/>
      </w:pPr>
      <w:bookmarkStart w:id="1094" w:name="_Toc78535576"/>
      <w:r>
        <w:t>Giao dịch 8725 – Chấp thuận lệnh bán</w:t>
      </w:r>
      <w:bookmarkEnd w:id="1094"/>
    </w:p>
    <w:p w14:paraId="08DF22AF" w14:textId="0B52217B" w:rsidR="00907E0D" w:rsidRPr="008845D8" w:rsidRDefault="00907E0D" w:rsidP="00907E0D">
      <w:pPr>
        <w:pStyle w:val="ListParagraph"/>
        <w:numPr>
          <w:ilvl w:val="0"/>
          <w:numId w:val="3"/>
        </w:numPr>
        <w:rPr>
          <w:b/>
        </w:rPr>
      </w:pPr>
      <w:r w:rsidRPr="008845D8">
        <w:rPr>
          <w:b/>
        </w:rPr>
        <w:t>Một cấp make</w:t>
      </w:r>
      <w:r w:rsidR="000844FA" w:rsidRPr="008845D8">
        <w:rPr>
          <w:b/>
        </w:rPr>
        <w:t>, không cần ra Home</w:t>
      </w:r>
    </w:p>
    <w:p w14:paraId="3B40F6AE" w14:textId="77777777" w:rsidR="00907E0D" w:rsidRPr="001909DB" w:rsidRDefault="00907E0D" w:rsidP="00907E0D">
      <w:pPr>
        <w:pStyle w:val="ListParagraph"/>
        <w:numPr>
          <w:ilvl w:val="0"/>
          <w:numId w:val="3"/>
        </w:numPr>
        <w:rPr>
          <w:lang w:bidi="en-US"/>
        </w:rPr>
      </w:pPr>
      <w:r w:rsidRPr="001909DB">
        <w:rPr>
          <w:lang w:bidi="en-US"/>
        </w:rPr>
        <w:t>Appcheck: check khi tạo mới và duyệt giao dịch</w:t>
      </w:r>
    </w:p>
    <w:p w14:paraId="46445504" w14:textId="77777777" w:rsidR="00907E0D" w:rsidRPr="001909DB" w:rsidRDefault="00907E0D" w:rsidP="00907E0D">
      <w:pPr>
        <w:pStyle w:val="ListParagraph"/>
        <w:numPr>
          <w:ilvl w:val="1"/>
          <w:numId w:val="3"/>
        </w:numPr>
        <w:rPr>
          <w:lang w:bidi="en-US"/>
        </w:rPr>
      </w:pPr>
      <w:r w:rsidRPr="001909DB">
        <w:rPr>
          <w:lang w:bidi="en-US"/>
        </w:rPr>
        <w:t>Kiểm tra cfmast.cfstatus của người bán phải = ‘A’</w:t>
      </w:r>
    </w:p>
    <w:p w14:paraId="467E5232" w14:textId="3ACCD082" w:rsidR="00907E0D" w:rsidRDefault="00907E0D" w:rsidP="00907E0D">
      <w:pPr>
        <w:pStyle w:val="ListParagraph"/>
        <w:numPr>
          <w:ilvl w:val="1"/>
          <w:numId w:val="3"/>
        </w:numPr>
        <w:rPr>
          <w:lang w:bidi="en-US"/>
        </w:rPr>
      </w:pPr>
      <w:r w:rsidRPr="001909DB">
        <w:rPr>
          <w:lang w:bidi="en-US"/>
        </w:rPr>
        <w:t xml:space="preserve">Kiểm tra </w:t>
      </w:r>
      <w:r w:rsidRPr="00512DC4">
        <w:rPr>
          <w:lang w:bidi="en-US"/>
        </w:rPr>
        <w:t>cfmast.cfstatus của người mua phải = ‘A’</w:t>
      </w:r>
    </w:p>
    <w:p w14:paraId="7244001C" w14:textId="5933824C" w:rsidR="00C539F1" w:rsidRPr="00512DC4" w:rsidRDefault="00C539F1" w:rsidP="00907E0D">
      <w:pPr>
        <w:pStyle w:val="ListParagraph"/>
        <w:numPr>
          <w:ilvl w:val="1"/>
          <w:numId w:val="3"/>
        </w:numPr>
        <w:rPr>
          <w:lang w:bidi="en-US"/>
        </w:rPr>
      </w:pPr>
      <w:r>
        <w:rPr>
          <w:lang w:bidi="en-US"/>
        </w:rPr>
        <w:t xml:space="preserve">Kiểm tra với trái phiếu niêm yết (assetdtl.spotmodeid = ‘A’) =&gt; </w:t>
      </w:r>
      <w:r w:rsidRPr="00512DC4">
        <w:rPr>
          <w:lang w:bidi="en-US"/>
        </w:rPr>
        <w:t>cfmast.isExists của người mua = ‘Y’</w:t>
      </w:r>
    </w:p>
    <w:p w14:paraId="77241689" w14:textId="77777777" w:rsidR="00907E0D" w:rsidRPr="001909DB" w:rsidRDefault="00907E0D" w:rsidP="00907E0D">
      <w:pPr>
        <w:pStyle w:val="ListParagraph"/>
        <w:numPr>
          <w:ilvl w:val="1"/>
          <w:numId w:val="3"/>
        </w:numPr>
        <w:rPr>
          <w:lang w:bidi="en-US"/>
        </w:rPr>
      </w:pPr>
      <w:r w:rsidRPr="00512DC4">
        <w:rPr>
          <w:lang w:bidi="en-US"/>
        </w:rPr>
        <w:t xml:space="preserve">Kiểm tra lệnh chào </w:t>
      </w:r>
      <w:r w:rsidRPr="001909DB">
        <w:rPr>
          <w:lang w:bidi="en-US"/>
        </w:rPr>
        <w:t>có tồn tại (Số hiệu lệnh + TK bán + mã TS + sản phẩm phải tồn tại trong oxpost với status = ‘A’ và chưa hết hiệu lực theo effdate &lt;= ngày HT &amp; expdate &gt;= ngày HT)</w:t>
      </w:r>
    </w:p>
    <w:p w14:paraId="3E8185D3" w14:textId="353EEA7D" w:rsidR="00907E0D" w:rsidRPr="001909DB" w:rsidRDefault="00907E0D" w:rsidP="00907E0D">
      <w:pPr>
        <w:pStyle w:val="ListParagraph"/>
        <w:numPr>
          <w:ilvl w:val="1"/>
          <w:numId w:val="3"/>
        </w:numPr>
        <w:rPr>
          <w:lang w:bidi="en-US"/>
        </w:rPr>
      </w:pPr>
      <w:r w:rsidRPr="001909DB">
        <w:rPr>
          <w:lang w:bidi="en-US"/>
        </w:rPr>
        <w:t>Kiểm tra nếu oxpost.coacctno is not null =&gt; TK người mua phải thuộc DS coacctno</w:t>
      </w:r>
      <w:r w:rsidR="00A0658C">
        <w:rPr>
          <w:lang w:bidi="en-US"/>
        </w:rPr>
        <w:t xml:space="preserve"> (DS tài khoản trong coacctno phân cách bởi dấu “,”)</w:t>
      </w:r>
    </w:p>
    <w:p w14:paraId="09F7B377" w14:textId="05415FF6" w:rsidR="00907E0D" w:rsidRDefault="00907E0D" w:rsidP="00907E0D">
      <w:pPr>
        <w:pStyle w:val="ListParagraph"/>
        <w:numPr>
          <w:ilvl w:val="1"/>
          <w:numId w:val="3"/>
        </w:numPr>
        <w:rPr>
          <w:lang w:bidi="en-US"/>
        </w:rPr>
      </w:pPr>
      <w:r w:rsidRPr="001909DB">
        <w:rPr>
          <w:lang w:bidi="en-US"/>
        </w:rPr>
        <w:t xml:space="preserve">Kiểm tra nếu oxpost.coabr is not null =&gt; BRID của lệnh phải </w:t>
      </w:r>
      <w:r w:rsidR="00A0658C">
        <w:rPr>
          <w:lang w:bidi="en-US"/>
        </w:rPr>
        <w:t>thuộc DS coabr (DS chi nhánh trong coabr phân cách bởi dấu “,”)</w:t>
      </w:r>
    </w:p>
    <w:p w14:paraId="380B19B0" w14:textId="40CC22E1" w:rsidR="00A0658C" w:rsidRPr="001909DB" w:rsidRDefault="00A0658C" w:rsidP="00907E0D">
      <w:pPr>
        <w:pStyle w:val="ListParagraph"/>
        <w:numPr>
          <w:ilvl w:val="1"/>
          <w:numId w:val="3"/>
        </w:numPr>
        <w:rPr>
          <w:lang w:bidi="en-US"/>
        </w:rPr>
      </w:pPr>
      <w:r>
        <w:rPr>
          <w:lang w:bidi="en-US"/>
        </w:rPr>
        <w:t>Kiểm tra nếu oxpost.cftype is  not null =&gt; cfmast.cftype của người mua phải thuộc DS oxpost.cftype (DS phân loại KH trong cftype phân cách bởi dấu “,”)</w:t>
      </w:r>
    </w:p>
    <w:p w14:paraId="7EAC9E77" w14:textId="34C9EB4E" w:rsidR="00907E0D" w:rsidRDefault="00907E0D" w:rsidP="00907E0D">
      <w:pPr>
        <w:pStyle w:val="ListParagraph"/>
        <w:numPr>
          <w:ilvl w:val="1"/>
          <w:numId w:val="3"/>
        </w:numPr>
        <w:rPr>
          <w:lang w:bidi="en-US"/>
        </w:rPr>
      </w:pPr>
      <w:r w:rsidRPr="001909DB">
        <w:rPr>
          <w:lang w:bidi="en-US"/>
        </w:rPr>
        <w:t xml:space="preserve">Kiểm tra khối lượng mua &lt;= khối lượng </w:t>
      </w:r>
      <w:r w:rsidR="0003383E">
        <w:rPr>
          <w:lang w:bidi="en-US"/>
        </w:rPr>
        <w:t>tối đa được phép mua</w:t>
      </w:r>
      <w:r w:rsidRPr="001909DB">
        <w:rPr>
          <w:lang w:bidi="en-US"/>
        </w:rPr>
        <w:t>, trong đó khối lượng còn lại tính theo quy tắc dưới</w:t>
      </w:r>
    </w:p>
    <w:p w14:paraId="37CB1011" w14:textId="72C97EAD" w:rsidR="0003383E" w:rsidRPr="00D65EBA" w:rsidRDefault="0003383E" w:rsidP="0003383E">
      <w:pPr>
        <w:pStyle w:val="ListParagraph"/>
        <w:numPr>
          <w:ilvl w:val="2"/>
          <w:numId w:val="3"/>
        </w:numPr>
        <w:rPr>
          <w:lang w:bidi="en-US"/>
        </w:rPr>
      </w:pPr>
      <w:r w:rsidRPr="001909DB">
        <w:rPr>
          <w:lang w:bidi="en-US"/>
        </w:rPr>
        <w:t>Dựa theo oxpost.afacctno và oxpost.symbol lấy ra dòng tương ứng trong semast =&gt; = LEAST(KL còn semast.trade – KL đang ch</w:t>
      </w:r>
      <w:r>
        <w:rPr>
          <w:lang w:bidi="en-US"/>
        </w:rPr>
        <w:t>ờ bán semast.secured; nếu oxpost</w:t>
      </w:r>
      <w:r w:rsidRPr="001909DB">
        <w:rPr>
          <w:lang w:bidi="en-US"/>
        </w:rPr>
        <w:t>.maxqtty is not null =&gt; KL chào bán tối đa oxpost.maxqtty – oxmast.subqtty – oxmast.firmqtty</w:t>
      </w:r>
      <w:r>
        <w:rPr>
          <w:lang w:bidi="en-US"/>
        </w:rPr>
        <w:t xml:space="preserve">; nếu oxpost.maxqttypercus is not null =&gt; </w:t>
      </w:r>
      <w:r>
        <w:t>oxpost.maxqttypercus – sum(oxmast.execqtty) của các lệnh trong oxmast có oxmast.refpostid = oxpost.orderid and oxmast.acseller = custid của đại lý đã chọn and oxmast.acbuyer = custid của KH đã chọn</w:t>
      </w:r>
      <w:r w:rsidRPr="001909DB">
        <w:rPr>
          <w:lang w:bidi="en-US"/>
        </w:rPr>
        <w:t>)</w:t>
      </w:r>
      <w:r w:rsidR="008E7940">
        <w:rPr>
          <w:lang w:bidi="en-US"/>
        </w:rPr>
        <w:t>. Chú ý chỉ lấy dòng oxmast có status &lt;&gt; ‘R’</w:t>
      </w:r>
    </w:p>
    <w:p w14:paraId="10B62623" w14:textId="525FAEF4" w:rsidR="00C539F1" w:rsidRDefault="00C539F1" w:rsidP="0003383E">
      <w:pPr>
        <w:pStyle w:val="ListParagraph"/>
        <w:numPr>
          <w:ilvl w:val="1"/>
          <w:numId w:val="3"/>
        </w:numPr>
        <w:rPr>
          <w:lang w:bidi="en-US"/>
        </w:rPr>
      </w:pPr>
      <w:r>
        <w:rPr>
          <w:lang w:bidi="en-US"/>
        </w:rPr>
        <w:t>Nếu là NĐT chuyên nghiệp (cfmast.isprofessor = ‘Y’) =&gt; Cho thực hiện</w:t>
      </w:r>
    </w:p>
    <w:p w14:paraId="4EA47F86" w14:textId="3E44D3D8" w:rsidR="00907E0D" w:rsidRDefault="00907E0D" w:rsidP="0003383E">
      <w:pPr>
        <w:pStyle w:val="ListParagraph"/>
        <w:numPr>
          <w:ilvl w:val="1"/>
          <w:numId w:val="3"/>
        </w:numPr>
        <w:rPr>
          <w:lang w:bidi="en-US"/>
        </w:rPr>
      </w:pPr>
      <w:r w:rsidRPr="001909DB">
        <w:rPr>
          <w:lang w:bidi="en-US"/>
        </w:rPr>
        <w:t xml:space="preserve">Nếu là NĐT không chuyên nghiệp (cfmast.isprofessor = ‘N’) =&gt; Kiểm tra </w:t>
      </w:r>
      <w:r w:rsidR="00A0658C">
        <w:rPr>
          <w:lang w:bidi="en-US"/>
        </w:rPr>
        <w:t>quy định NĐT</w:t>
      </w:r>
    </w:p>
    <w:p w14:paraId="717FDEA1" w14:textId="17EAD4BD" w:rsidR="00A0658C" w:rsidRDefault="00A0658C" w:rsidP="00A0658C">
      <w:pPr>
        <w:pStyle w:val="ListParagraph"/>
        <w:numPr>
          <w:ilvl w:val="2"/>
          <w:numId w:val="3"/>
        </w:numPr>
        <w:rPr>
          <w:lang w:bidi="en-US"/>
        </w:rPr>
      </w:pPr>
      <w:r>
        <w:rPr>
          <w:lang w:bidi="en-US"/>
        </w:rPr>
        <w:t xml:space="preserve">Nếu </w:t>
      </w:r>
      <w:r w:rsidRPr="001909DB">
        <w:rPr>
          <w:lang w:bidi="en-US"/>
        </w:rPr>
        <w:t xml:space="preserve">assetdtl.isgioihanndt = ‘N’ =&gt; </w:t>
      </w:r>
      <w:r>
        <w:rPr>
          <w:lang w:bidi="en-US"/>
        </w:rPr>
        <w:t>Không cho thực hiện</w:t>
      </w:r>
    </w:p>
    <w:p w14:paraId="26F00C03" w14:textId="76AB14C9" w:rsidR="00A0658C" w:rsidRPr="001909DB" w:rsidRDefault="00A0658C" w:rsidP="00A0658C">
      <w:pPr>
        <w:pStyle w:val="ListParagraph"/>
        <w:numPr>
          <w:ilvl w:val="2"/>
          <w:numId w:val="3"/>
        </w:numPr>
        <w:rPr>
          <w:lang w:bidi="en-US"/>
        </w:rPr>
      </w:pPr>
      <w:r>
        <w:rPr>
          <w:lang w:bidi="en-US"/>
        </w:rPr>
        <w:t xml:space="preserve">Nếu </w:t>
      </w:r>
      <w:r w:rsidRPr="001909DB">
        <w:rPr>
          <w:lang w:bidi="en-US"/>
        </w:rPr>
        <w:t>assetdtl.isgioihanndt = ‘</w:t>
      </w:r>
      <w:r>
        <w:rPr>
          <w:lang w:bidi="en-US"/>
        </w:rPr>
        <w:t>Y</w:t>
      </w:r>
      <w:r w:rsidRPr="001909DB">
        <w:rPr>
          <w:lang w:bidi="en-US"/>
        </w:rPr>
        <w:t xml:space="preserve">’ </w:t>
      </w:r>
    </w:p>
    <w:p w14:paraId="17BD09F4" w14:textId="55053CED" w:rsidR="00907E0D" w:rsidRPr="001909DB" w:rsidRDefault="00907E0D" w:rsidP="00A0658C">
      <w:pPr>
        <w:pStyle w:val="ListParagraph"/>
        <w:numPr>
          <w:ilvl w:val="3"/>
          <w:numId w:val="3"/>
        </w:numPr>
        <w:rPr>
          <w:lang w:bidi="en-US"/>
        </w:rPr>
      </w:pPr>
      <w:r w:rsidRPr="001909DB">
        <w:rPr>
          <w:lang w:bidi="en-US"/>
        </w:rPr>
        <w:t>Tính số lượng NĐT còn lại</w:t>
      </w:r>
    </w:p>
    <w:p w14:paraId="38A9B858" w14:textId="370DA9FC" w:rsidR="00907E0D" w:rsidRPr="001909DB" w:rsidRDefault="00907E0D" w:rsidP="00A0658C">
      <w:pPr>
        <w:pStyle w:val="ListParagraph"/>
        <w:numPr>
          <w:ilvl w:val="4"/>
          <w:numId w:val="3"/>
        </w:numPr>
        <w:rPr>
          <w:strike/>
          <w:lang w:bidi="en-US"/>
        </w:rPr>
      </w:pPr>
      <w:r w:rsidRPr="001909DB">
        <w:rPr>
          <w:lang w:bidi="en-US"/>
        </w:rPr>
        <w:t xml:space="preserve">Nếu (assetdtl.isgioihanndt = ‘Y’ and ngày hệ thống &lt;= assetdtl.opndate + limittime theo năm) thì hiển thị = </w:t>
      </w:r>
      <w:r w:rsidRPr="001909DB">
        <w:rPr>
          <w:lang w:bidi="en-US"/>
        </w:rPr>
        <w:lastRenderedPageBreak/>
        <w:t xml:space="preserve">assetdtl.numberinvestor – count số dòng trong </w:t>
      </w:r>
      <w:r w:rsidRPr="001909DB">
        <w:rPr>
          <w:b/>
          <w:lang w:bidi="en-US"/>
        </w:rPr>
        <w:t xml:space="preserve">distinct </w:t>
      </w:r>
      <w:r w:rsidRPr="001909DB">
        <w:rPr>
          <w:lang w:bidi="en-US"/>
        </w:rPr>
        <w:t>(select acbuyer from oxmast có status &lt;&gt; ‘R’ &amp; oxmast.isprofessor = ‘N’ &amp; oxmast.symbol = oxpost.symbol union select acctno from investment có symbol = oxpost.symbol &amp; isprofessor = ‘N’)</w:t>
      </w:r>
    </w:p>
    <w:p w14:paraId="6211D6B7" w14:textId="77777777" w:rsidR="00907E0D" w:rsidRPr="001909DB" w:rsidRDefault="00907E0D" w:rsidP="00A0658C">
      <w:pPr>
        <w:pStyle w:val="ListParagraph"/>
        <w:numPr>
          <w:ilvl w:val="4"/>
          <w:numId w:val="3"/>
        </w:numPr>
        <w:rPr>
          <w:lang w:bidi="en-US"/>
        </w:rPr>
      </w:pPr>
      <w:r w:rsidRPr="001909DB">
        <w:rPr>
          <w:lang w:bidi="en-US"/>
        </w:rPr>
        <w:t>Nếu (assetdtl.isgioihanndt = ‘Y’ and ngày hệ thống &gt; assetdtl.opndate + limittime theo năm) thì hiển thị = NULL</w:t>
      </w:r>
    </w:p>
    <w:p w14:paraId="61672702" w14:textId="1FF85FA7" w:rsidR="00907E0D" w:rsidRPr="001909DB" w:rsidRDefault="00907E0D" w:rsidP="005667D3">
      <w:pPr>
        <w:pStyle w:val="ListParagraph"/>
        <w:numPr>
          <w:ilvl w:val="0"/>
          <w:numId w:val="26"/>
        </w:numPr>
        <w:ind w:left="3240"/>
        <w:rPr>
          <w:lang w:bidi="en-US"/>
        </w:rPr>
      </w:pPr>
      <w:r w:rsidRPr="001909DB">
        <w:rPr>
          <w:lang w:bidi="en-US"/>
        </w:rPr>
        <w:t>Nếu số lượng NĐT còn lại = NULL</w:t>
      </w:r>
      <w:r w:rsidR="00A0658C">
        <w:rPr>
          <w:lang w:bidi="en-US"/>
        </w:rPr>
        <w:t xml:space="preserve"> =&gt; không kiểm tra</w:t>
      </w:r>
    </w:p>
    <w:p w14:paraId="172B6F16" w14:textId="77777777" w:rsidR="00907E0D" w:rsidRPr="001909DB" w:rsidRDefault="00907E0D" w:rsidP="005667D3">
      <w:pPr>
        <w:pStyle w:val="ListParagraph"/>
        <w:numPr>
          <w:ilvl w:val="0"/>
          <w:numId w:val="26"/>
        </w:numPr>
        <w:ind w:left="3240"/>
        <w:rPr>
          <w:lang w:bidi="en-US"/>
        </w:rPr>
      </w:pPr>
      <w:r w:rsidRPr="001909DB">
        <w:rPr>
          <w:lang w:bidi="en-US"/>
        </w:rPr>
        <w:t>Nếu số lượng NĐT còn lại &lt;&gt; NULL</w:t>
      </w:r>
    </w:p>
    <w:p w14:paraId="7851577C" w14:textId="1028DDA0" w:rsidR="00907E0D" w:rsidRPr="001909DB" w:rsidRDefault="00907E0D" w:rsidP="005667D3">
      <w:pPr>
        <w:pStyle w:val="ListParagraph"/>
        <w:numPr>
          <w:ilvl w:val="5"/>
          <w:numId w:val="3"/>
        </w:numPr>
        <w:rPr>
          <w:lang w:bidi="en-US"/>
        </w:rPr>
      </w:pPr>
      <w:r w:rsidRPr="001909DB">
        <w:rPr>
          <w:lang w:bidi="en-US"/>
        </w:rPr>
        <w:t xml:space="preserve">Trường hợp 1: Người mua đã nằm trong DS NĐT có sở hữu trái phiếu từ trước (semast.trade + blocked + receiving </w:t>
      </w:r>
      <w:del w:id="1095" w:author="Microsoft account" w:date="2021-09-05T20:55:00Z">
        <w:r w:rsidDel="005667D3">
          <w:rPr>
            <w:lang w:bidi="en-US"/>
          </w:rPr>
          <w:delText>+ w</w:delText>
        </w:r>
        <w:r w:rsidRPr="001909DB" w:rsidDel="005667D3">
          <w:rPr>
            <w:lang w:bidi="en-US"/>
          </w:rPr>
          <w:delText xml:space="preserve">aiting </w:delText>
        </w:r>
      </w:del>
      <w:r w:rsidRPr="001909DB">
        <w:rPr>
          <w:lang w:bidi="en-US"/>
        </w:rPr>
        <w:t>&gt;0) =&gt; không cần kiểm tra</w:t>
      </w:r>
    </w:p>
    <w:p w14:paraId="63962E99" w14:textId="7CDEE844" w:rsidR="00907E0D" w:rsidRPr="001909DB" w:rsidRDefault="00907E0D" w:rsidP="005667D3">
      <w:pPr>
        <w:pStyle w:val="ListParagraph"/>
        <w:numPr>
          <w:ilvl w:val="5"/>
          <w:numId w:val="3"/>
        </w:numPr>
        <w:rPr>
          <w:lang w:bidi="en-US"/>
        </w:rPr>
      </w:pPr>
      <w:r w:rsidRPr="001909DB">
        <w:rPr>
          <w:lang w:bidi="en-US"/>
        </w:rPr>
        <w:t xml:space="preserve">Trường hợp 2: Người mua chưa sở hữu trái phiếu (không có bản ghi trong semast hoặc semast.trade + blocked + receiving </w:t>
      </w:r>
      <w:del w:id="1096" w:author="Microsoft account" w:date="2021-09-05T20:55:00Z">
        <w:r w:rsidRPr="001909DB" w:rsidDel="005667D3">
          <w:rPr>
            <w:lang w:bidi="en-US"/>
          </w:rPr>
          <w:delText xml:space="preserve">+ </w:delText>
        </w:r>
        <w:r w:rsidDel="005667D3">
          <w:rPr>
            <w:lang w:bidi="en-US"/>
          </w:rPr>
          <w:delText>waiting</w:delText>
        </w:r>
        <w:r w:rsidRPr="001909DB" w:rsidDel="005667D3">
          <w:rPr>
            <w:lang w:bidi="en-US"/>
          </w:rPr>
          <w:delText xml:space="preserve">  </w:delText>
        </w:r>
      </w:del>
      <w:r w:rsidRPr="001909DB">
        <w:rPr>
          <w:lang w:bidi="en-US"/>
        </w:rPr>
        <w:t>= 0) =&gt; Nếu số lượng NĐT còn lại = 0 thì báo lỗi không cho thực hiện giao dịch</w:t>
      </w:r>
    </w:p>
    <w:p w14:paraId="13869BD8" w14:textId="6D9CA4A4" w:rsidR="00907E0D" w:rsidRPr="001909DB" w:rsidRDefault="00907E0D" w:rsidP="00907E0D">
      <w:pPr>
        <w:pStyle w:val="ListParagraph"/>
        <w:numPr>
          <w:ilvl w:val="1"/>
          <w:numId w:val="3"/>
        </w:numPr>
        <w:rPr>
          <w:b/>
          <w:lang w:bidi="en-US"/>
        </w:rPr>
      </w:pPr>
      <w:r w:rsidRPr="001909DB">
        <w:rPr>
          <w:lang w:bidi="en-US"/>
        </w:rPr>
        <w:t xml:space="preserve">Với lệnh chào bán của đại lý =&gt; </w:t>
      </w:r>
      <w:r w:rsidRPr="00255F57">
        <w:rPr>
          <w:b/>
          <w:lang w:bidi="en-US"/>
        </w:rPr>
        <w:t xml:space="preserve">Kiểm tra còn đủ hạn mức bán ra </w:t>
      </w:r>
      <w:r w:rsidR="00C539F1">
        <w:rPr>
          <w:b/>
          <w:lang w:bidi="en-US"/>
        </w:rPr>
        <w:t>không</w:t>
      </w:r>
    </w:p>
    <w:p w14:paraId="2E157567" w14:textId="77777777" w:rsidR="00907E0D" w:rsidRPr="001909DB" w:rsidRDefault="00907E0D" w:rsidP="00907E0D">
      <w:pPr>
        <w:pStyle w:val="ListParagraph"/>
        <w:ind w:left="2880"/>
        <w:rPr>
          <w:lang w:bidi="en-US"/>
        </w:rPr>
      </w:pPr>
    </w:p>
    <w:p w14:paraId="0845B249" w14:textId="77777777" w:rsidR="00907E0D" w:rsidRPr="001909DB" w:rsidRDefault="00907E0D" w:rsidP="00907E0D">
      <w:pPr>
        <w:pStyle w:val="ListParagraph"/>
        <w:numPr>
          <w:ilvl w:val="0"/>
          <w:numId w:val="3"/>
        </w:numPr>
        <w:rPr>
          <w:lang w:bidi="en-US"/>
        </w:rPr>
      </w:pPr>
      <w:commentRangeStart w:id="1097"/>
      <w:r w:rsidRPr="001909DB">
        <w:rPr>
          <w:lang w:bidi="en-US"/>
        </w:rPr>
        <w:t>Appupdate</w:t>
      </w:r>
      <w:commentRangeEnd w:id="1097"/>
      <w:r w:rsidR="00835D16">
        <w:rPr>
          <w:rStyle w:val="CommentReference"/>
        </w:rPr>
        <w:commentReference w:id="1097"/>
      </w:r>
    </w:p>
    <w:p w14:paraId="3B71BE09" w14:textId="77777777" w:rsidR="00907E0D" w:rsidRPr="001909DB" w:rsidRDefault="00907E0D" w:rsidP="00463491">
      <w:pPr>
        <w:pStyle w:val="ListParagraph"/>
        <w:numPr>
          <w:ilvl w:val="1"/>
          <w:numId w:val="3"/>
        </w:numPr>
        <w:rPr>
          <w:lang w:bidi="en-US"/>
        </w:rPr>
      </w:pPr>
      <w:r w:rsidRPr="001909DB">
        <w:rPr>
          <w:lang w:bidi="en-US"/>
        </w:rPr>
        <w:t>Insert oxmast</w:t>
      </w:r>
    </w:p>
    <w:p w14:paraId="159436F0" w14:textId="77777777" w:rsidR="00907E0D" w:rsidRPr="001909DB" w:rsidRDefault="00907E0D" w:rsidP="00463491">
      <w:pPr>
        <w:pStyle w:val="ListParagraph"/>
        <w:numPr>
          <w:ilvl w:val="2"/>
          <w:numId w:val="3"/>
        </w:numPr>
        <w:rPr>
          <w:lang w:bidi="en-US"/>
        </w:rPr>
      </w:pPr>
      <w:r w:rsidRPr="001909DB">
        <w:rPr>
          <w:lang w:bidi="en-US"/>
        </w:rPr>
        <w:t>Autoid: tự tăng</w:t>
      </w:r>
    </w:p>
    <w:p w14:paraId="720C5C97" w14:textId="77777777" w:rsidR="00907E0D" w:rsidRPr="001909DB" w:rsidRDefault="00907E0D" w:rsidP="00463491">
      <w:pPr>
        <w:pStyle w:val="ListParagraph"/>
        <w:numPr>
          <w:ilvl w:val="2"/>
          <w:numId w:val="3"/>
        </w:numPr>
        <w:rPr>
          <w:lang w:bidi="en-US"/>
        </w:rPr>
      </w:pPr>
      <w:r w:rsidRPr="001909DB">
        <w:rPr>
          <w:lang w:bidi="en-US"/>
        </w:rPr>
        <w:t>Orderid: lpad(to_char(seq_confirmno.nextval),9,'0')</w:t>
      </w:r>
    </w:p>
    <w:p w14:paraId="5F491107" w14:textId="77777777" w:rsidR="00907E0D" w:rsidRPr="001909DB" w:rsidRDefault="00907E0D" w:rsidP="00463491">
      <w:pPr>
        <w:pStyle w:val="ListParagraph"/>
        <w:numPr>
          <w:ilvl w:val="2"/>
          <w:numId w:val="3"/>
        </w:numPr>
        <w:rPr>
          <w:lang w:bidi="en-US"/>
        </w:rPr>
      </w:pPr>
      <w:r w:rsidRPr="001909DB">
        <w:rPr>
          <w:lang w:bidi="en-US"/>
        </w:rPr>
        <w:t>Confirmno: Orderid || ‘01’</w:t>
      </w:r>
    </w:p>
    <w:p w14:paraId="111F2345" w14:textId="77777777" w:rsidR="00907E0D" w:rsidRPr="001909DB" w:rsidRDefault="00907E0D" w:rsidP="00463491">
      <w:pPr>
        <w:pStyle w:val="ListParagraph"/>
        <w:numPr>
          <w:ilvl w:val="2"/>
          <w:numId w:val="3"/>
        </w:numPr>
        <w:rPr>
          <w:lang w:bidi="en-US"/>
        </w:rPr>
      </w:pPr>
      <w:r w:rsidRPr="001909DB">
        <w:rPr>
          <w:lang w:bidi="en-US"/>
        </w:rPr>
        <w:t>Txdate: txdate của giao dịch</w:t>
      </w:r>
    </w:p>
    <w:p w14:paraId="7298CCDB" w14:textId="77777777" w:rsidR="00907E0D" w:rsidRPr="001909DB" w:rsidRDefault="00907E0D" w:rsidP="00463491">
      <w:pPr>
        <w:pStyle w:val="ListParagraph"/>
        <w:numPr>
          <w:ilvl w:val="2"/>
          <w:numId w:val="3"/>
        </w:numPr>
        <w:rPr>
          <w:lang w:bidi="en-US"/>
        </w:rPr>
      </w:pPr>
      <w:r w:rsidRPr="001909DB">
        <w:rPr>
          <w:lang w:bidi="en-US"/>
        </w:rPr>
        <w:t>Txtime: txtime của giao dịch</w:t>
      </w:r>
    </w:p>
    <w:p w14:paraId="6AF7CFA3" w14:textId="77777777" w:rsidR="00907E0D" w:rsidRPr="001909DB" w:rsidRDefault="00907E0D" w:rsidP="00463491">
      <w:pPr>
        <w:pStyle w:val="ListParagraph"/>
        <w:numPr>
          <w:ilvl w:val="2"/>
          <w:numId w:val="3"/>
        </w:numPr>
        <w:rPr>
          <w:lang w:bidi="en-US"/>
        </w:rPr>
      </w:pPr>
      <w:r w:rsidRPr="001909DB">
        <w:rPr>
          <w:lang w:bidi="en-US"/>
        </w:rPr>
        <w:t>Traderid: tlid của user nhập lệnh</w:t>
      </w:r>
    </w:p>
    <w:p w14:paraId="3FE59793" w14:textId="41A8895B" w:rsidR="00907E0D" w:rsidRPr="001909DB" w:rsidRDefault="00907E0D" w:rsidP="00463491">
      <w:pPr>
        <w:pStyle w:val="ListParagraph"/>
        <w:numPr>
          <w:ilvl w:val="2"/>
          <w:numId w:val="3"/>
        </w:numPr>
        <w:rPr>
          <w:lang w:bidi="en-US"/>
        </w:rPr>
      </w:pPr>
      <w:r w:rsidRPr="001909DB">
        <w:rPr>
          <w:lang w:bidi="en-US"/>
        </w:rPr>
        <w:t xml:space="preserve">Checkerid: </w:t>
      </w:r>
      <w:r w:rsidR="00463491">
        <w:rPr>
          <w:lang w:bidi="en-US"/>
        </w:rPr>
        <w:t>NULL</w:t>
      </w:r>
    </w:p>
    <w:p w14:paraId="65F4C9E0" w14:textId="77777777" w:rsidR="00907E0D" w:rsidRPr="001909DB" w:rsidRDefault="00907E0D" w:rsidP="00463491">
      <w:pPr>
        <w:pStyle w:val="ListParagraph"/>
        <w:numPr>
          <w:ilvl w:val="2"/>
          <w:numId w:val="3"/>
        </w:numPr>
        <w:rPr>
          <w:lang w:bidi="en-US"/>
        </w:rPr>
      </w:pPr>
      <w:r w:rsidRPr="001909DB">
        <w:rPr>
          <w:lang w:bidi="en-US"/>
        </w:rPr>
        <w:t>Actype: ‘0000’</w:t>
      </w:r>
    </w:p>
    <w:p w14:paraId="7AF190A8" w14:textId="6AD1231B" w:rsidR="00907E0D" w:rsidRPr="001909DB" w:rsidRDefault="00907E0D" w:rsidP="00463491">
      <w:pPr>
        <w:pStyle w:val="ListParagraph"/>
        <w:numPr>
          <w:ilvl w:val="2"/>
          <w:numId w:val="3"/>
        </w:numPr>
        <w:rPr>
          <w:lang w:bidi="en-US"/>
        </w:rPr>
      </w:pPr>
      <w:r w:rsidRPr="001909DB">
        <w:rPr>
          <w:lang w:bidi="en-US"/>
        </w:rPr>
        <w:t xml:space="preserve">Productid: productid </w:t>
      </w:r>
      <w:r w:rsidR="00670D2D">
        <w:rPr>
          <w:lang w:bidi="en-US"/>
        </w:rPr>
        <w:t>của sản phẩm đang bán</w:t>
      </w:r>
    </w:p>
    <w:p w14:paraId="204767A8" w14:textId="424662D8" w:rsidR="00907E0D" w:rsidRPr="001909DB" w:rsidRDefault="00907E0D" w:rsidP="00463491">
      <w:pPr>
        <w:pStyle w:val="ListParagraph"/>
        <w:numPr>
          <w:ilvl w:val="2"/>
          <w:numId w:val="3"/>
        </w:numPr>
        <w:rPr>
          <w:lang w:bidi="en-US"/>
        </w:rPr>
      </w:pPr>
      <w:r w:rsidRPr="001909DB">
        <w:rPr>
          <w:lang w:bidi="en-US"/>
        </w:rPr>
        <w:t xml:space="preserve">Symbol: mã </w:t>
      </w:r>
      <w:r w:rsidR="00670D2D">
        <w:rPr>
          <w:lang w:bidi="en-US"/>
        </w:rPr>
        <w:t>trái phiếu đang bán</w:t>
      </w:r>
    </w:p>
    <w:p w14:paraId="6E605DC9" w14:textId="77777777" w:rsidR="00907E0D" w:rsidRPr="001909DB" w:rsidRDefault="00907E0D" w:rsidP="00463491">
      <w:pPr>
        <w:pStyle w:val="ListParagraph"/>
        <w:numPr>
          <w:ilvl w:val="2"/>
          <w:numId w:val="3"/>
        </w:numPr>
        <w:rPr>
          <w:lang w:bidi="en-US"/>
        </w:rPr>
      </w:pPr>
      <w:r w:rsidRPr="001909DB">
        <w:rPr>
          <w:lang w:bidi="en-US"/>
        </w:rPr>
        <w:t>Execqtty: = KL mua</w:t>
      </w:r>
    </w:p>
    <w:p w14:paraId="01FAEC59" w14:textId="36715E80" w:rsidR="00907E0D" w:rsidRPr="001909DB" w:rsidRDefault="00907E0D" w:rsidP="00463491">
      <w:pPr>
        <w:pStyle w:val="ListParagraph"/>
        <w:numPr>
          <w:ilvl w:val="2"/>
          <w:numId w:val="3"/>
        </w:numPr>
        <w:rPr>
          <w:lang w:bidi="en-US"/>
        </w:rPr>
      </w:pPr>
      <w:r w:rsidRPr="001909DB">
        <w:rPr>
          <w:lang w:bidi="en-US"/>
        </w:rPr>
        <w:t>Execamt = Tổng giá trị giao dịch</w:t>
      </w:r>
      <w:r w:rsidR="00B27A1E">
        <w:rPr>
          <w:lang w:bidi="en-US"/>
        </w:rPr>
        <w:t xml:space="preserve"> (KL * Giá)</w:t>
      </w:r>
    </w:p>
    <w:p w14:paraId="1249BD6B" w14:textId="77777777" w:rsidR="00907E0D" w:rsidRPr="001909DB" w:rsidRDefault="00907E0D" w:rsidP="00463491">
      <w:pPr>
        <w:pStyle w:val="ListParagraph"/>
        <w:numPr>
          <w:ilvl w:val="2"/>
          <w:numId w:val="3"/>
        </w:numPr>
        <w:rPr>
          <w:lang w:bidi="en-US"/>
        </w:rPr>
      </w:pPr>
      <w:r w:rsidRPr="001909DB">
        <w:rPr>
          <w:lang w:bidi="en-US"/>
        </w:rPr>
        <w:t>Settleamt = 0</w:t>
      </w:r>
    </w:p>
    <w:p w14:paraId="31F4765C" w14:textId="77777777" w:rsidR="00907E0D" w:rsidRPr="001909DB" w:rsidRDefault="00907E0D" w:rsidP="00463491">
      <w:pPr>
        <w:pStyle w:val="ListParagraph"/>
        <w:numPr>
          <w:ilvl w:val="2"/>
          <w:numId w:val="3"/>
        </w:numPr>
        <w:rPr>
          <w:lang w:bidi="en-US"/>
        </w:rPr>
      </w:pPr>
      <w:r w:rsidRPr="001909DB">
        <w:rPr>
          <w:lang w:bidi="en-US"/>
        </w:rPr>
        <w:t>Refpostid: số hiệu lệnh chào</w:t>
      </w:r>
    </w:p>
    <w:p w14:paraId="583DDC6B" w14:textId="77777777" w:rsidR="00670D2D" w:rsidRDefault="00907E0D" w:rsidP="00F21938">
      <w:pPr>
        <w:pStyle w:val="ListParagraph"/>
        <w:numPr>
          <w:ilvl w:val="2"/>
          <w:numId w:val="3"/>
        </w:numPr>
        <w:rPr>
          <w:lang w:bidi="en-US"/>
        </w:rPr>
      </w:pPr>
      <w:r w:rsidRPr="001909DB">
        <w:rPr>
          <w:lang w:bidi="en-US"/>
        </w:rPr>
        <w:t>Category: Theo category của lện</w:t>
      </w:r>
      <w:r w:rsidR="00670D2D">
        <w:rPr>
          <w:lang w:bidi="en-US"/>
        </w:rPr>
        <w:t>h chào tương ứng</w:t>
      </w:r>
    </w:p>
    <w:p w14:paraId="23D4323B" w14:textId="1218B0A8" w:rsidR="00907E0D" w:rsidRPr="001909DB" w:rsidRDefault="00907E0D" w:rsidP="00F21938">
      <w:pPr>
        <w:pStyle w:val="ListParagraph"/>
        <w:numPr>
          <w:ilvl w:val="2"/>
          <w:numId w:val="3"/>
        </w:numPr>
        <w:rPr>
          <w:lang w:bidi="en-US"/>
        </w:rPr>
      </w:pPr>
      <w:r w:rsidRPr="001909DB">
        <w:rPr>
          <w:lang w:bidi="en-US"/>
        </w:rPr>
        <w:t>Acbuyer: acctno của người mua đã chọn</w:t>
      </w:r>
    </w:p>
    <w:p w14:paraId="1E97D8CD" w14:textId="3EF22FCB" w:rsidR="00907E0D" w:rsidRPr="001909DB" w:rsidRDefault="00907E0D" w:rsidP="00463491">
      <w:pPr>
        <w:pStyle w:val="ListParagraph"/>
        <w:numPr>
          <w:ilvl w:val="2"/>
          <w:numId w:val="3"/>
        </w:numPr>
        <w:rPr>
          <w:lang w:bidi="en-US"/>
        </w:rPr>
      </w:pPr>
      <w:r w:rsidRPr="001909DB">
        <w:rPr>
          <w:lang w:bidi="en-US"/>
        </w:rPr>
        <w:t xml:space="preserve">Acseller: acctno của người bán </w:t>
      </w:r>
    </w:p>
    <w:p w14:paraId="4265025F" w14:textId="77777777" w:rsidR="00907E0D" w:rsidRPr="0034536B" w:rsidRDefault="00907E0D" w:rsidP="00463491">
      <w:pPr>
        <w:pStyle w:val="ListParagraph"/>
        <w:numPr>
          <w:ilvl w:val="2"/>
          <w:numId w:val="3"/>
        </w:numPr>
        <w:rPr>
          <w:lang w:bidi="en-US"/>
        </w:rPr>
      </w:pPr>
      <w:r w:rsidRPr="0034536B">
        <w:rPr>
          <w:lang w:bidi="en-US"/>
        </w:rPr>
        <w:t>Acoxcash:</w:t>
      </w:r>
    </w:p>
    <w:p w14:paraId="2B24B7FC" w14:textId="39B00658" w:rsidR="007F2EA6" w:rsidRPr="0034536B" w:rsidRDefault="007F2EA6" w:rsidP="00463491">
      <w:pPr>
        <w:pStyle w:val="ListParagraph"/>
        <w:numPr>
          <w:ilvl w:val="3"/>
          <w:numId w:val="3"/>
        </w:numPr>
        <w:rPr>
          <w:lang w:bidi="en-US"/>
        </w:rPr>
      </w:pPr>
      <w:r w:rsidRPr="0034536B">
        <w:rPr>
          <w:lang w:bidi="en-US"/>
        </w:rPr>
        <w:t>Với lệnh chào bán của đại lý</w:t>
      </w:r>
    </w:p>
    <w:p w14:paraId="54967EA7" w14:textId="014E1267" w:rsidR="00463491" w:rsidRPr="0034536B" w:rsidRDefault="00463491" w:rsidP="007F2EA6">
      <w:pPr>
        <w:pStyle w:val="ListParagraph"/>
        <w:numPr>
          <w:ilvl w:val="4"/>
          <w:numId w:val="3"/>
        </w:numPr>
        <w:rPr>
          <w:lang w:bidi="en-US"/>
        </w:rPr>
      </w:pPr>
      <w:r w:rsidRPr="0034536B">
        <w:rPr>
          <w:lang w:bidi="en-US"/>
        </w:rPr>
        <w:t>Nếu sbsedefacct.payment_rule  =’I’</w:t>
      </w:r>
    </w:p>
    <w:p w14:paraId="3818BE72" w14:textId="629DA381" w:rsidR="00907E0D" w:rsidRPr="0034536B" w:rsidRDefault="00907E0D" w:rsidP="007F2EA6">
      <w:pPr>
        <w:pStyle w:val="ListParagraph"/>
        <w:numPr>
          <w:ilvl w:val="5"/>
          <w:numId w:val="3"/>
        </w:numPr>
        <w:rPr>
          <w:lang w:bidi="en-US"/>
        </w:rPr>
      </w:pPr>
      <w:r w:rsidRPr="0034536B">
        <w:rPr>
          <w:lang w:bidi="en-US"/>
        </w:rPr>
        <w:t>Nếu assetdtl.settmode = ‘T’ =&gt; = assetdtl.bankacct</w:t>
      </w:r>
    </w:p>
    <w:p w14:paraId="284EDD47" w14:textId="427E7179" w:rsidR="00907E0D" w:rsidRPr="0034536B" w:rsidRDefault="00907E0D" w:rsidP="007F2EA6">
      <w:pPr>
        <w:pStyle w:val="ListParagraph"/>
        <w:numPr>
          <w:ilvl w:val="5"/>
          <w:numId w:val="3"/>
        </w:numPr>
        <w:rPr>
          <w:lang w:bidi="en-US"/>
        </w:rPr>
      </w:pPr>
      <w:r w:rsidRPr="0034536B">
        <w:rPr>
          <w:lang w:bidi="en-US"/>
        </w:rPr>
        <w:t xml:space="preserve">Còn lại lấy </w:t>
      </w:r>
      <w:r w:rsidR="00463491" w:rsidRPr="0034536B">
        <w:rPr>
          <w:lang w:bidi="en-US"/>
        </w:rPr>
        <w:t>sbsedefacct.crbankacct</w:t>
      </w:r>
    </w:p>
    <w:p w14:paraId="07D3F7B7" w14:textId="0526BCD7" w:rsidR="00463491" w:rsidRPr="0034536B" w:rsidRDefault="00463491" w:rsidP="007F2EA6">
      <w:pPr>
        <w:pStyle w:val="ListParagraph"/>
        <w:numPr>
          <w:ilvl w:val="4"/>
          <w:numId w:val="3"/>
        </w:numPr>
        <w:rPr>
          <w:lang w:bidi="en-US"/>
        </w:rPr>
      </w:pPr>
      <w:r w:rsidRPr="0034536B">
        <w:rPr>
          <w:lang w:bidi="en-US"/>
        </w:rPr>
        <w:t>Nếu sbsedefacct.payment_rule = ‘D’ =&gt; = sbsedefacct.crbankacct</w:t>
      </w:r>
    </w:p>
    <w:p w14:paraId="3A273868" w14:textId="508CBB18" w:rsidR="007F2EA6" w:rsidRPr="0034536B" w:rsidRDefault="007F2EA6" w:rsidP="007F2EA6">
      <w:pPr>
        <w:pStyle w:val="ListParagraph"/>
        <w:numPr>
          <w:ilvl w:val="3"/>
          <w:numId w:val="3"/>
        </w:numPr>
        <w:rPr>
          <w:lang w:bidi="en-US"/>
        </w:rPr>
      </w:pPr>
      <w:r w:rsidRPr="0034536B">
        <w:rPr>
          <w:lang w:bidi="en-US"/>
        </w:rPr>
        <w:t>Với lệnh bán của NĐT</w:t>
      </w:r>
    </w:p>
    <w:p w14:paraId="04CA379A" w14:textId="02AEE096" w:rsidR="007F2EA6" w:rsidRPr="0034536B" w:rsidRDefault="007F2EA6" w:rsidP="007F2EA6">
      <w:pPr>
        <w:pStyle w:val="ListParagraph"/>
        <w:numPr>
          <w:ilvl w:val="4"/>
          <w:numId w:val="3"/>
        </w:numPr>
        <w:rPr>
          <w:lang w:bidi="en-US"/>
        </w:rPr>
      </w:pPr>
      <w:r w:rsidRPr="0034536B">
        <w:rPr>
          <w:lang w:bidi="en-US"/>
        </w:rPr>
        <w:t>Nếu assetdtl.settmode = ‘T’ =&gt; = assetdtl.</w:t>
      </w:r>
      <w:r w:rsidR="00F5518C" w:rsidRPr="0034536B">
        <w:rPr>
          <w:lang w:bidi="en-US"/>
        </w:rPr>
        <w:t>bankacct</w:t>
      </w:r>
    </w:p>
    <w:p w14:paraId="5CC3C9B0" w14:textId="5345A663" w:rsidR="007F2EA6" w:rsidRPr="0034536B" w:rsidRDefault="007F2EA6" w:rsidP="007F2EA6">
      <w:pPr>
        <w:pStyle w:val="ListParagraph"/>
        <w:numPr>
          <w:ilvl w:val="4"/>
          <w:numId w:val="3"/>
        </w:numPr>
        <w:rPr>
          <w:lang w:bidi="en-US"/>
        </w:rPr>
      </w:pPr>
      <w:r w:rsidRPr="0034536B">
        <w:rPr>
          <w:lang w:bidi="en-US"/>
        </w:rPr>
        <w:t xml:space="preserve">Còn lại lấy </w:t>
      </w:r>
      <w:r w:rsidR="00F5518C" w:rsidRPr="0034536B">
        <w:rPr>
          <w:lang w:bidi="en-US"/>
        </w:rPr>
        <w:t>cfmast.bankacc của người bán</w:t>
      </w:r>
    </w:p>
    <w:p w14:paraId="748BB9AB" w14:textId="77777777" w:rsidR="00907E0D" w:rsidRPr="0034536B" w:rsidRDefault="00907E0D" w:rsidP="00463491">
      <w:pPr>
        <w:pStyle w:val="ListParagraph"/>
        <w:numPr>
          <w:ilvl w:val="2"/>
          <w:numId w:val="3"/>
        </w:numPr>
        <w:rPr>
          <w:lang w:bidi="en-US"/>
        </w:rPr>
      </w:pPr>
      <w:r w:rsidRPr="0034536B">
        <w:rPr>
          <w:lang w:bidi="en-US"/>
        </w:rPr>
        <w:t>Acoxbank:</w:t>
      </w:r>
    </w:p>
    <w:p w14:paraId="77FD28A6" w14:textId="77777777" w:rsidR="00F5518C" w:rsidRPr="0034536B" w:rsidRDefault="00F5518C" w:rsidP="00F5518C">
      <w:pPr>
        <w:pStyle w:val="ListParagraph"/>
        <w:numPr>
          <w:ilvl w:val="3"/>
          <w:numId w:val="3"/>
        </w:numPr>
        <w:rPr>
          <w:lang w:bidi="en-US"/>
        </w:rPr>
      </w:pPr>
      <w:r w:rsidRPr="0034536B">
        <w:rPr>
          <w:lang w:bidi="en-US"/>
        </w:rPr>
        <w:t>Với lệnh chào bán của đại lý</w:t>
      </w:r>
    </w:p>
    <w:p w14:paraId="460D6283" w14:textId="77777777" w:rsidR="00F5518C" w:rsidRPr="0034536B" w:rsidRDefault="00F5518C" w:rsidP="00F5518C">
      <w:pPr>
        <w:pStyle w:val="ListParagraph"/>
        <w:numPr>
          <w:ilvl w:val="4"/>
          <w:numId w:val="3"/>
        </w:numPr>
        <w:rPr>
          <w:lang w:bidi="en-US"/>
        </w:rPr>
      </w:pPr>
      <w:r w:rsidRPr="0034536B">
        <w:rPr>
          <w:lang w:bidi="en-US"/>
        </w:rPr>
        <w:t>Nếu sbsedefacct.payment_rule  =’I’</w:t>
      </w:r>
    </w:p>
    <w:p w14:paraId="0A891F53" w14:textId="77AFA6D3" w:rsidR="00F5518C" w:rsidRPr="0034536B" w:rsidRDefault="00F5518C" w:rsidP="00F5518C">
      <w:pPr>
        <w:pStyle w:val="ListParagraph"/>
        <w:numPr>
          <w:ilvl w:val="5"/>
          <w:numId w:val="3"/>
        </w:numPr>
        <w:rPr>
          <w:lang w:bidi="en-US"/>
        </w:rPr>
      </w:pPr>
      <w:r w:rsidRPr="0034536B">
        <w:rPr>
          <w:lang w:bidi="en-US"/>
        </w:rPr>
        <w:t>Nếu assetdtl.settmode = ‘T’ =&gt; = assetdtl.bankcd</w:t>
      </w:r>
    </w:p>
    <w:p w14:paraId="49835D90" w14:textId="1B850BFA" w:rsidR="00F5518C" w:rsidRPr="0034536B" w:rsidRDefault="00F5518C" w:rsidP="00F5518C">
      <w:pPr>
        <w:pStyle w:val="ListParagraph"/>
        <w:numPr>
          <w:ilvl w:val="5"/>
          <w:numId w:val="3"/>
        </w:numPr>
        <w:rPr>
          <w:lang w:bidi="en-US"/>
        </w:rPr>
      </w:pPr>
      <w:r w:rsidRPr="0034536B">
        <w:rPr>
          <w:lang w:bidi="en-US"/>
        </w:rPr>
        <w:t>Còn lại lấy sbsedefacct.bankcd</w:t>
      </w:r>
    </w:p>
    <w:p w14:paraId="4FA92FCF" w14:textId="6E191EBC" w:rsidR="00F5518C" w:rsidRPr="0034536B" w:rsidRDefault="00F5518C" w:rsidP="00F5518C">
      <w:pPr>
        <w:pStyle w:val="ListParagraph"/>
        <w:numPr>
          <w:ilvl w:val="4"/>
          <w:numId w:val="3"/>
        </w:numPr>
        <w:rPr>
          <w:lang w:bidi="en-US"/>
        </w:rPr>
      </w:pPr>
      <w:r w:rsidRPr="0034536B">
        <w:rPr>
          <w:lang w:bidi="en-US"/>
        </w:rPr>
        <w:lastRenderedPageBreak/>
        <w:t>Nếu sbsedefacct.payment_rule = ‘D’ =&gt; = sbsedefacct.bankcd</w:t>
      </w:r>
    </w:p>
    <w:p w14:paraId="289BF184" w14:textId="77777777" w:rsidR="00F5518C" w:rsidRPr="0034536B" w:rsidRDefault="00F5518C" w:rsidP="00F5518C">
      <w:pPr>
        <w:pStyle w:val="ListParagraph"/>
        <w:numPr>
          <w:ilvl w:val="3"/>
          <w:numId w:val="3"/>
        </w:numPr>
        <w:rPr>
          <w:lang w:bidi="en-US"/>
        </w:rPr>
      </w:pPr>
      <w:r w:rsidRPr="0034536B">
        <w:rPr>
          <w:lang w:bidi="en-US"/>
        </w:rPr>
        <w:t>Với lệnh bán của NĐT</w:t>
      </w:r>
    </w:p>
    <w:p w14:paraId="018D1C37" w14:textId="701ADB30" w:rsidR="00F5518C" w:rsidRPr="0034536B" w:rsidRDefault="00F5518C" w:rsidP="00F5518C">
      <w:pPr>
        <w:pStyle w:val="ListParagraph"/>
        <w:numPr>
          <w:ilvl w:val="4"/>
          <w:numId w:val="3"/>
        </w:numPr>
        <w:rPr>
          <w:lang w:bidi="en-US"/>
        </w:rPr>
      </w:pPr>
      <w:r w:rsidRPr="0034536B">
        <w:rPr>
          <w:lang w:bidi="en-US"/>
        </w:rPr>
        <w:t>Nếu assetdtl.settmode = ‘T’ =&gt; = assetdtl.bankcd</w:t>
      </w:r>
    </w:p>
    <w:p w14:paraId="1D80137E" w14:textId="4B5F3999" w:rsidR="00F5518C" w:rsidRPr="0034536B" w:rsidRDefault="00F5518C" w:rsidP="00F5518C">
      <w:pPr>
        <w:pStyle w:val="ListParagraph"/>
        <w:numPr>
          <w:ilvl w:val="4"/>
          <w:numId w:val="3"/>
        </w:numPr>
        <w:rPr>
          <w:lang w:bidi="en-US"/>
        </w:rPr>
      </w:pPr>
      <w:r w:rsidRPr="0034536B">
        <w:rPr>
          <w:lang w:bidi="en-US"/>
        </w:rPr>
        <w:t>Còn lại lấy cfmast.bankcode của người bán</w:t>
      </w:r>
    </w:p>
    <w:p w14:paraId="650D598E" w14:textId="77777777" w:rsidR="00907E0D" w:rsidRPr="0034536B" w:rsidRDefault="00907E0D" w:rsidP="00463491">
      <w:pPr>
        <w:pStyle w:val="ListParagraph"/>
        <w:numPr>
          <w:ilvl w:val="2"/>
          <w:numId w:val="3"/>
        </w:numPr>
        <w:rPr>
          <w:lang w:bidi="en-US"/>
        </w:rPr>
      </w:pPr>
      <w:r w:rsidRPr="0034536B">
        <w:rPr>
          <w:lang w:bidi="en-US"/>
        </w:rPr>
        <w:t>Acoxcitybank:</w:t>
      </w:r>
    </w:p>
    <w:p w14:paraId="73B000A8" w14:textId="77777777" w:rsidR="00F5518C" w:rsidRPr="0034536B" w:rsidRDefault="00F5518C" w:rsidP="00F5518C">
      <w:pPr>
        <w:pStyle w:val="ListParagraph"/>
        <w:numPr>
          <w:ilvl w:val="3"/>
          <w:numId w:val="3"/>
        </w:numPr>
        <w:rPr>
          <w:lang w:bidi="en-US"/>
        </w:rPr>
      </w:pPr>
      <w:r w:rsidRPr="0034536B">
        <w:rPr>
          <w:lang w:bidi="en-US"/>
        </w:rPr>
        <w:t>Với lệnh chào bán của đại lý</w:t>
      </w:r>
    </w:p>
    <w:p w14:paraId="42161A47" w14:textId="77777777" w:rsidR="00F5518C" w:rsidRPr="0034536B" w:rsidRDefault="00F5518C" w:rsidP="00F5518C">
      <w:pPr>
        <w:pStyle w:val="ListParagraph"/>
        <w:numPr>
          <w:ilvl w:val="4"/>
          <w:numId w:val="3"/>
        </w:numPr>
        <w:rPr>
          <w:lang w:bidi="en-US"/>
        </w:rPr>
      </w:pPr>
      <w:r w:rsidRPr="0034536B">
        <w:rPr>
          <w:lang w:bidi="en-US"/>
        </w:rPr>
        <w:t>Nếu sbsedefacct.payment_rule  =’I’</w:t>
      </w:r>
    </w:p>
    <w:p w14:paraId="64FAE956" w14:textId="5FD2AB3F" w:rsidR="00F5518C" w:rsidRPr="0034536B" w:rsidRDefault="00F5518C" w:rsidP="00F5518C">
      <w:pPr>
        <w:pStyle w:val="ListParagraph"/>
        <w:numPr>
          <w:ilvl w:val="5"/>
          <w:numId w:val="3"/>
        </w:numPr>
        <w:rPr>
          <w:lang w:bidi="en-US"/>
        </w:rPr>
      </w:pPr>
      <w:r w:rsidRPr="0034536B">
        <w:rPr>
          <w:lang w:bidi="en-US"/>
        </w:rPr>
        <w:t>Nếu assetdtl.settmode = ‘T’ =&gt; = assetdtl.citybank</w:t>
      </w:r>
    </w:p>
    <w:p w14:paraId="08D67664" w14:textId="255CCFF1" w:rsidR="00F5518C" w:rsidRPr="0034536B" w:rsidRDefault="00F5518C" w:rsidP="00F5518C">
      <w:pPr>
        <w:pStyle w:val="ListParagraph"/>
        <w:numPr>
          <w:ilvl w:val="5"/>
          <w:numId w:val="3"/>
        </w:numPr>
        <w:rPr>
          <w:lang w:bidi="en-US"/>
        </w:rPr>
      </w:pPr>
      <w:r w:rsidRPr="0034536B">
        <w:rPr>
          <w:lang w:bidi="en-US"/>
        </w:rPr>
        <w:t>Còn lại lấy sbsedefacct.citybank</w:t>
      </w:r>
    </w:p>
    <w:p w14:paraId="26888E41" w14:textId="6CCF8B9F" w:rsidR="00F5518C" w:rsidRPr="0034536B" w:rsidRDefault="00F5518C" w:rsidP="00F5518C">
      <w:pPr>
        <w:pStyle w:val="ListParagraph"/>
        <w:numPr>
          <w:ilvl w:val="4"/>
          <w:numId w:val="3"/>
        </w:numPr>
        <w:rPr>
          <w:lang w:bidi="en-US"/>
        </w:rPr>
      </w:pPr>
      <w:r w:rsidRPr="0034536B">
        <w:rPr>
          <w:lang w:bidi="en-US"/>
        </w:rPr>
        <w:t>Nếu sbsedefacct.payment_rule = ‘D’ =&gt; = sbsedefacct.citybank</w:t>
      </w:r>
    </w:p>
    <w:p w14:paraId="5FC628BB" w14:textId="77777777" w:rsidR="00F5518C" w:rsidRPr="0034536B" w:rsidRDefault="00F5518C" w:rsidP="00F5518C">
      <w:pPr>
        <w:pStyle w:val="ListParagraph"/>
        <w:numPr>
          <w:ilvl w:val="3"/>
          <w:numId w:val="3"/>
        </w:numPr>
        <w:rPr>
          <w:lang w:bidi="en-US"/>
        </w:rPr>
      </w:pPr>
      <w:r w:rsidRPr="0034536B">
        <w:rPr>
          <w:lang w:bidi="en-US"/>
        </w:rPr>
        <w:t>Với lệnh bán của NĐT</w:t>
      </w:r>
    </w:p>
    <w:p w14:paraId="501574F6" w14:textId="0D35A6A8" w:rsidR="00F5518C" w:rsidRPr="0034536B" w:rsidRDefault="00F5518C" w:rsidP="00F5518C">
      <w:pPr>
        <w:pStyle w:val="ListParagraph"/>
        <w:numPr>
          <w:ilvl w:val="4"/>
          <w:numId w:val="3"/>
        </w:numPr>
        <w:rPr>
          <w:lang w:bidi="en-US"/>
        </w:rPr>
      </w:pPr>
      <w:r w:rsidRPr="0034536B">
        <w:rPr>
          <w:lang w:bidi="en-US"/>
        </w:rPr>
        <w:t>Nếu assetdtl.settmode = ‘T’ =&gt; = assetdtl.citybank</w:t>
      </w:r>
    </w:p>
    <w:p w14:paraId="0C4EDD28" w14:textId="60436AF2" w:rsidR="007F2EA6" w:rsidRPr="0034536B" w:rsidRDefault="00F5518C" w:rsidP="00F5518C">
      <w:pPr>
        <w:pStyle w:val="ListParagraph"/>
        <w:numPr>
          <w:ilvl w:val="4"/>
          <w:numId w:val="3"/>
        </w:numPr>
        <w:rPr>
          <w:lang w:bidi="en-US"/>
        </w:rPr>
      </w:pPr>
      <w:r w:rsidRPr="0034536B">
        <w:rPr>
          <w:lang w:bidi="en-US"/>
        </w:rPr>
        <w:t>Còn lại lấy cfmast.citybank của người bán</w:t>
      </w:r>
    </w:p>
    <w:p w14:paraId="15A30D0C" w14:textId="1B28297C" w:rsidR="00F5518C" w:rsidRPr="0034536B" w:rsidRDefault="00F5518C" w:rsidP="00F5518C">
      <w:pPr>
        <w:pStyle w:val="ListParagraph"/>
        <w:numPr>
          <w:ilvl w:val="2"/>
          <w:numId w:val="3"/>
        </w:numPr>
        <w:rPr>
          <w:lang w:bidi="en-US"/>
        </w:rPr>
      </w:pPr>
      <w:r w:rsidRPr="0034536B">
        <w:rPr>
          <w:lang w:bidi="en-US"/>
        </w:rPr>
        <w:t>sellercash:</w:t>
      </w:r>
    </w:p>
    <w:p w14:paraId="2B3851DD" w14:textId="77777777" w:rsidR="00F5518C" w:rsidRPr="0034536B" w:rsidRDefault="00F5518C" w:rsidP="00F5518C">
      <w:pPr>
        <w:pStyle w:val="ListParagraph"/>
        <w:numPr>
          <w:ilvl w:val="3"/>
          <w:numId w:val="3"/>
        </w:numPr>
        <w:rPr>
          <w:lang w:bidi="en-US"/>
        </w:rPr>
      </w:pPr>
      <w:r w:rsidRPr="0034536B">
        <w:rPr>
          <w:lang w:bidi="en-US"/>
        </w:rPr>
        <w:t>Với lệnh chào bán của đại lý</w:t>
      </w:r>
    </w:p>
    <w:p w14:paraId="2AA95039" w14:textId="14677801" w:rsidR="00F5518C" w:rsidRPr="0034536B" w:rsidRDefault="00F5518C" w:rsidP="00F5518C">
      <w:pPr>
        <w:pStyle w:val="ListParagraph"/>
        <w:numPr>
          <w:ilvl w:val="4"/>
          <w:numId w:val="3"/>
        </w:numPr>
        <w:rPr>
          <w:lang w:bidi="en-US"/>
        </w:rPr>
      </w:pPr>
      <w:r w:rsidRPr="0034536B">
        <w:rPr>
          <w:lang w:bidi="en-US"/>
        </w:rPr>
        <w:t>Nếu sbsedefacct.payment_rule  =’I’ &amp; assetdtl.settmode = ‘T’ =&gt; sbsedefacct.crbankacct</w:t>
      </w:r>
    </w:p>
    <w:p w14:paraId="60736A32" w14:textId="57F22733" w:rsidR="00F5518C" w:rsidRPr="0034536B" w:rsidRDefault="00F5518C" w:rsidP="00F5518C">
      <w:pPr>
        <w:pStyle w:val="ListParagraph"/>
        <w:numPr>
          <w:ilvl w:val="4"/>
          <w:numId w:val="3"/>
        </w:numPr>
        <w:rPr>
          <w:lang w:bidi="en-US"/>
        </w:rPr>
      </w:pPr>
      <w:r w:rsidRPr="0034536B">
        <w:rPr>
          <w:lang w:bidi="en-US"/>
        </w:rPr>
        <w:t>Còn lại = NULL</w:t>
      </w:r>
    </w:p>
    <w:p w14:paraId="170505E0" w14:textId="77777777" w:rsidR="00F5518C" w:rsidRPr="0034536B" w:rsidRDefault="00F5518C" w:rsidP="00F5518C">
      <w:pPr>
        <w:pStyle w:val="ListParagraph"/>
        <w:numPr>
          <w:ilvl w:val="3"/>
          <w:numId w:val="3"/>
        </w:numPr>
        <w:rPr>
          <w:lang w:bidi="en-US"/>
        </w:rPr>
      </w:pPr>
      <w:r w:rsidRPr="0034536B">
        <w:rPr>
          <w:lang w:bidi="en-US"/>
        </w:rPr>
        <w:t>Với lệnh bán của NĐT</w:t>
      </w:r>
    </w:p>
    <w:p w14:paraId="36BF28BC" w14:textId="0FFD66D1" w:rsidR="00F5518C" w:rsidRPr="0034536B" w:rsidRDefault="00F5518C" w:rsidP="00F5518C">
      <w:pPr>
        <w:pStyle w:val="ListParagraph"/>
        <w:numPr>
          <w:ilvl w:val="4"/>
          <w:numId w:val="3"/>
        </w:numPr>
        <w:rPr>
          <w:lang w:bidi="en-US"/>
        </w:rPr>
      </w:pPr>
      <w:r w:rsidRPr="0034536B">
        <w:rPr>
          <w:lang w:bidi="en-US"/>
        </w:rPr>
        <w:t>Nếu assetdtl.settmode = ‘T’ =&gt; = cfmast.bankacc của người bán</w:t>
      </w:r>
    </w:p>
    <w:p w14:paraId="5E8A7D47" w14:textId="53D741BE" w:rsidR="00F5518C" w:rsidRPr="0034536B" w:rsidRDefault="00F5518C" w:rsidP="00F5518C">
      <w:pPr>
        <w:pStyle w:val="ListParagraph"/>
        <w:numPr>
          <w:ilvl w:val="4"/>
          <w:numId w:val="3"/>
        </w:numPr>
        <w:rPr>
          <w:lang w:bidi="en-US"/>
        </w:rPr>
      </w:pPr>
      <w:r w:rsidRPr="0034536B">
        <w:rPr>
          <w:lang w:bidi="en-US"/>
        </w:rPr>
        <w:t>Còn lại = NULL</w:t>
      </w:r>
    </w:p>
    <w:p w14:paraId="01F4E37D" w14:textId="0EA00CE6" w:rsidR="00F5518C" w:rsidRPr="0034536B" w:rsidRDefault="00F5518C" w:rsidP="00F5518C">
      <w:pPr>
        <w:pStyle w:val="ListParagraph"/>
        <w:numPr>
          <w:ilvl w:val="2"/>
          <w:numId w:val="3"/>
        </w:numPr>
        <w:rPr>
          <w:lang w:bidi="en-US"/>
        </w:rPr>
      </w:pPr>
      <w:r w:rsidRPr="0034536B">
        <w:rPr>
          <w:lang w:bidi="en-US"/>
        </w:rPr>
        <w:t>sellerbank:</w:t>
      </w:r>
    </w:p>
    <w:p w14:paraId="209CE3E6" w14:textId="77777777" w:rsidR="00F5518C" w:rsidRPr="0034536B" w:rsidRDefault="00F5518C" w:rsidP="00F5518C">
      <w:pPr>
        <w:pStyle w:val="ListParagraph"/>
        <w:numPr>
          <w:ilvl w:val="3"/>
          <w:numId w:val="3"/>
        </w:numPr>
        <w:rPr>
          <w:lang w:bidi="en-US"/>
        </w:rPr>
      </w:pPr>
      <w:r w:rsidRPr="0034536B">
        <w:rPr>
          <w:lang w:bidi="en-US"/>
        </w:rPr>
        <w:t>Với lệnh chào bán của đại lý</w:t>
      </w:r>
    </w:p>
    <w:p w14:paraId="3DDFA0AF" w14:textId="44F1F77C" w:rsidR="00F5518C" w:rsidRPr="0034536B" w:rsidRDefault="00F5518C" w:rsidP="00F5518C">
      <w:pPr>
        <w:pStyle w:val="ListParagraph"/>
        <w:numPr>
          <w:ilvl w:val="4"/>
          <w:numId w:val="3"/>
        </w:numPr>
        <w:rPr>
          <w:lang w:bidi="en-US"/>
        </w:rPr>
      </w:pPr>
      <w:r w:rsidRPr="0034536B">
        <w:rPr>
          <w:lang w:bidi="en-US"/>
        </w:rPr>
        <w:t>Nếu sbsedefacct.payment_rule  =’I’ &amp; assetdtl.settmode = ‘T’ =&gt; sbsedefacct.bankcd</w:t>
      </w:r>
    </w:p>
    <w:p w14:paraId="472420E8" w14:textId="77777777" w:rsidR="00F5518C" w:rsidRPr="0034536B" w:rsidRDefault="00F5518C" w:rsidP="00F5518C">
      <w:pPr>
        <w:pStyle w:val="ListParagraph"/>
        <w:numPr>
          <w:ilvl w:val="4"/>
          <w:numId w:val="3"/>
        </w:numPr>
        <w:rPr>
          <w:lang w:bidi="en-US"/>
        </w:rPr>
      </w:pPr>
      <w:r w:rsidRPr="0034536B">
        <w:rPr>
          <w:lang w:bidi="en-US"/>
        </w:rPr>
        <w:t>Còn lại = NULL</w:t>
      </w:r>
    </w:p>
    <w:p w14:paraId="500F3B1F" w14:textId="77777777" w:rsidR="00F5518C" w:rsidRPr="0034536B" w:rsidRDefault="00F5518C" w:rsidP="00F5518C">
      <w:pPr>
        <w:pStyle w:val="ListParagraph"/>
        <w:numPr>
          <w:ilvl w:val="3"/>
          <w:numId w:val="3"/>
        </w:numPr>
        <w:rPr>
          <w:lang w:bidi="en-US"/>
        </w:rPr>
      </w:pPr>
      <w:r w:rsidRPr="0034536B">
        <w:rPr>
          <w:lang w:bidi="en-US"/>
        </w:rPr>
        <w:t>Với lệnh bán của NĐT</w:t>
      </w:r>
    </w:p>
    <w:p w14:paraId="735C021B" w14:textId="02B07ED4" w:rsidR="00F5518C" w:rsidRPr="0034536B" w:rsidRDefault="00F5518C" w:rsidP="00F5518C">
      <w:pPr>
        <w:pStyle w:val="ListParagraph"/>
        <w:numPr>
          <w:ilvl w:val="4"/>
          <w:numId w:val="3"/>
        </w:numPr>
        <w:rPr>
          <w:lang w:bidi="en-US"/>
        </w:rPr>
      </w:pPr>
      <w:r w:rsidRPr="0034536B">
        <w:rPr>
          <w:lang w:bidi="en-US"/>
        </w:rPr>
        <w:t>Nếu assetdtl.settmode = ‘T’ =&gt; = cfmast.bankcode của người bán</w:t>
      </w:r>
    </w:p>
    <w:p w14:paraId="2BC9AA97" w14:textId="77777777" w:rsidR="00F5518C" w:rsidRPr="0034536B" w:rsidRDefault="00F5518C" w:rsidP="00F5518C">
      <w:pPr>
        <w:pStyle w:val="ListParagraph"/>
        <w:numPr>
          <w:ilvl w:val="4"/>
          <w:numId w:val="3"/>
        </w:numPr>
        <w:rPr>
          <w:lang w:bidi="en-US"/>
        </w:rPr>
      </w:pPr>
      <w:r w:rsidRPr="0034536B">
        <w:rPr>
          <w:lang w:bidi="en-US"/>
        </w:rPr>
        <w:t>Còn lại = NULL</w:t>
      </w:r>
    </w:p>
    <w:p w14:paraId="37EC053B" w14:textId="61FA1BE1" w:rsidR="00F5518C" w:rsidRPr="0034536B" w:rsidRDefault="00F5518C" w:rsidP="00F5518C">
      <w:pPr>
        <w:pStyle w:val="ListParagraph"/>
        <w:numPr>
          <w:ilvl w:val="2"/>
          <w:numId w:val="3"/>
        </w:numPr>
        <w:rPr>
          <w:lang w:bidi="en-US"/>
        </w:rPr>
      </w:pPr>
      <w:r w:rsidRPr="0034536B">
        <w:rPr>
          <w:lang w:bidi="en-US"/>
        </w:rPr>
        <w:t>sellercitybank:</w:t>
      </w:r>
    </w:p>
    <w:p w14:paraId="09F13F47" w14:textId="77777777" w:rsidR="00F5518C" w:rsidRPr="0034536B" w:rsidRDefault="00F5518C" w:rsidP="00F5518C">
      <w:pPr>
        <w:pStyle w:val="ListParagraph"/>
        <w:numPr>
          <w:ilvl w:val="3"/>
          <w:numId w:val="3"/>
        </w:numPr>
        <w:rPr>
          <w:lang w:bidi="en-US"/>
        </w:rPr>
      </w:pPr>
      <w:r w:rsidRPr="0034536B">
        <w:rPr>
          <w:lang w:bidi="en-US"/>
        </w:rPr>
        <w:t>Với lệnh chào bán của đại lý</w:t>
      </w:r>
    </w:p>
    <w:p w14:paraId="07154C7B" w14:textId="737B4119" w:rsidR="00F5518C" w:rsidRPr="0034536B" w:rsidRDefault="00F5518C" w:rsidP="00F5518C">
      <w:pPr>
        <w:pStyle w:val="ListParagraph"/>
        <w:numPr>
          <w:ilvl w:val="4"/>
          <w:numId w:val="3"/>
        </w:numPr>
        <w:rPr>
          <w:lang w:bidi="en-US"/>
        </w:rPr>
      </w:pPr>
      <w:r w:rsidRPr="0034536B">
        <w:rPr>
          <w:lang w:bidi="en-US"/>
        </w:rPr>
        <w:t>Nếu sbsedefacct.payment_rule  =’I’ &amp; assetdtl.settmode = ‘T’ =&gt; sbsedefacct.citybank</w:t>
      </w:r>
    </w:p>
    <w:p w14:paraId="5723BB50" w14:textId="77777777" w:rsidR="00F5518C" w:rsidRPr="0034536B" w:rsidRDefault="00F5518C" w:rsidP="00F5518C">
      <w:pPr>
        <w:pStyle w:val="ListParagraph"/>
        <w:numPr>
          <w:ilvl w:val="4"/>
          <w:numId w:val="3"/>
        </w:numPr>
        <w:rPr>
          <w:lang w:bidi="en-US"/>
        </w:rPr>
      </w:pPr>
      <w:r w:rsidRPr="0034536B">
        <w:rPr>
          <w:lang w:bidi="en-US"/>
        </w:rPr>
        <w:t>Còn lại = NULL</w:t>
      </w:r>
    </w:p>
    <w:p w14:paraId="10D5C17C" w14:textId="77777777" w:rsidR="00F5518C" w:rsidRPr="0034536B" w:rsidRDefault="00F5518C" w:rsidP="00F5518C">
      <w:pPr>
        <w:pStyle w:val="ListParagraph"/>
        <w:numPr>
          <w:ilvl w:val="3"/>
          <w:numId w:val="3"/>
        </w:numPr>
        <w:rPr>
          <w:lang w:bidi="en-US"/>
        </w:rPr>
      </w:pPr>
      <w:r w:rsidRPr="0034536B">
        <w:rPr>
          <w:lang w:bidi="en-US"/>
        </w:rPr>
        <w:t>Với lệnh bán của NĐT</w:t>
      </w:r>
    </w:p>
    <w:p w14:paraId="736C6838" w14:textId="7EF701E8" w:rsidR="00F5518C" w:rsidRPr="0034536B" w:rsidRDefault="00F5518C" w:rsidP="00F5518C">
      <w:pPr>
        <w:pStyle w:val="ListParagraph"/>
        <w:numPr>
          <w:ilvl w:val="4"/>
          <w:numId w:val="3"/>
        </w:numPr>
        <w:rPr>
          <w:lang w:bidi="en-US"/>
        </w:rPr>
      </w:pPr>
      <w:r w:rsidRPr="0034536B">
        <w:rPr>
          <w:lang w:bidi="en-US"/>
        </w:rPr>
        <w:t>Nếu assetdtl.settmode = ‘T’ =&gt; = cfmast.citybank của người bán</w:t>
      </w:r>
    </w:p>
    <w:p w14:paraId="20E712B3" w14:textId="77777777" w:rsidR="00F5518C" w:rsidRPr="0034536B" w:rsidRDefault="00F5518C" w:rsidP="00F5518C">
      <w:pPr>
        <w:pStyle w:val="ListParagraph"/>
        <w:numPr>
          <w:ilvl w:val="4"/>
          <w:numId w:val="3"/>
        </w:numPr>
        <w:rPr>
          <w:lang w:bidi="en-US"/>
        </w:rPr>
      </w:pPr>
      <w:r w:rsidRPr="0034536B">
        <w:rPr>
          <w:lang w:bidi="en-US"/>
        </w:rPr>
        <w:t>Còn lại = NULL</w:t>
      </w:r>
    </w:p>
    <w:p w14:paraId="5D81DDE7" w14:textId="7F2367B7" w:rsidR="00907E0D" w:rsidRPr="0034536B" w:rsidRDefault="00907E0D" w:rsidP="00463491">
      <w:pPr>
        <w:pStyle w:val="ListParagraph"/>
        <w:numPr>
          <w:ilvl w:val="2"/>
          <w:numId w:val="3"/>
        </w:numPr>
        <w:rPr>
          <w:lang w:bidi="en-US"/>
        </w:rPr>
      </w:pPr>
      <w:r w:rsidRPr="0034536B">
        <w:rPr>
          <w:lang w:bidi="en-US"/>
        </w:rPr>
        <w:t xml:space="preserve">Status: </w:t>
      </w:r>
      <w:r w:rsidR="00A9639F" w:rsidRPr="0034536B">
        <w:rPr>
          <w:lang w:bidi="en-US"/>
        </w:rPr>
        <w:t>Nếu có điều chỉnh LS thì trạng thái là P. Nếu không điều chỉnh LS thì trạng thái là A.</w:t>
      </w:r>
    </w:p>
    <w:p w14:paraId="5A2AD570" w14:textId="415C2710" w:rsidR="00907E0D" w:rsidRPr="0034536B" w:rsidRDefault="00907E0D" w:rsidP="00463491">
      <w:pPr>
        <w:pStyle w:val="ListParagraph"/>
        <w:numPr>
          <w:ilvl w:val="2"/>
          <w:numId w:val="3"/>
        </w:numPr>
        <w:rPr>
          <w:lang w:bidi="en-US"/>
        </w:rPr>
      </w:pPr>
      <w:r w:rsidRPr="0034536B">
        <w:rPr>
          <w:lang w:bidi="en-US"/>
        </w:rPr>
        <w:t>Feebuyer: phí người mua tính được ở popup</w:t>
      </w:r>
      <w:r w:rsidR="00B27A1E" w:rsidRPr="0034536B">
        <w:rPr>
          <w:lang w:bidi="en-US"/>
        </w:rPr>
        <w:t xml:space="preserve"> </w:t>
      </w:r>
      <w:del w:id="1098" w:author="Microsoft account" w:date="2021-09-05T22:43:00Z">
        <w:r w:rsidR="00B27A1E" w:rsidRPr="0034536B" w:rsidDel="00154860">
          <w:rPr>
            <w:lang w:bidi="en-US"/>
          </w:rPr>
          <w:delText>=&gt; Insert fee_dtl thông tin tương ứng chi tiết các loại phí, type = ‘B’</w:delText>
        </w:r>
      </w:del>
    </w:p>
    <w:p w14:paraId="384B0075" w14:textId="07535587" w:rsidR="00907E0D" w:rsidRPr="0034536B" w:rsidRDefault="00907E0D" w:rsidP="00463491">
      <w:pPr>
        <w:pStyle w:val="ListParagraph"/>
        <w:numPr>
          <w:ilvl w:val="2"/>
          <w:numId w:val="3"/>
        </w:numPr>
        <w:rPr>
          <w:lang w:bidi="en-US"/>
        </w:rPr>
      </w:pPr>
      <w:r w:rsidRPr="0034536B">
        <w:rPr>
          <w:lang w:bidi="en-US"/>
        </w:rPr>
        <w:t>Feeseller: phí người bán tính được ở popup</w:t>
      </w:r>
      <w:r w:rsidR="00B27A1E" w:rsidRPr="0034536B">
        <w:rPr>
          <w:lang w:bidi="en-US"/>
        </w:rPr>
        <w:t xml:space="preserve"> </w:t>
      </w:r>
      <w:del w:id="1099" w:author="Microsoft account" w:date="2021-09-05T22:43:00Z">
        <w:r w:rsidR="00B27A1E" w:rsidRPr="0034536B" w:rsidDel="00154860">
          <w:rPr>
            <w:lang w:bidi="en-US"/>
          </w:rPr>
          <w:delText>=&gt; Insert fee_dtl thông tin tương ứng chi tiết các loại phí, type = ‘S’</w:delText>
        </w:r>
      </w:del>
    </w:p>
    <w:p w14:paraId="305D4905" w14:textId="77777777" w:rsidR="00907E0D" w:rsidRPr="0034536B" w:rsidRDefault="00907E0D" w:rsidP="00463491">
      <w:pPr>
        <w:pStyle w:val="ListParagraph"/>
        <w:numPr>
          <w:ilvl w:val="2"/>
          <w:numId w:val="3"/>
        </w:numPr>
        <w:rPr>
          <w:lang w:bidi="en-US"/>
        </w:rPr>
      </w:pPr>
      <w:r w:rsidRPr="0034536B">
        <w:rPr>
          <w:lang w:bidi="en-US"/>
        </w:rPr>
        <w:t>Taxbuyer: 0</w:t>
      </w:r>
    </w:p>
    <w:p w14:paraId="05C7075B" w14:textId="77777777" w:rsidR="00907E0D" w:rsidRPr="0034536B" w:rsidRDefault="00907E0D" w:rsidP="00463491">
      <w:pPr>
        <w:pStyle w:val="ListParagraph"/>
        <w:numPr>
          <w:ilvl w:val="2"/>
          <w:numId w:val="3"/>
        </w:numPr>
        <w:rPr>
          <w:lang w:bidi="en-US"/>
        </w:rPr>
      </w:pPr>
      <w:r w:rsidRPr="0034536B">
        <w:rPr>
          <w:lang w:bidi="en-US"/>
        </w:rPr>
        <w:t>Taxseller: Thuế bán tính được ở popup</w:t>
      </w:r>
    </w:p>
    <w:p w14:paraId="3F71ECEC" w14:textId="77777777" w:rsidR="00907E0D" w:rsidRPr="0034536B" w:rsidRDefault="00907E0D" w:rsidP="00463491">
      <w:pPr>
        <w:pStyle w:val="ListParagraph"/>
        <w:numPr>
          <w:ilvl w:val="2"/>
          <w:numId w:val="3"/>
        </w:numPr>
        <w:rPr>
          <w:lang w:bidi="en-US"/>
        </w:rPr>
      </w:pPr>
      <w:r w:rsidRPr="0034536B">
        <w:rPr>
          <w:lang w:bidi="en-US"/>
        </w:rPr>
        <w:t>Idbuyer: tlid của RM đặt lệnh đã chọn ở popup</w:t>
      </w:r>
    </w:p>
    <w:p w14:paraId="50D44A19" w14:textId="77777777" w:rsidR="00907E0D" w:rsidRPr="0034536B" w:rsidRDefault="00907E0D" w:rsidP="00463491">
      <w:pPr>
        <w:pStyle w:val="ListParagraph"/>
        <w:numPr>
          <w:ilvl w:val="2"/>
          <w:numId w:val="3"/>
        </w:numPr>
        <w:rPr>
          <w:lang w:bidi="en-US"/>
        </w:rPr>
      </w:pPr>
      <w:r w:rsidRPr="0034536B">
        <w:rPr>
          <w:lang w:bidi="en-US"/>
        </w:rPr>
        <w:t>Price: Giá bán đã lấy dữ liệu đưa vào popup</w:t>
      </w:r>
    </w:p>
    <w:p w14:paraId="51B07640" w14:textId="77777777" w:rsidR="00907E0D" w:rsidRPr="0034536B" w:rsidRDefault="00907E0D" w:rsidP="00463491">
      <w:pPr>
        <w:pStyle w:val="ListParagraph"/>
        <w:numPr>
          <w:ilvl w:val="2"/>
          <w:numId w:val="3"/>
        </w:numPr>
        <w:rPr>
          <w:lang w:bidi="en-US"/>
        </w:rPr>
      </w:pPr>
      <w:r w:rsidRPr="0034536B">
        <w:rPr>
          <w:lang w:bidi="en-US"/>
        </w:rPr>
        <w:t>Orgdate: ngày hệ thống</w:t>
      </w:r>
    </w:p>
    <w:p w14:paraId="79B560B2" w14:textId="77777777" w:rsidR="00907E0D" w:rsidRPr="0034536B" w:rsidRDefault="00907E0D" w:rsidP="00463491">
      <w:pPr>
        <w:pStyle w:val="ListParagraph"/>
        <w:numPr>
          <w:ilvl w:val="2"/>
          <w:numId w:val="3"/>
        </w:numPr>
        <w:rPr>
          <w:lang w:bidi="en-US"/>
        </w:rPr>
      </w:pPr>
      <w:r w:rsidRPr="0034536B">
        <w:rPr>
          <w:lang w:bidi="en-US"/>
        </w:rPr>
        <w:lastRenderedPageBreak/>
        <w:t>Orgconfirmno: NVL(oxpost.orgconfirmno của lệnh chào đã chọn, confirmno đã sinh ở trên)</w:t>
      </w:r>
    </w:p>
    <w:p w14:paraId="3E4B78A3" w14:textId="77777777" w:rsidR="00907E0D" w:rsidRPr="0034536B" w:rsidRDefault="00907E0D" w:rsidP="00463491">
      <w:pPr>
        <w:pStyle w:val="ListParagraph"/>
        <w:numPr>
          <w:ilvl w:val="2"/>
          <w:numId w:val="3"/>
        </w:numPr>
        <w:rPr>
          <w:lang w:bidi="en-US"/>
        </w:rPr>
      </w:pPr>
      <w:r w:rsidRPr="0034536B">
        <w:rPr>
          <w:lang w:bidi="en-US"/>
        </w:rPr>
        <w:t>Sbdefacctno: oxpost.dealeraccount của lệnh chào đã chọn</w:t>
      </w:r>
    </w:p>
    <w:p w14:paraId="27873E92" w14:textId="77777777" w:rsidR="00907E0D" w:rsidRPr="0034536B" w:rsidRDefault="00907E0D" w:rsidP="00463491">
      <w:pPr>
        <w:pStyle w:val="ListParagraph"/>
        <w:numPr>
          <w:ilvl w:val="2"/>
          <w:numId w:val="3"/>
        </w:numPr>
        <w:rPr>
          <w:lang w:bidi="en-US"/>
        </w:rPr>
      </w:pPr>
      <w:r w:rsidRPr="0034536B">
        <w:rPr>
          <w:lang w:bidi="en-US"/>
        </w:rPr>
        <w:t>Buyconfirmno: oxpost.buyconfirmno của lệnh chào đã chọn</w:t>
      </w:r>
    </w:p>
    <w:p w14:paraId="0A783F15" w14:textId="77777777" w:rsidR="00907E0D" w:rsidRPr="0034536B" w:rsidRDefault="00907E0D" w:rsidP="00463491">
      <w:pPr>
        <w:pStyle w:val="ListParagraph"/>
        <w:numPr>
          <w:ilvl w:val="2"/>
          <w:numId w:val="3"/>
        </w:numPr>
        <w:rPr>
          <w:lang w:bidi="en-US"/>
        </w:rPr>
      </w:pPr>
      <w:r w:rsidRPr="0034536B">
        <w:rPr>
          <w:lang w:bidi="en-US"/>
        </w:rPr>
        <w:t>Orgprice: NVL(oxpost.orgprice của lệnh chào đã chọn, giá bán)</w:t>
      </w:r>
    </w:p>
    <w:p w14:paraId="4218CC84" w14:textId="6EAE660D" w:rsidR="00907E0D" w:rsidRPr="0034536B" w:rsidRDefault="0069029B" w:rsidP="00463491">
      <w:pPr>
        <w:pStyle w:val="ListParagraph"/>
        <w:numPr>
          <w:ilvl w:val="2"/>
          <w:numId w:val="3"/>
        </w:numPr>
        <w:rPr>
          <w:lang w:bidi="en-US"/>
        </w:rPr>
      </w:pPr>
      <w:r w:rsidRPr="0034536B">
        <w:rPr>
          <w:lang w:bidi="en-US"/>
        </w:rPr>
        <w:t>Ccpafacctno:</w:t>
      </w:r>
    </w:p>
    <w:p w14:paraId="338DF89C" w14:textId="03FF0E70" w:rsidR="0069029B" w:rsidRPr="0034536B" w:rsidRDefault="0069029B" w:rsidP="0069029B">
      <w:pPr>
        <w:pStyle w:val="ListParagraph"/>
        <w:numPr>
          <w:ilvl w:val="3"/>
          <w:numId w:val="3"/>
        </w:numPr>
        <w:rPr>
          <w:lang w:bidi="en-US"/>
        </w:rPr>
      </w:pPr>
      <w:r w:rsidRPr="0034536B">
        <w:rPr>
          <w:lang w:bidi="en-US"/>
        </w:rPr>
        <w:t>Nếu đại lý chào bán: = NULL</w:t>
      </w:r>
    </w:p>
    <w:p w14:paraId="6AD98ECA" w14:textId="3016586B" w:rsidR="0069029B" w:rsidRPr="0034536B" w:rsidRDefault="0069029B" w:rsidP="0069029B">
      <w:pPr>
        <w:pStyle w:val="ListParagraph"/>
        <w:numPr>
          <w:ilvl w:val="3"/>
          <w:numId w:val="3"/>
        </w:numPr>
        <w:rPr>
          <w:lang w:bidi="en-US"/>
        </w:rPr>
      </w:pPr>
      <w:r w:rsidRPr="0034536B">
        <w:rPr>
          <w:lang w:bidi="en-US"/>
        </w:rPr>
        <w:t>Nếu NĐT chào bán =&gt; = assetdtl.ccpafacctno</w:t>
      </w:r>
    </w:p>
    <w:p w14:paraId="4C6AAD28" w14:textId="77777777" w:rsidR="00907E0D" w:rsidRPr="0034536B" w:rsidRDefault="00907E0D" w:rsidP="00463491">
      <w:pPr>
        <w:pStyle w:val="ListParagraph"/>
        <w:numPr>
          <w:ilvl w:val="2"/>
          <w:numId w:val="3"/>
        </w:numPr>
        <w:rPr>
          <w:lang w:bidi="en-US"/>
        </w:rPr>
      </w:pPr>
      <w:r w:rsidRPr="0034536B">
        <w:rPr>
          <w:lang w:bidi="en-US"/>
        </w:rPr>
        <w:t>Promotion: 0</w:t>
      </w:r>
    </w:p>
    <w:p w14:paraId="3381C321" w14:textId="77777777" w:rsidR="00907E0D" w:rsidRPr="0034536B" w:rsidRDefault="00907E0D" w:rsidP="00463491">
      <w:pPr>
        <w:pStyle w:val="ListParagraph"/>
        <w:numPr>
          <w:ilvl w:val="2"/>
          <w:numId w:val="3"/>
        </w:numPr>
        <w:rPr>
          <w:lang w:bidi="en-US"/>
        </w:rPr>
      </w:pPr>
      <w:r w:rsidRPr="0034536B">
        <w:rPr>
          <w:lang w:bidi="en-US"/>
        </w:rPr>
        <w:t>Renew: N</w:t>
      </w:r>
    </w:p>
    <w:p w14:paraId="14279C89" w14:textId="77777777" w:rsidR="00907E0D" w:rsidRPr="0034536B" w:rsidRDefault="00907E0D" w:rsidP="00463491">
      <w:pPr>
        <w:pStyle w:val="ListParagraph"/>
        <w:numPr>
          <w:ilvl w:val="2"/>
          <w:numId w:val="3"/>
        </w:numPr>
        <w:rPr>
          <w:lang w:bidi="en-US"/>
        </w:rPr>
      </w:pPr>
      <w:r w:rsidRPr="0034536B">
        <w:rPr>
          <w:lang w:bidi="en-US"/>
        </w:rPr>
        <w:t>Contract_No: Sinh theo quy tắc sau = BRID theo trường POS đã chọn ở popup + “.” + TLID của CBQL đã chọn ở popup + “.” + TLID của RM đặt lệnh đã chọn ở popup + “.” + Confirmno đã sinh + “.” + product.shortname của sản phẩm trong trường hợp category = ‘T’ / mã tài sản trong trường hợp category in (‘I’, ‘O’) + “/HĐTP-B/SHB”</w:t>
      </w:r>
    </w:p>
    <w:p w14:paraId="45C36098" w14:textId="77777777" w:rsidR="00F036F7" w:rsidRPr="0034536B" w:rsidRDefault="00F036F7" w:rsidP="00F036F7">
      <w:pPr>
        <w:pStyle w:val="ListParagraph"/>
        <w:numPr>
          <w:ilvl w:val="2"/>
          <w:numId w:val="3"/>
        </w:numPr>
        <w:rPr>
          <w:lang w:bidi="en-US"/>
        </w:rPr>
      </w:pPr>
      <w:r w:rsidRPr="0034536B">
        <w:rPr>
          <w:lang w:bidi="en-US"/>
        </w:rPr>
        <w:t>Ttkd_profile_stat: N</w:t>
      </w:r>
    </w:p>
    <w:p w14:paraId="735D809B" w14:textId="77777777" w:rsidR="00F036F7" w:rsidRPr="0034536B" w:rsidRDefault="00F036F7" w:rsidP="00F036F7">
      <w:pPr>
        <w:pStyle w:val="ListParagraph"/>
        <w:numPr>
          <w:ilvl w:val="2"/>
          <w:numId w:val="3"/>
        </w:numPr>
        <w:rPr>
          <w:lang w:bidi="en-US"/>
        </w:rPr>
      </w:pPr>
      <w:r w:rsidRPr="0034536B">
        <w:rPr>
          <w:lang w:bidi="en-US"/>
        </w:rPr>
        <w:t>Bks_profile_stat: N</w:t>
      </w:r>
    </w:p>
    <w:p w14:paraId="651BAEE5" w14:textId="77777777" w:rsidR="00F036F7" w:rsidRPr="0034536B" w:rsidRDefault="00F036F7" w:rsidP="00F036F7">
      <w:pPr>
        <w:pStyle w:val="ListParagraph"/>
        <w:numPr>
          <w:ilvl w:val="2"/>
          <w:numId w:val="3"/>
        </w:numPr>
        <w:rPr>
          <w:lang w:bidi="en-US"/>
        </w:rPr>
      </w:pPr>
      <w:r w:rsidRPr="0034536B">
        <w:rPr>
          <w:lang w:bidi="en-US"/>
        </w:rPr>
        <w:t>Appr_stat: N</w:t>
      </w:r>
    </w:p>
    <w:p w14:paraId="7211794E" w14:textId="449F1B81" w:rsidR="00F036F7" w:rsidRPr="0034536B" w:rsidRDefault="00F036F7" w:rsidP="00F036F7">
      <w:pPr>
        <w:pStyle w:val="ListParagraph"/>
        <w:numPr>
          <w:ilvl w:val="2"/>
          <w:numId w:val="3"/>
        </w:numPr>
        <w:rPr>
          <w:lang w:bidi="en-US"/>
        </w:rPr>
      </w:pPr>
      <w:r w:rsidRPr="0034536B">
        <w:rPr>
          <w:lang w:bidi="en-US"/>
        </w:rPr>
        <w:t xml:space="preserve">Sett_stat: </w:t>
      </w:r>
      <w:r w:rsidR="000C0458" w:rsidRPr="0034536B">
        <w:rPr>
          <w:lang w:bidi="en-US"/>
        </w:rPr>
        <w:t>N</w:t>
      </w:r>
    </w:p>
    <w:p w14:paraId="236797AE" w14:textId="77777777" w:rsidR="00F036F7" w:rsidRPr="0034536B" w:rsidRDefault="00F036F7" w:rsidP="00F036F7">
      <w:pPr>
        <w:pStyle w:val="ListParagraph"/>
        <w:numPr>
          <w:ilvl w:val="2"/>
          <w:numId w:val="3"/>
        </w:numPr>
        <w:rPr>
          <w:lang w:bidi="en-US"/>
        </w:rPr>
      </w:pPr>
      <w:r w:rsidRPr="0034536B">
        <w:rPr>
          <w:lang w:bidi="en-US"/>
        </w:rPr>
        <w:t>Transfer_stat: N</w:t>
      </w:r>
    </w:p>
    <w:p w14:paraId="5832A8E1" w14:textId="77777777" w:rsidR="00F036F7" w:rsidRPr="0034536B" w:rsidRDefault="00F036F7" w:rsidP="00F036F7">
      <w:pPr>
        <w:pStyle w:val="ListParagraph"/>
        <w:numPr>
          <w:ilvl w:val="2"/>
          <w:numId w:val="3"/>
        </w:numPr>
        <w:rPr>
          <w:lang w:bidi="en-US"/>
        </w:rPr>
      </w:pPr>
      <w:r w:rsidRPr="0034536B">
        <w:rPr>
          <w:lang w:bidi="en-US"/>
        </w:rPr>
        <w:t>Accounting_stat: N</w:t>
      </w:r>
    </w:p>
    <w:p w14:paraId="7950F6FE" w14:textId="77777777" w:rsidR="00907E0D" w:rsidRPr="0034536B" w:rsidRDefault="00907E0D" w:rsidP="00463491">
      <w:pPr>
        <w:pStyle w:val="ListParagraph"/>
        <w:numPr>
          <w:ilvl w:val="2"/>
          <w:numId w:val="3"/>
        </w:numPr>
        <w:rPr>
          <w:lang w:bidi="en-US"/>
        </w:rPr>
      </w:pPr>
      <w:r w:rsidRPr="0034536B">
        <w:rPr>
          <w:lang w:bidi="en-US"/>
        </w:rPr>
        <w:t>Sale_manager_id: TLID của CBQL đã chọn ở popup</w:t>
      </w:r>
    </w:p>
    <w:p w14:paraId="322078AB" w14:textId="77777777" w:rsidR="00907E0D" w:rsidRPr="0034536B" w:rsidRDefault="00907E0D" w:rsidP="00463491">
      <w:pPr>
        <w:pStyle w:val="ListParagraph"/>
        <w:numPr>
          <w:ilvl w:val="2"/>
          <w:numId w:val="3"/>
        </w:numPr>
        <w:rPr>
          <w:lang w:bidi="en-US"/>
        </w:rPr>
      </w:pPr>
      <w:r w:rsidRPr="0034536B">
        <w:rPr>
          <w:lang w:bidi="en-US"/>
        </w:rPr>
        <w:t>Idcode_collab: CMND của CTV đã nhập ở popup</w:t>
      </w:r>
    </w:p>
    <w:p w14:paraId="22C1FE7B" w14:textId="77777777" w:rsidR="00907E0D" w:rsidRPr="0034536B" w:rsidRDefault="00907E0D" w:rsidP="00463491">
      <w:pPr>
        <w:pStyle w:val="ListParagraph"/>
        <w:numPr>
          <w:ilvl w:val="2"/>
          <w:numId w:val="3"/>
        </w:numPr>
        <w:rPr>
          <w:lang w:bidi="en-US"/>
        </w:rPr>
      </w:pPr>
      <w:r w:rsidRPr="0034536B">
        <w:rPr>
          <w:lang w:bidi="en-US"/>
        </w:rPr>
        <w:t>Collab_id: collaborator.coid tương ứng theo idcode đã nhập của CTV</w:t>
      </w:r>
    </w:p>
    <w:p w14:paraId="074C7DAB" w14:textId="77777777" w:rsidR="00907E0D" w:rsidRPr="0034536B" w:rsidRDefault="00907E0D" w:rsidP="00463491">
      <w:pPr>
        <w:pStyle w:val="ListParagraph"/>
        <w:numPr>
          <w:ilvl w:val="2"/>
          <w:numId w:val="3"/>
        </w:numPr>
        <w:rPr>
          <w:lang w:bidi="en-US"/>
        </w:rPr>
      </w:pPr>
      <w:r w:rsidRPr="0034536B">
        <w:rPr>
          <w:lang w:bidi="en-US"/>
        </w:rPr>
        <w:t>Brid: brgrp.brid tương ứng của POS đã chọn ở popup</w:t>
      </w:r>
    </w:p>
    <w:p w14:paraId="1C7DB974" w14:textId="77777777" w:rsidR="00907E0D" w:rsidRPr="0034536B" w:rsidRDefault="00907E0D" w:rsidP="00463491">
      <w:pPr>
        <w:pStyle w:val="ListParagraph"/>
        <w:numPr>
          <w:ilvl w:val="2"/>
          <w:numId w:val="3"/>
        </w:numPr>
        <w:rPr>
          <w:lang w:bidi="en-US"/>
        </w:rPr>
      </w:pPr>
      <w:r w:rsidRPr="0034536B">
        <w:rPr>
          <w:lang w:bidi="en-US"/>
        </w:rPr>
        <w:t>Matdate: Ngày đến hạn kỳ hạn lấy được từ grid</w:t>
      </w:r>
    </w:p>
    <w:p w14:paraId="1E4050B0" w14:textId="77777777" w:rsidR="00907E0D" w:rsidRPr="0034536B" w:rsidRDefault="00907E0D" w:rsidP="00463491">
      <w:pPr>
        <w:pStyle w:val="ListParagraph"/>
        <w:numPr>
          <w:ilvl w:val="2"/>
          <w:numId w:val="3"/>
        </w:numPr>
        <w:rPr>
          <w:lang w:bidi="en-US"/>
        </w:rPr>
      </w:pPr>
      <w:r w:rsidRPr="0034536B">
        <w:rPr>
          <w:lang w:bidi="en-US"/>
        </w:rPr>
        <w:t>Pending_clsqtty: 0</w:t>
      </w:r>
    </w:p>
    <w:p w14:paraId="24643699" w14:textId="77777777" w:rsidR="00907E0D" w:rsidRPr="0034536B" w:rsidRDefault="00907E0D" w:rsidP="00463491">
      <w:pPr>
        <w:pStyle w:val="ListParagraph"/>
        <w:numPr>
          <w:ilvl w:val="2"/>
          <w:numId w:val="3"/>
        </w:numPr>
        <w:rPr>
          <w:lang w:bidi="en-US"/>
        </w:rPr>
      </w:pPr>
      <w:r w:rsidRPr="0034536B">
        <w:rPr>
          <w:lang w:bidi="en-US"/>
        </w:rPr>
        <w:t>Clsqtty: 0</w:t>
      </w:r>
    </w:p>
    <w:p w14:paraId="338F4A13" w14:textId="77777777" w:rsidR="00907E0D" w:rsidRPr="0034536B" w:rsidRDefault="00907E0D" w:rsidP="00463491">
      <w:pPr>
        <w:pStyle w:val="ListParagraph"/>
        <w:numPr>
          <w:ilvl w:val="2"/>
          <w:numId w:val="3"/>
        </w:numPr>
        <w:rPr>
          <w:lang w:bidi="en-US"/>
        </w:rPr>
      </w:pPr>
      <w:r w:rsidRPr="0034536B">
        <w:rPr>
          <w:lang w:bidi="en-US"/>
        </w:rPr>
        <w:t>Soldqtty: 0</w:t>
      </w:r>
    </w:p>
    <w:p w14:paraId="1B19811D" w14:textId="357461C5" w:rsidR="00907E0D" w:rsidRPr="0034536B" w:rsidRDefault="00907E0D" w:rsidP="00463491">
      <w:pPr>
        <w:pStyle w:val="ListParagraph"/>
        <w:numPr>
          <w:ilvl w:val="2"/>
          <w:numId w:val="3"/>
        </w:numPr>
        <w:rPr>
          <w:lang w:bidi="en-US"/>
        </w:rPr>
      </w:pPr>
      <w:r w:rsidRPr="0034536B">
        <w:rPr>
          <w:lang w:bidi="en-US"/>
        </w:rPr>
        <w:t xml:space="preserve">Isprofessor: </w:t>
      </w:r>
      <w:r w:rsidR="000C0458" w:rsidRPr="0034536B">
        <w:rPr>
          <w:lang w:bidi="en-US"/>
        </w:rPr>
        <w:t>cfmast.professor</w:t>
      </w:r>
    </w:p>
    <w:p w14:paraId="3C7AF094" w14:textId="77777777" w:rsidR="00907E0D" w:rsidRPr="0034536B" w:rsidRDefault="00907E0D" w:rsidP="00463491">
      <w:pPr>
        <w:pStyle w:val="ListParagraph"/>
        <w:numPr>
          <w:ilvl w:val="2"/>
          <w:numId w:val="3"/>
        </w:numPr>
        <w:rPr>
          <w:lang w:bidi="en-US"/>
        </w:rPr>
      </w:pPr>
      <w:r w:rsidRPr="0034536B">
        <w:rPr>
          <w:lang w:bidi="en-US"/>
        </w:rPr>
        <w:t>Refissueid: = oxpost.refissuid</w:t>
      </w:r>
    </w:p>
    <w:p w14:paraId="536C3CB3" w14:textId="77777777" w:rsidR="00907E0D" w:rsidRPr="0034536B" w:rsidRDefault="00907E0D" w:rsidP="00463491">
      <w:pPr>
        <w:pStyle w:val="ListParagraph"/>
        <w:numPr>
          <w:ilvl w:val="2"/>
          <w:numId w:val="3"/>
        </w:numPr>
        <w:rPr>
          <w:lang w:bidi="en-US"/>
        </w:rPr>
      </w:pPr>
      <w:r w:rsidRPr="0034536B">
        <w:rPr>
          <w:lang w:bidi="en-US"/>
        </w:rPr>
        <w:t>Intrate: Lưu LS coupon kỳ hiện tại đã lấy được ở trên</w:t>
      </w:r>
    </w:p>
    <w:p w14:paraId="7A617E2F" w14:textId="77777777" w:rsidR="00907E0D" w:rsidRPr="0034536B" w:rsidRDefault="00907E0D" w:rsidP="00463491">
      <w:pPr>
        <w:pStyle w:val="ListParagraph"/>
        <w:numPr>
          <w:ilvl w:val="2"/>
          <w:numId w:val="3"/>
        </w:numPr>
        <w:rPr>
          <w:lang w:bidi="en-US"/>
        </w:rPr>
      </w:pPr>
      <w:r w:rsidRPr="0034536B">
        <w:rPr>
          <w:lang w:bidi="en-US"/>
        </w:rPr>
        <w:t>Islisted: nếu assetdtl.spotmodeid = ‘A’ =&gt; lưu ‘Y’, nếu không lưu ‘N’</w:t>
      </w:r>
    </w:p>
    <w:p w14:paraId="0932C524" w14:textId="537F9844" w:rsidR="00907E0D" w:rsidRPr="0034536B" w:rsidRDefault="00907E0D" w:rsidP="00463491">
      <w:pPr>
        <w:pStyle w:val="ListParagraph"/>
        <w:numPr>
          <w:ilvl w:val="2"/>
          <w:numId w:val="3"/>
        </w:numPr>
        <w:rPr>
          <w:lang w:bidi="en-US"/>
        </w:rPr>
      </w:pPr>
      <w:r w:rsidRPr="0034536B">
        <w:rPr>
          <w:lang w:bidi="en-US"/>
        </w:rPr>
        <w:t>Ispushed: ‘N’</w:t>
      </w:r>
    </w:p>
    <w:p w14:paraId="610157D2" w14:textId="5B5E3C5B" w:rsidR="00463491" w:rsidRPr="0034536B" w:rsidRDefault="003E3636" w:rsidP="00463491">
      <w:pPr>
        <w:pStyle w:val="ListParagraph"/>
        <w:numPr>
          <w:ilvl w:val="2"/>
          <w:numId w:val="3"/>
        </w:numPr>
        <w:rPr>
          <w:lang w:bidi="en-US"/>
        </w:rPr>
      </w:pPr>
      <w:r w:rsidRPr="0034536B">
        <w:rPr>
          <w:lang w:bidi="en-US"/>
        </w:rPr>
        <w:t>M</w:t>
      </w:r>
      <w:r w:rsidR="00463491" w:rsidRPr="0034536B">
        <w:rPr>
          <w:lang w:bidi="en-US"/>
        </w:rPr>
        <w:t>oneytransfer: TP chưa NY lưu = ‘N’, TP NY dựa theo thông tin KH nhập có chuyển tiền từ TK thanh toán sang TK CK hay không</w:t>
      </w:r>
    </w:p>
    <w:p w14:paraId="74311820" w14:textId="10E67B50" w:rsidR="00D903E0" w:rsidRPr="0034536B" w:rsidRDefault="00D903E0" w:rsidP="00463491">
      <w:pPr>
        <w:pStyle w:val="ListParagraph"/>
        <w:numPr>
          <w:ilvl w:val="2"/>
          <w:numId w:val="3"/>
        </w:numPr>
        <w:rPr>
          <w:lang w:bidi="en-US"/>
        </w:rPr>
      </w:pPr>
      <w:r w:rsidRPr="0034536B">
        <w:rPr>
          <w:lang w:bidi="en-US"/>
        </w:rPr>
        <w:t>IssueOwner: Có cấp giấy XNSH hay không</w:t>
      </w:r>
    </w:p>
    <w:p w14:paraId="7515586B" w14:textId="500F11A0" w:rsidR="00A9639F" w:rsidRPr="0034536B" w:rsidRDefault="00A9639F" w:rsidP="00463491">
      <w:pPr>
        <w:pStyle w:val="ListParagraph"/>
        <w:numPr>
          <w:ilvl w:val="2"/>
          <w:numId w:val="3"/>
        </w:numPr>
        <w:rPr>
          <w:lang w:bidi="en-US"/>
        </w:rPr>
      </w:pPr>
      <w:r w:rsidRPr="0034536B">
        <w:rPr>
          <w:lang w:bidi="en-US"/>
        </w:rPr>
        <w:t>Intadj: Có điều chỉnh lãi suất hay không</w:t>
      </w:r>
    </w:p>
    <w:p w14:paraId="6D240768" w14:textId="74897E81" w:rsidR="003D0DBC" w:rsidRPr="0034536B" w:rsidRDefault="003D0DBC" w:rsidP="00463491">
      <w:pPr>
        <w:pStyle w:val="ListParagraph"/>
        <w:numPr>
          <w:ilvl w:val="2"/>
          <w:numId w:val="3"/>
        </w:numPr>
        <w:rPr>
          <w:lang w:bidi="en-US"/>
        </w:rPr>
      </w:pPr>
      <w:r w:rsidRPr="0034536B">
        <w:rPr>
          <w:lang w:bidi="en-US"/>
        </w:rPr>
        <w:t xml:space="preserve">Comprogram: proid của chương trình đã chọn </w:t>
      </w:r>
    </w:p>
    <w:p w14:paraId="223EFB32" w14:textId="09B092E1" w:rsidR="008E7940" w:rsidRDefault="00D66B44" w:rsidP="00463491">
      <w:pPr>
        <w:pStyle w:val="ListParagraph"/>
        <w:numPr>
          <w:ilvl w:val="2"/>
          <w:numId w:val="3"/>
        </w:numPr>
        <w:rPr>
          <w:ins w:id="1100" w:author="Microsoft account" w:date="2021-09-05T21:00:00Z"/>
          <w:lang w:bidi="en-US"/>
        </w:rPr>
      </w:pPr>
      <w:r w:rsidRPr="0034536B">
        <w:rPr>
          <w:lang w:bidi="en-US"/>
        </w:rPr>
        <w:t>isrmsales</w:t>
      </w:r>
      <w:r w:rsidR="008E7940" w:rsidRPr="0034536B">
        <w:rPr>
          <w:lang w:bidi="en-US"/>
        </w:rPr>
        <w:t>: có ghi nhận doanh số cho RM không</w:t>
      </w:r>
    </w:p>
    <w:p w14:paraId="40A992DC" w14:textId="72F2C43F" w:rsidR="003E3D70" w:rsidRPr="0034536B" w:rsidRDefault="003E3D70" w:rsidP="003E3D70">
      <w:pPr>
        <w:pStyle w:val="ListParagraph"/>
        <w:numPr>
          <w:ilvl w:val="2"/>
          <w:numId w:val="3"/>
        </w:numPr>
        <w:rPr>
          <w:ins w:id="1101" w:author="Microsoft account" w:date="2021-09-05T21:00:00Z"/>
          <w:lang w:bidi="en-US"/>
        </w:rPr>
      </w:pPr>
      <w:ins w:id="1102" w:author="Microsoft account" w:date="2021-09-05T21:01:00Z">
        <w:r>
          <w:rPr>
            <w:lang w:bidi="en-US"/>
          </w:rPr>
          <w:t>buyer</w:t>
        </w:r>
      </w:ins>
      <w:ins w:id="1103" w:author="Microsoft account" w:date="2021-09-05T21:00:00Z">
        <w:r w:rsidRPr="0034536B">
          <w:rPr>
            <w:lang w:bidi="en-US"/>
          </w:rPr>
          <w:t xml:space="preserve">cash: = cfmast.bankacc của người </w:t>
        </w:r>
      </w:ins>
      <w:ins w:id="1104" w:author="Microsoft account" w:date="2021-09-05T21:01:00Z">
        <w:r>
          <w:rPr>
            <w:lang w:bidi="en-US"/>
          </w:rPr>
          <w:t>mua</w:t>
        </w:r>
      </w:ins>
    </w:p>
    <w:p w14:paraId="02A2D52C" w14:textId="342B8A32" w:rsidR="003E3D70" w:rsidRPr="0034536B" w:rsidRDefault="003E3D70" w:rsidP="003E3D70">
      <w:pPr>
        <w:pStyle w:val="ListParagraph"/>
        <w:numPr>
          <w:ilvl w:val="2"/>
          <w:numId w:val="3"/>
        </w:numPr>
        <w:rPr>
          <w:ins w:id="1105" w:author="Microsoft account" w:date="2021-09-05T21:00:00Z"/>
          <w:lang w:bidi="en-US"/>
        </w:rPr>
      </w:pPr>
      <w:ins w:id="1106" w:author="Microsoft account" w:date="2021-09-05T21:00:00Z">
        <w:r w:rsidRPr="0034536B">
          <w:rPr>
            <w:lang w:bidi="en-US"/>
          </w:rPr>
          <w:t>sellerbank:</w:t>
        </w:r>
      </w:ins>
      <w:ins w:id="1107" w:author="Microsoft account" w:date="2021-09-05T21:01:00Z">
        <w:r>
          <w:rPr>
            <w:lang w:bidi="en-US"/>
          </w:rPr>
          <w:t xml:space="preserve"> </w:t>
        </w:r>
      </w:ins>
      <w:ins w:id="1108" w:author="Microsoft account" w:date="2021-09-05T21:00:00Z">
        <w:r w:rsidRPr="0034536B">
          <w:rPr>
            <w:lang w:bidi="en-US"/>
          </w:rPr>
          <w:t xml:space="preserve">= cfmast.bankcode của người </w:t>
        </w:r>
      </w:ins>
      <w:ins w:id="1109" w:author="Microsoft account" w:date="2021-09-05T21:01:00Z">
        <w:r>
          <w:rPr>
            <w:lang w:bidi="en-US"/>
          </w:rPr>
          <w:t>mua</w:t>
        </w:r>
      </w:ins>
    </w:p>
    <w:p w14:paraId="6DFB3D99" w14:textId="3EC4EDF5" w:rsidR="003E3D70" w:rsidRPr="0034536B" w:rsidRDefault="003E3D70" w:rsidP="003E3D70">
      <w:pPr>
        <w:pStyle w:val="ListParagraph"/>
        <w:numPr>
          <w:ilvl w:val="2"/>
          <w:numId w:val="3"/>
        </w:numPr>
        <w:rPr>
          <w:ins w:id="1110" w:author="Microsoft account" w:date="2021-09-05T21:00:00Z"/>
          <w:lang w:bidi="en-US"/>
        </w:rPr>
      </w:pPr>
      <w:ins w:id="1111" w:author="Microsoft account" w:date="2021-09-05T21:00:00Z">
        <w:r w:rsidRPr="0034536B">
          <w:rPr>
            <w:lang w:bidi="en-US"/>
          </w:rPr>
          <w:t xml:space="preserve">sellercitybank: = cfmast.citybank của người </w:t>
        </w:r>
      </w:ins>
      <w:ins w:id="1112" w:author="Microsoft account" w:date="2021-09-05T21:01:00Z">
        <w:r>
          <w:rPr>
            <w:lang w:bidi="en-US"/>
          </w:rPr>
          <w:t>mua</w:t>
        </w:r>
      </w:ins>
    </w:p>
    <w:p w14:paraId="33561B07" w14:textId="5631149F" w:rsidR="003E3D70" w:rsidRDefault="003E3D70" w:rsidP="003E3D70">
      <w:pPr>
        <w:pStyle w:val="ListParagraph"/>
        <w:numPr>
          <w:ilvl w:val="2"/>
          <w:numId w:val="3"/>
        </w:numPr>
        <w:rPr>
          <w:ins w:id="1113" w:author="Microsoft account" w:date="2021-09-05T21:02:00Z"/>
          <w:lang w:bidi="en-US"/>
        </w:rPr>
      </w:pPr>
      <w:ins w:id="1114" w:author="Microsoft account" w:date="2021-09-05T21:01:00Z">
        <w:r>
          <w:rPr>
            <w:lang w:bidi="en-US"/>
          </w:rPr>
          <w:t>beforeadj</w:t>
        </w:r>
      </w:ins>
      <w:ins w:id="1115" w:author="Microsoft account" w:date="2021-09-05T21:02:00Z">
        <w:r>
          <w:rPr>
            <w:lang w:bidi="en-US"/>
          </w:rPr>
          <w:t>price: NULL</w:t>
        </w:r>
      </w:ins>
    </w:p>
    <w:p w14:paraId="33F10708" w14:textId="1D65403E" w:rsidR="003E3D70" w:rsidRDefault="003E3D70" w:rsidP="003E3D70">
      <w:pPr>
        <w:pStyle w:val="ListParagraph"/>
        <w:numPr>
          <w:ilvl w:val="2"/>
          <w:numId w:val="3"/>
        </w:numPr>
        <w:rPr>
          <w:ins w:id="1116" w:author="Microsoft account" w:date="2021-09-05T21:22:00Z"/>
          <w:lang w:bidi="en-US"/>
        </w:rPr>
      </w:pPr>
      <w:ins w:id="1117" w:author="Microsoft account" w:date="2021-09-05T21:02:00Z">
        <w:r>
          <w:rPr>
            <w:lang w:bidi="en-US"/>
          </w:rPr>
          <w:t>isissued: ‘N’</w:t>
        </w:r>
      </w:ins>
    </w:p>
    <w:p w14:paraId="00F8F37C" w14:textId="25CC9BC2" w:rsidR="003D3BAD" w:rsidRPr="0034536B" w:rsidRDefault="003D3BAD" w:rsidP="003E3D70">
      <w:pPr>
        <w:pStyle w:val="ListParagraph"/>
        <w:numPr>
          <w:ilvl w:val="2"/>
          <w:numId w:val="3"/>
        </w:numPr>
        <w:rPr>
          <w:lang w:bidi="en-US"/>
        </w:rPr>
      </w:pPr>
      <w:ins w:id="1118" w:author="Microsoft account" w:date="2021-09-05T21:22:00Z">
        <w:r>
          <w:rPr>
            <w:lang w:bidi="en-US"/>
          </w:rPr>
          <w:t>rateadjurl: Lưu link lưu tờ trình ĐCLS đã upload lên</w:t>
        </w:r>
      </w:ins>
    </w:p>
    <w:p w14:paraId="7BC1B77D" w14:textId="68E7BB6C" w:rsidR="00907E0D" w:rsidRPr="001909DB" w:rsidDel="005A6C6E" w:rsidRDefault="00907E0D" w:rsidP="00463491">
      <w:pPr>
        <w:pStyle w:val="ListParagraph"/>
        <w:numPr>
          <w:ilvl w:val="1"/>
          <w:numId w:val="3"/>
        </w:numPr>
        <w:rPr>
          <w:del w:id="1119" w:author="Microsoft account" w:date="2021-09-05T21:04:00Z"/>
          <w:lang w:bidi="en-US"/>
        </w:rPr>
      </w:pPr>
      <w:del w:id="1120" w:author="Microsoft account" w:date="2021-09-05T21:04:00Z">
        <w:r w:rsidRPr="001909DB" w:rsidDel="005A6C6E">
          <w:rPr>
            <w:lang w:bidi="en-US"/>
          </w:rPr>
          <w:delText>Insert oxmastleg – dòng cho chân Sell</w:delText>
        </w:r>
      </w:del>
    </w:p>
    <w:p w14:paraId="51A92634" w14:textId="1D0E0DA8" w:rsidR="00907E0D" w:rsidRPr="001909DB" w:rsidDel="005A6C6E" w:rsidRDefault="00907E0D" w:rsidP="00463491">
      <w:pPr>
        <w:pStyle w:val="ListParagraph"/>
        <w:numPr>
          <w:ilvl w:val="2"/>
          <w:numId w:val="3"/>
        </w:numPr>
        <w:rPr>
          <w:del w:id="1121" w:author="Microsoft account" w:date="2021-09-05T21:04:00Z"/>
          <w:lang w:bidi="en-US"/>
        </w:rPr>
      </w:pPr>
      <w:del w:id="1122" w:author="Microsoft account" w:date="2021-09-05T21:04:00Z">
        <w:r w:rsidRPr="001909DB" w:rsidDel="005A6C6E">
          <w:rPr>
            <w:lang w:bidi="en-US"/>
          </w:rPr>
          <w:delText>Autoid: tự tăng</w:delText>
        </w:r>
      </w:del>
    </w:p>
    <w:p w14:paraId="612B7307" w14:textId="3F2E9D54" w:rsidR="00907E0D" w:rsidRPr="001909DB" w:rsidDel="005A6C6E" w:rsidRDefault="00907E0D" w:rsidP="00463491">
      <w:pPr>
        <w:pStyle w:val="ListParagraph"/>
        <w:numPr>
          <w:ilvl w:val="2"/>
          <w:numId w:val="3"/>
        </w:numPr>
        <w:rPr>
          <w:del w:id="1123" w:author="Microsoft account" w:date="2021-09-05T21:04:00Z"/>
          <w:lang w:bidi="en-US"/>
        </w:rPr>
      </w:pPr>
      <w:del w:id="1124" w:author="Microsoft account" w:date="2021-09-05T21:04:00Z">
        <w:r w:rsidRPr="001909DB" w:rsidDel="005A6C6E">
          <w:rPr>
            <w:lang w:bidi="en-US"/>
          </w:rPr>
          <w:delText>Orgorderid: oxmast.autoid sinh ở trên</w:delText>
        </w:r>
      </w:del>
    </w:p>
    <w:p w14:paraId="5AE8C116" w14:textId="62C5265E" w:rsidR="00907E0D" w:rsidRPr="001909DB" w:rsidDel="005A6C6E" w:rsidRDefault="00907E0D" w:rsidP="00463491">
      <w:pPr>
        <w:pStyle w:val="ListParagraph"/>
        <w:numPr>
          <w:ilvl w:val="2"/>
          <w:numId w:val="3"/>
        </w:numPr>
        <w:rPr>
          <w:del w:id="1125" w:author="Microsoft account" w:date="2021-09-05T21:04:00Z"/>
          <w:lang w:bidi="en-US"/>
        </w:rPr>
      </w:pPr>
      <w:del w:id="1126" w:author="Microsoft account" w:date="2021-09-05T21:04:00Z">
        <w:r w:rsidRPr="001909DB" w:rsidDel="005A6C6E">
          <w:rPr>
            <w:lang w:bidi="en-US"/>
          </w:rPr>
          <w:delText>Reforderid: NVL(oxpost. buyconfirmno của lệnh chào đã chọn is not NULL =&gt; join đến oxmast where confirmno = buyconfirmno trên =&gt; lấy autoid của oxmast, oxmast.autoid sinh ở trên)</w:delText>
        </w:r>
      </w:del>
    </w:p>
    <w:p w14:paraId="2E445843" w14:textId="405DC57B" w:rsidR="00907E0D" w:rsidRPr="001909DB" w:rsidDel="005A6C6E" w:rsidRDefault="00907E0D" w:rsidP="00463491">
      <w:pPr>
        <w:pStyle w:val="ListParagraph"/>
        <w:numPr>
          <w:ilvl w:val="2"/>
          <w:numId w:val="3"/>
        </w:numPr>
        <w:rPr>
          <w:del w:id="1127" w:author="Microsoft account" w:date="2021-09-05T21:04:00Z"/>
          <w:lang w:bidi="en-US"/>
        </w:rPr>
      </w:pPr>
      <w:del w:id="1128" w:author="Microsoft account" w:date="2021-09-05T21:04:00Z">
        <w:r w:rsidRPr="001909DB" w:rsidDel="005A6C6E">
          <w:rPr>
            <w:lang w:bidi="en-US"/>
          </w:rPr>
          <w:delText>Symbol: mã tài sản đã lấy dữ liệu đưa vào popup</w:delText>
        </w:r>
      </w:del>
    </w:p>
    <w:p w14:paraId="0EFAD211" w14:textId="686DD7A6" w:rsidR="00907E0D" w:rsidRPr="001909DB" w:rsidDel="005A6C6E" w:rsidRDefault="00907E0D" w:rsidP="00463491">
      <w:pPr>
        <w:pStyle w:val="ListParagraph"/>
        <w:numPr>
          <w:ilvl w:val="2"/>
          <w:numId w:val="3"/>
        </w:numPr>
        <w:rPr>
          <w:del w:id="1129" w:author="Microsoft account" w:date="2021-09-05T21:04:00Z"/>
          <w:lang w:bidi="en-US"/>
        </w:rPr>
      </w:pPr>
      <w:del w:id="1130" w:author="Microsoft account" w:date="2021-09-05T21:04:00Z">
        <w:r w:rsidRPr="001909DB" w:rsidDel="005A6C6E">
          <w:rPr>
            <w:lang w:bidi="en-US"/>
          </w:rPr>
          <w:lastRenderedPageBreak/>
          <w:delText>Legcd: S</w:delText>
        </w:r>
      </w:del>
    </w:p>
    <w:p w14:paraId="475993D7" w14:textId="58F6DE95" w:rsidR="00907E0D" w:rsidRPr="001909DB" w:rsidDel="005A6C6E" w:rsidRDefault="00907E0D" w:rsidP="00463491">
      <w:pPr>
        <w:pStyle w:val="ListParagraph"/>
        <w:numPr>
          <w:ilvl w:val="2"/>
          <w:numId w:val="3"/>
        </w:numPr>
        <w:rPr>
          <w:del w:id="1131" w:author="Microsoft account" w:date="2021-09-05T21:04:00Z"/>
          <w:lang w:bidi="en-US"/>
        </w:rPr>
      </w:pPr>
      <w:del w:id="1132" w:author="Microsoft account" w:date="2021-09-05T21:04:00Z">
        <w:r w:rsidRPr="001909DB" w:rsidDel="005A6C6E">
          <w:rPr>
            <w:lang w:bidi="en-US"/>
          </w:rPr>
          <w:delText>Orgacctno: acctno của người bán (đã lấy DL đưa vào popup)</w:delText>
        </w:r>
      </w:del>
    </w:p>
    <w:p w14:paraId="52898BC0" w14:textId="11C5EDD2" w:rsidR="00907E0D" w:rsidRPr="001909DB" w:rsidDel="005A6C6E" w:rsidRDefault="00907E0D" w:rsidP="00463491">
      <w:pPr>
        <w:pStyle w:val="ListParagraph"/>
        <w:numPr>
          <w:ilvl w:val="2"/>
          <w:numId w:val="3"/>
        </w:numPr>
        <w:rPr>
          <w:del w:id="1133" w:author="Microsoft account" w:date="2021-09-05T21:04:00Z"/>
          <w:lang w:bidi="en-US"/>
        </w:rPr>
      </w:pPr>
      <w:del w:id="1134" w:author="Microsoft account" w:date="2021-09-05T21:04:00Z">
        <w:r w:rsidRPr="001909DB" w:rsidDel="005A6C6E">
          <w:rPr>
            <w:lang w:bidi="en-US"/>
          </w:rPr>
          <w:delText>Afacctno: acctno của người bán (đã lấy DL đưa vào popup)</w:delText>
        </w:r>
      </w:del>
    </w:p>
    <w:p w14:paraId="01C32D21" w14:textId="7292C6DE" w:rsidR="00907E0D" w:rsidRPr="001909DB" w:rsidDel="005A6C6E" w:rsidRDefault="00907E0D" w:rsidP="00463491">
      <w:pPr>
        <w:pStyle w:val="ListParagraph"/>
        <w:numPr>
          <w:ilvl w:val="2"/>
          <w:numId w:val="3"/>
        </w:numPr>
        <w:rPr>
          <w:del w:id="1135" w:author="Microsoft account" w:date="2021-09-05T21:04:00Z"/>
          <w:lang w:bidi="en-US"/>
        </w:rPr>
      </w:pPr>
      <w:del w:id="1136" w:author="Microsoft account" w:date="2021-09-05T21:04:00Z">
        <w:r w:rsidRPr="001909DB" w:rsidDel="005A6C6E">
          <w:rPr>
            <w:lang w:bidi="en-US"/>
          </w:rPr>
          <w:delText>Coacctno: acctno của người mua đã chọn ở popup</w:delText>
        </w:r>
      </w:del>
    </w:p>
    <w:p w14:paraId="37A6FF70" w14:textId="03E4358D" w:rsidR="00907E0D" w:rsidRPr="001909DB" w:rsidDel="005A6C6E" w:rsidRDefault="00907E0D" w:rsidP="00463491">
      <w:pPr>
        <w:pStyle w:val="ListParagraph"/>
        <w:numPr>
          <w:ilvl w:val="2"/>
          <w:numId w:val="3"/>
        </w:numPr>
        <w:rPr>
          <w:del w:id="1137" w:author="Microsoft account" w:date="2021-09-05T21:04:00Z"/>
          <w:lang w:bidi="en-US"/>
        </w:rPr>
      </w:pPr>
      <w:del w:id="1138" w:author="Microsoft account" w:date="2021-09-05T21:04:00Z">
        <w:r w:rsidRPr="001909DB" w:rsidDel="005A6C6E">
          <w:rPr>
            <w:lang w:bidi="en-US"/>
          </w:rPr>
          <w:delText>Optioncd: N</w:delText>
        </w:r>
      </w:del>
    </w:p>
    <w:p w14:paraId="1CA24B3A" w14:textId="64E72249" w:rsidR="00907E0D" w:rsidRPr="001909DB" w:rsidDel="005A6C6E" w:rsidRDefault="00907E0D" w:rsidP="00463491">
      <w:pPr>
        <w:pStyle w:val="ListParagraph"/>
        <w:numPr>
          <w:ilvl w:val="2"/>
          <w:numId w:val="3"/>
        </w:numPr>
        <w:rPr>
          <w:del w:id="1139" w:author="Microsoft account" w:date="2021-09-05T21:04:00Z"/>
          <w:lang w:bidi="en-US"/>
        </w:rPr>
      </w:pPr>
      <w:del w:id="1140" w:author="Microsoft account" w:date="2021-09-05T21:04:00Z">
        <w:r w:rsidRPr="001909DB" w:rsidDel="005A6C6E">
          <w:rPr>
            <w:lang w:bidi="en-US"/>
          </w:rPr>
          <w:delText>Orgqtty: khối lượng mua đã nhập ở popup</w:delText>
        </w:r>
      </w:del>
    </w:p>
    <w:p w14:paraId="192CAAE4" w14:textId="121B2FFA" w:rsidR="00907E0D" w:rsidRPr="001909DB" w:rsidDel="005A6C6E" w:rsidRDefault="00907E0D" w:rsidP="00463491">
      <w:pPr>
        <w:pStyle w:val="ListParagraph"/>
        <w:numPr>
          <w:ilvl w:val="2"/>
          <w:numId w:val="3"/>
        </w:numPr>
        <w:rPr>
          <w:del w:id="1141" w:author="Microsoft account" w:date="2021-09-05T21:04:00Z"/>
          <w:lang w:bidi="en-US"/>
        </w:rPr>
      </w:pPr>
      <w:del w:id="1142" w:author="Microsoft account" w:date="2021-09-05T21:04:00Z">
        <w:r w:rsidRPr="001909DB" w:rsidDel="005A6C6E">
          <w:rPr>
            <w:lang w:bidi="en-US"/>
          </w:rPr>
          <w:delText>Exerqtty: 0</w:delText>
        </w:r>
      </w:del>
    </w:p>
    <w:p w14:paraId="61A4B6DB" w14:textId="380C3B0D" w:rsidR="00907E0D" w:rsidRPr="001909DB" w:rsidDel="005A6C6E" w:rsidRDefault="00907E0D" w:rsidP="00463491">
      <w:pPr>
        <w:pStyle w:val="ListParagraph"/>
        <w:numPr>
          <w:ilvl w:val="2"/>
          <w:numId w:val="3"/>
        </w:numPr>
        <w:rPr>
          <w:del w:id="1143" w:author="Microsoft account" w:date="2021-09-05T21:04:00Z"/>
          <w:lang w:bidi="en-US"/>
        </w:rPr>
      </w:pPr>
      <w:del w:id="1144" w:author="Microsoft account" w:date="2021-09-05T21:04:00Z">
        <w:r w:rsidRPr="001909DB" w:rsidDel="005A6C6E">
          <w:rPr>
            <w:lang w:bidi="en-US"/>
          </w:rPr>
          <w:delText>Confirmno: oxmast.confirmno sinh ở trên</w:delText>
        </w:r>
      </w:del>
    </w:p>
    <w:p w14:paraId="0707DB16" w14:textId="48422229" w:rsidR="00907E0D" w:rsidRPr="001909DB" w:rsidDel="005A6C6E" w:rsidRDefault="00907E0D" w:rsidP="00463491">
      <w:pPr>
        <w:pStyle w:val="ListParagraph"/>
        <w:numPr>
          <w:ilvl w:val="1"/>
          <w:numId w:val="3"/>
        </w:numPr>
        <w:rPr>
          <w:del w:id="1145" w:author="Microsoft account" w:date="2021-09-05T21:04:00Z"/>
          <w:lang w:bidi="en-US"/>
        </w:rPr>
      </w:pPr>
      <w:del w:id="1146" w:author="Microsoft account" w:date="2021-09-05T21:04:00Z">
        <w:r w:rsidRPr="001909DB" w:rsidDel="005A6C6E">
          <w:rPr>
            <w:lang w:bidi="en-US"/>
          </w:rPr>
          <w:delText>Insert oxmastleg – dòng cho chân Buy</w:delText>
        </w:r>
      </w:del>
    </w:p>
    <w:p w14:paraId="536C8134" w14:textId="2C2560D4" w:rsidR="00907E0D" w:rsidRPr="001909DB" w:rsidDel="005A6C6E" w:rsidRDefault="00907E0D" w:rsidP="00463491">
      <w:pPr>
        <w:pStyle w:val="ListParagraph"/>
        <w:numPr>
          <w:ilvl w:val="2"/>
          <w:numId w:val="3"/>
        </w:numPr>
        <w:rPr>
          <w:del w:id="1147" w:author="Microsoft account" w:date="2021-09-05T21:04:00Z"/>
          <w:lang w:bidi="en-US"/>
        </w:rPr>
      </w:pPr>
      <w:del w:id="1148" w:author="Microsoft account" w:date="2021-09-05T21:04:00Z">
        <w:r w:rsidRPr="001909DB" w:rsidDel="005A6C6E">
          <w:rPr>
            <w:lang w:bidi="en-US"/>
          </w:rPr>
          <w:delText>Autoid: tự tăng</w:delText>
        </w:r>
      </w:del>
    </w:p>
    <w:p w14:paraId="04A59A29" w14:textId="31006801" w:rsidR="00907E0D" w:rsidRPr="001909DB" w:rsidDel="005A6C6E" w:rsidRDefault="00907E0D" w:rsidP="00463491">
      <w:pPr>
        <w:pStyle w:val="ListParagraph"/>
        <w:numPr>
          <w:ilvl w:val="2"/>
          <w:numId w:val="3"/>
        </w:numPr>
        <w:rPr>
          <w:del w:id="1149" w:author="Microsoft account" w:date="2021-09-05T21:04:00Z"/>
          <w:lang w:bidi="en-US"/>
        </w:rPr>
      </w:pPr>
      <w:del w:id="1150" w:author="Microsoft account" w:date="2021-09-05T21:04:00Z">
        <w:r w:rsidRPr="001909DB" w:rsidDel="005A6C6E">
          <w:rPr>
            <w:lang w:bidi="en-US"/>
          </w:rPr>
          <w:delText>Orgorderid: oxmast.autoid sinh ở trên</w:delText>
        </w:r>
      </w:del>
    </w:p>
    <w:p w14:paraId="6017CA72" w14:textId="3760AD2C" w:rsidR="00907E0D" w:rsidRPr="001909DB" w:rsidDel="005A6C6E" w:rsidRDefault="00907E0D" w:rsidP="00463491">
      <w:pPr>
        <w:pStyle w:val="ListParagraph"/>
        <w:numPr>
          <w:ilvl w:val="2"/>
          <w:numId w:val="3"/>
        </w:numPr>
        <w:rPr>
          <w:del w:id="1151" w:author="Microsoft account" w:date="2021-09-05T21:04:00Z"/>
          <w:lang w:bidi="en-US"/>
        </w:rPr>
      </w:pPr>
      <w:del w:id="1152" w:author="Microsoft account" w:date="2021-09-05T21:04:00Z">
        <w:r w:rsidRPr="001909DB" w:rsidDel="005A6C6E">
          <w:rPr>
            <w:lang w:bidi="en-US"/>
          </w:rPr>
          <w:delText>Reforderid: NVL(oxpost. buyconfirmno của lệnh chào đã chọn is not NULL =&gt; join đến oxmast where confirmno = buyconfirmno trên =&gt; lấy autoid của oxmast, oxmast.autoid sinh ở trên)</w:delText>
        </w:r>
      </w:del>
    </w:p>
    <w:p w14:paraId="0BBE500F" w14:textId="12E04009" w:rsidR="00907E0D" w:rsidRPr="001909DB" w:rsidDel="005A6C6E" w:rsidRDefault="00907E0D" w:rsidP="00463491">
      <w:pPr>
        <w:pStyle w:val="ListParagraph"/>
        <w:numPr>
          <w:ilvl w:val="2"/>
          <w:numId w:val="3"/>
        </w:numPr>
        <w:rPr>
          <w:del w:id="1153" w:author="Microsoft account" w:date="2021-09-05T21:04:00Z"/>
          <w:lang w:bidi="en-US"/>
        </w:rPr>
      </w:pPr>
      <w:del w:id="1154" w:author="Microsoft account" w:date="2021-09-05T21:04:00Z">
        <w:r w:rsidRPr="001909DB" w:rsidDel="005A6C6E">
          <w:rPr>
            <w:lang w:bidi="en-US"/>
          </w:rPr>
          <w:delText>Symbol: mã tài sản đã lấy dữ liệu đưa vào popup</w:delText>
        </w:r>
      </w:del>
    </w:p>
    <w:p w14:paraId="1F11FE5B" w14:textId="400564F3" w:rsidR="00907E0D" w:rsidRPr="001909DB" w:rsidDel="005A6C6E" w:rsidRDefault="00907E0D" w:rsidP="00463491">
      <w:pPr>
        <w:pStyle w:val="ListParagraph"/>
        <w:numPr>
          <w:ilvl w:val="2"/>
          <w:numId w:val="3"/>
        </w:numPr>
        <w:rPr>
          <w:del w:id="1155" w:author="Microsoft account" w:date="2021-09-05T21:04:00Z"/>
          <w:lang w:bidi="en-US"/>
        </w:rPr>
      </w:pPr>
      <w:del w:id="1156" w:author="Microsoft account" w:date="2021-09-05T21:04:00Z">
        <w:r w:rsidRPr="001909DB" w:rsidDel="005A6C6E">
          <w:rPr>
            <w:lang w:bidi="en-US"/>
          </w:rPr>
          <w:delText>Legcd: B</w:delText>
        </w:r>
      </w:del>
    </w:p>
    <w:p w14:paraId="1057B7A9" w14:textId="29FE834A" w:rsidR="00907E0D" w:rsidRPr="001909DB" w:rsidDel="005A6C6E" w:rsidRDefault="00907E0D" w:rsidP="00463491">
      <w:pPr>
        <w:pStyle w:val="ListParagraph"/>
        <w:numPr>
          <w:ilvl w:val="2"/>
          <w:numId w:val="3"/>
        </w:numPr>
        <w:rPr>
          <w:del w:id="1157" w:author="Microsoft account" w:date="2021-09-05T21:04:00Z"/>
          <w:lang w:bidi="en-US"/>
        </w:rPr>
      </w:pPr>
      <w:del w:id="1158" w:author="Microsoft account" w:date="2021-09-05T21:04:00Z">
        <w:r w:rsidRPr="001909DB" w:rsidDel="005A6C6E">
          <w:rPr>
            <w:lang w:bidi="en-US"/>
          </w:rPr>
          <w:delText>Orgacctno: acctno của người bán (đã lấy DL đưa vào popup)</w:delText>
        </w:r>
      </w:del>
    </w:p>
    <w:p w14:paraId="102D96A1" w14:textId="18F324D4" w:rsidR="00907E0D" w:rsidRPr="001909DB" w:rsidDel="005A6C6E" w:rsidRDefault="00907E0D" w:rsidP="00463491">
      <w:pPr>
        <w:pStyle w:val="ListParagraph"/>
        <w:numPr>
          <w:ilvl w:val="2"/>
          <w:numId w:val="3"/>
        </w:numPr>
        <w:rPr>
          <w:del w:id="1159" w:author="Microsoft account" w:date="2021-09-05T21:04:00Z"/>
          <w:lang w:bidi="en-US"/>
        </w:rPr>
      </w:pPr>
      <w:del w:id="1160" w:author="Microsoft account" w:date="2021-09-05T21:04:00Z">
        <w:r w:rsidRPr="001909DB" w:rsidDel="005A6C6E">
          <w:rPr>
            <w:lang w:bidi="en-US"/>
          </w:rPr>
          <w:delText xml:space="preserve">Afacctno: acctno của người mua đã chọn ở popup </w:delText>
        </w:r>
      </w:del>
    </w:p>
    <w:p w14:paraId="3FF855DC" w14:textId="42D88BD1" w:rsidR="00907E0D" w:rsidRPr="001909DB" w:rsidDel="005A6C6E" w:rsidRDefault="00907E0D" w:rsidP="00463491">
      <w:pPr>
        <w:pStyle w:val="ListParagraph"/>
        <w:numPr>
          <w:ilvl w:val="2"/>
          <w:numId w:val="3"/>
        </w:numPr>
        <w:rPr>
          <w:del w:id="1161" w:author="Microsoft account" w:date="2021-09-05T21:04:00Z"/>
          <w:lang w:bidi="en-US"/>
        </w:rPr>
      </w:pPr>
      <w:del w:id="1162" w:author="Microsoft account" w:date="2021-09-05T21:04:00Z">
        <w:r w:rsidRPr="001909DB" w:rsidDel="005A6C6E">
          <w:rPr>
            <w:lang w:bidi="en-US"/>
          </w:rPr>
          <w:delText>Coacctno: acctno của người bán (đã lấy DL đưa vào popup)</w:delText>
        </w:r>
      </w:del>
    </w:p>
    <w:p w14:paraId="3502BBAE" w14:textId="0878B09D" w:rsidR="00907E0D" w:rsidRPr="001909DB" w:rsidDel="005A6C6E" w:rsidRDefault="00907E0D" w:rsidP="00463491">
      <w:pPr>
        <w:pStyle w:val="ListParagraph"/>
        <w:numPr>
          <w:ilvl w:val="2"/>
          <w:numId w:val="3"/>
        </w:numPr>
        <w:rPr>
          <w:del w:id="1163" w:author="Microsoft account" w:date="2021-09-05T21:04:00Z"/>
          <w:lang w:bidi="en-US"/>
        </w:rPr>
      </w:pPr>
      <w:del w:id="1164" w:author="Microsoft account" w:date="2021-09-05T21:04:00Z">
        <w:r w:rsidRPr="001909DB" w:rsidDel="005A6C6E">
          <w:rPr>
            <w:lang w:bidi="en-US"/>
          </w:rPr>
          <w:delText>Optioncd: N</w:delText>
        </w:r>
      </w:del>
    </w:p>
    <w:p w14:paraId="44E6C51F" w14:textId="191C28CA" w:rsidR="00907E0D" w:rsidRPr="001909DB" w:rsidDel="005A6C6E" w:rsidRDefault="00907E0D" w:rsidP="00463491">
      <w:pPr>
        <w:pStyle w:val="ListParagraph"/>
        <w:numPr>
          <w:ilvl w:val="2"/>
          <w:numId w:val="3"/>
        </w:numPr>
        <w:rPr>
          <w:del w:id="1165" w:author="Microsoft account" w:date="2021-09-05T21:04:00Z"/>
          <w:lang w:bidi="en-US"/>
        </w:rPr>
      </w:pPr>
      <w:del w:id="1166" w:author="Microsoft account" w:date="2021-09-05T21:04:00Z">
        <w:r w:rsidRPr="001909DB" w:rsidDel="005A6C6E">
          <w:rPr>
            <w:lang w:bidi="en-US"/>
          </w:rPr>
          <w:delText>Orgqtty: khối lượng mua đã nhập ở popup</w:delText>
        </w:r>
      </w:del>
    </w:p>
    <w:p w14:paraId="642517F7" w14:textId="6855983C" w:rsidR="00907E0D" w:rsidRPr="001909DB" w:rsidDel="005A6C6E" w:rsidRDefault="00907E0D" w:rsidP="00463491">
      <w:pPr>
        <w:pStyle w:val="ListParagraph"/>
        <w:numPr>
          <w:ilvl w:val="2"/>
          <w:numId w:val="3"/>
        </w:numPr>
        <w:rPr>
          <w:del w:id="1167" w:author="Microsoft account" w:date="2021-09-05T21:04:00Z"/>
          <w:lang w:bidi="en-US"/>
        </w:rPr>
      </w:pPr>
      <w:del w:id="1168" w:author="Microsoft account" w:date="2021-09-05T21:04:00Z">
        <w:r w:rsidRPr="001909DB" w:rsidDel="005A6C6E">
          <w:rPr>
            <w:lang w:bidi="en-US"/>
          </w:rPr>
          <w:delText>Exerqtty: 0</w:delText>
        </w:r>
      </w:del>
    </w:p>
    <w:p w14:paraId="7E155989" w14:textId="370E337F" w:rsidR="00907E0D" w:rsidDel="005A6C6E" w:rsidRDefault="00907E0D" w:rsidP="00463491">
      <w:pPr>
        <w:pStyle w:val="ListParagraph"/>
        <w:numPr>
          <w:ilvl w:val="2"/>
          <w:numId w:val="3"/>
        </w:numPr>
        <w:rPr>
          <w:del w:id="1169" w:author="Microsoft account" w:date="2021-09-05T21:04:00Z"/>
          <w:lang w:bidi="en-US"/>
        </w:rPr>
      </w:pPr>
      <w:del w:id="1170" w:author="Microsoft account" w:date="2021-09-05T21:04:00Z">
        <w:r w:rsidRPr="001909DB" w:rsidDel="005A6C6E">
          <w:rPr>
            <w:lang w:bidi="en-US"/>
          </w:rPr>
          <w:delText>Confirmno: oxmast.confirmno sinh ở trên</w:delText>
        </w:r>
      </w:del>
    </w:p>
    <w:p w14:paraId="1BA8E2AD" w14:textId="77777777" w:rsidR="00670D2D" w:rsidRPr="001909DB" w:rsidRDefault="00670D2D" w:rsidP="00670D2D">
      <w:pPr>
        <w:pStyle w:val="ListParagraph"/>
        <w:numPr>
          <w:ilvl w:val="1"/>
          <w:numId w:val="3"/>
        </w:numPr>
        <w:rPr>
          <w:lang w:bidi="en-US"/>
        </w:rPr>
      </w:pPr>
      <w:r w:rsidRPr="001909DB">
        <w:rPr>
          <w:lang w:bidi="en-US"/>
        </w:rPr>
        <w:t xml:space="preserve">Tăng semast.secured của người bán = KL mua của giao dịch. Insert setran bút toán tăng secured tương ứng =&gt; description = </w:t>
      </w:r>
      <w:r>
        <w:rPr>
          <w:lang w:bidi="en-US"/>
        </w:rPr>
        <w:t>“Ban</w:t>
      </w:r>
      <w:r w:rsidRPr="001909DB">
        <w:rPr>
          <w:lang w:bidi="en-US"/>
        </w:rPr>
        <w:t xml:space="preserve"> ” + KL mua + mã tài sản </w:t>
      </w:r>
      <w:r>
        <w:rPr>
          <w:lang w:bidi="en-US"/>
        </w:rPr>
        <w:t>+ “ – HĐ:” + số HĐ sinh ở oxmast</w:t>
      </w:r>
    </w:p>
    <w:p w14:paraId="390CD081" w14:textId="77777777" w:rsidR="00670D2D" w:rsidRDefault="00670D2D" w:rsidP="00670D2D">
      <w:pPr>
        <w:pStyle w:val="ListParagraph"/>
        <w:numPr>
          <w:ilvl w:val="1"/>
          <w:numId w:val="3"/>
        </w:numPr>
        <w:rPr>
          <w:lang w:bidi="en-US"/>
        </w:rPr>
      </w:pPr>
      <w:r w:rsidRPr="001909DB">
        <w:rPr>
          <w:lang w:bidi="en-US"/>
        </w:rPr>
        <w:t>Nếu người mua chưa có dòng trong semast với symbol tương ứng =&gt; insert dòng trong semast</w:t>
      </w:r>
    </w:p>
    <w:p w14:paraId="3DF9617D" w14:textId="231DC3F1" w:rsidR="005A64EE" w:rsidRPr="005A6C6E" w:rsidRDefault="005A64EE" w:rsidP="00670D2D">
      <w:pPr>
        <w:pStyle w:val="ListParagraph"/>
        <w:numPr>
          <w:ilvl w:val="1"/>
          <w:numId w:val="3"/>
        </w:numPr>
        <w:rPr>
          <w:b/>
          <w:lang w:bidi="en-US"/>
        </w:rPr>
      </w:pPr>
      <w:r w:rsidRPr="005A6C6E">
        <w:rPr>
          <w:b/>
          <w:lang w:bidi="en-US"/>
        </w:rPr>
        <w:t>Nếu lệnh không cần ĐCLS:</w:t>
      </w:r>
    </w:p>
    <w:p w14:paraId="5FCA7CE8" w14:textId="77777777" w:rsidR="00701A59" w:rsidRPr="005A6C6E" w:rsidRDefault="00701A59" w:rsidP="00701A59">
      <w:pPr>
        <w:pStyle w:val="ListParagraph"/>
        <w:numPr>
          <w:ilvl w:val="2"/>
          <w:numId w:val="3"/>
        </w:numPr>
        <w:rPr>
          <w:lang w:bidi="en-US"/>
        </w:rPr>
      </w:pPr>
      <w:r w:rsidRPr="005A6C6E">
        <w:rPr>
          <w:lang w:bidi="en-US"/>
        </w:rPr>
        <w:t>Ghi tăng oxpost.firmqtty =KL mua của giao dịch</w:t>
      </w:r>
    </w:p>
    <w:p w14:paraId="7626BE33" w14:textId="77777777" w:rsidR="00701A59" w:rsidRPr="005A6C6E" w:rsidRDefault="00701A59" w:rsidP="00701A59">
      <w:pPr>
        <w:pStyle w:val="ListParagraph"/>
        <w:numPr>
          <w:ilvl w:val="2"/>
          <w:numId w:val="3"/>
        </w:numPr>
        <w:rPr>
          <w:lang w:bidi="en-US"/>
        </w:rPr>
      </w:pPr>
      <w:r w:rsidRPr="005A6C6E">
        <w:rPr>
          <w:lang w:bidi="en-US"/>
        </w:rPr>
        <w:t>Ghi tăng oxpost.firmamt = Tổng giá trị giao dịch</w:t>
      </w:r>
    </w:p>
    <w:p w14:paraId="3BA7AD8B" w14:textId="62E0438F" w:rsidR="00670D2D" w:rsidRPr="001909DB" w:rsidRDefault="00670D2D" w:rsidP="005A64EE">
      <w:pPr>
        <w:pStyle w:val="ListParagraph"/>
        <w:numPr>
          <w:ilvl w:val="2"/>
          <w:numId w:val="3"/>
        </w:numPr>
        <w:rPr>
          <w:lang w:bidi="en-US"/>
        </w:rPr>
      </w:pPr>
      <w:r w:rsidRPr="001909DB">
        <w:rPr>
          <w:lang w:bidi="en-US"/>
        </w:rPr>
        <w:t>Ghi tăng semast.receiving</w:t>
      </w:r>
      <w:r w:rsidR="009B2656">
        <w:rPr>
          <w:lang w:bidi="en-US"/>
        </w:rPr>
        <w:t xml:space="preserve"> </w:t>
      </w:r>
      <w:r w:rsidRPr="001909DB">
        <w:rPr>
          <w:lang w:bidi="en-US"/>
        </w:rPr>
        <w:t xml:space="preserve">của người mua = KL mua của giao dịch. Insert setran bút toán tăng </w:t>
      </w:r>
      <w:r w:rsidR="009B2656" w:rsidRPr="001909DB">
        <w:rPr>
          <w:lang w:bidi="en-US"/>
        </w:rPr>
        <w:t>receiving</w:t>
      </w:r>
      <w:r w:rsidR="009B2656">
        <w:rPr>
          <w:lang w:bidi="en-US"/>
        </w:rPr>
        <w:t xml:space="preserve"> </w:t>
      </w:r>
      <w:r w:rsidRPr="001909DB">
        <w:rPr>
          <w:lang w:bidi="en-US"/>
        </w:rPr>
        <w:t xml:space="preserve">tương ứng =&gt; description = </w:t>
      </w:r>
      <w:r w:rsidR="009B2656">
        <w:rPr>
          <w:lang w:bidi="en-US"/>
        </w:rPr>
        <w:t>“M</w:t>
      </w:r>
      <w:r w:rsidRPr="001909DB">
        <w:rPr>
          <w:lang w:bidi="en-US"/>
        </w:rPr>
        <w:t>ua ” + KL mua + mã tài sản</w:t>
      </w:r>
      <w:r w:rsidR="009B2656">
        <w:rPr>
          <w:lang w:bidi="en-US"/>
        </w:rPr>
        <w:t xml:space="preserve"> + “ – HĐ:” + số HĐ sinh ở oxmast</w:t>
      </w:r>
    </w:p>
    <w:p w14:paraId="2AB98EAE" w14:textId="77777777" w:rsidR="00670D2D" w:rsidRPr="001909DB" w:rsidRDefault="00670D2D" w:rsidP="005A64EE">
      <w:pPr>
        <w:pStyle w:val="ListParagraph"/>
        <w:numPr>
          <w:ilvl w:val="2"/>
          <w:numId w:val="3"/>
        </w:numPr>
        <w:rPr>
          <w:lang w:bidi="en-US"/>
        </w:rPr>
      </w:pPr>
      <w:r w:rsidRPr="001909DB">
        <w:rPr>
          <w:lang w:bidi="en-US"/>
        </w:rPr>
        <w:t>Nếu người mua chưa có dòng trong ivmast với symbol tương ứng =&gt; insert dòng trong ivmast</w:t>
      </w:r>
    </w:p>
    <w:p w14:paraId="6B79E130" w14:textId="77777777" w:rsidR="009B2656" w:rsidRDefault="00670D2D" w:rsidP="005A64EE">
      <w:pPr>
        <w:pStyle w:val="ListParagraph"/>
        <w:numPr>
          <w:ilvl w:val="2"/>
          <w:numId w:val="3"/>
        </w:numPr>
        <w:rPr>
          <w:lang w:bidi="en-US"/>
        </w:rPr>
      </w:pPr>
      <w:r w:rsidRPr="001909DB">
        <w:rPr>
          <w:lang w:bidi="en-US"/>
        </w:rPr>
        <w:t xml:space="preserve">Ghi tăng ivmast.netting của người mua = Tổng tiền cần thanh toán. Insert ivtran 2 dòng của người mua </w:t>
      </w:r>
    </w:p>
    <w:p w14:paraId="23FA5508" w14:textId="379EBE0E" w:rsidR="009B2656" w:rsidRPr="001909DB" w:rsidRDefault="00670D2D" w:rsidP="005A64EE">
      <w:pPr>
        <w:pStyle w:val="ListParagraph"/>
        <w:numPr>
          <w:ilvl w:val="3"/>
          <w:numId w:val="3"/>
        </w:numPr>
        <w:rPr>
          <w:lang w:bidi="en-US"/>
        </w:rPr>
      </w:pPr>
      <w:r w:rsidRPr="001909DB">
        <w:rPr>
          <w:lang w:bidi="en-US"/>
        </w:rPr>
        <w:t>Dòng bút toán ghi tăng ivmast.netting = Tổng giá trị giao dịch</w:t>
      </w:r>
      <w:r w:rsidR="009B2656">
        <w:rPr>
          <w:lang w:bidi="en-US"/>
        </w:rPr>
        <w:t xml:space="preserve">, </w:t>
      </w:r>
      <w:r w:rsidR="009B2656" w:rsidRPr="001909DB">
        <w:rPr>
          <w:lang w:bidi="en-US"/>
        </w:rPr>
        <w:t xml:space="preserve">với diễn giải = </w:t>
      </w:r>
      <w:r w:rsidR="009B2656">
        <w:rPr>
          <w:lang w:bidi="en-US"/>
        </w:rPr>
        <w:t>“Tien mua</w:t>
      </w:r>
      <w:r w:rsidR="009B2656" w:rsidRPr="001909DB">
        <w:rPr>
          <w:lang w:bidi="en-US"/>
        </w:rPr>
        <w:t xml:space="preserve"> ” + KL mua + mã tài sản</w:t>
      </w:r>
      <w:r w:rsidR="009B2656">
        <w:rPr>
          <w:lang w:bidi="en-US"/>
        </w:rPr>
        <w:t xml:space="preserve"> + “ – HĐ:” + số HĐ sinh ở oxmast</w:t>
      </w:r>
    </w:p>
    <w:p w14:paraId="74A0C426" w14:textId="20D423EC" w:rsidR="00670D2D" w:rsidRPr="001909DB" w:rsidRDefault="00670D2D" w:rsidP="005A64EE">
      <w:pPr>
        <w:pStyle w:val="ListParagraph"/>
        <w:numPr>
          <w:ilvl w:val="3"/>
          <w:numId w:val="3"/>
        </w:numPr>
        <w:rPr>
          <w:lang w:bidi="en-US"/>
        </w:rPr>
      </w:pPr>
      <w:r w:rsidRPr="001909DB">
        <w:rPr>
          <w:lang w:bidi="en-US"/>
        </w:rPr>
        <w:t>Dòng bút toán ghi tăng ivmast.netting = Tổng phí mua</w:t>
      </w:r>
      <w:r w:rsidR="009B2656">
        <w:rPr>
          <w:lang w:bidi="en-US"/>
        </w:rPr>
        <w:t xml:space="preserve">, , </w:t>
      </w:r>
      <w:r w:rsidR="009B2656" w:rsidRPr="001909DB">
        <w:rPr>
          <w:lang w:bidi="en-US"/>
        </w:rPr>
        <w:t xml:space="preserve">với diễn giải = </w:t>
      </w:r>
      <w:r w:rsidR="009B2656">
        <w:rPr>
          <w:lang w:bidi="en-US"/>
        </w:rPr>
        <w:t>“Phi mua</w:t>
      </w:r>
      <w:r w:rsidR="009B2656" w:rsidRPr="001909DB">
        <w:rPr>
          <w:lang w:bidi="en-US"/>
        </w:rPr>
        <w:t xml:space="preserve"> ” + KL mua + mã tài sản</w:t>
      </w:r>
      <w:r w:rsidR="009B2656">
        <w:rPr>
          <w:lang w:bidi="en-US"/>
        </w:rPr>
        <w:t xml:space="preserve"> + “ – HĐ:” + số HĐ sinh ở oxmast </w:t>
      </w:r>
      <w:r w:rsidR="009B2656" w:rsidRPr="009B2656">
        <w:rPr>
          <w:b/>
          <w:lang w:bidi="en-US"/>
        </w:rPr>
        <w:t>(Chỉ insert nếu phí mua &lt;&gt; 0)</w:t>
      </w:r>
    </w:p>
    <w:p w14:paraId="3BCB0825" w14:textId="5A40D47B" w:rsidR="005A6C6E" w:rsidRDefault="005A6C6E" w:rsidP="005A6C6E">
      <w:pPr>
        <w:pStyle w:val="ListParagraph"/>
        <w:numPr>
          <w:ilvl w:val="2"/>
          <w:numId w:val="3"/>
        </w:numPr>
        <w:rPr>
          <w:ins w:id="1171" w:author="Microsoft account" w:date="2021-09-05T21:08:00Z"/>
          <w:lang w:bidi="en-US"/>
        </w:rPr>
      </w:pPr>
      <w:ins w:id="1172" w:author="Microsoft account" w:date="2021-09-05T21:08:00Z">
        <w:r>
          <w:rPr>
            <w:lang w:bidi="en-US"/>
          </w:rPr>
          <w:t>insert fee_dtl dòng types = ‘S’ các feetype của người mua, acbuyer = người mua, giá trị fee tương ứng của từng feetype</w:t>
        </w:r>
      </w:ins>
      <w:ins w:id="1173" w:author="Microsoft account" w:date="2021-09-05T22:41:00Z">
        <w:r w:rsidR="00154860">
          <w:rPr>
            <w:lang w:bidi="en-US"/>
          </w:rPr>
          <w:t>, deltd = ‘N</w:t>
        </w:r>
      </w:ins>
      <w:ins w:id="1174" w:author="Microsoft account" w:date="2021-09-05T22:42:00Z">
        <w:r w:rsidR="00154860">
          <w:rPr>
            <w:lang w:bidi="en-US"/>
          </w:rPr>
          <w:t>’</w:t>
        </w:r>
      </w:ins>
    </w:p>
    <w:p w14:paraId="5691D812" w14:textId="77777777" w:rsidR="00670D2D" w:rsidRPr="001909DB" w:rsidRDefault="00670D2D" w:rsidP="005A64EE">
      <w:pPr>
        <w:pStyle w:val="ListParagraph"/>
        <w:numPr>
          <w:ilvl w:val="2"/>
          <w:numId w:val="3"/>
        </w:numPr>
        <w:rPr>
          <w:lang w:bidi="en-US"/>
        </w:rPr>
      </w:pPr>
      <w:r w:rsidRPr="001909DB">
        <w:rPr>
          <w:lang w:bidi="en-US"/>
        </w:rPr>
        <w:t>Nếu người bán chưa có ivmast =&gt; Insert ivmast cho người bán</w:t>
      </w:r>
    </w:p>
    <w:p w14:paraId="341B0487" w14:textId="77777777" w:rsidR="00670D2D" w:rsidRPr="001909DB" w:rsidRDefault="00670D2D" w:rsidP="005A64EE">
      <w:pPr>
        <w:pStyle w:val="ListParagraph"/>
        <w:numPr>
          <w:ilvl w:val="2"/>
          <w:numId w:val="3"/>
        </w:numPr>
        <w:rPr>
          <w:lang w:bidi="en-US"/>
        </w:rPr>
      </w:pPr>
      <w:r w:rsidRPr="001909DB">
        <w:rPr>
          <w:lang w:bidi="en-US"/>
        </w:rPr>
        <w:t xml:space="preserve">Ghi tăng ivmast.receiving của người bán = Tổng tiền bán nhận được. Insert 3 dòng ivtran của người bán </w:t>
      </w:r>
    </w:p>
    <w:p w14:paraId="0B898EA8" w14:textId="7A509448" w:rsidR="00670D2D" w:rsidRPr="001909DB" w:rsidRDefault="00670D2D" w:rsidP="005A64EE">
      <w:pPr>
        <w:pStyle w:val="ListParagraph"/>
        <w:numPr>
          <w:ilvl w:val="3"/>
          <w:numId w:val="3"/>
        </w:numPr>
        <w:rPr>
          <w:lang w:bidi="en-US"/>
        </w:rPr>
      </w:pPr>
      <w:r w:rsidRPr="001909DB">
        <w:rPr>
          <w:lang w:bidi="en-US"/>
        </w:rPr>
        <w:t xml:space="preserve">Dòng bút toán tăng receiving = Tổng giá trị giao dịch =&gt; description = “Tien ban ” + KL mua + mã tài sản </w:t>
      </w:r>
      <w:r w:rsidR="009B2656">
        <w:rPr>
          <w:lang w:bidi="en-US"/>
        </w:rPr>
        <w:t>+ “ – HĐ:” + số HĐ sinh ở oxmast</w:t>
      </w:r>
    </w:p>
    <w:p w14:paraId="37326DD1" w14:textId="75630424" w:rsidR="00670D2D" w:rsidRPr="001909DB" w:rsidRDefault="00670D2D" w:rsidP="005A64EE">
      <w:pPr>
        <w:pStyle w:val="ListParagraph"/>
        <w:numPr>
          <w:ilvl w:val="3"/>
          <w:numId w:val="3"/>
        </w:numPr>
        <w:rPr>
          <w:lang w:bidi="en-US"/>
        </w:rPr>
      </w:pPr>
      <w:r w:rsidRPr="001909DB">
        <w:rPr>
          <w:lang w:bidi="en-US"/>
        </w:rPr>
        <w:lastRenderedPageBreak/>
        <w:t xml:space="preserve">Dòng bút toán giảm receiving = Phí người bán </w:t>
      </w:r>
      <w:r w:rsidRPr="009B2656">
        <w:rPr>
          <w:b/>
          <w:lang w:bidi="en-US"/>
        </w:rPr>
        <w:t>(Chỉ insert nếu phí &lt;&gt; 0)</w:t>
      </w:r>
      <w:r w:rsidRPr="001909DB">
        <w:rPr>
          <w:lang w:bidi="en-US"/>
        </w:rPr>
        <w:t xml:space="preserve"> =&gt; description = “Phi chuyen nhuong ban ” + KL mua + mã tài sản </w:t>
      </w:r>
      <w:r w:rsidR="009B2656">
        <w:rPr>
          <w:lang w:bidi="en-US"/>
        </w:rPr>
        <w:t>+ “ – HĐ:” + số HĐ sinh ở oxmast</w:t>
      </w:r>
    </w:p>
    <w:p w14:paraId="24ABB9E7" w14:textId="68567BE0" w:rsidR="00670D2D" w:rsidRPr="001909DB" w:rsidRDefault="00670D2D" w:rsidP="005A64EE">
      <w:pPr>
        <w:pStyle w:val="ListParagraph"/>
        <w:numPr>
          <w:ilvl w:val="3"/>
          <w:numId w:val="3"/>
        </w:numPr>
        <w:rPr>
          <w:lang w:bidi="en-US"/>
        </w:rPr>
      </w:pPr>
      <w:r w:rsidRPr="001909DB">
        <w:rPr>
          <w:lang w:bidi="en-US"/>
        </w:rPr>
        <w:t xml:space="preserve">Dòng bút toán giảm receiving = Thuế bán </w:t>
      </w:r>
      <w:r w:rsidRPr="009B2656">
        <w:rPr>
          <w:b/>
          <w:lang w:bidi="en-US"/>
        </w:rPr>
        <w:t>(Chỉ insert nếu thuế &lt;&gt; 0)</w:t>
      </w:r>
      <w:r w:rsidRPr="001909DB">
        <w:rPr>
          <w:lang w:bidi="en-US"/>
        </w:rPr>
        <w:t xml:space="preserve"> =&gt; description = “Thue ban ” + KL mua + mã tài sản </w:t>
      </w:r>
      <w:r w:rsidR="009B2656">
        <w:rPr>
          <w:lang w:bidi="en-US"/>
        </w:rPr>
        <w:t>+ “ – HĐ:” + số HĐ sinh ở oxmast</w:t>
      </w:r>
    </w:p>
    <w:p w14:paraId="0FA4FF83" w14:textId="03CE71DC" w:rsidR="005A6C6E" w:rsidRDefault="005A6C6E" w:rsidP="005A6C6E">
      <w:pPr>
        <w:pStyle w:val="ListParagraph"/>
        <w:numPr>
          <w:ilvl w:val="2"/>
          <w:numId w:val="3"/>
        </w:numPr>
        <w:rPr>
          <w:ins w:id="1175" w:author="Microsoft account" w:date="2021-09-05T21:10:00Z"/>
          <w:lang w:bidi="en-US"/>
        </w:rPr>
      </w:pPr>
      <w:ins w:id="1176" w:author="Microsoft account" w:date="2021-09-05T21:10:00Z">
        <w:r>
          <w:rPr>
            <w:lang w:bidi="en-US"/>
          </w:rPr>
          <w:t>insert fee_dtl dòng types = ‘S’ các feetype của người bán, acseller = người bán, giá trị fee tương ứng của từng feetype</w:t>
        </w:r>
      </w:ins>
      <w:ins w:id="1177" w:author="Microsoft account" w:date="2021-09-05T22:42:00Z">
        <w:r w:rsidR="00154860">
          <w:rPr>
            <w:lang w:bidi="en-US"/>
          </w:rPr>
          <w:t>, deltd = ‘N’</w:t>
        </w:r>
      </w:ins>
    </w:p>
    <w:p w14:paraId="1418D1CF" w14:textId="11C58461" w:rsidR="00907E0D" w:rsidRPr="001909DB" w:rsidRDefault="00907E0D" w:rsidP="005A64EE">
      <w:pPr>
        <w:pStyle w:val="ListParagraph"/>
        <w:numPr>
          <w:ilvl w:val="2"/>
          <w:numId w:val="3"/>
        </w:numPr>
        <w:rPr>
          <w:lang w:bidi="en-US"/>
        </w:rPr>
      </w:pPr>
      <w:r w:rsidRPr="001909DB">
        <w:rPr>
          <w:lang w:bidi="en-US"/>
        </w:rPr>
        <w:t xml:space="preserve">Với lệnh chào bán của đại lý </w:t>
      </w:r>
      <w:r>
        <w:rPr>
          <w:lang w:bidi="en-US"/>
        </w:rPr>
        <w:t xml:space="preserve">=&gt; </w:t>
      </w:r>
      <w:r w:rsidR="009B2656">
        <w:rPr>
          <w:b/>
          <w:lang w:bidi="en-US"/>
        </w:rPr>
        <w:t>Ghi nhận hạn mức bán ra</w:t>
      </w:r>
    </w:p>
    <w:p w14:paraId="1735C18D" w14:textId="0E8C0DEC" w:rsidR="00907E0D" w:rsidRPr="00E345B8" w:rsidRDefault="00907E0D" w:rsidP="005A64EE">
      <w:pPr>
        <w:pStyle w:val="ListParagraph"/>
        <w:numPr>
          <w:ilvl w:val="2"/>
          <w:numId w:val="3"/>
        </w:numPr>
        <w:rPr>
          <w:lang w:bidi="en-US"/>
        </w:rPr>
      </w:pPr>
      <w:r w:rsidRPr="001909DB">
        <w:rPr>
          <w:lang w:bidi="en-US"/>
        </w:rPr>
        <w:t xml:space="preserve">Với lệnh chào bán của đại lý =&gt; </w:t>
      </w:r>
      <w:r w:rsidR="009B2656">
        <w:rPr>
          <w:b/>
          <w:lang w:bidi="en-US"/>
        </w:rPr>
        <w:t>Hoàn hạn mức mua lại</w:t>
      </w:r>
    </w:p>
    <w:p w14:paraId="5D97D203" w14:textId="77777777" w:rsidR="00907E0D" w:rsidRDefault="00907E0D" w:rsidP="00907E0D"/>
    <w:p w14:paraId="4AE05FED" w14:textId="31B387D7" w:rsidR="00A447C5" w:rsidRDefault="00A447C5" w:rsidP="00A447C5">
      <w:pPr>
        <w:rPr>
          <w:lang w:bidi="en-US"/>
        </w:rPr>
      </w:pPr>
    </w:p>
    <w:p w14:paraId="4F6F021F" w14:textId="6B4C871B" w:rsidR="00EA010F" w:rsidRDefault="00EA010F" w:rsidP="00EA010F">
      <w:pPr>
        <w:pStyle w:val="Heading3"/>
      </w:pPr>
      <w:bookmarkStart w:id="1178" w:name="_Toc78535577"/>
      <w:r>
        <w:t xml:space="preserve">TTKD </w:t>
      </w:r>
      <w:r w:rsidR="00256CC7">
        <w:t xml:space="preserve">tạo yêu cầu </w:t>
      </w:r>
      <w:r>
        <w:t>điều chỉnh lãi suất HĐ bán</w:t>
      </w:r>
      <w:bookmarkEnd w:id="1178"/>
    </w:p>
    <w:p w14:paraId="6A435002" w14:textId="3FCAFA67" w:rsidR="00E47D39" w:rsidRDefault="00E47D39" w:rsidP="00E47D39">
      <w:pPr>
        <w:pStyle w:val="Heading4"/>
      </w:pPr>
      <w:bookmarkStart w:id="1179" w:name="_Toc78535578"/>
      <w:r>
        <w:t>Mô tả giao diện</w:t>
      </w:r>
      <w:bookmarkEnd w:id="1179"/>
    </w:p>
    <w:p w14:paraId="68F513B0" w14:textId="3ABE336E" w:rsidR="00E47D39" w:rsidRDefault="00E47D39" w:rsidP="00E47D39">
      <w:pPr>
        <w:pStyle w:val="Heading5"/>
        <w:rPr>
          <w:lang w:bidi="en-US"/>
        </w:rPr>
      </w:pPr>
      <w:r>
        <w:rPr>
          <w:lang w:bidi="en-US"/>
        </w:rPr>
        <w:t>Grid tìm kiếm</w:t>
      </w:r>
    </w:p>
    <w:p w14:paraId="2DC7DB87" w14:textId="1E2BEC25" w:rsidR="00E47D39" w:rsidRDefault="00E47D39" w:rsidP="00E47D39">
      <w:pPr>
        <w:rPr>
          <w:lang w:bidi="en-US"/>
        </w:rPr>
      </w:pPr>
      <w:r>
        <w:rPr>
          <w:lang w:bidi="en-US"/>
        </w:rPr>
        <w:t>Hiển thị danh sách các lệnh trong oxmast có status = ‘</w:t>
      </w:r>
      <w:r w:rsidR="00FE458E">
        <w:rPr>
          <w:lang w:bidi="en-US"/>
        </w:rPr>
        <w:t>P</w:t>
      </w:r>
      <w:r>
        <w:rPr>
          <w:lang w:bidi="en-US"/>
        </w:rPr>
        <w:t>’</w:t>
      </w:r>
      <w:r w:rsidR="003F6222">
        <w:rPr>
          <w:lang w:bidi="en-US"/>
        </w:rPr>
        <w:t xml:space="preserve"> &amp; intadj = ‘Y’</w:t>
      </w:r>
      <w:r>
        <w:rPr>
          <w:lang w:bidi="en-US"/>
        </w:rPr>
        <w:t>, bao gồm các thông tin</w:t>
      </w:r>
    </w:p>
    <w:p w14:paraId="6F142826" w14:textId="77777777" w:rsidR="0017404B" w:rsidRDefault="0017404B" w:rsidP="0017404B">
      <w:pPr>
        <w:pStyle w:val="ListParagraph"/>
        <w:numPr>
          <w:ilvl w:val="0"/>
          <w:numId w:val="3"/>
        </w:numPr>
        <w:rPr>
          <w:lang w:bidi="en-US"/>
        </w:rPr>
      </w:pPr>
      <w:r>
        <w:rPr>
          <w:lang w:bidi="en-US"/>
        </w:rPr>
        <w:t>Button: Thực hiện</w:t>
      </w:r>
    </w:p>
    <w:p w14:paraId="73552D57" w14:textId="66556FEE" w:rsidR="0017404B" w:rsidRDefault="0017404B" w:rsidP="0017404B">
      <w:pPr>
        <w:pStyle w:val="ListParagraph"/>
        <w:numPr>
          <w:ilvl w:val="0"/>
          <w:numId w:val="3"/>
        </w:numPr>
        <w:rPr>
          <w:lang w:bidi="en-US"/>
        </w:rPr>
      </w:pPr>
      <w:r>
        <w:rPr>
          <w:lang w:bidi="en-US"/>
        </w:rPr>
        <w:t>Số hiệu lệnh: oxmast.</w:t>
      </w:r>
      <w:r w:rsidR="00552303">
        <w:rPr>
          <w:lang w:bidi="en-US"/>
        </w:rPr>
        <w:t>confirmno</w:t>
      </w:r>
    </w:p>
    <w:p w14:paraId="25B96668" w14:textId="77777777" w:rsidR="0017404B" w:rsidRDefault="0017404B" w:rsidP="0017404B">
      <w:pPr>
        <w:pStyle w:val="ListParagraph"/>
        <w:numPr>
          <w:ilvl w:val="0"/>
          <w:numId w:val="3"/>
        </w:numPr>
        <w:rPr>
          <w:lang w:bidi="en-US"/>
        </w:rPr>
      </w:pPr>
      <w:r>
        <w:rPr>
          <w:lang w:bidi="en-US"/>
        </w:rPr>
        <w:t>Số hợp đồng SELL: oxmast.contract_no</w:t>
      </w:r>
    </w:p>
    <w:p w14:paraId="549A6ABD" w14:textId="1B450CF0" w:rsidR="0017404B" w:rsidRDefault="0017404B" w:rsidP="0017404B">
      <w:pPr>
        <w:pStyle w:val="ListParagraph"/>
        <w:numPr>
          <w:ilvl w:val="0"/>
          <w:numId w:val="3"/>
        </w:numPr>
        <w:rPr>
          <w:lang w:bidi="en-US"/>
        </w:rPr>
      </w:pPr>
      <w:r>
        <w:rPr>
          <w:lang w:bidi="en-US"/>
        </w:rPr>
        <w:t>Mã trái phiếu: oxmast.symbol</w:t>
      </w:r>
    </w:p>
    <w:p w14:paraId="430E01B8" w14:textId="56BD90FE" w:rsidR="008C2A30" w:rsidRDefault="008C2A30" w:rsidP="0017404B">
      <w:pPr>
        <w:pStyle w:val="ListParagraph"/>
        <w:numPr>
          <w:ilvl w:val="0"/>
          <w:numId w:val="3"/>
        </w:numPr>
        <w:rPr>
          <w:lang w:bidi="en-US"/>
        </w:rPr>
      </w:pPr>
      <w:r>
        <w:rPr>
          <w:lang w:bidi="en-US"/>
        </w:rPr>
        <w:t>Tổ chức phát hành: assetdtl.issuerid =&gt; Hiển thị issuers.issuerid - fullname</w:t>
      </w:r>
    </w:p>
    <w:p w14:paraId="3A40DF71" w14:textId="723D7FEE" w:rsidR="0017404B" w:rsidRDefault="0017404B" w:rsidP="0017404B">
      <w:pPr>
        <w:pStyle w:val="ListParagraph"/>
        <w:numPr>
          <w:ilvl w:val="0"/>
          <w:numId w:val="3"/>
        </w:numPr>
        <w:rPr>
          <w:lang w:bidi="en-US"/>
        </w:rPr>
      </w:pPr>
      <w:r>
        <w:rPr>
          <w:lang w:bidi="en-US"/>
        </w:rPr>
        <w:t xml:space="preserve">Trái phiếu niêm yết: </w:t>
      </w:r>
      <w:r w:rsidR="003F40B2">
        <w:rPr>
          <w:lang w:bidi="en-US"/>
        </w:rPr>
        <w:t>oxmast.isListed</w:t>
      </w:r>
    </w:p>
    <w:p w14:paraId="42FDAF06" w14:textId="77777777" w:rsidR="0017404B" w:rsidRPr="001909DB" w:rsidRDefault="0017404B" w:rsidP="0017404B">
      <w:pPr>
        <w:pStyle w:val="ListParagraph"/>
        <w:numPr>
          <w:ilvl w:val="0"/>
          <w:numId w:val="3"/>
        </w:numPr>
        <w:rPr>
          <w:lang w:bidi="en-US"/>
        </w:rPr>
      </w:pPr>
      <w:r w:rsidRPr="001909DB">
        <w:rPr>
          <w:lang w:bidi="en-US"/>
        </w:rPr>
        <w:t>Sản phẩm: Hiển thị product.shortname theo oxmast.productid</w:t>
      </w:r>
    </w:p>
    <w:p w14:paraId="19305545" w14:textId="6CC522AE" w:rsidR="0017404B" w:rsidRDefault="005F7CA2" w:rsidP="0017404B">
      <w:pPr>
        <w:pStyle w:val="ListParagraph"/>
        <w:numPr>
          <w:ilvl w:val="0"/>
          <w:numId w:val="3"/>
        </w:numPr>
        <w:rPr>
          <w:ins w:id="1180" w:author="Microsoft account" w:date="2021-09-05T21:20:00Z"/>
          <w:lang w:bidi="en-US"/>
        </w:rPr>
      </w:pPr>
      <w:r>
        <w:rPr>
          <w:lang w:bidi="en-US"/>
        </w:rPr>
        <w:t>Mã k</w:t>
      </w:r>
      <w:r w:rsidR="0017404B">
        <w:rPr>
          <w:lang w:bidi="en-US"/>
        </w:rPr>
        <w:t>hách hàng</w:t>
      </w:r>
      <w:r w:rsidR="0017404B" w:rsidRPr="001909DB">
        <w:rPr>
          <w:lang w:bidi="en-US"/>
        </w:rPr>
        <w:t xml:space="preserve">: </w:t>
      </w:r>
      <w:r w:rsidR="0017404B">
        <w:rPr>
          <w:lang w:bidi="en-US"/>
        </w:rPr>
        <w:t>oxmast.acbuyer</w:t>
      </w:r>
      <w:r>
        <w:rPr>
          <w:lang w:bidi="en-US"/>
        </w:rPr>
        <w:t>, hiển thị cfmast.custodycd</w:t>
      </w:r>
    </w:p>
    <w:p w14:paraId="0D7D5238" w14:textId="1BC7E14C" w:rsidR="003D3BAD" w:rsidRDefault="003D3BAD" w:rsidP="0017404B">
      <w:pPr>
        <w:pStyle w:val="ListParagraph"/>
        <w:numPr>
          <w:ilvl w:val="0"/>
          <w:numId w:val="3"/>
        </w:numPr>
        <w:rPr>
          <w:lang w:bidi="en-US"/>
        </w:rPr>
      </w:pPr>
      <w:ins w:id="1181" w:author="Microsoft account" w:date="2021-09-05T21:20:00Z">
        <w:r>
          <w:rPr>
            <w:lang w:bidi="en-US"/>
          </w:rPr>
          <w:t>CIF trên Core Bank: cfmast.cif của oxmast.acbuyer</w:t>
        </w:r>
      </w:ins>
    </w:p>
    <w:p w14:paraId="2A7D805D" w14:textId="14187A8F" w:rsidR="005F7CA2" w:rsidRDefault="005F7CA2" w:rsidP="0017404B">
      <w:pPr>
        <w:pStyle w:val="ListParagraph"/>
        <w:numPr>
          <w:ilvl w:val="0"/>
          <w:numId w:val="3"/>
        </w:numPr>
        <w:rPr>
          <w:lang w:bidi="en-US"/>
        </w:rPr>
      </w:pPr>
      <w:r>
        <w:rPr>
          <w:lang w:bidi="en-US"/>
        </w:rPr>
        <w:t>Họ tên: oxmast.acbuyer, hiển thị cfmast.fullname</w:t>
      </w:r>
    </w:p>
    <w:p w14:paraId="0A22839D" w14:textId="7FF65632" w:rsidR="005F7CA2" w:rsidRPr="001909DB" w:rsidRDefault="005F7CA2" w:rsidP="0017404B">
      <w:pPr>
        <w:pStyle w:val="ListParagraph"/>
        <w:numPr>
          <w:ilvl w:val="0"/>
          <w:numId w:val="3"/>
        </w:numPr>
        <w:rPr>
          <w:lang w:bidi="en-US"/>
        </w:rPr>
      </w:pPr>
      <w:r>
        <w:rPr>
          <w:lang w:bidi="en-US"/>
        </w:rPr>
        <w:t xml:space="preserve">Số </w:t>
      </w:r>
      <w:del w:id="1182" w:author="Microsoft account" w:date="2021-09-05T21:27:00Z">
        <w:r w:rsidDel="00F21086">
          <w:rPr>
            <w:lang w:bidi="en-US"/>
          </w:rPr>
          <w:delText>CMND/CCCD</w:delText>
        </w:r>
      </w:del>
      <w:ins w:id="1183" w:author="Microsoft account" w:date="2021-09-05T21:27:00Z">
        <w:r w:rsidR="00F21086">
          <w:rPr>
            <w:lang w:bidi="en-US"/>
          </w:rPr>
          <w:t>giấy tờ định danh</w:t>
        </w:r>
      </w:ins>
      <w:r>
        <w:rPr>
          <w:lang w:bidi="en-US"/>
        </w:rPr>
        <w:t xml:space="preserve">: oxmast.acbuyer, hiển thị </w:t>
      </w:r>
      <w:ins w:id="1184" w:author="Microsoft account" w:date="2021-09-05T21:20:00Z">
        <w:r w:rsidR="003D3BAD">
          <w:t>nvl(cfmast.idcodeck,cfmast.idcode)</w:t>
        </w:r>
      </w:ins>
      <w:del w:id="1185" w:author="Microsoft account" w:date="2021-09-05T21:20:00Z">
        <w:r w:rsidDel="003D3BAD">
          <w:rPr>
            <w:lang w:bidi="en-US"/>
          </w:rPr>
          <w:delText>cfmast.idcode</w:delText>
        </w:r>
      </w:del>
    </w:p>
    <w:p w14:paraId="400BD585" w14:textId="77777777" w:rsidR="0017404B" w:rsidRPr="001909DB" w:rsidRDefault="0017404B" w:rsidP="0017404B">
      <w:pPr>
        <w:pStyle w:val="ListParagraph"/>
        <w:numPr>
          <w:ilvl w:val="0"/>
          <w:numId w:val="3"/>
        </w:numPr>
        <w:rPr>
          <w:lang w:bidi="en-US"/>
        </w:rPr>
      </w:pPr>
      <w:r w:rsidRPr="001909DB">
        <w:rPr>
          <w:lang w:bidi="en-US"/>
        </w:rPr>
        <w:t>Khối lượng: oxmast.execqtty</w:t>
      </w:r>
    </w:p>
    <w:p w14:paraId="442B35B8" w14:textId="77777777" w:rsidR="0017404B" w:rsidRPr="001909DB" w:rsidRDefault="0017404B" w:rsidP="0017404B">
      <w:pPr>
        <w:pStyle w:val="ListParagraph"/>
        <w:numPr>
          <w:ilvl w:val="0"/>
          <w:numId w:val="3"/>
        </w:numPr>
        <w:rPr>
          <w:lang w:bidi="en-US"/>
        </w:rPr>
      </w:pPr>
      <w:r w:rsidRPr="001909DB">
        <w:rPr>
          <w:lang w:bidi="en-US"/>
        </w:rPr>
        <w:t xml:space="preserve">RM đặt lệnh: join tlprofiles where tlprofiles.tlid = oxmast.idbuyer =&gt; Hiển thị tlid – tlname </w:t>
      </w:r>
    </w:p>
    <w:p w14:paraId="48B8BDB8" w14:textId="77777777" w:rsidR="0017404B" w:rsidRPr="001909DB" w:rsidRDefault="0017404B" w:rsidP="0017404B">
      <w:pPr>
        <w:pStyle w:val="ListParagraph"/>
        <w:numPr>
          <w:ilvl w:val="0"/>
          <w:numId w:val="3"/>
        </w:numPr>
        <w:rPr>
          <w:lang w:bidi="en-US"/>
        </w:rPr>
      </w:pPr>
      <w:r w:rsidRPr="001909DB">
        <w:rPr>
          <w:lang w:bidi="en-US"/>
        </w:rPr>
        <w:t xml:space="preserve">CBQL: join tlprofiles where tlprofiles.tlid = oxmast.sale_managerid =&gt; Hiển thị tlid – tlname </w:t>
      </w:r>
    </w:p>
    <w:p w14:paraId="72530891" w14:textId="77777777" w:rsidR="0017404B" w:rsidRPr="001909DB" w:rsidRDefault="0017404B" w:rsidP="0017404B">
      <w:pPr>
        <w:pStyle w:val="ListParagraph"/>
        <w:numPr>
          <w:ilvl w:val="0"/>
          <w:numId w:val="3"/>
        </w:numPr>
        <w:rPr>
          <w:lang w:bidi="en-US"/>
        </w:rPr>
      </w:pPr>
      <w:r w:rsidRPr="001909DB">
        <w:rPr>
          <w:lang w:bidi="en-US"/>
        </w:rPr>
        <w:t xml:space="preserve">CTV: join collaborator where collaborator.coid = oxmast.collab_id =&gt; Hiển thị idcode – fullname </w:t>
      </w:r>
    </w:p>
    <w:p w14:paraId="767CA2E0" w14:textId="77777777" w:rsidR="0017404B" w:rsidRDefault="0017404B" w:rsidP="0017404B">
      <w:pPr>
        <w:pStyle w:val="ListParagraph"/>
        <w:numPr>
          <w:ilvl w:val="0"/>
          <w:numId w:val="3"/>
        </w:numPr>
        <w:rPr>
          <w:ins w:id="1186" w:author="Microsoft account" w:date="2021-09-05T21:48:00Z"/>
          <w:lang w:bidi="en-US"/>
        </w:rPr>
      </w:pPr>
      <w:r w:rsidRPr="001909DB">
        <w:rPr>
          <w:lang w:bidi="en-US"/>
        </w:rPr>
        <w:t>POS: join brgrp where brgrp.brid = oxmast.brid =&gt; Hiển thị brid – brname</w:t>
      </w:r>
    </w:p>
    <w:p w14:paraId="7A3D92E2" w14:textId="2738E3E3" w:rsidR="00CB4B73" w:rsidRDefault="00CB4B73" w:rsidP="0017404B">
      <w:pPr>
        <w:pStyle w:val="ListParagraph"/>
        <w:numPr>
          <w:ilvl w:val="0"/>
          <w:numId w:val="3"/>
        </w:numPr>
        <w:rPr>
          <w:lang w:bidi="en-US"/>
        </w:rPr>
      </w:pPr>
      <w:ins w:id="1187" w:author="Microsoft account" w:date="2021-09-05T21:48:00Z">
        <w:r>
          <w:rPr>
            <w:lang w:bidi="en-US"/>
          </w:rPr>
          <w:t>Đại lý: oxmast.acseller, hiển thị cfmast.fullname</w:t>
        </w:r>
      </w:ins>
    </w:p>
    <w:p w14:paraId="59C8EAD7" w14:textId="77777777" w:rsidR="0017404B" w:rsidRPr="00E47D39" w:rsidRDefault="0017404B" w:rsidP="00E47D39">
      <w:pPr>
        <w:rPr>
          <w:lang w:bidi="en-US"/>
        </w:rPr>
      </w:pPr>
    </w:p>
    <w:p w14:paraId="72789464" w14:textId="660C246C" w:rsidR="00E47D39" w:rsidRDefault="00E47D39" w:rsidP="00E47D39">
      <w:pPr>
        <w:rPr>
          <w:lang w:bidi="en-US"/>
        </w:rPr>
      </w:pPr>
    </w:p>
    <w:p w14:paraId="7ADE3F03" w14:textId="2ABBC55A" w:rsidR="00E47D39" w:rsidRPr="00E47D39" w:rsidRDefault="00E47D39" w:rsidP="00E47D39">
      <w:pPr>
        <w:pStyle w:val="Heading5"/>
        <w:rPr>
          <w:lang w:bidi="en-US"/>
        </w:rPr>
      </w:pPr>
      <w:r>
        <w:rPr>
          <w:lang w:bidi="en-US"/>
        </w:rPr>
        <w:t>Popup thực hiện</w:t>
      </w:r>
    </w:p>
    <w:p w14:paraId="33614853" w14:textId="737D3EAB" w:rsidR="00E47D39" w:rsidRDefault="00E47D39" w:rsidP="00E47D39">
      <w:pPr>
        <w:rPr>
          <w:ins w:id="1188" w:author="Microsoft account" w:date="2021-09-05T21:30:00Z"/>
          <w:lang w:bidi="en-US"/>
        </w:rPr>
      </w:pPr>
      <w:r>
        <w:rPr>
          <w:lang w:bidi="en-US"/>
        </w:rPr>
        <w:t>Popup bao gồm các thông tin</w:t>
      </w:r>
      <w:ins w:id="1189" w:author="Microsoft account" w:date="2021-09-05T21:30:00Z">
        <w:r w:rsidR="00F21086">
          <w:rPr>
            <w:lang w:bidi="en-US"/>
          </w:rPr>
          <w:t>:</w:t>
        </w:r>
      </w:ins>
    </w:p>
    <w:p w14:paraId="1F0DE7AB" w14:textId="00F5A0AD" w:rsidR="00F21086" w:rsidRDefault="00F21086" w:rsidP="00F21086">
      <w:pPr>
        <w:pStyle w:val="ListParagraph"/>
        <w:numPr>
          <w:ilvl w:val="0"/>
          <w:numId w:val="3"/>
        </w:numPr>
        <w:rPr>
          <w:ins w:id="1190" w:author="Microsoft account" w:date="2021-09-05T21:30:00Z"/>
          <w:lang w:bidi="en-US"/>
        </w:rPr>
      </w:pPr>
      <w:ins w:id="1191" w:author="Microsoft account" w:date="2021-09-05T21:30:00Z">
        <w:r>
          <w:rPr>
            <w:lang w:bidi="en-US"/>
          </w:rPr>
          <w:t>Vùng trái: Thông tin chi tiết lệnh</w:t>
        </w:r>
      </w:ins>
    </w:p>
    <w:p w14:paraId="6A21C198" w14:textId="77777777" w:rsidR="00F21086" w:rsidRPr="00F21086" w:rsidRDefault="00F21086" w:rsidP="00F21086">
      <w:pPr>
        <w:pStyle w:val="ListParagraph"/>
        <w:numPr>
          <w:ilvl w:val="0"/>
          <w:numId w:val="3"/>
        </w:numPr>
        <w:rPr>
          <w:ins w:id="1192" w:author="Microsoft account" w:date="2021-09-05T21:30:00Z"/>
          <w:lang w:bidi="en-US"/>
        </w:rPr>
      </w:pPr>
      <w:ins w:id="1193" w:author="Microsoft account" w:date="2021-09-05T21:30:00Z">
        <w:r w:rsidRPr="00F21086">
          <w:rPr>
            <w:lang w:bidi="en-US"/>
          </w:rPr>
          <w:t>Vùng bên phải: Hiển thị nội dung file tờ trình ĐCLS đã upload ở bước đặt lệnh</w:t>
        </w:r>
      </w:ins>
    </w:p>
    <w:p w14:paraId="1A45C079" w14:textId="2702BA6F" w:rsidR="00F21086" w:rsidDel="00F21086" w:rsidRDefault="00F21086" w:rsidP="00F21086">
      <w:pPr>
        <w:rPr>
          <w:del w:id="1194" w:author="Microsoft account" w:date="2021-09-05T21:30:00Z"/>
          <w:lang w:bidi="en-US"/>
        </w:rPr>
      </w:pPr>
    </w:p>
    <w:p w14:paraId="5DCF3B80" w14:textId="63A6C577" w:rsidR="00F21086" w:rsidRDefault="00F21086" w:rsidP="00E47D39">
      <w:pPr>
        <w:rPr>
          <w:ins w:id="1195" w:author="Microsoft account" w:date="2021-09-05T21:30:00Z"/>
          <w:lang w:bidi="en-US"/>
        </w:rPr>
      </w:pPr>
      <w:ins w:id="1196" w:author="Microsoft account" w:date="2021-09-05T21:30:00Z">
        <w:r>
          <w:rPr>
            <w:lang w:bidi="en-US"/>
          </w:rPr>
          <w:t>Thông tin vùng trái:</w:t>
        </w:r>
      </w:ins>
    </w:p>
    <w:p w14:paraId="722A8114" w14:textId="77777777" w:rsidR="00F21086" w:rsidRDefault="00F21086" w:rsidP="00E47D39">
      <w:pPr>
        <w:rPr>
          <w:lang w:bidi="en-US"/>
        </w:rPr>
      </w:pPr>
    </w:p>
    <w:tbl>
      <w:tblPr>
        <w:tblStyle w:val="TableGrid"/>
        <w:tblW w:w="0" w:type="auto"/>
        <w:tblLook w:val="04A0" w:firstRow="1" w:lastRow="0" w:firstColumn="1" w:lastColumn="0" w:noHBand="0" w:noVBand="1"/>
      </w:tblPr>
      <w:tblGrid>
        <w:gridCol w:w="3292"/>
        <w:gridCol w:w="1856"/>
        <w:gridCol w:w="4590"/>
      </w:tblGrid>
      <w:tr w:rsidR="00E47D39" w:rsidRPr="008419E6" w14:paraId="40A7E612" w14:textId="77777777" w:rsidTr="00E47D39">
        <w:tc>
          <w:tcPr>
            <w:tcW w:w="3292" w:type="dxa"/>
          </w:tcPr>
          <w:p w14:paraId="14D079D0" w14:textId="77777777" w:rsidR="00E47D39" w:rsidRPr="008419E6" w:rsidRDefault="00E47D39" w:rsidP="00E47D39">
            <w:pPr>
              <w:jc w:val="center"/>
            </w:pPr>
            <w:r w:rsidRPr="008419E6">
              <w:rPr>
                <w:b/>
              </w:rPr>
              <w:t>Tên trường</w:t>
            </w:r>
          </w:p>
        </w:tc>
        <w:tc>
          <w:tcPr>
            <w:tcW w:w="1856" w:type="dxa"/>
          </w:tcPr>
          <w:p w14:paraId="1CDDD47E" w14:textId="77777777" w:rsidR="00E47D39" w:rsidRPr="008419E6" w:rsidRDefault="00E47D39" w:rsidP="00E47D39">
            <w:pPr>
              <w:jc w:val="center"/>
            </w:pPr>
            <w:r w:rsidRPr="008419E6">
              <w:rPr>
                <w:b/>
              </w:rPr>
              <w:t>Bắt buộc</w:t>
            </w:r>
          </w:p>
        </w:tc>
        <w:tc>
          <w:tcPr>
            <w:tcW w:w="4590" w:type="dxa"/>
          </w:tcPr>
          <w:p w14:paraId="052D9488" w14:textId="77777777" w:rsidR="00E47D39" w:rsidRPr="008419E6" w:rsidRDefault="00E47D39" w:rsidP="00E47D39">
            <w:pPr>
              <w:jc w:val="center"/>
            </w:pPr>
            <w:r w:rsidRPr="008419E6">
              <w:rPr>
                <w:b/>
              </w:rPr>
              <w:t>Mô tả</w:t>
            </w:r>
          </w:p>
        </w:tc>
      </w:tr>
      <w:tr w:rsidR="00E47D39" w:rsidRPr="008419E6" w14:paraId="3D735E26" w14:textId="77777777" w:rsidTr="00E47D39">
        <w:tc>
          <w:tcPr>
            <w:tcW w:w="3292" w:type="dxa"/>
          </w:tcPr>
          <w:p w14:paraId="04321104" w14:textId="77777777" w:rsidR="00E47D39" w:rsidRPr="008419E6" w:rsidRDefault="00E47D39" w:rsidP="00E47D39">
            <w:r w:rsidRPr="008419E6">
              <w:t>Số hiệu lệnh SELL</w:t>
            </w:r>
          </w:p>
        </w:tc>
        <w:tc>
          <w:tcPr>
            <w:tcW w:w="1856" w:type="dxa"/>
          </w:tcPr>
          <w:p w14:paraId="0FC37D14" w14:textId="77777777" w:rsidR="00E47D39" w:rsidRPr="008419E6" w:rsidRDefault="00E47D39" w:rsidP="00E47D39">
            <w:r w:rsidRPr="008419E6">
              <w:t>Có</w:t>
            </w:r>
          </w:p>
        </w:tc>
        <w:tc>
          <w:tcPr>
            <w:tcW w:w="4590" w:type="dxa"/>
          </w:tcPr>
          <w:p w14:paraId="59A22BB3" w14:textId="2F4CF04E" w:rsidR="00E47D39" w:rsidRPr="008419E6" w:rsidRDefault="00E47D39" w:rsidP="008C2A30">
            <w:r w:rsidRPr="008419E6">
              <w:t>Hiển thị theo dòng của grid đã chọn</w:t>
            </w:r>
            <w:r w:rsidR="008C2A30">
              <w:t>.</w:t>
            </w:r>
            <w:r w:rsidRPr="008419E6">
              <w:t xml:space="preserve"> Không sửa</w:t>
            </w:r>
          </w:p>
        </w:tc>
      </w:tr>
      <w:tr w:rsidR="008C2A30" w:rsidRPr="008419E6" w14:paraId="3B08D6FA" w14:textId="77777777" w:rsidTr="00E47D39">
        <w:tc>
          <w:tcPr>
            <w:tcW w:w="3292" w:type="dxa"/>
          </w:tcPr>
          <w:p w14:paraId="0DEFB5C5" w14:textId="77777777" w:rsidR="008C2A30" w:rsidRPr="008419E6" w:rsidRDefault="008C2A30" w:rsidP="008C2A30">
            <w:r w:rsidRPr="008419E6">
              <w:t>Số hợp đồng SELL</w:t>
            </w:r>
          </w:p>
        </w:tc>
        <w:tc>
          <w:tcPr>
            <w:tcW w:w="1856" w:type="dxa"/>
          </w:tcPr>
          <w:p w14:paraId="401CF180" w14:textId="77777777" w:rsidR="008C2A30" w:rsidRPr="008419E6" w:rsidRDefault="008C2A30" w:rsidP="008C2A30">
            <w:r w:rsidRPr="008419E6">
              <w:t>Có</w:t>
            </w:r>
          </w:p>
        </w:tc>
        <w:tc>
          <w:tcPr>
            <w:tcW w:w="4590" w:type="dxa"/>
          </w:tcPr>
          <w:p w14:paraId="3169986A" w14:textId="6CA04850" w:rsidR="008C2A30" w:rsidRPr="008419E6" w:rsidRDefault="008C2A30" w:rsidP="008C2A30">
            <w:r w:rsidRPr="003F1BEC">
              <w:t>Hiển thị theo dòng của grid đã chọn. Không sửa</w:t>
            </w:r>
          </w:p>
        </w:tc>
      </w:tr>
      <w:tr w:rsidR="00CB4B73" w:rsidRPr="008419E6" w14:paraId="79AE737D" w14:textId="77777777" w:rsidTr="00E47D39">
        <w:trPr>
          <w:ins w:id="1197" w:author="Microsoft account" w:date="2021-09-05T21:49:00Z"/>
        </w:trPr>
        <w:tc>
          <w:tcPr>
            <w:tcW w:w="3292" w:type="dxa"/>
          </w:tcPr>
          <w:p w14:paraId="04EFB59C" w14:textId="34917726" w:rsidR="00CB4B73" w:rsidRDefault="00CB4B73" w:rsidP="008C2A30">
            <w:pPr>
              <w:rPr>
                <w:ins w:id="1198" w:author="Microsoft account" w:date="2021-09-05T21:49:00Z"/>
              </w:rPr>
            </w:pPr>
            <w:ins w:id="1199" w:author="Microsoft account" w:date="2021-09-05T21:49:00Z">
              <w:r>
                <w:lastRenderedPageBreak/>
                <w:t>Đại lý</w:t>
              </w:r>
            </w:ins>
          </w:p>
        </w:tc>
        <w:tc>
          <w:tcPr>
            <w:tcW w:w="1856" w:type="dxa"/>
          </w:tcPr>
          <w:p w14:paraId="7B16E1BB" w14:textId="4B94C6A5" w:rsidR="00CB4B73" w:rsidRPr="008419E6" w:rsidRDefault="00CB4B73" w:rsidP="008C2A30">
            <w:pPr>
              <w:rPr>
                <w:ins w:id="1200" w:author="Microsoft account" w:date="2021-09-05T21:49:00Z"/>
              </w:rPr>
            </w:pPr>
            <w:ins w:id="1201" w:author="Microsoft account" w:date="2021-09-05T21:49:00Z">
              <w:r>
                <w:t>Có</w:t>
              </w:r>
            </w:ins>
          </w:p>
        </w:tc>
        <w:tc>
          <w:tcPr>
            <w:tcW w:w="4590" w:type="dxa"/>
          </w:tcPr>
          <w:p w14:paraId="37DECEC0" w14:textId="7267556C" w:rsidR="00CB4B73" w:rsidRPr="003F1BEC" w:rsidRDefault="00CB4B73" w:rsidP="008C2A30">
            <w:pPr>
              <w:rPr>
                <w:ins w:id="1202" w:author="Microsoft account" w:date="2021-09-05T21:49:00Z"/>
              </w:rPr>
            </w:pPr>
            <w:ins w:id="1203" w:author="Microsoft account" w:date="2021-09-05T21:49:00Z">
              <w:r w:rsidRPr="003F1BEC">
                <w:t>Hiển thị theo dòng của grid đã chọn. Không sửa</w:t>
              </w:r>
            </w:ins>
          </w:p>
        </w:tc>
      </w:tr>
      <w:tr w:rsidR="008C2A30" w:rsidRPr="008419E6" w14:paraId="5649D1B6" w14:textId="77777777" w:rsidTr="00E47D39">
        <w:tc>
          <w:tcPr>
            <w:tcW w:w="3292" w:type="dxa"/>
          </w:tcPr>
          <w:p w14:paraId="5D2BFEB3" w14:textId="0E301E3F" w:rsidR="008C2A30" w:rsidRPr="008419E6" w:rsidRDefault="008C2A30" w:rsidP="008C2A30">
            <w:r>
              <w:t>Mã trái phiếu</w:t>
            </w:r>
          </w:p>
        </w:tc>
        <w:tc>
          <w:tcPr>
            <w:tcW w:w="1856" w:type="dxa"/>
          </w:tcPr>
          <w:p w14:paraId="7BD6F69C" w14:textId="77777777" w:rsidR="008C2A30" w:rsidRPr="008419E6" w:rsidRDefault="008C2A30" w:rsidP="008C2A30">
            <w:r w:rsidRPr="008419E6">
              <w:t>Có</w:t>
            </w:r>
          </w:p>
        </w:tc>
        <w:tc>
          <w:tcPr>
            <w:tcW w:w="4590" w:type="dxa"/>
          </w:tcPr>
          <w:p w14:paraId="00BFB9DC" w14:textId="7FB97372" w:rsidR="008C2A30" w:rsidRPr="008419E6" w:rsidRDefault="008C2A30" w:rsidP="008C2A30">
            <w:r w:rsidRPr="003F1BEC">
              <w:t>Hiển thị theo dòng của grid đã chọn. Không sửa</w:t>
            </w:r>
          </w:p>
        </w:tc>
      </w:tr>
      <w:tr w:rsidR="008C2A30" w:rsidRPr="008419E6" w14:paraId="14F5951E" w14:textId="77777777" w:rsidTr="00E47D39">
        <w:tc>
          <w:tcPr>
            <w:tcW w:w="3292" w:type="dxa"/>
          </w:tcPr>
          <w:p w14:paraId="3F0C3199" w14:textId="1F367A2C" w:rsidR="008C2A30" w:rsidRDefault="008C2A30" w:rsidP="008C2A30">
            <w:r>
              <w:t>Tổ chức phát hành</w:t>
            </w:r>
          </w:p>
        </w:tc>
        <w:tc>
          <w:tcPr>
            <w:tcW w:w="1856" w:type="dxa"/>
          </w:tcPr>
          <w:p w14:paraId="51D7A282" w14:textId="4014375C" w:rsidR="008C2A30" w:rsidRDefault="008C2A30" w:rsidP="008C2A30">
            <w:r>
              <w:t>Có</w:t>
            </w:r>
          </w:p>
        </w:tc>
        <w:tc>
          <w:tcPr>
            <w:tcW w:w="4590" w:type="dxa"/>
          </w:tcPr>
          <w:p w14:paraId="58822C97" w14:textId="07FAD124" w:rsidR="008C2A30" w:rsidRPr="008419E6" w:rsidRDefault="008C2A30" w:rsidP="008C2A30">
            <w:r w:rsidRPr="003F1BEC">
              <w:t>Hiển thị theo dòng của grid đã chọn. Không sửa</w:t>
            </w:r>
          </w:p>
        </w:tc>
      </w:tr>
      <w:tr w:rsidR="008C2A30" w:rsidRPr="008419E6" w14:paraId="0119B52F" w14:textId="77777777" w:rsidTr="00E47D39">
        <w:tc>
          <w:tcPr>
            <w:tcW w:w="3292" w:type="dxa"/>
          </w:tcPr>
          <w:p w14:paraId="1C924EA4" w14:textId="3CF0EB0C" w:rsidR="008C2A30" w:rsidRDefault="008C2A30" w:rsidP="008C2A30">
            <w:r>
              <w:t>Trái phiếu niêm yết</w:t>
            </w:r>
          </w:p>
        </w:tc>
        <w:tc>
          <w:tcPr>
            <w:tcW w:w="1856" w:type="dxa"/>
          </w:tcPr>
          <w:p w14:paraId="33DFA0F4" w14:textId="10C3AD85" w:rsidR="008C2A30" w:rsidRPr="008419E6" w:rsidRDefault="008C2A30" w:rsidP="008C2A30">
            <w:r>
              <w:t>Có</w:t>
            </w:r>
          </w:p>
        </w:tc>
        <w:tc>
          <w:tcPr>
            <w:tcW w:w="4590" w:type="dxa"/>
          </w:tcPr>
          <w:p w14:paraId="252E6D09" w14:textId="54828813" w:rsidR="008C2A30" w:rsidRPr="003F1BEC" w:rsidRDefault="008C2A30" w:rsidP="008C2A30">
            <w:r w:rsidRPr="008419E6">
              <w:t>Hiển thị theo dòng của grid đã chọn</w:t>
            </w:r>
            <w:r>
              <w:t>.</w:t>
            </w:r>
            <w:r w:rsidRPr="008419E6">
              <w:t xml:space="preserve"> Không sửa</w:t>
            </w:r>
          </w:p>
        </w:tc>
      </w:tr>
      <w:tr w:rsidR="008C2A30" w:rsidRPr="008419E6" w14:paraId="709DF0EB" w14:textId="77777777" w:rsidTr="00E47D39">
        <w:tc>
          <w:tcPr>
            <w:tcW w:w="3292" w:type="dxa"/>
          </w:tcPr>
          <w:p w14:paraId="68FF1413" w14:textId="77777777" w:rsidR="008C2A30" w:rsidRPr="008419E6" w:rsidRDefault="008C2A30" w:rsidP="008C2A30">
            <w:r w:rsidRPr="008419E6">
              <w:t>Sản phẩm</w:t>
            </w:r>
          </w:p>
        </w:tc>
        <w:tc>
          <w:tcPr>
            <w:tcW w:w="1856" w:type="dxa"/>
          </w:tcPr>
          <w:p w14:paraId="1CB203DB" w14:textId="77777777" w:rsidR="008C2A30" w:rsidRPr="008419E6" w:rsidRDefault="008C2A30" w:rsidP="008C2A30">
            <w:r w:rsidRPr="008419E6">
              <w:t>Có</w:t>
            </w:r>
          </w:p>
        </w:tc>
        <w:tc>
          <w:tcPr>
            <w:tcW w:w="4590" w:type="dxa"/>
          </w:tcPr>
          <w:p w14:paraId="744AB20F" w14:textId="6CAC7FF7" w:rsidR="008C2A30" w:rsidRPr="008419E6" w:rsidRDefault="008C2A30" w:rsidP="008C2A30">
            <w:r w:rsidRPr="003F1BEC">
              <w:t>Hiển thị theo dòng của grid đã chọn. Không sửa</w:t>
            </w:r>
          </w:p>
        </w:tc>
      </w:tr>
      <w:tr w:rsidR="00E47D39" w:rsidRPr="008419E6" w14:paraId="1F77C324" w14:textId="77777777" w:rsidTr="00E47D39">
        <w:tc>
          <w:tcPr>
            <w:tcW w:w="3292" w:type="dxa"/>
          </w:tcPr>
          <w:p w14:paraId="763050CB" w14:textId="7936F940" w:rsidR="00E47D39" w:rsidRPr="008419E6" w:rsidRDefault="008C2A30" w:rsidP="00E47D39">
            <w:r>
              <w:t>Mã</w:t>
            </w:r>
            <w:r w:rsidR="00E47D39" w:rsidRPr="008419E6">
              <w:t xml:space="preserve"> khách hàng</w:t>
            </w:r>
          </w:p>
        </w:tc>
        <w:tc>
          <w:tcPr>
            <w:tcW w:w="1856" w:type="dxa"/>
          </w:tcPr>
          <w:p w14:paraId="36986B77" w14:textId="77777777" w:rsidR="00E47D39" w:rsidRPr="008419E6" w:rsidRDefault="00E47D39" w:rsidP="00E47D39">
            <w:r w:rsidRPr="008419E6">
              <w:t>Có</w:t>
            </w:r>
          </w:p>
        </w:tc>
        <w:tc>
          <w:tcPr>
            <w:tcW w:w="4590" w:type="dxa"/>
          </w:tcPr>
          <w:p w14:paraId="105F877B" w14:textId="718D98FF" w:rsidR="00E47D39" w:rsidRPr="008419E6" w:rsidRDefault="00E47D39" w:rsidP="00E47D39">
            <w:r w:rsidRPr="008419E6">
              <w:t>Hiển thị custodycd của người mua theo grid</w:t>
            </w:r>
            <w:r w:rsidR="008C2A30">
              <w:t xml:space="preserve"> đã chọn</w:t>
            </w:r>
            <w:r w:rsidRPr="008419E6">
              <w:t>.Không sửa</w:t>
            </w:r>
          </w:p>
          <w:p w14:paraId="3BDD2598" w14:textId="77777777" w:rsidR="00E47D39" w:rsidRPr="008419E6" w:rsidRDefault="00E47D39" w:rsidP="00E47D39"/>
          <w:p w14:paraId="2DF7FCA1" w14:textId="77777777" w:rsidR="00E47D39" w:rsidRPr="008419E6" w:rsidRDefault="00E47D39" w:rsidP="00E47D39">
            <w:r w:rsidRPr="008419E6">
              <w:t>Bên cạnh có một link “Hiển thị thông tin KH” =&gt; Khi click vào, sẽ hiển thị thêm các thông tin của khách hàng (lấy từ cache, không truy vấn lại DB), bao gồm</w:t>
            </w:r>
          </w:p>
          <w:p w14:paraId="1DA3801C" w14:textId="484E9573" w:rsidR="00E47D39" w:rsidRPr="008419E6" w:rsidRDefault="00E47D39" w:rsidP="00E47D39">
            <w:pPr>
              <w:pStyle w:val="ListParagraph"/>
              <w:numPr>
                <w:ilvl w:val="0"/>
                <w:numId w:val="3"/>
              </w:numPr>
              <w:spacing w:before="60"/>
            </w:pPr>
            <w:del w:id="1204" w:author="Microsoft account" w:date="2021-09-05T21:27:00Z">
              <w:r w:rsidRPr="008419E6" w:rsidDel="00F21086">
                <w:delText>Họ tên</w:delText>
              </w:r>
            </w:del>
            <w:ins w:id="1205" w:author="Microsoft account" w:date="2021-09-05T21:27:00Z">
              <w:r w:rsidR="00F21086">
                <w:t>CIF trên Core Bank</w:t>
              </w:r>
            </w:ins>
          </w:p>
          <w:p w14:paraId="247680EC" w14:textId="77777777" w:rsidR="00E47D39" w:rsidRPr="008419E6" w:rsidRDefault="00E47D39" w:rsidP="00E47D39">
            <w:pPr>
              <w:pStyle w:val="ListParagraph"/>
              <w:numPr>
                <w:ilvl w:val="0"/>
                <w:numId w:val="3"/>
              </w:numPr>
              <w:spacing w:before="60"/>
            </w:pPr>
            <w:r w:rsidRPr="008419E6">
              <w:t>Họ tên có dấu</w:t>
            </w:r>
          </w:p>
          <w:p w14:paraId="713CB3E6" w14:textId="06DD5C10" w:rsidR="00E47D39" w:rsidRPr="008419E6" w:rsidRDefault="00E47D39" w:rsidP="00E47D39">
            <w:pPr>
              <w:pStyle w:val="ListParagraph"/>
              <w:numPr>
                <w:ilvl w:val="0"/>
                <w:numId w:val="3"/>
              </w:numPr>
              <w:spacing w:before="60"/>
            </w:pPr>
            <w:r w:rsidRPr="008419E6">
              <w:t xml:space="preserve">Số </w:t>
            </w:r>
            <w:del w:id="1206" w:author="Microsoft account" w:date="2021-09-05T21:28:00Z">
              <w:r w:rsidRPr="008419E6" w:rsidDel="00F21086">
                <w:delText>ĐKSH</w:delText>
              </w:r>
            </w:del>
            <w:ins w:id="1207" w:author="Microsoft account" w:date="2021-09-05T21:28:00Z">
              <w:r w:rsidR="00F21086">
                <w:t>giấy tờ định danh</w:t>
              </w:r>
            </w:ins>
          </w:p>
          <w:p w14:paraId="40CE7A69" w14:textId="77777777" w:rsidR="00E47D39" w:rsidRPr="008419E6" w:rsidRDefault="00E47D39" w:rsidP="00E47D39">
            <w:pPr>
              <w:pStyle w:val="ListParagraph"/>
              <w:numPr>
                <w:ilvl w:val="0"/>
                <w:numId w:val="3"/>
              </w:numPr>
              <w:spacing w:before="60"/>
            </w:pPr>
            <w:r w:rsidRPr="008419E6">
              <w:t>Nơi cấp</w:t>
            </w:r>
          </w:p>
          <w:p w14:paraId="4C3AF1B9" w14:textId="77777777" w:rsidR="00E47D39" w:rsidRPr="008419E6" w:rsidRDefault="00E47D39" w:rsidP="00E47D39">
            <w:pPr>
              <w:pStyle w:val="ListParagraph"/>
              <w:numPr>
                <w:ilvl w:val="0"/>
                <w:numId w:val="3"/>
              </w:numPr>
              <w:spacing w:before="60"/>
            </w:pPr>
            <w:r w:rsidRPr="008419E6">
              <w:t>Ngày cấp</w:t>
            </w:r>
          </w:p>
          <w:p w14:paraId="0C582F69" w14:textId="77777777" w:rsidR="00E47D39" w:rsidRPr="008419E6" w:rsidRDefault="00E47D39" w:rsidP="00E47D39">
            <w:pPr>
              <w:pStyle w:val="ListParagraph"/>
              <w:numPr>
                <w:ilvl w:val="0"/>
                <w:numId w:val="3"/>
              </w:numPr>
              <w:spacing w:before="60"/>
            </w:pPr>
            <w:r w:rsidRPr="008419E6">
              <w:t>Địa chỉ thường trú</w:t>
            </w:r>
          </w:p>
          <w:p w14:paraId="2E1F8385" w14:textId="77777777" w:rsidR="00E47D39" w:rsidRPr="008419E6" w:rsidRDefault="00E47D39" w:rsidP="00E47D39">
            <w:pPr>
              <w:pStyle w:val="ListParagraph"/>
              <w:numPr>
                <w:ilvl w:val="0"/>
                <w:numId w:val="3"/>
              </w:numPr>
              <w:spacing w:before="60"/>
            </w:pPr>
            <w:r w:rsidRPr="008419E6">
              <w:t>Email</w:t>
            </w:r>
          </w:p>
          <w:p w14:paraId="0A055DE3" w14:textId="77777777" w:rsidR="00E47D39" w:rsidRPr="008419E6" w:rsidRDefault="00E47D39" w:rsidP="00E47D39">
            <w:pPr>
              <w:pStyle w:val="ListParagraph"/>
              <w:numPr>
                <w:ilvl w:val="0"/>
                <w:numId w:val="3"/>
              </w:numPr>
              <w:spacing w:before="60"/>
            </w:pPr>
            <w:r w:rsidRPr="008419E6">
              <w:t>Mobile</w:t>
            </w:r>
          </w:p>
          <w:p w14:paraId="0AEF7568" w14:textId="77777777" w:rsidR="00E47D39" w:rsidRPr="008419E6" w:rsidRDefault="00E47D39" w:rsidP="00E47D39">
            <w:r w:rsidRPr="008419E6">
              <w:t>Đường link đổi label thành “Ẩn thông tin KH” =&gt; Click vào sẽ ẩn thông tin KH đi</w:t>
            </w:r>
          </w:p>
        </w:tc>
      </w:tr>
      <w:tr w:rsidR="00E47D39" w:rsidRPr="008419E6" w14:paraId="27111087" w14:textId="77777777" w:rsidTr="00E47D39">
        <w:tc>
          <w:tcPr>
            <w:tcW w:w="3292" w:type="dxa"/>
          </w:tcPr>
          <w:p w14:paraId="508603EF" w14:textId="77777777" w:rsidR="00E47D39" w:rsidRPr="008419E6" w:rsidRDefault="00E47D39" w:rsidP="00E47D39">
            <w:r>
              <w:t>Lãi suất coupon (%/năm)</w:t>
            </w:r>
          </w:p>
        </w:tc>
        <w:tc>
          <w:tcPr>
            <w:tcW w:w="1856" w:type="dxa"/>
          </w:tcPr>
          <w:p w14:paraId="4051C915" w14:textId="77777777" w:rsidR="00E47D39" w:rsidRPr="008419E6" w:rsidRDefault="00E47D39" w:rsidP="00E47D39">
            <w:r>
              <w:t>Có</w:t>
            </w:r>
          </w:p>
        </w:tc>
        <w:tc>
          <w:tcPr>
            <w:tcW w:w="4590" w:type="dxa"/>
          </w:tcPr>
          <w:p w14:paraId="1C9BFBA1" w14:textId="77777777" w:rsidR="00E47D39" w:rsidRPr="008419E6" w:rsidRDefault="00E47D39" w:rsidP="00E47D39">
            <w:r w:rsidRPr="00512DC4">
              <w:t>Lấy từ intschd.intrate dòng bản ghi đang hiệu lực tại ngày hệ thống</w:t>
            </w:r>
          </w:p>
        </w:tc>
      </w:tr>
      <w:tr w:rsidR="00E47D39" w:rsidRPr="008419E6" w14:paraId="0F816124" w14:textId="77777777" w:rsidTr="00E47D39">
        <w:tc>
          <w:tcPr>
            <w:tcW w:w="3292" w:type="dxa"/>
          </w:tcPr>
          <w:p w14:paraId="54B3D7FE" w14:textId="77777777" w:rsidR="00E47D39" w:rsidRPr="008419E6" w:rsidRDefault="00E47D39" w:rsidP="00E47D39">
            <w:r>
              <w:t>Giá SELL hiện tại</w:t>
            </w:r>
          </w:p>
        </w:tc>
        <w:tc>
          <w:tcPr>
            <w:tcW w:w="1856" w:type="dxa"/>
          </w:tcPr>
          <w:p w14:paraId="12721A05" w14:textId="77777777" w:rsidR="00E47D39" w:rsidRPr="008419E6" w:rsidRDefault="00E47D39" w:rsidP="00E47D39">
            <w:r>
              <w:t>Có</w:t>
            </w:r>
          </w:p>
        </w:tc>
        <w:tc>
          <w:tcPr>
            <w:tcW w:w="4590" w:type="dxa"/>
          </w:tcPr>
          <w:p w14:paraId="3E5CF720" w14:textId="77777777" w:rsidR="00E47D39" w:rsidRPr="008419E6" w:rsidRDefault="00E47D39" w:rsidP="00E47D39">
            <w:r w:rsidRPr="008419E6">
              <w:t>Hiển thị theo dòng của grid đã chọn, lấy từ cache hoặc grid. Không sửa</w:t>
            </w:r>
          </w:p>
        </w:tc>
      </w:tr>
      <w:tr w:rsidR="00E47D39" w:rsidRPr="008419E6" w14:paraId="04D142EB" w14:textId="77777777" w:rsidTr="00E47D39">
        <w:tc>
          <w:tcPr>
            <w:tcW w:w="3292" w:type="dxa"/>
          </w:tcPr>
          <w:p w14:paraId="717865BC" w14:textId="77777777" w:rsidR="00E47D39" w:rsidRPr="008419E6" w:rsidRDefault="00E47D39" w:rsidP="00E47D39">
            <w:r>
              <w:t>Giá trị HĐ SELL hiện tại</w:t>
            </w:r>
          </w:p>
        </w:tc>
        <w:tc>
          <w:tcPr>
            <w:tcW w:w="1856" w:type="dxa"/>
          </w:tcPr>
          <w:p w14:paraId="32E3DE53" w14:textId="77777777" w:rsidR="00E47D39" w:rsidRPr="008419E6" w:rsidRDefault="00E47D39" w:rsidP="00E47D39">
            <w:r>
              <w:t>Có</w:t>
            </w:r>
          </w:p>
        </w:tc>
        <w:tc>
          <w:tcPr>
            <w:tcW w:w="4590" w:type="dxa"/>
          </w:tcPr>
          <w:p w14:paraId="6AD4E7E6" w14:textId="77777777" w:rsidR="00E47D39" w:rsidRPr="008419E6" w:rsidRDefault="00E47D39" w:rsidP="00E47D39">
            <w:pPr>
              <w:ind w:left="-18"/>
            </w:pPr>
            <w:r w:rsidRPr="008419E6">
              <w:t>Hiển thị theo dòng của grid đã chọn, lấy từ cache hoặc grid. Không sửa</w:t>
            </w:r>
          </w:p>
        </w:tc>
      </w:tr>
      <w:tr w:rsidR="00215DB8" w:rsidRPr="008419E6" w14:paraId="068C3D00" w14:textId="77777777" w:rsidTr="00E47D39">
        <w:trPr>
          <w:ins w:id="1208" w:author="Microsoft account" w:date="2021-09-05T21:31:00Z"/>
        </w:trPr>
        <w:tc>
          <w:tcPr>
            <w:tcW w:w="3292" w:type="dxa"/>
          </w:tcPr>
          <w:p w14:paraId="190BA0F4" w14:textId="4D0CDBBA" w:rsidR="00215DB8" w:rsidRDefault="00215DB8" w:rsidP="00E47D39">
            <w:pPr>
              <w:rPr>
                <w:ins w:id="1209" w:author="Microsoft account" w:date="2021-09-05T21:31:00Z"/>
              </w:rPr>
            </w:pPr>
            <w:ins w:id="1210" w:author="Microsoft account" w:date="2021-09-05T21:31:00Z">
              <w:r>
                <w:t>Điều chỉnh trực tiếp giá</w:t>
              </w:r>
            </w:ins>
          </w:p>
        </w:tc>
        <w:tc>
          <w:tcPr>
            <w:tcW w:w="1856" w:type="dxa"/>
          </w:tcPr>
          <w:p w14:paraId="6E2A7439" w14:textId="0156474A" w:rsidR="00215DB8" w:rsidRDefault="00215DB8" w:rsidP="00E47D39">
            <w:pPr>
              <w:rPr>
                <w:ins w:id="1211" w:author="Microsoft account" w:date="2021-09-05T21:31:00Z"/>
              </w:rPr>
            </w:pPr>
            <w:ins w:id="1212" w:author="Microsoft account" w:date="2021-09-05T21:31:00Z">
              <w:r>
                <w:t>Có</w:t>
              </w:r>
            </w:ins>
          </w:p>
        </w:tc>
        <w:tc>
          <w:tcPr>
            <w:tcW w:w="4590" w:type="dxa"/>
          </w:tcPr>
          <w:p w14:paraId="6DB9A8C3" w14:textId="65F997C1" w:rsidR="00215DB8" w:rsidRPr="00512DC4" w:rsidRDefault="00215DB8" w:rsidP="00E47D39">
            <w:pPr>
              <w:rPr>
                <w:ins w:id="1213" w:author="Microsoft account" w:date="2021-09-05T21:31:00Z"/>
              </w:rPr>
            </w:pPr>
            <w:ins w:id="1214" w:author="Microsoft account" w:date="2021-09-05T21:31:00Z">
              <w:r>
                <w:t>Có/Không</w:t>
              </w:r>
            </w:ins>
          </w:p>
        </w:tc>
      </w:tr>
      <w:tr w:rsidR="00215DB8" w:rsidRPr="008419E6" w14:paraId="4D948341" w14:textId="77777777" w:rsidTr="00E47D39">
        <w:trPr>
          <w:ins w:id="1215" w:author="Microsoft account" w:date="2021-09-05T21:32:00Z"/>
        </w:trPr>
        <w:tc>
          <w:tcPr>
            <w:tcW w:w="3292" w:type="dxa"/>
          </w:tcPr>
          <w:p w14:paraId="01DF77E4" w14:textId="557C3C9D" w:rsidR="00215DB8" w:rsidRDefault="00215DB8" w:rsidP="00E47D39">
            <w:pPr>
              <w:rPr>
                <w:ins w:id="1216" w:author="Microsoft account" w:date="2021-09-05T21:32:00Z"/>
              </w:rPr>
            </w:pPr>
            <w:ins w:id="1217" w:author="Microsoft account" w:date="2021-09-05T21:32:00Z">
              <w:r>
                <w:t>Giá SELL điều chỉnh</w:t>
              </w:r>
            </w:ins>
          </w:p>
        </w:tc>
        <w:tc>
          <w:tcPr>
            <w:tcW w:w="1856" w:type="dxa"/>
          </w:tcPr>
          <w:p w14:paraId="75071734" w14:textId="77777777" w:rsidR="00215DB8" w:rsidRDefault="00215DB8" w:rsidP="00E47D39">
            <w:pPr>
              <w:rPr>
                <w:ins w:id="1218" w:author="Microsoft account" w:date="2021-09-05T21:32:00Z"/>
              </w:rPr>
            </w:pPr>
          </w:p>
        </w:tc>
        <w:tc>
          <w:tcPr>
            <w:tcW w:w="4590" w:type="dxa"/>
          </w:tcPr>
          <w:p w14:paraId="2C121AA2" w14:textId="1A2E315F" w:rsidR="00215DB8" w:rsidRPr="00512DC4" w:rsidRDefault="00215DB8" w:rsidP="00E47D39">
            <w:pPr>
              <w:rPr>
                <w:ins w:id="1219" w:author="Microsoft account" w:date="2021-09-05T21:32:00Z"/>
              </w:rPr>
            </w:pPr>
            <w:ins w:id="1220" w:author="Microsoft account" w:date="2021-09-05T21:32:00Z">
              <w:r>
                <w:t>Nếu điều chỉnh trực tiếp giá =&gt; Hiển thị mặc định = Giá SELL hiện tại, và bắt buộc nhập trường này</w:t>
              </w:r>
            </w:ins>
          </w:p>
        </w:tc>
      </w:tr>
      <w:tr w:rsidR="00E47D39" w:rsidRPr="008419E6" w14:paraId="20518B7D" w14:textId="77777777" w:rsidTr="00E47D39">
        <w:tc>
          <w:tcPr>
            <w:tcW w:w="3292" w:type="dxa"/>
          </w:tcPr>
          <w:p w14:paraId="6B00D542" w14:textId="77777777" w:rsidR="00E47D39" w:rsidRPr="008419E6" w:rsidRDefault="00E47D39" w:rsidP="00E47D39">
            <w:r>
              <w:t>LS đáo hạn hiện tại (%/năm)</w:t>
            </w:r>
          </w:p>
        </w:tc>
        <w:tc>
          <w:tcPr>
            <w:tcW w:w="1856" w:type="dxa"/>
          </w:tcPr>
          <w:p w14:paraId="1A024568" w14:textId="498E18A8" w:rsidR="00E47D39" w:rsidRPr="008419E6" w:rsidRDefault="00E47D39" w:rsidP="00E47D39">
            <w:del w:id="1221" w:author="Microsoft account" w:date="2021-09-05T21:33:00Z">
              <w:r w:rsidDel="00215DB8">
                <w:delText>Có</w:delText>
              </w:r>
            </w:del>
          </w:p>
        </w:tc>
        <w:tc>
          <w:tcPr>
            <w:tcW w:w="4590" w:type="dxa"/>
          </w:tcPr>
          <w:p w14:paraId="642D6725" w14:textId="2DCA6B96" w:rsidR="00E47D39" w:rsidRPr="00512DC4" w:rsidRDefault="00215DB8" w:rsidP="00E47D39">
            <w:ins w:id="1222" w:author="Microsoft account" w:date="2021-09-05T21:33:00Z">
              <w:r>
                <w:t xml:space="preserve">Nếu điều chỉnh trực tiếp giá = Không </w:t>
              </w:r>
            </w:ins>
            <w:del w:id="1223" w:author="Microsoft account" w:date="2021-09-05T21:33:00Z">
              <w:r w:rsidR="00E47D39" w:rsidRPr="00512DC4" w:rsidDel="00215DB8">
                <w:delText>Chỉ hiện thị nếu</w:delText>
              </w:r>
            </w:del>
            <w:ins w:id="1224" w:author="Microsoft account" w:date="2021-09-05T21:33:00Z">
              <w:r>
                <w:t>&amp;</w:t>
              </w:r>
            </w:ins>
            <w:r w:rsidR="00E47D39" w:rsidRPr="00512DC4">
              <w:t xml:space="preserve"> phương pháp tính giá là CK dòng tiền đến đáo hạn</w:t>
            </w:r>
            <w:ins w:id="1225" w:author="Microsoft account" w:date="2021-09-05T21:33:00Z">
              <w:r>
                <w:t xml:space="preserve"> =&gt; Hiển thị trường này</w:t>
              </w:r>
            </w:ins>
            <w:del w:id="1226" w:author="Microsoft account" w:date="2021-09-05T21:33:00Z">
              <w:r w:rsidR="00E47D39" w:rsidRPr="00512DC4" w:rsidDel="00215DB8">
                <w:delText>.</w:delText>
              </w:r>
            </w:del>
          </w:p>
          <w:p w14:paraId="3CDAD168" w14:textId="77777777" w:rsidR="00E47D39" w:rsidRPr="00512DC4" w:rsidRDefault="00E47D39" w:rsidP="00E47D39">
            <w:r w:rsidRPr="00512DC4">
              <w:t>Tính kỳ hạn nắm giữ đến đáo hạn = assetdtl.duedate – ngày hệ thống =&gt; lookup product &amp; productselldtl để tìm lãi suất đáo hạn tương ứng kỳ hạn nắm giữ</w:t>
            </w:r>
          </w:p>
          <w:p w14:paraId="31A049E4" w14:textId="77777777" w:rsidR="00E47D39" w:rsidRPr="00512DC4" w:rsidRDefault="00E47D39" w:rsidP="00E47D39">
            <w:r w:rsidRPr="00512DC4">
              <w:t>Chú ý:</w:t>
            </w:r>
          </w:p>
          <w:p w14:paraId="6D3F71C3" w14:textId="77777777" w:rsidR="00E47D39" w:rsidRPr="00512DC4" w:rsidRDefault="00E47D39" w:rsidP="00E47D39">
            <w:pPr>
              <w:pStyle w:val="ListParagraph"/>
              <w:numPr>
                <w:ilvl w:val="0"/>
                <w:numId w:val="3"/>
              </w:numPr>
            </w:pPr>
            <w:r w:rsidRPr="00512DC4">
              <w:t>Nếu loại LS = cố định (= V) =&gt; lấy = productselldtl.rate</w:t>
            </w:r>
          </w:p>
          <w:p w14:paraId="35FC400D" w14:textId="0DDBFE23" w:rsidR="00E47D39" w:rsidRPr="00512DC4" w:rsidRDefault="00E47D39" w:rsidP="00E47D39">
            <w:pPr>
              <w:pStyle w:val="ListParagraph"/>
              <w:numPr>
                <w:ilvl w:val="0"/>
                <w:numId w:val="3"/>
              </w:numPr>
            </w:pPr>
            <w:r w:rsidRPr="00512DC4">
              <w:t xml:space="preserve">Nếu loại LS = </w:t>
            </w:r>
            <w:r w:rsidR="008C2A30">
              <w:t>LS coupon tại ngày bán +/- Biên độ hoặc * Tỷ lệ</w:t>
            </w:r>
            <w:r w:rsidRPr="00512DC4">
              <w:t xml:space="preserve"> =&gt; lấy bằng LS coupon lấy được ở trên +</w:t>
            </w:r>
            <w:r w:rsidR="008C2A30">
              <w:t xml:space="preserve"> hoặc *</w:t>
            </w:r>
            <w:r w:rsidRPr="00512DC4">
              <w:t xml:space="preserve"> productselldtl.amplitude</w:t>
            </w:r>
          </w:p>
          <w:p w14:paraId="2931F017" w14:textId="77777777" w:rsidR="00E47D39" w:rsidRPr="00512DC4" w:rsidRDefault="00E47D39" w:rsidP="00E47D39"/>
          <w:p w14:paraId="7BD47320" w14:textId="637F3568" w:rsidR="00E47D39" w:rsidRPr="008419E6" w:rsidRDefault="00E47D39" w:rsidP="00E47D39">
            <w:del w:id="1227" w:author="Microsoft account" w:date="2021-09-05T21:35:00Z">
              <w:r w:rsidRPr="00512DC4" w:rsidDel="00215DB8">
                <w:delText xml:space="preserve">Nếu phương pháp tính giá là CK trực tiếp margin cho đại lý </w:delText>
              </w:r>
              <w:r w:rsidR="008830FC" w:rsidDel="00215DB8">
                <w:delText xml:space="preserve">hoặc Phân chia tỷ lệ coupon </w:delText>
              </w:r>
              <w:r w:rsidRPr="00512DC4" w:rsidDel="00215DB8">
                <w:delText>=&gt; Không hiển thị trường này</w:delText>
              </w:r>
            </w:del>
          </w:p>
        </w:tc>
      </w:tr>
      <w:tr w:rsidR="00E47D39" w:rsidRPr="008419E6" w14:paraId="2047CDCF" w14:textId="77777777" w:rsidTr="00E47D39">
        <w:tc>
          <w:tcPr>
            <w:tcW w:w="3292" w:type="dxa"/>
          </w:tcPr>
          <w:p w14:paraId="7360ED6F" w14:textId="77777777" w:rsidR="00E47D39" w:rsidRPr="008419E6" w:rsidRDefault="00E47D39" w:rsidP="00E47D39">
            <w:r>
              <w:lastRenderedPageBreak/>
              <w:t>LS đáo hạn đề nghị ĐC (%/năm)</w:t>
            </w:r>
          </w:p>
        </w:tc>
        <w:tc>
          <w:tcPr>
            <w:tcW w:w="1856" w:type="dxa"/>
          </w:tcPr>
          <w:p w14:paraId="6881AFE9" w14:textId="4EFB0E7C" w:rsidR="00E47D39" w:rsidRPr="008419E6" w:rsidRDefault="00E47D39" w:rsidP="00E47D39">
            <w:del w:id="1228" w:author="Microsoft account" w:date="2021-09-05T21:34:00Z">
              <w:r w:rsidDel="00215DB8">
                <w:delText>Có</w:delText>
              </w:r>
            </w:del>
          </w:p>
        </w:tc>
        <w:tc>
          <w:tcPr>
            <w:tcW w:w="4590" w:type="dxa"/>
          </w:tcPr>
          <w:p w14:paraId="30C5FD20" w14:textId="77777777" w:rsidR="00215DB8" w:rsidRPr="00512DC4" w:rsidRDefault="00215DB8" w:rsidP="00215DB8">
            <w:pPr>
              <w:rPr>
                <w:ins w:id="1229" w:author="Microsoft account" w:date="2021-09-05T21:33:00Z"/>
              </w:rPr>
            </w:pPr>
            <w:ins w:id="1230" w:author="Microsoft account" w:date="2021-09-05T21:33:00Z">
              <w:r>
                <w:t>Nếu điều chỉnh trực tiếp giá = Không &amp;</w:t>
              </w:r>
              <w:r w:rsidRPr="00512DC4">
                <w:t xml:space="preserve"> phương pháp tính giá là CK dòng tiền đến đáo hạn</w:t>
              </w:r>
              <w:r>
                <w:t xml:space="preserve"> =&gt; Hiển thị trường này</w:t>
              </w:r>
            </w:ins>
          </w:p>
          <w:p w14:paraId="52466FC2" w14:textId="70F40C85" w:rsidR="00E47D39" w:rsidRDefault="00E47D39" w:rsidP="00E47D39">
            <w:pPr>
              <w:pStyle w:val="ListParagraph"/>
              <w:numPr>
                <w:ilvl w:val="0"/>
                <w:numId w:val="3"/>
              </w:numPr>
            </w:pPr>
            <w:del w:id="1231" w:author="Microsoft account" w:date="2021-09-05T21:34:00Z">
              <w:r w:rsidRPr="00512DC4" w:rsidDel="00215DB8">
                <w:delText>Chỉ hiện thị nếu phương pháp tính giá là CK dòng tiền đến đáo hạn</w:delText>
              </w:r>
              <w:r w:rsidDel="00215DB8">
                <w:delText xml:space="preserve"> </w:delText>
              </w:r>
            </w:del>
            <w:r>
              <w:t>=&gt; Mặc định = LS đáo hạn hiện tại =&gt; Cho phép nhập &gt; 0 =&gt; Trường này hiển thị chữ đậm màu đỏ</w:t>
            </w:r>
          </w:p>
          <w:p w14:paraId="733A57D0" w14:textId="07CFEE71" w:rsidR="00E47D39" w:rsidRPr="008419E6" w:rsidRDefault="00E47D39" w:rsidP="00E47D39">
            <w:pPr>
              <w:pStyle w:val="ListParagraph"/>
              <w:numPr>
                <w:ilvl w:val="0"/>
                <w:numId w:val="3"/>
              </w:numPr>
            </w:pPr>
            <w:del w:id="1232" w:author="Microsoft account" w:date="2021-09-05T21:34:00Z">
              <w:r w:rsidRPr="00512DC4" w:rsidDel="00215DB8">
                <w:delText xml:space="preserve">Nếu phương pháp tính giá là CK trực tiếp margin cho đại lý </w:delText>
              </w:r>
              <w:r w:rsidR="008830FC" w:rsidDel="00215DB8">
                <w:delText xml:space="preserve">hoặc Phân chia tỷ lệ coupon </w:delText>
              </w:r>
              <w:r w:rsidRPr="00512DC4" w:rsidDel="00215DB8">
                <w:delText>=&gt; Không hiển thị trường này</w:delText>
              </w:r>
            </w:del>
          </w:p>
        </w:tc>
      </w:tr>
      <w:tr w:rsidR="00E47D39" w:rsidRPr="008419E6" w14:paraId="122D82D1" w14:textId="77777777" w:rsidTr="00E47D39">
        <w:tc>
          <w:tcPr>
            <w:tcW w:w="3292" w:type="dxa"/>
          </w:tcPr>
          <w:p w14:paraId="7DAF52CA" w14:textId="77777777" w:rsidR="00E47D39" w:rsidRPr="008419E6" w:rsidRDefault="00E47D39" w:rsidP="00E47D39">
            <w:r>
              <w:t>Margin chiết khấu hiện tại (%)</w:t>
            </w:r>
          </w:p>
        </w:tc>
        <w:tc>
          <w:tcPr>
            <w:tcW w:w="1856" w:type="dxa"/>
          </w:tcPr>
          <w:p w14:paraId="4A08125B" w14:textId="77777777" w:rsidR="00E47D39" w:rsidRPr="008419E6" w:rsidRDefault="00E47D39" w:rsidP="00E47D39">
            <w:r>
              <w:t>Có</w:t>
            </w:r>
          </w:p>
        </w:tc>
        <w:tc>
          <w:tcPr>
            <w:tcW w:w="4590" w:type="dxa"/>
          </w:tcPr>
          <w:p w14:paraId="2660EA9E" w14:textId="6FFEF643" w:rsidR="00215DB8" w:rsidRPr="00512DC4" w:rsidRDefault="00215DB8" w:rsidP="00215DB8">
            <w:pPr>
              <w:rPr>
                <w:ins w:id="1233" w:author="Microsoft account" w:date="2021-09-05T21:34:00Z"/>
              </w:rPr>
            </w:pPr>
            <w:ins w:id="1234" w:author="Microsoft account" w:date="2021-09-05T21:34:00Z">
              <w:r>
                <w:t>Nếu điều chỉnh trực tiếp giá = Không &amp;</w:t>
              </w:r>
              <w:r w:rsidRPr="00512DC4">
                <w:t xml:space="preserve"> phương pháp tính giá là CK </w:t>
              </w:r>
              <w:r>
                <w:t>trực tiếp margin cho đại ý =&gt; Hiển thị trường này</w:t>
              </w:r>
            </w:ins>
          </w:p>
          <w:p w14:paraId="32B51A61" w14:textId="115C5E98" w:rsidR="00E47D39" w:rsidDel="00215DB8" w:rsidRDefault="00E47D39" w:rsidP="00E47D39">
            <w:pPr>
              <w:pStyle w:val="ListParagraph"/>
              <w:numPr>
                <w:ilvl w:val="0"/>
                <w:numId w:val="3"/>
              </w:numPr>
              <w:rPr>
                <w:del w:id="1235" w:author="Microsoft account" w:date="2021-09-05T21:34:00Z"/>
              </w:rPr>
            </w:pPr>
            <w:del w:id="1236" w:author="Microsoft account" w:date="2021-09-05T21:34:00Z">
              <w:r w:rsidDel="00215DB8">
                <w:delText>Chỉ hiện thi nếu phương pháp tính giá là CK trực tiếp margin cho đại lý</w:delText>
              </w:r>
            </w:del>
          </w:p>
          <w:p w14:paraId="68C1D59A" w14:textId="2BC39F0D" w:rsidR="00E47D39" w:rsidRDefault="00E47D39" w:rsidP="00E47D39">
            <w:pPr>
              <w:pStyle w:val="ListParagraph"/>
            </w:pPr>
            <w:r>
              <w:t>= (Margin ngày chào bán cuối – Margin ngày cháo bán đầu) / (Ngày chào bán cuối – Ngày chào bán đầu) * (Ngày hệ thống – Ngày chào bán đầu)</w:t>
            </w:r>
            <w:r w:rsidR="008C2A30">
              <w:t xml:space="preserve"> + Margin ngày chào bán đầu</w:t>
            </w:r>
          </w:p>
          <w:p w14:paraId="6F2C5108" w14:textId="4DF3A092" w:rsidR="00E47D39" w:rsidRPr="008419E6" w:rsidRDefault="00E47D39" w:rsidP="00E47D39">
            <w:pPr>
              <w:pStyle w:val="ListParagraph"/>
              <w:numPr>
                <w:ilvl w:val="0"/>
                <w:numId w:val="3"/>
              </w:numPr>
            </w:pPr>
            <w:del w:id="1237" w:author="Microsoft account" w:date="2021-09-05T21:34:00Z">
              <w:r w:rsidDel="00215DB8">
                <w:delText xml:space="preserve">Nếu phương pháp tính già là CK dòng tiền đến đáo hạn </w:delText>
              </w:r>
              <w:r w:rsidR="008830FC" w:rsidDel="00215DB8">
                <w:delText xml:space="preserve">hoặc Phân chia tỷ lệ coupon  </w:delText>
              </w:r>
              <w:r w:rsidDel="00215DB8">
                <w:delText>=&gt; Không hiển thị trường này</w:delText>
              </w:r>
            </w:del>
          </w:p>
        </w:tc>
      </w:tr>
      <w:tr w:rsidR="00E47D39" w:rsidRPr="008419E6" w14:paraId="6A92624A" w14:textId="77777777" w:rsidTr="00E47D39">
        <w:tc>
          <w:tcPr>
            <w:tcW w:w="3292" w:type="dxa"/>
          </w:tcPr>
          <w:p w14:paraId="77003668" w14:textId="77777777" w:rsidR="00E47D39" w:rsidRPr="008419E6" w:rsidRDefault="00E47D39" w:rsidP="00E47D39">
            <w:r>
              <w:t>Margin chiết khấu đề nghị ĐC (%)</w:t>
            </w:r>
          </w:p>
        </w:tc>
        <w:tc>
          <w:tcPr>
            <w:tcW w:w="1856" w:type="dxa"/>
          </w:tcPr>
          <w:p w14:paraId="5E34339B" w14:textId="77777777" w:rsidR="00E47D39" w:rsidRPr="008419E6" w:rsidRDefault="00E47D39" w:rsidP="00E47D39">
            <w:r>
              <w:t>Có</w:t>
            </w:r>
          </w:p>
        </w:tc>
        <w:tc>
          <w:tcPr>
            <w:tcW w:w="4590" w:type="dxa"/>
          </w:tcPr>
          <w:p w14:paraId="0F46BC0F" w14:textId="77777777" w:rsidR="00215DB8" w:rsidRPr="00512DC4" w:rsidRDefault="00215DB8" w:rsidP="00215DB8">
            <w:pPr>
              <w:rPr>
                <w:ins w:id="1238" w:author="Microsoft account" w:date="2021-09-05T21:35:00Z"/>
              </w:rPr>
            </w:pPr>
            <w:ins w:id="1239" w:author="Microsoft account" w:date="2021-09-05T21:35:00Z">
              <w:r>
                <w:t>Nếu điều chỉnh trực tiếp giá = Không &amp;</w:t>
              </w:r>
              <w:r w:rsidRPr="00512DC4">
                <w:t xml:space="preserve"> phương pháp tính giá là CK </w:t>
              </w:r>
              <w:r>
                <w:t>trực tiếp margin cho đại ý =&gt; Hiển thị trường này</w:t>
              </w:r>
            </w:ins>
          </w:p>
          <w:p w14:paraId="13ACBD05" w14:textId="21AF297B" w:rsidR="00E47D39" w:rsidRDefault="00E47D39" w:rsidP="00E47D39">
            <w:pPr>
              <w:pStyle w:val="ListParagraph"/>
              <w:numPr>
                <w:ilvl w:val="0"/>
                <w:numId w:val="3"/>
              </w:numPr>
            </w:pPr>
            <w:del w:id="1240" w:author="Microsoft account" w:date="2021-09-05T21:35:00Z">
              <w:r w:rsidRPr="00512DC4" w:rsidDel="00215DB8">
                <w:delText>Chỉ hiện thị nếu phương pháp tính giá là CK trực tiếp margin cho đại lý</w:delText>
              </w:r>
              <w:r w:rsidDel="00215DB8">
                <w:delText xml:space="preserve"> =&gt; </w:delText>
              </w:r>
            </w:del>
            <w:r>
              <w:t>Mặc định = Margin CK hiện tại =&gt; Cho phép nhập &gt; 0 =&gt; Trường này hiển thị chữ đậm màu đỏ</w:t>
            </w:r>
          </w:p>
          <w:p w14:paraId="64DC1805" w14:textId="25070CE4" w:rsidR="00E47D39" w:rsidRPr="008419E6" w:rsidRDefault="00E47D39" w:rsidP="00E47D39">
            <w:pPr>
              <w:pStyle w:val="ListParagraph"/>
              <w:numPr>
                <w:ilvl w:val="0"/>
                <w:numId w:val="3"/>
              </w:numPr>
            </w:pPr>
            <w:del w:id="1241" w:author="Microsoft account" w:date="2021-09-05T21:35:00Z">
              <w:r w:rsidRPr="00512DC4" w:rsidDel="00215DB8">
                <w:delText xml:space="preserve">Nếu phương pháp tính giá là </w:delText>
              </w:r>
              <w:r w:rsidDel="00215DB8">
                <w:delText xml:space="preserve">CK dòng tiền đến đáo hạn </w:delText>
              </w:r>
              <w:r w:rsidRPr="00512DC4" w:rsidDel="00215DB8">
                <w:delText xml:space="preserve"> </w:delText>
              </w:r>
              <w:r w:rsidR="008830FC" w:rsidDel="00215DB8">
                <w:delText xml:space="preserve">hoặc Phân chia tỷ lệ coupon </w:delText>
              </w:r>
              <w:r w:rsidRPr="00512DC4" w:rsidDel="00215DB8">
                <w:delText>=&gt; Không hiển thị trường này</w:delText>
              </w:r>
            </w:del>
          </w:p>
        </w:tc>
      </w:tr>
      <w:tr w:rsidR="00215DB8" w:rsidRPr="008419E6" w14:paraId="5539A283" w14:textId="77777777" w:rsidTr="00215DB8">
        <w:tc>
          <w:tcPr>
            <w:tcW w:w="3292" w:type="dxa"/>
          </w:tcPr>
          <w:p w14:paraId="1FA064FA" w14:textId="67903E09" w:rsidR="00215DB8" w:rsidRPr="008419E6" w:rsidRDefault="00215DB8" w:rsidP="00215DB8">
            <w:moveToRangeStart w:id="1242" w:author="Microsoft account" w:date="2021-09-05T21:36:00Z" w:name="move81770188"/>
            <w:moveTo w:id="1243" w:author="Microsoft account" w:date="2021-09-05T21:36:00Z">
              <w:r>
                <w:t xml:space="preserve">Giá </w:t>
              </w:r>
              <w:del w:id="1244" w:author="Microsoft account" w:date="2021-09-05T21:38:00Z">
                <w:r w:rsidDel="00215DB8">
                  <w:delText>bán</w:delText>
                </w:r>
              </w:del>
            </w:moveTo>
            <w:ins w:id="1245" w:author="Microsoft account" w:date="2021-09-05T21:38:00Z">
              <w:r>
                <w:t>SELL</w:t>
              </w:r>
            </w:ins>
            <w:moveTo w:id="1246" w:author="Microsoft account" w:date="2021-09-05T21:36:00Z">
              <w:r>
                <w:t xml:space="preserve"> sau điều chỉnh</w:t>
              </w:r>
            </w:moveTo>
          </w:p>
        </w:tc>
        <w:tc>
          <w:tcPr>
            <w:tcW w:w="1856" w:type="dxa"/>
          </w:tcPr>
          <w:p w14:paraId="674E89E8" w14:textId="77777777" w:rsidR="00215DB8" w:rsidRPr="008419E6" w:rsidRDefault="00215DB8" w:rsidP="004C456E">
            <w:moveTo w:id="1247" w:author="Microsoft account" w:date="2021-09-05T21:36:00Z">
              <w:r>
                <w:t>Có</w:t>
              </w:r>
            </w:moveTo>
          </w:p>
        </w:tc>
        <w:tc>
          <w:tcPr>
            <w:tcW w:w="4590" w:type="dxa"/>
          </w:tcPr>
          <w:p w14:paraId="02C7ED7A" w14:textId="4AEE2009" w:rsidR="00215DB8" w:rsidRDefault="00215DB8" w:rsidP="004C456E">
            <w:pPr>
              <w:rPr>
                <w:ins w:id="1248" w:author="Microsoft account" w:date="2021-09-05T21:36:00Z"/>
              </w:rPr>
            </w:pPr>
            <w:ins w:id="1249" w:author="Microsoft account" w:date="2021-09-05T21:36:00Z">
              <w:r>
                <w:t>Chỉ hiển thị nếu điều chỉnh trực tiếp giá = Không</w:t>
              </w:r>
            </w:ins>
          </w:p>
          <w:p w14:paraId="4B0D873C" w14:textId="0D939FA7" w:rsidR="00215DB8" w:rsidRPr="00215DB8" w:rsidRDefault="00215DB8" w:rsidP="00215DB8">
            <w:pPr>
              <w:pStyle w:val="ListParagraph"/>
              <w:numPr>
                <w:ilvl w:val="0"/>
                <w:numId w:val="4"/>
              </w:numPr>
              <w:rPr>
                <w:color w:val="FF0000"/>
              </w:rPr>
            </w:pPr>
            <w:moveTo w:id="1250" w:author="Microsoft account" w:date="2021-09-05T21:36:00Z">
              <w:r>
                <w:t xml:space="preserve">Gọi đến hàm tính giá theo thông tin lãi suất đáo hạn đề nghị ĐC hoặc Margin chiết khấu đề nghị ĐC </w:t>
              </w:r>
              <w:r w:rsidRPr="00215DB8">
                <w:rPr>
                  <w:b/>
                  <w:color w:val="FF0000"/>
                </w:rPr>
                <w:t>hoặc với P/pháp Phân chia tỷ lệ coupon, cần lấy được tỷ lệ phân chia tại ngày đáo hạn trái phiếu (sau khi chỉnh sửa) để truyền vào hàm tính giá</w:t>
              </w:r>
            </w:moveTo>
          </w:p>
          <w:p w14:paraId="6109EF99" w14:textId="77777777" w:rsidR="00215DB8" w:rsidRPr="008419E6" w:rsidRDefault="00215DB8" w:rsidP="004C456E">
            <w:pPr>
              <w:pStyle w:val="ListParagraph"/>
              <w:numPr>
                <w:ilvl w:val="0"/>
                <w:numId w:val="4"/>
              </w:numPr>
            </w:pPr>
            <w:moveTo w:id="1251" w:author="Microsoft account" w:date="2021-09-05T21:36:00Z">
              <w:r>
                <w:t>Disable. Hiển thị chữ đậm màu đỏ</w:t>
              </w:r>
            </w:moveTo>
          </w:p>
        </w:tc>
      </w:tr>
      <w:tr w:rsidR="00215DB8" w:rsidRPr="008419E6" w14:paraId="7DA374E2" w14:textId="77777777" w:rsidTr="00215DB8">
        <w:tc>
          <w:tcPr>
            <w:tcW w:w="3292" w:type="dxa"/>
          </w:tcPr>
          <w:p w14:paraId="1F1C64F1" w14:textId="77777777" w:rsidR="00215DB8" w:rsidRPr="008419E6" w:rsidRDefault="00215DB8" w:rsidP="004C456E">
            <w:moveTo w:id="1252" w:author="Microsoft account" w:date="2021-09-05T21:36:00Z">
              <w:r>
                <w:lastRenderedPageBreak/>
                <w:t>Giá trị HĐ SELL sau điều chỉnh</w:t>
              </w:r>
            </w:moveTo>
          </w:p>
        </w:tc>
        <w:tc>
          <w:tcPr>
            <w:tcW w:w="1856" w:type="dxa"/>
          </w:tcPr>
          <w:p w14:paraId="1F5933DD" w14:textId="77777777" w:rsidR="00215DB8" w:rsidRPr="008419E6" w:rsidRDefault="00215DB8" w:rsidP="004C456E">
            <w:moveTo w:id="1253" w:author="Microsoft account" w:date="2021-09-05T21:36:00Z">
              <w:r>
                <w:t>Có</w:t>
              </w:r>
            </w:moveTo>
          </w:p>
        </w:tc>
        <w:tc>
          <w:tcPr>
            <w:tcW w:w="4590" w:type="dxa"/>
          </w:tcPr>
          <w:p w14:paraId="3C27759C" w14:textId="60E9A0DA" w:rsidR="00215DB8" w:rsidRDefault="00215DB8" w:rsidP="004C456E">
            <w:pPr>
              <w:rPr>
                <w:ins w:id="1254" w:author="Microsoft account" w:date="2021-09-05T21:37:00Z"/>
              </w:rPr>
            </w:pPr>
            <w:ins w:id="1255" w:author="Microsoft account" w:date="2021-09-05T21:37:00Z">
              <w:r>
                <w:t xml:space="preserve">Nếu điều chỉnh trực tiếp giá = Không =&gt; </w:t>
              </w:r>
            </w:ins>
            <w:moveTo w:id="1256" w:author="Microsoft account" w:date="2021-09-05T21:36:00Z">
              <w:r>
                <w:t xml:space="preserve">= Khối lượng * Giá </w:t>
              </w:r>
              <w:del w:id="1257" w:author="Microsoft account" w:date="2021-09-05T21:56:00Z">
                <w:r w:rsidDel="006A56BC">
                  <w:delText>bán</w:delText>
                </w:r>
              </w:del>
            </w:moveTo>
            <w:ins w:id="1258" w:author="Microsoft account" w:date="2021-09-05T21:56:00Z">
              <w:r w:rsidR="006A56BC">
                <w:t>SELL</w:t>
              </w:r>
            </w:ins>
            <w:moveTo w:id="1259" w:author="Microsoft account" w:date="2021-09-05T21:36:00Z">
              <w:r>
                <w:t xml:space="preserve"> sau điều chỉnh</w:t>
              </w:r>
            </w:moveTo>
          </w:p>
          <w:p w14:paraId="355C67A7" w14:textId="3590E74E" w:rsidR="00215DB8" w:rsidRDefault="00215DB8" w:rsidP="004C456E">
            <w:ins w:id="1260" w:author="Microsoft account" w:date="2021-09-05T21:37:00Z">
              <w:r>
                <w:t xml:space="preserve">Nếu điều chỉnh trực tiếp giá = Có =&gt; = Khối lượng * </w:t>
              </w:r>
            </w:ins>
            <w:ins w:id="1261" w:author="Microsoft account" w:date="2021-09-05T21:38:00Z">
              <w:r>
                <w:t>Giá SELL điều chỉnh</w:t>
              </w:r>
            </w:ins>
          </w:p>
          <w:p w14:paraId="50D7B0B8" w14:textId="77777777" w:rsidR="00215DB8" w:rsidRPr="008419E6" w:rsidRDefault="00215DB8" w:rsidP="004C456E">
            <w:moveTo w:id="1262" w:author="Microsoft account" w:date="2021-09-05T21:36:00Z">
              <w:r>
                <w:t>Disable. Hiển thị chữ đậm màu đỏ</w:t>
              </w:r>
            </w:moveTo>
          </w:p>
        </w:tc>
      </w:tr>
      <w:moveToRangeEnd w:id="1242"/>
      <w:tr w:rsidR="00215DB8" w:rsidRPr="008419E6" w14:paraId="3A8A0C2C" w14:textId="77777777" w:rsidTr="00E47D39">
        <w:trPr>
          <w:ins w:id="1263" w:author="Microsoft account" w:date="2021-09-05T21:38:00Z"/>
        </w:trPr>
        <w:tc>
          <w:tcPr>
            <w:tcW w:w="3292" w:type="dxa"/>
          </w:tcPr>
          <w:p w14:paraId="402C7869" w14:textId="400B4480" w:rsidR="00215DB8" w:rsidRDefault="00215DB8" w:rsidP="00E47D39">
            <w:pPr>
              <w:rPr>
                <w:ins w:id="1264" w:author="Microsoft account" w:date="2021-09-05T21:38:00Z"/>
              </w:rPr>
            </w:pPr>
            <w:ins w:id="1265" w:author="Microsoft account" w:date="2021-09-05T21:39:00Z">
              <w:r>
                <w:t>Có quy định ngày tất toán</w:t>
              </w:r>
            </w:ins>
          </w:p>
        </w:tc>
        <w:tc>
          <w:tcPr>
            <w:tcW w:w="1856" w:type="dxa"/>
          </w:tcPr>
          <w:p w14:paraId="05142DB0" w14:textId="77777777" w:rsidR="00215DB8" w:rsidRDefault="00215DB8" w:rsidP="00E47D39">
            <w:pPr>
              <w:rPr>
                <w:ins w:id="1266" w:author="Microsoft account" w:date="2021-09-05T21:38:00Z"/>
              </w:rPr>
            </w:pPr>
          </w:p>
        </w:tc>
        <w:tc>
          <w:tcPr>
            <w:tcW w:w="4590" w:type="dxa"/>
          </w:tcPr>
          <w:p w14:paraId="72296EBC" w14:textId="5D0629EC" w:rsidR="00215DB8" w:rsidRPr="00512DC4" w:rsidRDefault="00215DB8" w:rsidP="00215DB8">
            <w:pPr>
              <w:rPr>
                <w:ins w:id="1267" w:author="Microsoft account" w:date="2021-09-05T21:38:00Z"/>
              </w:rPr>
            </w:pPr>
            <w:ins w:id="1268" w:author="Microsoft account" w:date="2021-09-05T21:40:00Z">
              <w:r>
                <w:t>Chọn có/không</w:t>
              </w:r>
            </w:ins>
          </w:p>
        </w:tc>
      </w:tr>
      <w:tr w:rsidR="00215DB8" w:rsidRPr="008419E6" w14:paraId="7F4CCAC1" w14:textId="77777777" w:rsidTr="00E47D39">
        <w:trPr>
          <w:ins w:id="1269" w:author="Microsoft account" w:date="2021-09-05T21:39:00Z"/>
        </w:trPr>
        <w:tc>
          <w:tcPr>
            <w:tcW w:w="3292" w:type="dxa"/>
          </w:tcPr>
          <w:p w14:paraId="5B0D9570" w14:textId="033D7556" w:rsidR="00215DB8" w:rsidRDefault="00215DB8" w:rsidP="00E47D39">
            <w:pPr>
              <w:rPr>
                <w:ins w:id="1270" w:author="Microsoft account" w:date="2021-09-05T21:39:00Z"/>
              </w:rPr>
            </w:pPr>
            <w:ins w:id="1271" w:author="Microsoft account" w:date="2021-09-05T21:41:00Z">
              <w:r>
                <w:t>Ngày tất toán</w:t>
              </w:r>
            </w:ins>
          </w:p>
        </w:tc>
        <w:tc>
          <w:tcPr>
            <w:tcW w:w="1856" w:type="dxa"/>
          </w:tcPr>
          <w:p w14:paraId="332ADAE8" w14:textId="77777777" w:rsidR="00215DB8" w:rsidRDefault="00215DB8" w:rsidP="00E47D39">
            <w:pPr>
              <w:rPr>
                <w:ins w:id="1272" w:author="Microsoft account" w:date="2021-09-05T21:39:00Z"/>
              </w:rPr>
            </w:pPr>
          </w:p>
        </w:tc>
        <w:tc>
          <w:tcPr>
            <w:tcW w:w="4590" w:type="dxa"/>
          </w:tcPr>
          <w:p w14:paraId="0E1CBB5E" w14:textId="60A30D13" w:rsidR="00215DB8" w:rsidRPr="00512DC4" w:rsidRDefault="00215DB8" w:rsidP="00215DB8">
            <w:pPr>
              <w:rPr>
                <w:ins w:id="1273" w:author="Microsoft account" w:date="2021-09-05T21:39:00Z"/>
              </w:rPr>
            </w:pPr>
            <w:ins w:id="1274" w:author="Microsoft account" w:date="2021-09-05T21:41:00Z">
              <w:r>
                <w:t>Chỉ hiển thị nếu có quy định ngày tất toán. Nhập ngày &gt; ngày hệ thống</w:t>
              </w:r>
            </w:ins>
          </w:p>
        </w:tc>
      </w:tr>
      <w:tr w:rsidR="00215DB8" w:rsidRPr="008419E6" w14:paraId="06479576" w14:textId="77777777" w:rsidTr="00E47D39">
        <w:trPr>
          <w:ins w:id="1275" w:author="Microsoft account" w:date="2021-09-05T21:41:00Z"/>
        </w:trPr>
        <w:tc>
          <w:tcPr>
            <w:tcW w:w="3292" w:type="dxa"/>
          </w:tcPr>
          <w:p w14:paraId="346EC141" w14:textId="6A397B2D" w:rsidR="00215DB8" w:rsidRDefault="00215DB8" w:rsidP="00E47D39">
            <w:pPr>
              <w:rPr>
                <w:ins w:id="1276" w:author="Microsoft account" w:date="2021-09-05T21:41:00Z"/>
              </w:rPr>
            </w:pPr>
            <w:ins w:id="1277" w:author="Microsoft account" w:date="2021-09-05T21:41:00Z">
              <w:r>
                <w:t>Giá tất toán</w:t>
              </w:r>
            </w:ins>
          </w:p>
        </w:tc>
        <w:tc>
          <w:tcPr>
            <w:tcW w:w="1856" w:type="dxa"/>
          </w:tcPr>
          <w:p w14:paraId="17F8BBA6" w14:textId="77777777" w:rsidR="00215DB8" w:rsidRDefault="00215DB8" w:rsidP="00E47D39">
            <w:pPr>
              <w:rPr>
                <w:ins w:id="1278" w:author="Microsoft account" w:date="2021-09-05T21:41:00Z"/>
              </w:rPr>
            </w:pPr>
          </w:p>
        </w:tc>
        <w:tc>
          <w:tcPr>
            <w:tcW w:w="4590" w:type="dxa"/>
          </w:tcPr>
          <w:p w14:paraId="3C438B66" w14:textId="604A33C9" w:rsidR="00215DB8" w:rsidRPr="00512DC4" w:rsidRDefault="00215DB8" w:rsidP="00215DB8">
            <w:pPr>
              <w:rPr>
                <w:ins w:id="1279" w:author="Microsoft account" w:date="2021-09-05T21:41:00Z"/>
              </w:rPr>
            </w:pPr>
            <w:ins w:id="1280" w:author="Microsoft account" w:date="2021-09-05T21:41:00Z">
              <w:r>
                <w:t>Chỉ hiển thị nếu có quy định ngày tất toán. Nhập &gt; 0</w:t>
              </w:r>
            </w:ins>
          </w:p>
        </w:tc>
      </w:tr>
      <w:tr w:rsidR="00E47D39" w:rsidRPr="008419E6" w14:paraId="7EBC23F0" w14:textId="77777777" w:rsidTr="00E47D39">
        <w:tc>
          <w:tcPr>
            <w:tcW w:w="3292" w:type="dxa"/>
          </w:tcPr>
          <w:p w14:paraId="0CD18EFF" w14:textId="77777777" w:rsidR="00E47D39" w:rsidRDefault="00E47D39" w:rsidP="00E47D39">
            <w:r>
              <w:t>Phí mua lại hiện tại (%)</w:t>
            </w:r>
          </w:p>
        </w:tc>
        <w:tc>
          <w:tcPr>
            <w:tcW w:w="1856" w:type="dxa"/>
          </w:tcPr>
          <w:p w14:paraId="5E678581" w14:textId="77777777" w:rsidR="00E47D39" w:rsidRDefault="00E47D39" w:rsidP="00E47D39">
            <w:r>
              <w:t>Có</w:t>
            </w:r>
          </w:p>
        </w:tc>
        <w:tc>
          <w:tcPr>
            <w:tcW w:w="4590" w:type="dxa"/>
          </w:tcPr>
          <w:p w14:paraId="4479A0E5" w14:textId="77777777" w:rsidR="00E47D39" w:rsidRDefault="00E47D39" w:rsidP="00E47D39">
            <w:pPr>
              <w:pStyle w:val="ListParagraph"/>
              <w:numPr>
                <w:ilvl w:val="0"/>
                <w:numId w:val="3"/>
              </w:numPr>
            </w:pPr>
            <w:r w:rsidRPr="00512DC4">
              <w:t>Chỉ hiện thị nếu phương pháp tính giá là CK trực tiếp margin cho đại lý</w:t>
            </w:r>
          </w:p>
          <w:p w14:paraId="091E54C6" w14:textId="58AFDFA0" w:rsidR="00E47D39" w:rsidRDefault="00E47D39" w:rsidP="00E47D39">
            <w:pPr>
              <w:pStyle w:val="ListParagraph"/>
              <w:numPr>
                <w:ilvl w:val="0"/>
                <w:numId w:val="3"/>
              </w:numPr>
            </w:pPr>
            <w:r w:rsidRPr="00512DC4">
              <w:t xml:space="preserve">Nếu phương pháp tính giá là </w:t>
            </w:r>
            <w:r>
              <w:t xml:space="preserve">CK dòng tiền đến đáo hạn </w:t>
            </w:r>
            <w:r w:rsidRPr="00512DC4">
              <w:t xml:space="preserve"> </w:t>
            </w:r>
            <w:r w:rsidR="008830FC">
              <w:t xml:space="preserve">hoặc Phân chia tỷ lệ coupon </w:t>
            </w:r>
            <w:r w:rsidRPr="00512DC4">
              <w:t>=&gt; Không hiển thị trường này</w:t>
            </w:r>
          </w:p>
          <w:p w14:paraId="6BA6F2C3" w14:textId="77777777" w:rsidR="00E47D39" w:rsidRPr="00512DC4" w:rsidRDefault="00E47D39" w:rsidP="00E47D39">
            <w:pPr>
              <w:pStyle w:val="ListParagraph"/>
              <w:numPr>
                <w:ilvl w:val="0"/>
                <w:numId w:val="3"/>
              </w:numPr>
            </w:pPr>
            <w:r>
              <w:t>Disable</w:t>
            </w:r>
          </w:p>
        </w:tc>
      </w:tr>
      <w:tr w:rsidR="00E47D39" w:rsidRPr="008419E6" w14:paraId="6676C4A3" w14:textId="77777777" w:rsidTr="00E47D39">
        <w:tc>
          <w:tcPr>
            <w:tcW w:w="3292" w:type="dxa"/>
          </w:tcPr>
          <w:p w14:paraId="12BBAD32" w14:textId="77777777" w:rsidR="00E47D39" w:rsidRDefault="00E47D39" w:rsidP="00E47D39">
            <w:r>
              <w:t>Phí mua lại đề nghị ĐC (%)</w:t>
            </w:r>
          </w:p>
        </w:tc>
        <w:tc>
          <w:tcPr>
            <w:tcW w:w="1856" w:type="dxa"/>
          </w:tcPr>
          <w:p w14:paraId="44F00625" w14:textId="77777777" w:rsidR="00E47D39" w:rsidRDefault="00E47D39" w:rsidP="00E47D39">
            <w:r>
              <w:t>Có</w:t>
            </w:r>
          </w:p>
        </w:tc>
        <w:tc>
          <w:tcPr>
            <w:tcW w:w="4590" w:type="dxa"/>
          </w:tcPr>
          <w:p w14:paraId="47288F02" w14:textId="77777777" w:rsidR="00E47D39" w:rsidRDefault="00E47D39" w:rsidP="00E47D39">
            <w:pPr>
              <w:pStyle w:val="ListParagraph"/>
              <w:numPr>
                <w:ilvl w:val="0"/>
                <w:numId w:val="3"/>
              </w:numPr>
            </w:pPr>
            <w:r w:rsidRPr="00512DC4">
              <w:t>Chỉ hiện thị nếu phương pháp tính giá là CK trực tiếp margin cho đại lý</w:t>
            </w:r>
            <w:r>
              <w:t xml:space="preserve"> Mặc định = Phí mua lại hiện tại =&gt; Cho phép nhập &gt; 0 =&gt; Trường này hiển thị chữ đậm màu đỏ</w:t>
            </w:r>
          </w:p>
          <w:p w14:paraId="7A032A32" w14:textId="5633FE92" w:rsidR="00E47D39" w:rsidRPr="00512DC4" w:rsidRDefault="00E47D39" w:rsidP="00E47D39">
            <w:pPr>
              <w:pStyle w:val="ListParagraph"/>
              <w:numPr>
                <w:ilvl w:val="0"/>
                <w:numId w:val="3"/>
              </w:numPr>
            </w:pPr>
            <w:r w:rsidRPr="00512DC4">
              <w:t xml:space="preserve">Nếu phương pháp tính giá là </w:t>
            </w:r>
            <w:r>
              <w:t xml:space="preserve">CK dòng tiền đến đáo hạn </w:t>
            </w:r>
            <w:r w:rsidR="008830FC">
              <w:t xml:space="preserve">hoặc Phân chia tỷ lệ coupon </w:t>
            </w:r>
            <w:r w:rsidRPr="00512DC4">
              <w:t xml:space="preserve"> =&gt; Không hiển thị trường này</w:t>
            </w:r>
          </w:p>
        </w:tc>
      </w:tr>
      <w:tr w:rsidR="00E47D39" w:rsidRPr="008419E6" w:rsidDel="00215DB8" w14:paraId="07C6CD7B" w14:textId="18ACE5E6" w:rsidTr="00E47D39">
        <w:tc>
          <w:tcPr>
            <w:tcW w:w="3292" w:type="dxa"/>
          </w:tcPr>
          <w:p w14:paraId="75628072" w14:textId="0A9EC26F" w:rsidR="00E47D39" w:rsidRPr="008419E6" w:rsidDel="00215DB8" w:rsidRDefault="00E47D39" w:rsidP="00E47D39">
            <w:moveFromRangeStart w:id="1281" w:author="Microsoft account" w:date="2021-09-05T21:36:00Z" w:name="move81770188"/>
            <w:moveFrom w:id="1282" w:author="Microsoft account" w:date="2021-09-05T21:36:00Z">
              <w:r w:rsidDel="00215DB8">
                <w:t>Giá bán sau điều chỉnh</w:t>
              </w:r>
            </w:moveFrom>
          </w:p>
        </w:tc>
        <w:tc>
          <w:tcPr>
            <w:tcW w:w="1856" w:type="dxa"/>
          </w:tcPr>
          <w:p w14:paraId="5EE69072" w14:textId="180FCBA2" w:rsidR="00E47D39" w:rsidRPr="008419E6" w:rsidDel="00215DB8" w:rsidRDefault="00E47D39" w:rsidP="00E47D39">
            <w:moveFrom w:id="1283" w:author="Microsoft account" w:date="2021-09-05T21:36:00Z">
              <w:r w:rsidDel="00215DB8">
                <w:t>Có</w:t>
              </w:r>
            </w:moveFrom>
          </w:p>
        </w:tc>
        <w:tc>
          <w:tcPr>
            <w:tcW w:w="4590" w:type="dxa"/>
          </w:tcPr>
          <w:p w14:paraId="4E404925" w14:textId="1ABAB1D7" w:rsidR="00E47D39" w:rsidRPr="00175949" w:rsidDel="00215DB8" w:rsidRDefault="00E47D39" w:rsidP="00E47D39">
            <w:pPr>
              <w:rPr>
                <w:color w:val="FF0000"/>
              </w:rPr>
            </w:pPr>
            <w:moveFrom w:id="1284" w:author="Microsoft account" w:date="2021-09-05T21:36:00Z">
              <w:r w:rsidDel="00215DB8">
                <w:t>Gọi đến hàm tính giá theo thông tin lãi suất đáo hạn đề nghị ĐC hoặc Margin chiết khấu đề nghị ĐC</w:t>
              </w:r>
              <w:r w:rsidR="00175949" w:rsidDel="00215DB8">
                <w:t xml:space="preserve"> </w:t>
              </w:r>
              <w:r w:rsidR="00175949" w:rsidRPr="00175949" w:rsidDel="00215DB8">
                <w:rPr>
                  <w:b/>
                  <w:color w:val="FF0000"/>
                </w:rPr>
                <w:t>hoặc với P/pháp Phân chia tỷ lệ coupon, cần lấy được tỷ lệ phân chia tại ngày đáo hạn trái phiếu (sau khi chỉnh sửa) để truyền vào hàm tính giá</w:t>
              </w:r>
            </w:moveFrom>
          </w:p>
          <w:p w14:paraId="1342E138" w14:textId="06843333" w:rsidR="00E47D39" w:rsidRPr="008419E6" w:rsidDel="00215DB8" w:rsidRDefault="00E47D39" w:rsidP="00E47D39">
            <w:pPr>
              <w:pStyle w:val="ListParagraph"/>
              <w:numPr>
                <w:ilvl w:val="0"/>
                <w:numId w:val="4"/>
              </w:numPr>
            </w:pPr>
            <w:moveFrom w:id="1285" w:author="Microsoft account" w:date="2021-09-05T21:36:00Z">
              <w:r w:rsidDel="00215DB8">
                <w:t>Disable. Hiển thị chữ đậm màu đỏ</w:t>
              </w:r>
            </w:moveFrom>
          </w:p>
        </w:tc>
      </w:tr>
      <w:tr w:rsidR="00E47D39" w:rsidRPr="008419E6" w:rsidDel="00215DB8" w14:paraId="4496007A" w14:textId="5272F7FC" w:rsidTr="00E47D39">
        <w:tc>
          <w:tcPr>
            <w:tcW w:w="3292" w:type="dxa"/>
          </w:tcPr>
          <w:p w14:paraId="70C59AA2" w14:textId="5E406F99" w:rsidR="00E47D39" w:rsidRPr="008419E6" w:rsidDel="00215DB8" w:rsidRDefault="00E47D39" w:rsidP="00E47D39">
            <w:moveFrom w:id="1286" w:author="Microsoft account" w:date="2021-09-05T21:36:00Z">
              <w:r w:rsidDel="00215DB8">
                <w:t>Giá trị HĐ SELL sau điều chỉnh</w:t>
              </w:r>
            </w:moveFrom>
          </w:p>
        </w:tc>
        <w:tc>
          <w:tcPr>
            <w:tcW w:w="1856" w:type="dxa"/>
          </w:tcPr>
          <w:p w14:paraId="67CA2678" w14:textId="2D9D2B77" w:rsidR="00E47D39" w:rsidRPr="008419E6" w:rsidDel="00215DB8" w:rsidRDefault="00E47D39" w:rsidP="00E47D39">
            <w:moveFrom w:id="1287" w:author="Microsoft account" w:date="2021-09-05T21:36:00Z">
              <w:r w:rsidDel="00215DB8">
                <w:t>Có</w:t>
              </w:r>
            </w:moveFrom>
          </w:p>
        </w:tc>
        <w:tc>
          <w:tcPr>
            <w:tcW w:w="4590" w:type="dxa"/>
          </w:tcPr>
          <w:p w14:paraId="5132BFE8" w14:textId="01993054" w:rsidR="00E47D39" w:rsidDel="00215DB8" w:rsidRDefault="00E47D39" w:rsidP="00E47D39">
            <w:moveFrom w:id="1288" w:author="Microsoft account" w:date="2021-09-05T21:36:00Z">
              <w:r w:rsidDel="00215DB8">
                <w:t>= Khối lượng * Giá bán sau điều chỉnh</w:t>
              </w:r>
            </w:moveFrom>
          </w:p>
          <w:p w14:paraId="22F8F9DB" w14:textId="36A77CFE" w:rsidR="00E47D39" w:rsidRPr="008419E6" w:rsidDel="00215DB8" w:rsidRDefault="00E47D39" w:rsidP="00E47D39">
            <w:moveFrom w:id="1289" w:author="Microsoft account" w:date="2021-09-05T21:36:00Z">
              <w:r w:rsidDel="00215DB8">
                <w:t>Disable. Hiển thị chữ đậm màu đỏ</w:t>
              </w:r>
            </w:moveFrom>
          </w:p>
        </w:tc>
      </w:tr>
      <w:moveFromRangeEnd w:id="1281"/>
      <w:tr w:rsidR="00E47D39" w:rsidRPr="008419E6" w14:paraId="2E8D158A" w14:textId="77777777" w:rsidTr="00E47D39">
        <w:tc>
          <w:tcPr>
            <w:tcW w:w="9738" w:type="dxa"/>
            <w:gridSpan w:val="3"/>
          </w:tcPr>
          <w:p w14:paraId="499D31D2" w14:textId="23813283" w:rsidR="00E47D39" w:rsidRPr="008419E6" w:rsidRDefault="00E47D39" w:rsidP="00175949">
            <w:r w:rsidRPr="00512DC4">
              <w:rPr>
                <w:b/>
              </w:rPr>
              <w:t>Biểu lãi suất mua lại trước hạn (Chỉ hiện thị nếu phương pháp tính giá là CK dòng tiền đến đáo hạn.)</w:t>
            </w:r>
            <w:r w:rsidR="00175949">
              <w:rPr>
                <w:b/>
              </w:rPr>
              <w:t xml:space="preserve"> =&gt; Dựa theo oxmast.productid</w:t>
            </w:r>
          </w:p>
        </w:tc>
      </w:tr>
      <w:tr w:rsidR="00E47D39" w:rsidRPr="008419E6" w14:paraId="25483048" w14:textId="77777777" w:rsidTr="00E47D39">
        <w:tc>
          <w:tcPr>
            <w:tcW w:w="3292" w:type="dxa"/>
          </w:tcPr>
          <w:p w14:paraId="75801736" w14:textId="77777777" w:rsidR="00E47D39" w:rsidRPr="008419E6" w:rsidRDefault="00E47D39" w:rsidP="00E47D39">
            <w:pPr>
              <w:rPr>
                <w:i/>
              </w:rPr>
            </w:pPr>
            <w:r w:rsidRPr="00512DC4">
              <w:t>Loại kỳ hạn</w:t>
            </w:r>
          </w:p>
        </w:tc>
        <w:tc>
          <w:tcPr>
            <w:tcW w:w="1856" w:type="dxa"/>
          </w:tcPr>
          <w:p w14:paraId="4E0768C7" w14:textId="77777777" w:rsidR="00E47D39" w:rsidRPr="008419E6" w:rsidRDefault="00E47D39" w:rsidP="00E47D39">
            <w:r>
              <w:t>Có</w:t>
            </w:r>
          </w:p>
        </w:tc>
        <w:tc>
          <w:tcPr>
            <w:tcW w:w="4590" w:type="dxa"/>
          </w:tcPr>
          <w:p w14:paraId="0D4B855E" w14:textId="77777777" w:rsidR="00E47D39" w:rsidRPr="008419E6" w:rsidRDefault="00E47D39" w:rsidP="00E47D39">
            <w:r w:rsidRPr="00512DC4">
              <w:t>Productbuydtl.termcd join allcode hiển thị theo cdcontent</w:t>
            </w:r>
            <w:r>
              <w:t>. Disable</w:t>
            </w:r>
          </w:p>
        </w:tc>
      </w:tr>
      <w:tr w:rsidR="00E47D39" w:rsidRPr="008419E6" w14:paraId="327B8CF7" w14:textId="77777777" w:rsidTr="00E47D39">
        <w:tc>
          <w:tcPr>
            <w:tcW w:w="3292" w:type="dxa"/>
          </w:tcPr>
          <w:p w14:paraId="5D70F86C" w14:textId="77777777" w:rsidR="00E47D39" w:rsidRPr="008419E6" w:rsidRDefault="00E47D39" w:rsidP="00E47D39">
            <w:r w:rsidRPr="00512DC4">
              <w:t>Từ</w:t>
            </w:r>
          </w:p>
        </w:tc>
        <w:tc>
          <w:tcPr>
            <w:tcW w:w="1856" w:type="dxa"/>
          </w:tcPr>
          <w:p w14:paraId="51F71EE6" w14:textId="77777777" w:rsidR="00E47D39" w:rsidRPr="008419E6" w:rsidRDefault="00E47D39" w:rsidP="00E47D39">
            <w:r>
              <w:t>Có</w:t>
            </w:r>
          </w:p>
        </w:tc>
        <w:tc>
          <w:tcPr>
            <w:tcW w:w="4590" w:type="dxa"/>
          </w:tcPr>
          <w:p w14:paraId="10694B54" w14:textId="77777777" w:rsidR="00E47D39" w:rsidRPr="008419E6" w:rsidRDefault="00E47D39" w:rsidP="00E47D39">
            <w:r w:rsidRPr="00512DC4">
              <w:t>Productbuydtl.from</w:t>
            </w:r>
            <w:r>
              <w:t>. Disable</w:t>
            </w:r>
          </w:p>
        </w:tc>
      </w:tr>
      <w:tr w:rsidR="00E47D39" w:rsidRPr="008419E6" w14:paraId="5959EE9F" w14:textId="77777777" w:rsidTr="00E47D39">
        <w:tc>
          <w:tcPr>
            <w:tcW w:w="3292" w:type="dxa"/>
          </w:tcPr>
          <w:p w14:paraId="48DBA317" w14:textId="77777777" w:rsidR="00E47D39" w:rsidRPr="00512DC4" w:rsidRDefault="00E47D39" w:rsidP="00E47D39">
            <w:r w:rsidRPr="00512DC4">
              <w:t>Đến</w:t>
            </w:r>
          </w:p>
        </w:tc>
        <w:tc>
          <w:tcPr>
            <w:tcW w:w="1856" w:type="dxa"/>
          </w:tcPr>
          <w:p w14:paraId="2D0C8E83" w14:textId="77777777" w:rsidR="00E47D39" w:rsidRPr="008419E6" w:rsidRDefault="00E47D39" w:rsidP="00E47D39">
            <w:r>
              <w:t>Có</w:t>
            </w:r>
          </w:p>
        </w:tc>
        <w:tc>
          <w:tcPr>
            <w:tcW w:w="4590" w:type="dxa"/>
          </w:tcPr>
          <w:p w14:paraId="55C3F34F" w14:textId="77777777" w:rsidR="00E47D39" w:rsidRPr="008419E6" w:rsidRDefault="00E47D39" w:rsidP="00E47D39">
            <w:r w:rsidRPr="00512DC4">
              <w:t>Productbuydtl.to</w:t>
            </w:r>
            <w:r>
              <w:t>. Disable</w:t>
            </w:r>
          </w:p>
        </w:tc>
      </w:tr>
      <w:tr w:rsidR="00E47D39" w:rsidRPr="008419E6" w14:paraId="6C6BAFE0" w14:textId="77777777" w:rsidTr="00E47D39">
        <w:tc>
          <w:tcPr>
            <w:tcW w:w="3292" w:type="dxa"/>
          </w:tcPr>
          <w:p w14:paraId="6A242A31" w14:textId="77777777" w:rsidR="00E47D39" w:rsidRPr="00512DC4" w:rsidRDefault="00E47D39" w:rsidP="00E47D39">
            <w:r w:rsidRPr="00512DC4">
              <w:t>Loại</w:t>
            </w:r>
          </w:p>
        </w:tc>
        <w:tc>
          <w:tcPr>
            <w:tcW w:w="1856" w:type="dxa"/>
          </w:tcPr>
          <w:p w14:paraId="0873913D" w14:textId="77777777" w:rsidR="00E47D39" w:rsidRPr="008419E6" w:rsidRDefault="00E47D39" w:rsidP="00E47D39">
            <w:r>
              <w:t>Có</w:t>
            </w:r>
          </w:p>
        </w:tc>
        <w:tc>
          <w:tcPr>
            <w:tcW w:w="4590" w:type="dxa"/>
          </w:tcPr>
          <w:p w14:paraId="5497992A" w14:textId="77777777" w:rsidR="00E47D39" w:rsidRPr="00512DC4" w:rsidRDefault="00E47D39" w:rsidP="00E47D39">
            <w:r w:rsidRPr="00512DC4">
              <w:t>Productbuydtl.type:</w:t>
            </w:r>
          </w:p>
          <w:p w14:paraId="56DBCF73" w14:textId="67826BAE" w:rsidR="00E47D39" w:rsidRPr="00512DC4" w:rsidRDefault="00E47D39" w:rsidP="00E47D39">
            <w:pPr>
              <w:pStyle w:val="ListParagraph"/>
              <w:numPr>
                <w:ilvl w:val="0"/>
                <w:numId w:val="3"/>
              </w:numPr>
            </w:pPr>
            <w:r w:rsidRPr="00512DC4">
              <w:t xml:space="preserve">Nếu </w:t>
            </w:r>
            <w:r w:rsidR="008830FC">
              <w:t>là LS cố định hoặc LS coupon tại ngày bán +/- Biên độ hoặc LS coupon tại ngày bán * Tỷ lệ</w:t>
            </w:r>
            <w:r w:rsidRPr="00512DC4">
              <w:t xml:space="preserve"> =&gt; hiển thị “Cố định”</w:t>
            </w:r>
          </w:p>
          <w:p w14:paraId="49B25DE5" w14:textId="79EBB97F" w:rsidR="00E47D39" w:rsidRDefault="008830FC" w:rsidP="00E47D39">
            <w:pPr>
              <w:pStyle w:val="ListParagraph"/>
              <w:numPr>
                <w:ilvl w:val="0"/>
                <w:numId w:val="3"/>
              </w:numPr>
            </w:pPr>
            <w:r>
              <w:t>Nếu là LS coupon tại ngày mua lại +/- biên độ hoặc LS coupon tại ngày mua lại * Tỷ lệ</w:t>
            </w:r>
            <w:r w:rsidR="00E47D39" w:rsidRPr="00512DC4">
              <w:t xml:space="preserve"> =&gt; Hiển thị “Thả nổi”</w:t>
            </w:r>
          </w:p>
          <w:p w14:paraId="5AC90257" w14:textId="77777777" w:rsidR="00E47D39" w:rsidRPr="008419E6" w:rsidRDefault="00E47D39" w:rsidP="00E47D39">
            <w:r>
              <w:t>Disable</w:t>
            </w:r>
          </w:p>
        </w:tc>
      </w:tr>
      <w:tr w:rsidR="00E47D39" w:rsidRPr="008419E6" w14:paraId="170B4836" w14:textId="77777777" w:rsidTr="00E47D39">
        <w:tc>
          <w:tcPr>
            <w:tcW w:w="3292" w:type="dxa"/>
          </w:tcPr>
          <w:p w14:paraId="7A471045" w14:textId="77777777" w:rsidR="00E47D39" w:rsidRPr="00512DC4" w:rsidRDefault="00E47D39" w:rsidP="00E47D39">
            <w:r w:rsidRPr="00512DC4">
              <w:t>Lãi suất (%/năm)</w:t>
            </w:r>
          </w:p>
        </w:tc>
        <w:tc>
          <w:tcPr>
            <w:tcW w:w="1856" w:type="dxa"/>
          </w:tcPr>
          <w:p w14:paraId="1348167D" w14:textId="77777777" w:rsidR="00E47D39" w:rsidRPr="008419E6" w:rsidRDefault="00E47D39" w:rsidP="00E47D39">
            <w:r>
              <w:t>Có</w:t>
            </w:r>
          </w:p>
        </w:tc>
        <w:tc>
          <w:tcPr>
            <w:tcW w:w="4590" w:type="dxa"/>
          </w:tcPr>
          <w:p w14:paraId="4F9370C8" w14:textId="0BD12A63" w:rsidR="00E47D39" w:rsidRPr="00512DC4" w:rsidRDefault="008830FC" w:rsidP="00E47D39">
            <w:pPr>
              <w:pStyle w:val="ListParagraph"/>
              <w:numPr>
                <w:ilvl w:val="0"/>
                <w:numId w:val="3"/>
              </w:numPr>
            </w:pPr>
            <w:r>
              <w:t>Nếu Productbuydtl.type là cố định</w:t>
            </w:r>
            <w:r w:rsidR="00E47D39" w:rsidRPr="00512DC4">
              <w:t xml:space="preserve"> =&gt; = productbuydtl.rate</w:t>
            </w:r>
          </w:p>
          <w:p w14:paraId="665A8B69" w14:textId="5F5575C1" w:rsidR="00E47D39" w:rsidRPr="00512DC4" w:rsidRDefault="008830FC" w:rsidP="00E47D39">
            <w:pPr>
              <w:pStyle w:val="ListParagraph"/>
              <w:numPr>
                <w:ilvl w:val="0"/>
                <w:numId w:val="3"/>
              </w:numPr>
            </w:pPr>
            <w:r>
              <w:lastRenderedPageBreak/>
              <w:t>Nếu Productbuydtl.type là LS coupon tại ngày bán +/- Biên độ hoặc LS coupon tại ngày bán * Tỷ lệ</w:t>
            </w:r>
            <w:r w:rsidRPr="00512DC4">
              <w:t xml:space="preserve"> </w:t>
            </w:r>
            <w:r w:rsidR="00E47D39" w:rsidRPr="00512DC4">
              <w:t xml:space="preserve"> =&gt; = LS coupon lấy được ở trên +</w:t>
            </w:r>
            <w:r>
              <w:t xml:space="preserve"> hoặc *</w:t>
            </w:r>
            <w:r w:rsidR="00E47D39" w:rsidRPr="00512DC4">
              <w:t xml:space="preserve"> Productbuydtl.amplitude</w:t>
            </w:r>
          </w:p>
          <w:p w14:paraId="3AA3246B" w14:textId="6A7F38BB" w:rsidR="00E47D39" w:rsidRDefault="008830FC" w:rsidP="00E47D39">
            <w:pPr>
              <w:pStyle w:val="ListParagraph"/>
              <w:numPr>
                <w:ilvl w:val="0"/>
                <w:numId w:val="3"/>
              </w:numPr>
            </w:pPr>
            <w:r>
              <w:t>Nếu Productbuydtl.type là LS coupon tại ngày mua lại +/- biên độ hoặc LS coupon tại ngày mua lại * Tỷ lệ</w:t>
            </w:r>
            <w:r w:rsidRPr="00512DC4">
              <w:t xml:space="preserve"> </w:t>
            </w:r>
            <w:r w:rsidR="00E47D39" w:rsidRPr="00512DC4">
              <w:t xml:space="preserve"> =&gt; = NULL</w:t>
            </w:r>
          </w:p>
          <w:p w14:paraId="1FB8FE94" w14:textId="2E689A54" w:rsidR="00E47D39" w:rsidRPr="008419E6" w:rsidRDefault="00E47D39" w:rsidP="008830FC">
            <w:pPr>
              <w:pStyle w:val="ListParagraph"/>
              <w:numPr>
                <w:ilvl w:val="0"/>
                <w:numId w:val="4"/>
              </w:numPr>
            </w:pPr>
            <w:r>
              <w:t xml:space="preserve">Cho phép sửa với trường hợp </w:t>
            </w:r>
            <w:r w:rsidR="008830FC">
              <w:t>LS cố định hoặc LS coupon tại ngày bán +/- Biên độ hoặc LS coupon tại ngày bán * Tỷ lệ</w:t>
            </w:r>
            <w:r w:rsidR="008830FC" w:rsidRPr="00512DC4">
              <w:t xml:space="preserve"> </w:t>
            </w:r>
            <w:r>
              <w:t>. Giá trị &gt;=0</w:t>
            </w:r>
          </w:p>
        </w:tc>
      </w:tr>
      <w:tr w:rsidR="00E47D39" w:rsidRPr="008419E6" w14:paraId="3D67D050" w14:textId="77777777" w:rsidTr="00E47D39">
        <w:tc>
          <w:tcPr>
            <w:tcW w:w="3292" w:type="dxa"/>
          </w:tcPr>
          <w:p w14:paraId="26DE0E4B" w14:textId="77777777" w:rsidR="00E47D39" w:rsidRPr="00512DC4" w:rsidRDefault="00E47D39" w:rsidP="00E47D39">
            <w:r w:rsidRPr="001909DB">
              <w:lastRenderedPageBreak/>
              <w:t>Biên độ (%/năm)</w:t>
            </w:r>
          </w:p>
        </w:tc>
        <w:tc>
          <w:tcPr>
            <w:tcW w:w="1856" w:type="dxa"/>
          </w:tcPr>
          <w:p w14:paraId="2FD72272" w14:textId="77777777" w:rsidR="00E47D39" w:rsidRPr="008419E6" w:rsidRDefault="00E47D39" w:rsidP="00E47D39">
            <w:r>
              <w:t>Có</w:t>
            </w:r>
          </w:p>
        </w:tc>
        <w:tc>
          <w:tcPr>
            <w:tcW w:w="4590" w:type="dxa"/>
          </w:tcPr>
          <w:p w14:paraId="6B514907" w14:textId="77777777" w:rsidR="00E47D39" w:rsidRDefault="00E47D39" w:rsidP="00E47D39">
            <w:r w:rsidRPr="001909DB">
              <w:t>Productbuydtl.amplitude</w:t>
            </w:r>
          </w:p>
          <w:p w14:paraId="286B74AD" w14:textId="2A7C8497" w:rsidR="00E47D39" w:rsidRPr="008419E6" w:rsidRDefault="00E47D39" w:rsidP="00E47D39">
            <w:r>
              <w:t xml:space="preserve">Cho phép sửa với trường hợp </w:t>
            </w:r>
            <w:r w:rsidR="008830FC">
              <w:t>LS coupon tại ngày mua lại +/- biên độ hoặc LS coupon tại ngày mua lại * Tỷ lệ</w:t>
            </w:r>
            <w:r w:rsidR="008830FC" w:rsidRPr="00512DC4">
              <w:t xml:space="preserve"> </w:t>
            </w:r>
            <w:r>
              <w:t>=&gt; Giá trị &gt;=0</w:t>
            </w:r>
          </w:p>
        </w:tc>
      </w:tr>
      <w:tr w:rsidR="00E47D39" w:rsidRPr="008419E6" w14:paraId="2DED7AE0" w14:textId="77777777" w:rsidTr="00E47D39">
        <w:tc>
          <w:tcPr>
            <w:tcW w:w="3292" w:type="dxa"/>
          </w:tcPr>
          <w:p w14:paraId="52AF6122" w14:textId="77777777" w:rsidR="00E47D39" w:rsidRPr="001909DB" w:rsidRDefault="00E47D39" w:rsidP="00E47D39">
            <w:r w:rsidRPr="001909DB">
              <w:t>Phí mua lại (%/năm)</w:t>
            </w:r>
          </w:p>
        </w:tc>
        <w:tc>
          <w:tcPr>
            <w:tcW w:w="1856" w:type="dxa"/>
          </w:tcPr>
          <w:p w14:paraId="2D2E278D" w14:textId="77777777" w:rsidR="00E47D39" w:rsidRPr="008419E6" w:rsidRDefault="00E47D39" w:rsidP="00E47D39">
            <w:r>
              <w:t>Có</w:t>
            </w:r>
          </w:p>
        </w:tc>
        <w:tc>
          <w:tcPr>
            <w:tcW w:w="4590" w:type="dxa"/>
          </w:tcPr>
          <w:p w14:paraId="5EB009AA" w14:textId="77777777" w:rsidR="00E47D39" w:rsidRDefault="00E47D39" w:rsidP="00E47D39">
            <w:r w:rsidRPr="001909DB">
              <w:t>Productbuydtl.feebuy</w:t>
            </w:r>
          </w:p>
          <w:p w14:paraId="226F9680" w14:textId="77777777" w:rsidR="00E47D39" w:rsidRPr="008419E6" w:rsidRDefault="00E47D39" w:rsidP="00E47D39">
            <w:r>
              <w:t>Cho phép sửa. Giá trị &gt;= 0</w:t>
            </w:r>
          </w:p>
        </w:tc>
      </w:tr>
      <w:tr w:rsidR="00175949" w:rsidRPr="008419E6" w14:paraId="6EF93DB2" w14:textId="77777777" w:rsidTr="006C69D0">
        <w:tc>
          <w:tcPr>
            <w:tcW w:w="9738" w:type="dxa"/>
            <w:gridSpan w:val="3"/>
          </w:tcPr>
          <w:p w14:paraId="65790672" w14:textId="1B57F52D" w:rsidR="00175949" w:rsidRPr="008419E6" w:rsidRDefault="00175949" w:rsidP="00175949">
            <w:r>
              <w:rPr>
                <w:b/>
              </w:rPr>
              <w:t>Tỷ lệ phân chia coupon</w:t>
            </w:r>
            <w:r w:rsidRPr="00512DC4">
              <w:rPr>
                <w:b/>
              </w:rPr>
              <w:t xml:space="preserve"> (Chỉ hiện thị nếu phương pháp tính giá là </w:t>
            </w:r>
            <w:r>
              <w:rPr>
                <w:b/>
              </w:rPr>
              <w:t>Phân chia tỷ lệ coupon</w:t>
            </w:r>
            <w:r w:rsidRPr="00512DC4">
              <w:rPr>
                <w:b/>
              </w:rPr>
              <w:t>.)</w:t>
            </w:r>
            <w:r>
              <w:rPr>
                <w:b/>
              </w:rPr>
              <w:t xml:space="preserve"> =&gt; Dựa theo oxmast.productid</w:t>
            </w:r>
          </w:p>
        </w:tc>
      </w:tr>
      <w:tr w:rsidR="00175949" w:rsidRPr="008419E6" w14:paraId="796D0894" w14:textId="77777777" w:rsidTr="006C69D0">
        <w:tc>
          <w:tcPr>
            <w:tcW w:w="3292" w:type="dxa"/>
          </w:tcPr>
          <w:p w14:paraId="6AC0C049" w14:textId="77777777" w:rsidR="00175949" w:rsidRPr="008419E6" w:rsidRDefault="00175949" w:rsidP="006C69D0">
            <w:pPr>
              <w:rPr>
                <w:i/>
              </w:rPr>
            </w:pPr>
            <w:r w:rsidRPr="00512DC4">
              <w:t>Loại kỳ hạn</w:t>
            </w:r>
          </w:p>
        </w:tc>
        <w:tc>
          <w:tcPr>
            <w:tcW w:w="1856" w:type="dxa"/>
          </w:tcPr>
          <w:p w14:paraId="7F9D9CA3" w14:textId="77777777" w:rsidR="00175949" w:rsidRPr="008419E6" w:rsidRDefault="00175949" w:rsidP="006C69D0">
            <w:r>
              <w:t>Có</w:t>
            </w:r>
          </w:p>
        </w:tc>
        <w:tc>
          <w:tcPr>
            <w:tcW w:w="4590" w:type="dxa"/>
          </w:tcPr>
          <w:p w14:paraId="5C8F1D89" w14:textId="77777777" w:rsidR="00175949" w:rsidRPr="008419E6" w:rsidRDefault="00175949" w:rsidP="006C69D0">
            <w:r w:rsidRPr="00512DC4">
              <w:t>Productbuydtl.termcd join allcode hiển thị theo cdcontent</w:t>
            </w:r>
            <w:r>
              <w:t>. Disable</w:t>
            </w:r>
          </w:p>
        </w:tc>
      </w:tr>
      <w:tr w:rsidR="00175949" w:rsidRPr="008419E6" w14:paraId="0E01F397" w14:textId="77777777" w:rsidTr="006C69D0">
        <w:tc>
          <w:tcPr>
            <w:tcW w:w="3292" w:type="dxa"/>
          </w:tcPr>
          <w:p w14:paraId="66EF009D" w14:textId="77777777" w:rsidR="00175949" w:rsidRPr="008419E6" w:rsidRDefault="00175949" w:rsidP="006C69D0">
            <w:r w:rsidRPr="00512DC4">
              <w:t>Từ</w:t>
            </w:r>
          </w:p>
        </w:tc>
        <w:tc>
          <w:tcPr>
            <w:tcW w:w="1856" w:type="dxa"/>
          </w:tcPr>
          <w:p w14:paraId="79F761C5" w14:textId="77777777" w:rsidR="00175949" w:rsidRPr="008419E6" w:rsidRDefault="00175949" w:rsidP="006C69D0">
            <w:r>
              <w:t>Có</w:t>
            </w:r>
          </w:p>
        </w:tc>
        <w:tc>
          <w:tcPr>
            <w:tcW w:w="4590" w:type="dxa"/>
          </w:tcPr>
          <w:p w14:paraId="226EC17F" w14:textId="77777777" w:rsidR="00175949" w:rsidRPr="008419E6" w:rsidRDefault="00175949" w:rsidP="006C69D0">
            <w:r w:rsidRPr="00512DC4">
              <w:t>Productbuydtl.from</w:t>
            </w:r>
            <w:r>
              <w:t>. Disable</w:t>
            </w:r>
          </w:p>
        </w:tc>
      </w:tr>
      <w:tr w:rsidR="00175949" w:rsidRPr="008419E6" w14:paraId="3A4F0EA9" w14:textId="77777777" w:rsidTr="006C69D0">
        <w:tc>
          <w:tcPr>
            <w:tcW w:w="3292" w:type="dxa"/>
          </w:tcPr>
          <w:p w14:paraId="7BEAA225" w14:textId="77777777" w:rsidR="00175949" w:rsidRPr="00512DC4" w:rsidRDefault="00175949" w:rsidP="006C69D0">
            <w:r w:rsidRPr="00512DC4">
              <w:t>Đến</w:t>
            </w:r>
          </w:p>
        </w:tc>
        <w:tc>
          <w:tcPr>
            <w:tcW w:w="1856" w:type="dxa"/>
          </w:tcPr>
          <w:p w14:paraId="735B71C7" w14:textId="77777777" w:rsidR="00175949" w:rsidRPr="008419E6" w:rsidRDefault="00175949" w:rsidP="006C69D0">
            <w:r>
              <w:t>Có</w:t>
            </w:r>
          </w:p>
        </w:tc>
        <w:tc>
          <w:tcPr>
            <w:tcW w:w="4590" w:type="dxa"/>
          </w:tcPr>
          <w:p w14:paraId="1628E7BE" w14:textId="77777777" w:rsidR="00175949" w:rsidRPr="008419E6" w:rsidRDefault="00175949" w:rsidP="006C69D0">
            <w:r w:rsidRPr="00512DC4">
              <w:t>Productbuydtl.to</w:t>
            </w:r>
            <w:r>
              <w:t>. Disable</w:t>
            </w:r>
          </w:p>
        </w:tc>
      </w:tr>
      <w:tr w:rsidR="00175949" w:rsidRPr="008419E6" w14:paraId="61D5BFD7" w14:textId="77777777" w:rsidTr="006C69D0">
        <w:tc>
          <w:tcPr>
            <w:tcW w:w="3292" w:type="dxa"/>
          </w:tcPr>
          <w:p w14:paraId="464A9FC8" w14:textId="2B9CB923" w:rsidR="00175949" w:rsidRPr="00512DC4" w:rsidRDefault="00175949" w:rsidP="006C69D0">
            <w:r>
              <w:t>Tỷ lệ (%)</w:t>
            </w:r>
          </w:p>
        </w:tc>
        <w:tc>
          <w:tcPr>
            <w:tcW w:w="1856" w:type="dxa"/>
          </w:tcPr>
          <w:p w14:paraId="37E08E14" w14:textId="77777777" w:rsidR="00175949" w:rsidRPr="008419E6" w:rsidRDefault="00175949" w:rsidP="006C69D0">
            <w:r>
              <w:t>Có</w:t>
            </w:r>
          </w:p>
        </w:tc>
        <w:tc>
          <w:tcPr>
            <w:tcW w:w="4590" w:type="dxa"/>
          </w:tcPr>
          <w:p w14:paraId="62012AD9" w14:textId="6D6CCF63" w:rsidR="00175949" w:rsidRPr="008419E6" w:rsidRDefault="00175949" w:rsidP="00175949">
            <w:r>
              <w:t>Cho phép sửa, giá trị &gt; 0 và &lt; 100</w:t>
            </w:r>
          </w:p>
        </w:tc>
      </w:tr>
    </w:tbl>
    <w:p w14:paraId="71ED3ADC" w14:textId="77777777" w:rsidR="00E47D39" w:rsidRDefault="00E47D39" w:rsidP="00E47D39">
      <w:pPr>
        <w:rPr>
          <w:ins w:id="1290" w:author="Microsoft account" w:date="2021-09-05T21:29:00Z"/>
          <w:lang w:bidi="en-US"/>
        </w:rPr>
      </w:pPr>
    </w:p>
    <w:p w14:paraId="7521794C" w14:textId="77777777" w:rsidR="00F21086" w:rsidRDefault="00F21086" w:rsidP="00E47D39">
      <w:pPr>
        <w:rPr>
          <w:ins w:id="1291" w:author="Microsoft account" w:date="2021-09-05T21:29:00Z"/>
          <w:lang w:bidi="en-US"/>
        </w:rPr>
      </w:pPr>
    </w:p>
    <w:p w14:paraId="20374E40" w14:textId="77777777" w:rsidR="00F21086" w:rsidRDefault="00F21086" w:rsidP="00E47D39">
      <w:pPr>
        <w:rPr>
          <w:lang w:bidi="en-US"/>
        </w:rPr>
      </w:pPr>
    </w:p>
    <w:p w14:paraId="34F7FF1C" w14:textId="77777777" w:rsidR="00E47D39" w:rsidRDefault="00E47D39" w:rsidP="00E47D39">
      <w:pPr>
        <w:pStyle w:val="Heading4"/>
      </w:pPr>
      <w:bookmarkStart w:id="1292" w:name="_Toc78535579"/>
      <w:r>
        <w:t>Quy tắc xử lý</w:t>
      </w:r>
      <w:bookmarkEnd w:id="1292"/>
    </w:p>
    <w:p w14:paraId="2902B24F" w14:textId="12AC623A" w:rsidR="00E47D39" w:rsidRDefault="00E47D39" w:rsidP="00E47D39">
      <w:pPr>
        <w:rPr>
          <w:lang w:bidi="en-US"/>
        </w:rPr>
      </w:pPr>
      <w:r>
        <w:rPr>
          <w:lang w:bidi="en-US"/>
        </w:rPr>
        <w:t xml:space="preserve">Sinh giao dịch 8109 – </w:t>
      </w:r>
      <w:r w:rsidR="00256CC7">
        <w:rPr>
          <w:lang w:bidi="en-US"/>
        </w:rPr>
        <w:t>Đề</w:t>
      </w:r>
      <w:r>
        <w:rPr>
          <w:lang w:bidi="en-US"/>
        </w:rPr>
        <w:t xml:space="preserve"> nghị điều chỉnh LS deal bán TP (Chỉ có 1 cấp make, không ra Home)</w:t>
      </w:r>
    </w:p>
    <w:p w14:paraId="677F5212" w14:textId="77777777" w:rsidR="00E47D39" w:rsidRDefault="00E47D39" w:rsidP="00E47D39">
      <w:pPr>
        <w:pStyle w:val="ListParagraph"/>
        <w:numPr>
          <w:ilvl w:val="0"/>
          <w:numId w:val="3"/>
        </w:numPr>
        <w:rPr>
          <w:lang w:bidi="en-US"/>
        </w:rPr>
      </w:pPr>
      <w:r>
        <w:rPr>
          <w:lang w:bidi="en-US"/>
        </w:rPr>
        <w:t>Appcheck:</w:t>
      </w:r>
    </w:p>
    <w:p w14:paraId="1A7C606C" w14:textId="7AD84AF8" w:rsidR="00E47D39" w:rsidRDefault="00E47D39" w:rsidP="00E47D39">
      <w:pPr>
        <w:pStyle w:val="ListParagraph"/>
        <w:numPr>
          <w:ilvl w:val="1"/>
          <w:numId w:val="3"/>
        </w:numPr>
        <w:rPr>
          <w:lang w:bidi="en-US"/>
        </w:rPr>
      </w:pPr>
      <w:r>
        <w:rPr>
          <w:lang w:bidi="en-US"/>
        </w:rPr>
        <w:t xml:space="preserve">Kiểm tra lệnh tồn tại trong oxmast thỏa mãn </w:t>
      </w:r>
      <w:r w:rsidRPr="00487D6E">
        <w:rPr>
          <w:lang w:bidi="en-US"/>
        </w:rPr>
        <w:t>oxmast.status = ‘</w:t>
      </w:r>
      <w:r w:rsidR="00256CC7">
        <w:rPr>
          <w:lang w:bidi="en-US"/>
        </w:rPr>
        <w:t>P’</w:t>
      </w:r>
      <w:r w:rsidR="003F6222">
        <w:rPr>
          <w:lang w:bidi="en-US"/>
        </w:rPr>
        <w:t xml:space="preserve"> &amp; intadj = ‘Y’</w:t>
      </w:r>
    </w:p>
    <w:p w14:paraId="53718B00" w14:textId="6E402501" w:rsidR="005A64EE" w:rsidRPr="00573696" w:rsidRDefault="005A64EE" w:rsidP="00E47D39">
      <w:pPr>
        <w:pStyle w:val="ListParagraph"/>
        <w:numPr>
          <w:ilvl w:val="1"/>
          <w:numId w:val="3"/>
        </w:numPr>
        <w:rPr>
          <w:lang w:bidi="en-US"/>
        </w:rPr>
      </w:pPr>
      <w:r w:rsidRPr="00573696">
        <w:rPr>
          <w:b/>
          <w:lang w:bidi="en-US"/>
        </w:rPr>
        <w:t>Kiểm</w:t>
      </w:r>
      <w:r w:rsidR="00350AD6" w:rsidRPr="00573696">
        <w:rPr>
          <w:b/>
          <w:lang w:bidi="en-US"/>
        </w:rPr>
        <w:t xml:space="preserve"> tra còn đủ hạn mức bán ra theo giá trị sau điều chỉnh không</w:t>
      </w:r>
    </w:p>
    <w:p w14:paraId="308BC795" w14:textId="77777777" w:rsidR="00E47D39" w:rsidRDefault="00E47D39" w:rsidP="00E47D39">
      <w:pPr>
        <w:pStyle w:val="ListParagraph"/>
        <w:numPr>
          <w:ilvl w:val="0"/>
          <w:numId w:val="3"/>
        </w:numPr>
        <w:rPr>
          <w:lang w:bidi="en-US"/>
        </w:rPr>
      </w:pPr>
      <w:r>
        <w:rPr>
          <w:lang w:bidi="en-US"/>
        </w:rPr>
        <w:t>Appupdate</w:t>
      </w:r>
    </w:p>
    <w:p w14:paraId="7D746961" w14:textId="7AEDE7B8" w:rsidR="00E47D39" w:rsidRDefault="00E47D39" w:rsidP="00E47D39">
      <w:pPr>
        <w:pStyle w:val="ListParagraph"/>
        <w:numPr>
          <w:ilvl w:val="1"/>
          <w:numId w:val="3"/>
        </w:numPr>
        <w:rPr>
          <w:lang w:bidi="en-US"/>
        </w:rPr>
      </w:pPr>
      <w:r>
        <w:rPr>
          <w:lang w:bidi="en-US"/>
        </w:rPr>
        <w:t>Update oxmast set status = ‘</w:t>
      </w:r>
      <w:r w:rsidR="00256CC7">
        <w:rPr>
          <w:lang w:bidi="en-US"/>
        </w:rPr>
        <w:t>D</w:t>
      </w:r>
      <w:r>
        <w:rPr>
          <w:lang w:bidi="en-US"/>
        </w:rPr>
        <w:t>’ (Chờ phê duyệt y/c ĐC LS)</w:t>
      </w:r>
    </w:p>
    <w:p w14:paraId="75FBAEAA" w14:textId="77777777" w:rsidR="00E47D39" w:rsidRDefault="00E47D39" w:rsidP="00E47D39">
      <w:pPr>
        <w:pStyle w:val="ListParagraph"/>
        <w:numPr>
          <w:ilvl w:val="1"/>
          <w:numId w:val="3"/>
        </w:numPr>
        <w:rPr>
          <w:lang w:bidi="en-US"/>
        </w:rPr>
      </w:pPr>
      <w:r>
        <w:rPr>
          <w:lang w:bidi="en-US"/>
        </w:rPr>
        <w:t>Insert productadj</w:t>
      </w:r>
    </w:p>
    <w:p w14:paraId="5368967C" w14:textId="77777777" w:rsidR="00E47D39" w:rsidRDefault="00E47D39" w:rsidP="00E47D39">
      <w:pPr>
        <w:pStyle w:val="ListParagraph"/>
        <w:numPr>
          <w:ilvl w:val="2"/>
          <w:numId w:val="3"/>
        </w:numPr>
        <w:rPr>
          <w:lang w:bidi="en-US"/>
        </w:rPr>
      </w:pPr>
      <w:r>
        <w:rPr>
          <w:lang w:bidi="en-US"/>
        </w:rPr>
        <w:t>Confirmno: oxmast.confirmno của lệnh đã chọn</w:t>
      </w:r>
    </w:p>
    <w:p w14:paraId="6E61EE15" w14:textId="77777777" w:rsidR="00E47D39" w:rsidRDefault="00E47D39" w:rsidP="00E47D39">
      <w:pPr>
        <w:pStyle w:val="ListParagraph"/>
        <w:numPr>
          <w:ilvl w:val="2"/>
          <w:numId w:val="3"/>
        </w:numPr>
        <w:rPr>
          <w:lang w:bidi="en-US"/>
        </w:rPr>
      </w:pPr>
      <w:r>
        <w:rPr>
          <w:lang w:bidi="en-US"/>
        </w:rPr>
        <w:t>Discountrate: theo margin chiết khấu đã nhập (nếu TH disable không được nhập lưu = 0)</w:t>
      </w:r>
    </w:p>
    <w:p w14:paraId="3DF79011" w14:textId="77777777" w:rsidR="00E47D39" w:rsidRDefault="00E47D39" w:rsidP="00E47D39">
      <w:pPr>
        <w:pStyle w:val="ListParagraph"/>
        <w:numPr>
          <w:ilvl w:val="2"/>
          <w:numId w:val="3"/>
        </w:numPr>
        <w:rPr>
          <w:lang w:bidi="en-US"/>
        </w:rPr>
      </w:pPr>
      <w:r>
        <w:rPr>
          <w:lang w:bidi="en-US"/>
        </w:rPr>
        <w:t>Feebuyrate: theo phí mua lại đã nhập (nếu TH disable không được nhập lưu = 0)</w:t>
      </w:r>
    </w:p>
    <w:p w14:paraId="5D5EC081" w14:textId="77777777" w:rsidR="00E47D39" w:rsidRDefault="00E47D39" w:rsidP="00E47D39">
      <w:pPr>
        <w:pStyle w:val="ListParagraph"/>
        <w:numPr>
          <w:ilvl w:val="2"/>
          <w:numId w:val="3"/>
        </w:numPr>
        <w:rPr>
          <w:lang w:bidi="en-US"/>
        </w:rPr>
      </w:pPr>
      <w:r>
        <w:rPr>
          <w:lang w:bidi="en-US"/>
        </w:rPr>
        <w:t>Rate: theo lãi suất đáo hạn đã nhập nếu TH disable không được nhập lưu = 0)</w:t>
      </w:r>
    </w:p>
    <w:p w14:paraId="170BF706" w14:textId="77777777" w:rsidR="00E47D39" w:rsidRDefault="00E47D39" w:rsidP="00E47D39">
      <w:pPr>
        <w:pStyle w:val="ListParagraph"/>
        <w:numPr>
          <w:ilvl w:val="2"/>
          <w:numId w:val="3"/>
        </w:numPr>
        <w:rPr>
          <w:lang w:bidi="en-US"/>
        </w:rPr>
      </w:pPr>
      <w:r>
        <w:rPr>
          <w:lang w:bidi="en-US"/>
        </w:rPr>
        <w:t>Txnum: txnum của giao dịch 8109</w:t>
      </w:r>
    </w:p>
    <w:p w14:paraId="411052B5" w14:textId="77777777" w:rsidR="00E47D39" w:rsidRDefault="00E47D39" w:rsidP="00E47D39">
      <w:pPr>
        <w:pStyle w:val="ListParagraph"/>
        <w:numPr>
          <w:ilvl w:val="2"/>
          <w:numId w:val="3"/>
        </w:numPr>
        <w:rPr>
          <w:lang w:bidi="en-US"/>
        </w:rPr>
      </w:pPr>
      <w:r>
        <w:rPr>
          <w:lang w:bidi="en-US"/>
        </w:rPr>
        <w:t>Txdate: txdate của giao dịch 8109</w:t>
      </w:r>
    </w:p>
    <w:p w14:paraId="2A41C611" w14:textId="77777777" w:rsidR="00E47D39" w:rsidRDefault="00E47D39" w:rsidP="00E47D39">
      <w:pPr>
        <w:pStyle w:val="ListParagraph"/>
        <w:numPr>
          <w:ilvl w:val="2"/>
          <w:numId w:val="3"/>
        </w:numPr>
        <w:rPr>
          <w:lang w:bidi="en-US"/>
        </w:rPr>
      </w:pPr>
      <w:r>
        <w:rPr>
          <w:lang w:bidi="en-US"/>
        </w:rPr>
        <w:t>Tlid: tlid của user thực hiện</w:t>
      </w:r>
    </w:p>
    <w:p w14:paraId="38584BA0" w14:textId="77777777" w:rsidR="00E47D39" w:rsidRDefault="00E47D39" w:rsidP="00E47D39">
      <w:pPr>
        <w:pStyle w:val="ListParagraph"/>
        <w:numPr>
          <w:ilvl w:val="2"/>
          <w:numId w:val="3"/>
        </w:numPr>
        <w:rPr>
          <w:ins w:id="1293" w:author="Microsoft account" w:date="2021-09-05T21:43:00Z"/>
          <w:lang w:bidi="en-US"/>
        </w:rPr>
      </w:pPr>
      <w:r>
        <w:rPr>
          <w:lang w:bidi="en-US"/>
        </w:rPr>
        <w:t>Status: P</w:t>
      </w:r>
    </w:p>
    <w:p w14:paraId="54B0070D" w14:textId="5138DDCF" w:rsidR="00573696" w:rsidRDefault="00573696" w:rsidP="00E47D39">
      <w:pPr>
        <w:pStyle w:val="ListParagraph"/>
        <w:numPr>
          <w:ilvl w:val="2"/>
          <w:numId w:val="3"/>
        </w:numPr>
        <w:rPr>
          <w:ins w:id="1294" w:author="Microsoft account" w:date="2021-09-05T21:43:00Z"/>
          <w:lang w:bidi="en-US"/>
        </w:rPr>
      </w:pPr>
      <w:ins w:id="1295" w:author="Microsoft account" w:date="2021-09-05T21:43:00Z">
        <w:r>
          <w:rPr>
            <w:lang w:bidi="en-US"/>
          </w:rPr>
          <w:t>isadjprice: điều chỉnh trực tiếp giá?</w:t>
        </w:r>
      </w:ins>
    </w:p>
    <w:p w14:paraId="000B6BF2" w14:textId="00C1B818" w:rsidR="00573696" w:rsidRDefault="00573696" w:rsidP="00E47D39">
      <w:pPr>
        <w:pStyle w:val="ListParagraph"/>
        <w:numPr>
          <w:ilvl w:val="2"/>
          <w:numId w:val="3"/>
        </w:numPr>
        <w:rPr>
          <w:ins w:id="1296" w:author="Microsoft account" w:date="2021-09-05T21:44:00Z"/>
          <w:lang w:bidi="en-US"/>
        </w:rPr>
      </w:pPr>
      <w:ins w:id="1297" w:author="Microsoft account" w:date="2021-09-05T21:43:00Z">
        <w:r>
          <w:rPr>
            <w:lang w:bidi="en-US"/>
          </w:rPr>
          <w:t>adjust</w:t>
        </w:r>
      </w:ins>
      <w:ins w:id="1298" w:author="Microsoft account" w:date="2021-09-05T21:44:00Z">
        <w:r>
          <w:rPr>
            <w:lang w:bidi="en-US"/>
          </w:rPr>
          <w:t>price: giá bán điều chỉnh trường hợp điều chỉnh trực tiếp giá</w:t>
        </w:r>
      </w:ins>
    </w:p>
    <w:p w14:paraId="1F93B634" w14:textId="285681B2" w:rsidR="00573696" w:rsidRDefault="00573696" w:rsidP="00E47D39">
      <w:pPr>
        <w:pStyle w:val="ListParagraph"/>
        <w:numPr>
          <w:ilvl w:val="2"/>
          <w:numId w:val="3"/>
        </w:numPr>
        <w:rPr>
          <w:ins w:id="1299" w:author="Microsoft account" w:date="2021-09-05T21:44:00Z"/>
          <w:lang w:bidi="en-US"/>
        </w:rPr>
      </w:pPr>
      <w:ins w:id="1300" w:author="Microsoft account" w:date="2021-09-05T21:44:00Z">
        <w:r>
          <w:rPr>
            <w:lang w:bidi="en-US"/>
          </w:rPr>
          <w:t>setclsdate: có quy định ngày tất toán?</w:t>
        </w:r>
      </w:ins>
    </w:p>
    <w:p w14:paraId="453F4C14" w14:textId="1A85EBB5" w:rsidR="00573696" w:rsidRDefault="00573696" w:rsidP="00E47D39">
      <w:pPr>
        <w:pStyle w:val="ListParagraph"/>
        <w:numPr>
          <w:ilvl w:val="2"/>
          <w:numId w:val="3"/>
        </w:numPr>
        <w:rPr>
          <w:ins w:id="1301" w:author="Microsoft account" w:date="2021-09-05T21:45:00Z"/>
          <w:lang w:bidi="en-US"/>
        </w:rPr>
      </w:pPr>
      <w:ins w:id="1302" w:author="Microsoft account" w:date="2021-09-05T21:45:00Z">
        <w:r>
          <w:rPr>
            <w:lang w:bidi="en-US"/>
          </w:rPr>
          <w:t>clsdate: ngày tất toán nếu có quy định</w:t>
        </w:r>
      </w:ins>
    </w:p>
    <w:p w14:paraId="19BA48C2" w14:textId="1EB03F32" w:rsidR="00573696" w:rsidRDefault="00573696" w:rsidP="00E47D39">
      <w:pPr>
        <w:pStyle w:val="ListParagraph"/>
        <w:numPr>
          <w:ilvl w:val="2"/>
          <w:numId w:val="3"/>
        </w:numPr>
        <w:rPr>
          <w:lang w:bidi="en-US"/>
        </w:rPr>
      </w:pPr>
      <w:ins w:id="1303" w:author="Microsoft account" w:date="2021-09-05T21:45:00Z">
        <w:r>
          <w:rPr>
            <w:lang w:bidi="en-US"/>
          </w:rPr>
          <w:t>clsprice: giá tất toán nếu có quy định</w:t>
        </w:r>
      </w:ins>
    </w:p>
    <w:p w14:paraId="2E59FD9C" w14:textId="77777777" w:rsidR="00E47D39" w:rsidRDefault="00E47D39" w:rsidP="00E47D39">
      <w:pPr>
        <w:pStyle w:val="ListParagraph"/>
        <w:numPr>
          <w:ilvl w:val="1"/>
          <w:numId w:val="3"/>
        </w:numPr>
        <w:rPr>
          <w:lang w:bidi="en-US"/>
        </w:rPr>
      </w:pPr>
      <w:r>
        <w:rPr>
          <w:lang w:bidi="en-US"/>
        </w:rPr>
        <w:lastRenderedPageBreak/>
        <w:t>Insert các dòng biểu lãi mua lại vào productbuydtladj</w:t>
      </w:r>
    </w:p>
    <w:p w14:paraId="4D632442" w14:textId="77777777" w:rsidR="00E47D39" w:rsidRDefault="00E47D39" w:rsidP="00E47D39">
      <w:pPr>
        <w:pStyle w:val="ListParagraph"/>
        <w:numPr>
          <w:ilvl w:val="2"/>
          <w:numId w:val="3"/>
        </w:numPr>
        <w:rPr>
          <w:lang w:bidi="en-US"/>
        </w:rPr>
      </w:pPr>
      <w:r>
        <w:rPr>
          <w:lang w:bidi="en-US"/>
        </w:rPr>
        <w:t>Confirmno: oxmast.confirmno của lệnh đã chọn</w:t>
      </w:r>
    </w:p>
    <w:p w14:paraId="6F72E8F7" w14:textId="77777777" w:rsidR="00E47D39" w:rsidRDefault="00E47D39" w:rsidP="00E47D39">
      <w:pPr>
        <w:pStyle w:val="ListParagraph"/>
        <w:numPr>
          <w:ilvl w:val="2"/>
          <w:numId w:val="3"/>
        </w:numPr>
        <w:rPr>
          <w:lang w:bidi="en-US"/>
        </w:rPr>
      </w:pPr>
      <w:r>
        <w:rPr>
          <w:lang w:bidi="en-US"/>
        </w:rPr>
        <w:t>Termcd: loại kỳ hạn</w:t>
      </w:r>
    </w:p>
    <w:p w14:paraId="266048A3" w14:textId="77777777" w:rsidR="00E47D39" w:rsidRDefault="00E47D39" w:rsidP="00E47D39">
      <w:pPr>
        <w:pStyle w:val="ListParagraph"/>
        <w:numPr>
          <w:ilvl w:val="2"/>
          <w:numId w:val="3"/>
        </w:numPr>
        <w:rPr>
          <w:lang w:bidi="en-US"/>
        </w:rPr>
      </w:pPr>
      <w:r>
        <w:rPr>
          <w:lang w:bidi="en-US"/>
        </w:rPr>
        <w:t>From: từ</w:t>
      </w:r>
    </w:p>
    <w:p w14:paraId="56CF6743" w14:textId="77777777" w:rsidR="00E47D39" w:rsidRDefault="00E47D39" w:rsidP="00E47D39">
      <w:pPr>
        <w:pStyle w:val="ListParagraph"/>
        <w:numPr>
          <w:ilvl w:val="2"/>
          <w:numId w:val="3"/>
        </w:numPr>
        <w:rPr>
          <w:lang w:bidi="en-US"/>
        </w:rPr>
      </w:pPr>
      <w:r>
        <w:rPr>
          <w:lang w:bidi="en-US"/>
        </w:rPr>
        <w:t>To: đến</w:t>
      </w:r>
    </w:p>
    <w:p w14:paraId="6DB94B35" w14:textId="77777777" w:rsidR="00E47D39" w:rsidRDefault="00E47D39" w:rsidP="00E47D39">
      <w:pPr>
        <w:pStyle w:val="ListParagraph"/>
        <w:numPr>
          <w:ilvl w:val="2"/>
          <w:numId w:val="3"/>
        </w:numPr>
        <w:rPr>
          <w:lang w:bidi="en-US"/>
        </w:rPr>
      </w:pPr>
      <w:r>
        <w:rPr>
          <w:lang w:bidi="en-US"/>
        </w:rPr>
        <w:t>Type: loại</w:t>
      </w:r>
    </w:p>
    <w:p w14:paraId="7887103C" w14:textId="77777777" w:rsidR="00E47D39" w:rsidRDefault="00E47D39" w:rsidP="00E47D39">
      <w:pPr>
        <w:pStyle w:val="ListParagraph"/>
        <w:numPr>
          <w:ilvl w:val="2"/>
          <w:numId w:val="3"/>
        </w:numPr>
        <w:rPr>
          <w:lang w:bidi="en-US"/>
        </w:rPr>
      </w:pPr>
      <w:r>
        <w:rPr>
          <w:lang w:bidi="en-US"/>
        </w:rPr>
        <w:t>Rate: lãi suất đã nhập</w:t>
      </w:r>
    </w:p>
    <w:p w14:paraId="7086C1DC" w14:textId="77777777" w:rsidR="00E47D39" w:rsidRDefault="00E47D39" w:rsidP="00E47D39">
      <w:pPr>
        <w:pStyle w:val="ListParagraph"/>
        <w:numPr>
          <w:ilvl w:val="2"/>
          <w:numId w:val="3"/>
        </w:numPr>
        <w:rPr>
          <w:lang w:bidi="en-US"/>
        </w:rPr>
      </w:pPr>
      <w:r>
        <w:rPr>
          <w:lang w:bidi="en-US"/>
        </w:rPr>
        <w:t>Amplitue: biên độ đã nhập</w:t>
      </w:r>
    </w:p>
    <w:p w14:paraId="7CC7FCB2" w14:textId="77777777" w:rsidR="00E47D39" w:rsidRDefault="00E47D39" w:rsidP="00E47D39">
      <w:pPr>
        <w:pStyle w:val="ListParagraph"/>
        <w:numPr>
          <w:ilvl w:val="2"/>
          <w:numId w:val="3"/>
        </w:numPr>
        <w:rPr>
          <w:lang w:bidi="en-US"/>
        </w:rPr>
      </w:pPr>
      <w:r>
        <w:rPr>
          <w:lang w:bidi="en-US"/>
        </w:rPr>
        <w:t>Feebuy: phí mua lại đã nhập</w:t>
      </w:r>
    </w:p>
    <w:p w14:paraId="1F362889" w14:textId="75BE189C" w:rsidR="00E47D39" w:rsidRDefault="00E47D39" w:rsidP="00E47D39">
      <w:pPr>
        <w:pStyle w:val="ListParagraph"/>
        <w:numPr>
          <w:ilvl w:val="2"/>
          <w:numId w:val="3"/>
        </w:numPr>
        <w:rPr>
          <w:lang w:bidi="en-US"/>
        </w:rPr>
      </w:pPr>
      <w:r>
        <w:rPr>
          <w:lang w:bidi="en-US"/>
        </w:rPr>
        <w:t>Calcrate_method: cách tính</w:t>
      </w:r>
    </w:p>
    <w:p w14:paraId="0D640CF9" w14:textId="54BF1A1A" w:rsidR="007C1803" w:rsidRDefault="007C1803" w:rsidP="007C1803">
      <w:pPr>
        <w:pStyle w:val="ListParagraph"/>
        <w:numPr>
          <w:ilvl w:val="1"/>
          <w:numId w:val="3"/>
        </w:numPr>
        <w:rPr>
          <w:lang w:bidi="en-US"/>
        </w:rPr>
      </w:pPr>
      <w:r>
        <w:rPr>
          <w:lang w:bidi="en-US"/>
        </w:rPr>
        <w:t>Insert các dòng tỷ lệ phân chia coupon vào productcpndtladj</w:t>
      </w:r>
    </w:p>
    <w:p w14:paraId="525276B6" w14:textId="77777777" w:rsidR="007C1803" w:rsidRDefault="007C1803" w:rsidP="007C1803">
      <w:pPr>
        <w:pStyle w:val="ListParagraph"/>
        <w:numPr>
          <w:ilvl w:val="2"/>
          <w:numId w:val="3"/>
        </w:numPr>
        <w:rPr>
          <w:lang w:bidi="en-US"/>
        </w:rPr>
      </w:pPr>
      <w:r>
        <w:rPr>
          <w:lang w:bidi="en-US"/>
        </w:rPr>
        <w:t>Confirmno: oxmast.confirmno của lệnh đã chọn</w:t>
      </w:r>
    </w:p>
    <w:p w14:paraId="40A0FE2E" w14:textId="77777777" w:rsidR="007C1803" w:rsidRDefault="007C1803" w:rsidP="007C1803">
      <w:pPr>
        <w:pStyle w:val="ListParagraph"/>
        <w:numPr>
          <w:ilvl w:val="2"/>
          <w:numId w:val="3"/>
        </w:numPr>
        <w:rPr>
          <w:lang w:bidi="en-US"/>
        </w:rPr>
      </w:pPr>
      <w:r>
        <w:rPr>
          <w:lang w:bidi="en-US"/>
        </w:rPr>
        <w:t>Termcd: loại kỳ hạn</w:t>
      </w:r>
    </w:p>
    <w:p w14:paraId="7B441149" w14:textId="77777777" w:rsidR="007C1803" w:rsidRDefault="007C1803" w:rsidP="007C1803">
      <w:pPr>
        <w:pStyle w:val="ListParagraph"/>
        <w:numPr>
          <w:ilvl w:val="2"/>
          <w:numId w:val="3"/>
        </w:numPr>
        <w:rPr>
          <w:lang w:bidi="en-US"/>
        </w:rPr>
      </w:pPr>
      <w:r>
        <w:rPr>
          <w:lang w:bidi="en-US"/>
        </w:rPr>
        <w:t>From: từ</w:t>
      </w:r>
    </w:p>
    <w:p w14:paraId="7D5810E8" w14:textId="77777777" w:rsidR="007C1803" w:rsidRDefault="007C1803" w:rsidP="007C1803">
      <w:pPr>
        <w:pStyle w:val="ListParagraph"/>
        <w:numPr>
          <w:ilvl w:val="2"/>
          <w:numId w:val="3"/>
        </w:numPr>
        <w:rPr>
          <w:lang w:bidi="en-US"/>
        </w:rPr>
      </w:pPr>
      <w:r>
        <w:rPr>
          <w:lang w:bidi="en-US"/>
        </w:rPr>
        <w:t>To: đến</w:t>
      </w:r>
    </w:p>
    <w:p w14:paraId="368D89FF" w14:textId="0047D70B" w:rsidR="007C1803" w:rsidRDefault="007C1803" w:rsidP="007C1803">
      <w:pPr>
        <w:pStyle w:val="ListParagraph"/>
        <w:numPr>
          <w:ilvl w:val="2"/>
          <w:numId w:val="3"/>
        </w:numPr>
        <w:rPr>
          <w:lang w:bidi="en-US"/>
        </w:rPr>
      </w:pPr>
      <w:r>
        <w:rPr>
          <w:lang w:bidi="en-US"/>
        </w:rPr>
        <w:t>Ratio: tỷ lệ phân chia đã nhập</w:t>
      </w:r>
    </w:p>
    <w:p w14:paraId="5D319C75" w14:textId="77777777" w:rsidR="00435A3D" w:rsidRDefault="00435A3D" w:rsidP="00435A3D">
      <w:pPr>
        <w:rPr>
          <w:lang w:bidi="en-US"/>
        </w:rPr>
      </w:pPr>
    </w:p>
    <w:p w14:paraId="73AC18D9" w14:textId="2C423DB6" w:rsidR="00435A3D" w:rsidRPr="00435A3D" w:rsidRDefault="00435A3D" w:rsidP="00435A3D">
      <w:pPr>
        <w:rPr>
          <w:b/>
          <w:lang w:bidi="en-US"/>
        </w:rPr>
      </w:pPr>
      <w:r w:rsidRPr="00435A3D">
        <w:rPr>
          <w:b/>
          <w:lang w:bidi="en-US"/>
        </w:rPr>
        <w:t>Đồng bộ lại cache OXMAST</w:t>
      </w:r>
    </w:p>
    <w:p w14:paraId="1280538B" w14:textId="7520D33D" w:rsidR="00EA010F" w:rsidRDefault="005F1369" w:rsidP="00EA010F">
      <w:pPr>
        <w:pStyle w:val="Heading3"/>
      </w:pPr>
      <w:bookmarkStart w:id="1304" w:name="_Toc78535580"/>
      <w:r>
        <w:t>TTKD phê duyệt yêu cầu ĐCLS</w:t>
      </w:r>
      <w:bookmarkEnd w:id="1304"/>
    </w:p>
    <w:p w14:paraId="6011B8DC" w14:textId="77777777" w:rsidR="00EA010F" w:rsidRDefault="00EA010F" w:rsidP="00EA010F">
      <w:pPr>
        <w:pStyle w:val="Heading4"/>
      </w:pPr>
      <w:bookmarkStart w:id="1305" w:name="_Toc78535581"/>
      <w:r>
        <w:t>Mô tả giao diện</w:t>
      </w:r>
      <w:bookmarkEnd w:id="1305"/>
    </w:p>
    <w:p w14:paraId="22EDC70F" w14:textId="5E8FE84C" w:rsidR="00EA010F" w:rsidRDefault="00EA010F" w:rsidP="00EA010F">
      <w:pPr>
        <w:pStyle w:val="Heading5"/>
        <w:rPr>
          <w:lang w:bidi="en-US"/>
        </w:rPr>
      </w:pPr>
      <w:r>
        <w:rPr>
          <w:lang w:bidi="en-US"/>
        </w:rPr>
        <w:t>Grid tìm kiếm</w:t>
      </w:r>
    </w:p>
    <w:p w14:paraId="64304E5B" w14:textId="1E7394B2" w:rsidR="005F1369" w:rsidRDefault="005F1369" w:rsidP="005F1369">
      <w:pPr>
        <w:rPr>
          <w:lang w:bidi="en-US"/>
        </w:rPr>
      </w:pPr>
      <w:r>
        <w:rPr>
          <w:lang w:bidi="en-US"/>
        </w:rPr>
        <w:t xml:space="preserve">Lấy danh sách các lệnh từ oxmast có </w:t>
      </w:r>
      <w:r w:rsidRPr="00964BBA">
        <w:rPr>
          <w:b/>
          <w:lang w:bidi="en-US"/>
        </w:rPr>
        <w:t>status = ‘</w:t>
      </w:r>
      <w:r>
        <w:rPr>
          <w:b/>
          <w:lang w:bidi="en-US"/>
        </w:rPr>
        <w:t>D</w:t>
      </w:r>
      <w:r w:rsidRPr="00964BBA">
        <w:rPr>
          <w:b/>
          <w:lang w:bidi="en-US"/>
        </w:rPr>
        <w:t>’</w:t>
      </w:r>
      <w:r>
        <w:rPr>
          <w:b/>
          <w:lang w:bidi="en-US"/>
        </w:rPr>
        <w:t xml:space="preserve"> </w:t>
      </w:r>
      <w:r w:rsidR="003F6222">
        <w:rPr>
          <w:b/>
          <w:lang w:bidi="en-US"/>
        </w:rPr>
        <w:t xml:space="preserve">&amp; intadj = ‘Y’ </w:t>
      </w:r>
      <w:r>
        <w:rPr>
          <w:b/>
          <w:lang w:bidi="en-US"/>
        </w:rPr>
        <w:t>inner join productadj where productadj.confirmno = oxmast.confirmno and productadj.status = ‘P’</w:t>
      </w:r>
    </w:p>
    <w:p w14:paraId="1526AA13" w14:textId="77777777" w:rsidR="00FE458E" w:rsidRDefault="00FE458E" w:rsidP="00FE458E">
      <w:pPr>
        <w:pStyle w:val="ListParagraph"/>
        <w:numPr>
          <w:ilvl w:val="0"/>
          <w:numId w:val="3"/>
        </w:numPr>
        <w:rPr>
          <w:lang w:bidi="en-US"/>
        </w:rPr>
      </w:pPr>
      <w:r>
        <w:rPr>
          <w:lang w:bidi="en-US"/>
        </w:rPr>
        <w:t>Button: Thực hiện</w:t>
      </w:r>
    </w:p>
    <w:p w14:paraId="07574BE9" w14:textId="6CFB4F45" w:rsidR="00FE458E" w:rsidRDefault="00FE458E" w:rsidP="00FE458E">
      <w:pPr>
        <w:pStyle w:val="ListParagraph"/>
        <w:numPr>
          <w:ilvl w:val="0"/>
          <w:numId w:val="3"/>
        </w:numPr>
        <w:rPr>
          <w:lang w:bidi="en-US"/>
        </w:rPr>
      </w:pPr>
      <w:r>
        <w:rPr>
          <w:lang w:bidi="en-US"/>
        </w:rPr>
        <w:t>Số hiệu lệnh: oxmast.</w:t>
      </w:r>
      <w:r w:rsidR="00552303">
        <w:rPr>
          <w:lang w:bidi="en-US"/>
        </w:rPr>
        <w:t>confirmno</w:t>
      </w:r>
    </w:p>
    <w:p w14:paraId="3B07D52E" w14:textId="77777777" w:rsidR="00FE458E" w:rsidRDefault="00FE458E" w:rsidP="00FE458E">
      <w:pPr>
        <w:pStyle w:val="ListParagraph"/>
        <w:numPr>
          <w:ilvl w:val="0"/>
          <w:numId w:val="3"/>
        </w:numPr>
        <w:rPr>
          <w:lang w:bidi="en-US"/>
        </w:rPr>
      </w:pPr>
      <w:r>
        <w:rPr>
          <w:lang w:bidi="en-US"/>
        </w:rPr>
        <w:t>Số hợp đồng SELL: oxmast.contract_no</w:t>
      </w:r>
    </w:p>
    <w:p w14:paraId="368A0DA5" w14:textId="77777777" w:rsidR="00FE458E" w:rsidRDefault="00FE458E" w:rsidP="00FE458E">
      <w:pPr>
        <w:pStyle w:val="ListParagraph"/>
        <w:numPr>
          <w:ilvl w:val="0"/>
          <w:numId w:val="3"/>
        </w:numPr>
        <w:rPr>
          <w:lang w:bidi="en-US"/>
        </w:rPr>
      </w:pPr>
      <w:r>
        <w:rPr>
          <w:lang w:bidi="en-US"/>
        </w:rPr>
        <w:t>Mã trái phiếu: oxmast.symbol</w:t>
      </w:r>
    </w:p>
    <w:p w14:paraId="693A34CD" w14:textId="77777777" w:rsidR="00FE458E" w:rsidRDefault="00FE458E" w:rsidP="00FE458E">
      <w:pPr>
        <w:pStyle w:val="ListParagraph"/>
        <w:numPr>
          <w:ilvl w:val="0"/>
          <w:numId w:val="3"/>
        </w:numPr>
        <w:rPr>
          <w:lang w:bidi="en-US"/>
        </w:rPr>
      </w:pPr>
      <w:r>
        <w:rPr>
          <w:lang w:bidi="en-US"/>
        </w:rPr>
        <w:t>Tổ chức phát hành: assetdtl.issuerid =&gt; Hiển thị issuers.issuerid - fullname</w:t>
      </w:r>
    </w:p>
    <w:p w14:paraId="79088FB6" w14:textId="7100C272" w:rsidR="00FE458E" w:rsidRDefault="00FE458E" w:rsidP="00FE458E">
      <w:pPr>
        <w:pStyle w:val="ListParagraph"/>
        <w:numPr>
          <w:ilvl w:val="0"/>
          <w:numId w:val="3"/>
        </w:numPr>
        <w:rPr>
          <w:lang w:bidi="en-US"/>
        </w:rPr>
      </w:pPr>
      <w:r>
        <w:rPr>
          <w:lang w:bidi="en-US"/>
        </w:rPr>
        <w:t xml:space="preserve">Trái phiếu niêm yết: </w:t>
      </w:r>
      <w:r w:rsidR="003F40B2">
        <w:rPr>
          <w:lang w:bidi="en-US"/>
        </w:rPr>
        <w:t>oxmast.isListed</w:t>
      </w:r>
    </w:p>
    <w:p w14:paraId="587E20E4" w14:textId="77777777" w:rsidR="00FE458E" w:rsidRPr="001909DB" w:rsidRDefault="00FE458E" w:rsidP="00FE458E">
      <w:pPr>
        <w:pStyle w:val="ListParagraph"/>
        <w:numPr>
          <w:ilvl w:val="0"/>
          <w:numId w:val="3"/>
        </w:numPr>
        <w:rPr>
          <w:lang w:bidi="en-US"/>
        </w:rPr>
      </w:pPr>
      <w:r w:rsidRPr="001909DB">
        <w:rPr>
          <w:lang w:bidi="en-US"/>
        </w:rPr>
        <w:t>Sản phẩm: Hiển thị product.shortname theo oxmast.productid</w:t>
      </w:r>
    </w:p>
    <w:p w14:paraId="79C0BAB1" w14:textId="77777777" w:rsidR="00FE458E" w:rsidRDefault="00FE458E" w:rsidP="00FE458E">
      <w:pPr>
        <w:pStyle w:val="ListParagraph"/>
        <w:numPr>
          <w:ilvl w:val="0"/>
          <w:numId w:val="3"/>
        </w:numPr>
        <w:rPr>
          <w:ins w:id="1306" w:author="Microsoft account" w:date="2021-09-05T21:46:00Z"/>
          <w:lang w:bidi="en-US"/>
        </w:rPr>
      </w:pPr>
      <w:r>
        <w:rPr>
          <w:lang w:bidi="en-US"/>
        </w:rPr>
        <w:t>Mã khách hàng</w:t>
      </w:r>
      <w:r w:rsidRPr="001909DB">
        <w:rPr>
          <w:lang w:bidi="en-US"/>
        </w:rPr>
        <w:t xml:space="preserve">: </w:t>
      </w:r>
      <w:r>
        <w:rPr>
          <w:lang w:bidi="en-US"/>
        </w:rPr>
        <w:t>oxmast.acbuyer, hiển thị cfmast.custodycd</w:t>
      </w:r>
    </w:p>
    <w:p w14:paraId="2E2E3F8D" w14:textId="68090E2A" w:rsidR="00CB4B73" w:rsidRDefault="00CB4B73" w:rsidP="00FE458E">
      <w:pPr>
        <w:pStyle w:val="ListParagraph"/>
        <w:numPr>
          <w:ilvl w:val="0"/>
          <w:numId w:val="3"/>
        </w:numPr>
        <w:rPr>
          <w:lang w:bidi="en-US"/>
        </w:rPr>
      </w:pPr>
      <w:ins w:id="1307" w:author="Microsoft account" w:date="2021-09-05T21:46:00Z">
        <w:r>
          <w:rPr>
            <w:lang w:bidi="en-US"/>
          </w:rPr>
          <w:t>CIF trên Core Bank: oxmast.acbuyer, hiển thị cfmast.cif</w:t>
        </w:r>
      </w:ins>
    </w:p>
    <w:p w14:paraId="71C71FC5" w14:textId="77777777" w:rsidR="00FE458E" w:rsidRDefault="00FE458E" w:rsidP="00FE458E">
      <w:pPr>
        <w:pStyle w:val="ListParagraph"/>
        <w:numPr>
          <w:ilvl w:val="0"/>
          <w:numId w:val="3"/>
        </w:numPr>
        <w:rPr>
          <w:lang w:bidi="en-US"/>
        </w:rPr>
      </w:pPr>
      <w:r>
        <w:rPr>
          <w:lang w:bidi="en-US"/>
        </w:rPr>
        <w:t>Họ tên: oxmast.acbuyer, hiển thị cfmast.fullname</w:t>
      </w:r>
    </w:p>
    <w:p w14:paraId="7F1AB1FD" w14:textId="77777777" w:rsidR="00FE458E" w:rsidRPr="001909DB" w:rsidRDefault="00FE458E" w:rsidP="00FE458E">
      <w:pPr>
        <w:pStyle w:val="ListParagraph"/>
        <w:numPr>
          <w:ilvl w:val="0"/>
          <w:numId w:val="3"/>
        </w:numPr>
        <w:rPr>
          <w:lang w:bidi="en-US"/>
        </w:rPr>
      </w:pPr>
      <w:r>
        <w:rPr>
          <w:lang w:bidi="en-US"/>
        </w:rPr>
        <w:t>Số CMND/CCCD: oxmast.acbuyer, hiển thị cfmast.idcode</w:t>
      </w:r>
    </w:p>
    <w:p w14:paraId="3E2B26A1" w14:textId="77777777" w:rsidR="00FE458E" w:rsidRPr="001909DB" w:rsidRDefault="00FE458E" w:rsidP="00FE458E">
      <w:pPr>
        <w:pStyle w:val="ListParagraph"/>
        <w:numPr>
          <w:ilvl w:val="0"/>
          <w:numId w:val="3"/>
        </w:numPr>
        <w:rPr>
          <w:lang w:bidi="en-US"/>
        </w:rPr>
      </w:pPr>
      <w:r w:rsidRPr="001909DB">
        <w:rPr>
          <w:lang w:bidi="en-US"/>
        </w:rPr>
        <w:t>Khối lượng: oxmast.execqtty</w:t>
      </w:r>
    </w:p>
    <w:p w14:paraId="1875C1BD" w14:textId="77777777" w:rsidR="00FE458E" w:rsidRPr="001909DB" w:rsidRDefault="00FE458E" w:rsidP="00FE458E">
      <w:pPr>
        <w:pStyle w:val="ListParagraph"/>
        <w:numPr>
          <w:ilvl w:val="0"/>
          <w:numId w:val="3"/>
        </w:numPr>
        <w:rPr>
          <w:lang w:bidi="en-US"/>
        </w:rPr>
      </w:pPr>
      <w:r w:rsidRPr="001909DB">
        <w:rPr>
          <w:lang w:bidi="en-US"/>
        </w:rPr>
        <w:t xml:space="preserve">RM đặt lệnh: join tlprofiles where tlprofiles.tlid = oxmast.idbuyer =&gt; Hiển thị tlid – tlname </w:t>
      </w:r>
    </w:p>
    <w:p w14:paraId="78961B91" w14:textId="77777777" w:rsidR="00FE458E" w:rsidRPr="001909DB" w:rsidRDefault="00FE458E" w:rsidP="00FE458E">
      <w:pPr>
        <w:pStyle w:val="ListParagraph"/>
        <w:numPr>
          <w:ilvl w:val="0"/>
          <w:numId w:val="3"/>
        </w:numPr>
        <w:rPr>
          <w:lang w:bidi="en-US"/>
        </w:rPr>
      </w:pPr>
      <w:r w:rsidRPr="001909DB">
        <w:rPr>
          <w:lang w:bidi="en-US"/>
        </w:rPr>
        <w:t xml:space="preserve">CBQL: join tlprofiles where tlprofiles.tlid = oxmast.sale_managerid =&gt; Hiển thị tlid – tlname </w:t>
      </w:r>
    </w:p>
    <w:p w14:paraId="31AC7473" w14:textId="77777777" w:rsidR="00FE458E" w:rsidRPr="001909DB" w:rsidRDefault="00FE458E" w:rsidP="00FE458E">
      <w:pPr>
        <w:pStyle w:val="ListParagraph"/>
        <w:numPr>
          <w:ilvl w:val="0"/>
          <w:numId w:val="3"/>
        </w:numPr>
        <w:rPr>
          <w:lang w:bidi="en-US"/>
        </w:rPr>
      </w:pPr>
      <w:r w:rsidRPr="001909DB">
        <w:rPr>
          <w:lang w:bidi="en-US"/>
        </w:rPr>
        <w:t xml:space="preserve">CTV: join collaborator where collaborator.coid = oxmast.collab_id =&gt; Hiển thị idcode – fullname </w:t>
      </w:r>
    </w:p>
    <w:p w14:paraId="3FFC3379" w14:textId="77777777" w:rsidR="00FE458E" w:rsidRDefault="00FE458E" w:rsidP="00FE458E">
      <w:pPr>
        <w:pStyle w:val="ListParagraph"/>
        <w:numPr>
          <w:ilvl w:val="0"/>
          <w:numId w:val="3"/>
        </w:numPr>
        <w:rPr>
          <w:ins w:id="1308" w:author="Microsoft account" w:date="2021-09-05T21:49:00Z"/>
          <w:lang w:bidi="en-US"/>
        </w:rPr>
      </w:pPr>
      <w:r w:rsidRPr="001909DB">
        <w:rPr>
          <w:lang w:bidi="en-US"/>
        </w:rPr>
        <w:t>POS: join brgrp where brgrp.brid = oxmast.brid =&gt; Hiển thị brid – brname</w:t>
      </w:r>
    </w:p>
    <w:p w14:paraId="014504D4" w14:textId="4FD6DE67" w:rsidR="00CB4B73" w:rsidRDefault="00CB4B73" w:rsidP="00FE458E">
      <w:pPr>
        <w:pStyle w:val="ListParagraph"/>
        <w:numPr>
          <w:ilvl w:val="0"/>
          <w:numId w:val="3"/>
        </w:numPr>
        <w:rPr>
          <w:lang w:bidi="en-US"/>
        </w:rPr>
      </w:pPr>
      <w:ins w:id="1309" w:author="Microsoft account" w:date="2021-09-05T21:49:00Z">
        <w:r>
          <w:rPr>
            <w:lang w:bidi="en-US"/>
          </w:rPr>
          <w:t>Đại lý: oxmast.acseller, hiển thị cfmast.fullname</w:t>
        </w:r>
      </w:ins>
    </w:p>
    <w:p w14:paraId="51CF88AB" w14:textId="77777777" w:rsidR="00FE458E" w:rsidRPr="00FE458E" w:rsidRDefault="00FE458E" w:rsidP="00FE458E">
      <w:pPr>
        <w:rPr>
          <w:lang w:bidi="en-US"/>
        </w:rPr>
      </w:pPr>
    </w:p>
    <w:p w14:paraId="16FA5CF3" w14:textId="471C177E" w:rsidR="00EA010F" w:rsidRDefault="00EA010F" w:rsidP="00EA010F">
      <w:pPr>
        <w:pStyle w:val="Heading5"/>
        <w:rPr>
          <w:lang w:bidi="en-US"/>
        </w:rPr>
      </w:pPr>
      <w:r>
        <w:rPr>
          <w:lang w:bidi="en-US"/>
        </w:rPr>
        <w:t>Popup thực hiện</w:t>
      </w:r>
    </w:p>
    <w:p w14:paraId="5F6BEDA6" w14:textId="77777777" w:rsidR="00CA68D7" w:rsidRDefault="00CA68D7" w:rsidP="00CA68D7">
      <w:pPr>
        <w:rPr>
          <w:lang w:bidi="en-US"/>
        </w:rPr>
      </w:pPr>
    </w:p>
    <w:p w14:paraId="4A88EBB8" w14:textId="6AF7520F" w:rsidR="00CA68D7" w:rsidRDefault="00CA68D7" w:rsidP="00CA68D7">
      <w:pPr>
        <w:rPr>
          <w:ins w:id="1310" w:author="Microsoft account" w:date="2021-09-05T21:50:00Z"/>
          <w:lang w:bidi="en-US"/>
        </w:rPr>
      </w:pPr>
      <w:ins w:id="1311" w:author="Microsoft account" w:date="2021-09-05T21:50:00Z">
        <w:r>
          <w:rPr>
            <w:lang w:bidi="en-US"/>
          </w:rPr>
          <w:t>Bao gồm 2 vùng</w:t>
        </w:r>
      </w:ins>
    </w:p>
    <w:p w14:paraId="2D1405D6" w14:textId="77777777" w:rsidR="00CA68D7" w:rsidRDefault="00CA68D7" w:rsidP="00CA68D7">
      <w:pPr>
        <w:pStyle w:val="ListParagraph"/>
        <w:numPr>
          <w:ilvl w:val="0"/>
          <w:numId w:val="3"/>
        </w:numPr>
        <w:rPr>
          <w:ins w:id="1312" w:author="Microsoft account" w:date="2021-09-05T21:50:00Z"/>
          <w:lang w:bidi="en-US"/>
        </w:rPr>
      </w:pPr>
      <w:ins w:id="1313" w:author="Microsoft account" w:date="2021-09-05T21:50:00Z">
        <w:r>
          <w:rPr>
            <w:lang w:bidi="en-US"/>
          </w:rPr>
          <w:t>Vùng trái: Thông tin chi tiết lệnh</w:t>
        </w:r>
      </w:ins>
    </w:p>
    <w:p w14:paraId="74309B03" w14:textId="77777777" w:rsidR="00CA68D7" w:rsidRPr="00F21086" w:rsidRDefault="00CA68D7" w:rsidP="00CA68D7">
      <w:pPr>
        <w:pStyle w:val="ListParagraph"/>
        <w:numPr>
          <w:ilvl w:val="0"/>
          <w:numId w:val="3"/>
        </w:numPr>
        <w:rPr>
          <w:ins w:id="1314" w:author="Microsoft account" w:date="2021-09-05T21:50:00Z"/>
          <w:lang w:bidi="en-US"/>
        </w:rPr>
      </w:pPr>
      <w:ins w:id="1315" w:author="Microsoft account" w:date="2021-09-05T21:50:00Z">
        <w:r w:rsidRPr="00F21086">
          <w:rPr>
            <w:lang w:bidi="en-US"/>
          </w:rPr>
          <w:t>Vùng bên phải: Hiển thị nội dung file tờ trình ĐCLS đã upload ở bước đặt lệnh</w:t>
        </w:r>
      </w:ins>
    </w:p>
    <w:p w14:paraId="01C7D9B3" w14:textId="77777777" w:rsidR="00CA68D7" w:rsidRPr="00CA68D7" w:rsidRDefault="00CA68D7" w:rsidP="00CA68D7">
      <w:pPr>
        <w:rPr>
          <w:lang w:bidi="en-US"/>
        </w:rPr>
      </w:pPr>
    </w:p>
    <w:p w14:paraId="1BBE1BA3" w14:textId="53509F79" w:rsidR="005F1369" w:rsidRDefault="005F1369" w:rsidP="005F1369">
      <w:pPr>
        <w:rPr>
          <w:lang w:bidi="en-US"/>
        </w:rPr>
      </w:pPr>
    </w:p>
    <w:p w14:paraId="555B1FED" w14:textId="7C28EC56" w:rsidR="005F1369" w:rsidRPr="00BB0069" w:rsidRDefault="00CA68D7" w:rsidP="005F1369">
      <w:pPr>
        <w:rPr>
          <w:b/>
          <w:lang w:bidi="en-US"/>
        </w:rPr>
      </w:pPr>
      <w:ins w:id="1316" w:author="Microsoft account" w:date="2021-09-05T21:51:00Z">
        <w:r>
          <w:rPr>
            <w:b/>
            <w:lang w:bidi="en-US"/>
          </w:rPr>
          <w:lastRenderedPageBreak/>
          <w:t xml:space="preserve">Vùng bên trái: </w:t>
        </w:r>
      </w:ins>
      <w:r w:rsidR="005F1369" w:rsidRPr="00BB0069">
        <w:rPr>
          <w:b/>
          <w:lang w:bidi="en-US"/>
        </w:rPr>
        <w:t>Tất cả các trường disable</w:t>
      </w:r>
    </w:p>
    <w:p w14:paraId="23E4B04D" w14:textId="77777777" w:rsidR="005F1369" w:rsidRDefault="005F1369" w:rsidP="005F1369">
      <w:pPr>
        <w:rPr>
          <w:lang w:bidi="en-US"/>
        </w:rPr>
      </w:pPr>
    </w:p>
    <w:tbl>
      <w:tblPr>
        <w:tblStyle w:val="TableGrid"/>
        <w:tblW w:w="0" w:type="auto"/>
        <w:tblLook w:val="04A0" w:firstRow="1" w:lastRow="0" w:firstColumn="1" w:lastColumn="0" w:noHBand="0" w:noVBand="1"/>
      </w:tblPr>
      <w:tblGrid>
        <w:gridCol w:w="3292"/>
        <w:gridCol w:w="6356"/>
      </w:tblGrid>
      <w:tr w:rsidR="005F1369" w:rsidRPr="008419E6" w14:paraId="314C19DB" w14:textId="77777777" w:rsidTr="006C69D0">
        <w:tc>
          <w:tcPr>
            <w:tcW w:w="3292" w:type="dxa"/>
          </w:tcPr>
          <w:p w14:paraId="174C2E5A" w14:textId="77777777" w:rsidR="005F1369" w:rsidRPr="008419E6" w:rsidRDefault="005F1369" w:rsidP="006C69D0">
            <w:pPr>
              <w:jc w:val="center"/>
            </w:pPr>
            <w:r w:rsidRPr="008419E6">
              <w:rPr>
                <w:b/>
              </w:rPr>
              <w:t>Tên trường</w:t>
            </w:r>
          </w:p>
        </w:tc>
        <w:tc>
          <w:tcPr>
            <w:tcW w:w="6356" w:type="dxa"/>
          </w:tcPr>
          <w:p w14:paraId="609AE4E5" w14:textId="77777777" w:rsidR="005F1369" w:rsidRPr="008419E6" w:rsidRDefault="005F1369" w:rsidP="006C69D0">
            <w:pPr>
              <w:jc w:val="center"/>
            </w:pPr>
            <w:r w:rsidRPr="008419E6">
              <w:rPr>
                <w:b/>
              </w:rPr>
              <w:t>Mô tả</w:t>
            </w:r>
          </w:p>
        </w:tc>
      </w:tr>
      <w:tr w:rsidR="005F1369" w:rsidRPr="008419E6" w14:paraId="5C379F58" w14:textId="77777777" w:rsidTr="006C69D0">
        <w:tc>
          <w:tcPr>
            <w:tcW w:w="3292" w:type="dxa"/>
          </w:tcPr>
          <w:p w14:paraId="4F88B947" w14:textId="77777777" w:rsidR="005F1369" w:rsidRPr="008419E6" w:rsidRDefault="005F1369" w:rsidP="006C69D0">
            <w:r w:rsidRPr="008419E6">
              <w:t>Số hiệu lệnh SELL</w:t>
            </w:r>
          </w:p>
        </w:tc>
        <w:tc>
          <w:tcPr>
            <w:tcW w:w="6356" w:type="dxa"/>
          </w:tcPr>
          <w:p w14:paraId="4B38C703" w14:textId="77777777" w:rsidR="005F1369" w:rsidRPr="008419E6" w:rsidRDefault="005F1369" w:rsidP="006C69D0">
            <w:r w:rsidRPr="00DC0581">
              <w:t>Hiển thị theo dòng của grid đã chọn</w:t>
            </w:r>
          </w:p>
        </w:tc>
      </w:tr>
      <w:tr w:rsidR="005F1369" w:rsidRPr="008419E6" w14:paraId="39A22753" w14:textId="77777777" w:rsidTr="006C69D0">
        <w:tc>
          <w:tcPr>
            <w:tcW w:w="3292" w:type="dxa"/>
          </w:tcPr>
          <w:p w14:paraId="5CE8EA54" w14:textId="77777777" w:rsidR="005F1369" w:rsidRPr="008419E6" w:rsidRDefault="005F1369" w:rsidP="006C69D0">
            <w:r w:rsidRPr="008419E6">
              <w:t>Số hợp đồng SELL</w:t>
            </w:r>
          </w:p>
        </w:tc>
        <w:tc>
          <w:tcPr>
            <w:tcW w:w="6356" w:type="dxa"/>
          </w:tcPr>
          <w:p w14:paraId="6E727FEA" w14:textId="77777777" w:rsidR="005F1369" w:rsidRPr="008419E6" w:rsidRDefault="005F1369" w:rsidP="006C69D0">
            <w:r w:rsidRPr="00DC0581">
              <w:t>Hiển thị theo dòng của grid đã chọn</w:t>
            </w:r>
          </w:p>
        </w:tc>
      </w:tr>
      <w:tr w:rsidR="00CA68D7" w:rsidRPr="008419E6" w14:paraId="76027F7A" w14:textId="77777777" w:rsidTr="006C69D0">
        <w:trPr>
          <w:ins w:id="1317" w:author="Microsoft account" w:date="2021-09-05T21:50:00Z"/>
        </w:trPr>
        <w:tc>
          <w:tcPr>
            <w:tcW w:w="3292" w:type="dxa"/>
          </w:tcPr>
          <w:p w14:paraId="6338DF95" w14:textId="58E16334" w:rsidR="00CA68D7" w:rsidRDefault="00CA68D7" w:rsidP="006C69D0">
            <w:pPr>
              <w:rPr>
                <w:ins w:id="1318" w:author="Microsoft account" w:date="2021-09-05T21:50:00Z"/>
              </w:rPr>
            </w:pPr>
            <w:ins w:id="1319" w:author="Microsoft account" w:date="2021-09-05T21:50:00Z">
              <w:r>
                <w:t>Đại lý</w:t>
              </w:r>
            </w:ins>
          </w:p>
        </w:tc>
        <w:tc>
          <w:tcPr>
            <w:tcW w:w="6356" w:type="dxa"/>
          </w:tcPr>
          <w:p w14:paraId="17E63817" w14:textId="27F03EB6" w:rsidR="00CA68D7" w:rsidRPr="00DC0581" w:rsidRDefault="00CA68D7" w:rsidP="006C69D0">
            <w:pPr>
              <w:rPr>
                <w:ins w:id="1320" w:author="Microsoft account" w:date="2021-09-05T21:50:00Z"/>
              </w:rPr>
            </w:pPr>
            <w:ins w:id="1321" w:author="Microsoft account" w:date="2021-09-05T21:50:00Z">
              <w:r w:rsidRPr="00DC0581">
                <w:t>Hiển thị theo dòng của grid đã chọn</w:t>
              </w:r>
            </w:ins>
          </w:p>
        </w:tc>
      </w:tr>
      <w:tr w:rsidR="005F1369" w:rsidRPr="008419E6" w14:paraId="76A4F7AB" w14:textId="77777777" w:rsidTr="006C69D0">
        <w:tc>
          <w:tcPr>
            <w:tcW w:w="3292" w:type="dxa"/>
          </w:tcPr>
          <w:p w14:paraId="1CCB639C" w14:textId="0279F5FA" w:rsidR="005F1369" w:rsidRPr="008419E6" w:rsidRDefault="008830FC" w:rsidP="006C69D0">
            <w:r>
              <w:t>Mã trái phiếu</w:t>
            </w:r>
          </w:p>
        </w:tc>
        <w:tc>
          <w:tcPr>
            <w:tcW w:w="6356" w:type="dxa"/>
          </w:tcPr>
          <w:p w14:paraId="41B923F3" w14:textId="77777777" w:rsidR="005F1369" w:rsidRPr="008419E6" w:rsidRDefault="005F1369" w:rsidP="006C69D0">
            <w:r w:rsidRPr="00DC0581">
              <w:t>Hiển thị theo dòng của grid đã chọn</w:t>
            </w:r>
          </w:p>
        </w:tc>
      </w:tr>
      <w:tr w:rsidR="008830FC" w:rsidRPr="008419E6" w14:paraId="547E41B7" w14:textId="77777777" w:rsidTr="006C69D0">
        <w:tc>
          <w:tcPr>
            <w:tcW w:w="3292" w:type="dxa"/>
          </w:tcPr>
          <w:p w14:paraId="57FAC566" w14:textId="2DA5A444" w:rsidR="008830FC" w:rsidRDefault="008830FC" w:rsidP="008830FC">
            <w:r>
              <w:t>Tổ chức phát hành</w:t>
            </w:r>
          </w:p>
        </w:tc>
        <w:tc>
          <w:tcPr>
            <w:tcW w:w="6356" w:type="dxa"/>
          </w:tcPr>
          <w:p w14:paraId="4A73B89D" w14:textId="33247A62" w:rsidR="008830FC" w:rsidRPr="00DC0581" w:rsidRDefault="008830FC" w:rsidP="008830FC">
            <w:r w:rsidRPr="00DC0581">
              <w:t>Hiển thị theo dòng của grid đã chọn</w:t>
            </w:r>
          </w:p>
        </w:tc>
      </w:tr>
      <w:tr w:rsidR="008830FC" w:rsidRPr="008419E6" w14:paraId="1A977C05" w14:textId="77777777" w:rsidTr="006C69D0">
        <w:tc>
          <w:tcPr>
            <w:tcW w:w="3292" w:type="dxa"/>
          </w:tcPr>
          <w:p w14:paraId="0F3F33F9" w14:textId="08090FD6" w:rsidR="008830FC" w:rsidRDefault="008830FC" w:rsidP="008830FC">
            <w:r>
              <w:t>Trái phiếu niêm yết</w:t>
            </w:r>
          </w:p>
        </w:tc>
        <w:tc>
          <w:tcPr>
            <w:tcW w:w="6356" w:type="dxa"/>
          </w:tcPr>
          <w:p w14:paraId="06B9A264" w14:textId="4DF0F1DC" w:rsidR="008830FC" w:rsidRPr="00DC0581" w:rsidRDefault="008830FC" w:rsidP="008830FC">
            <w:r w:rsidRPr="00DC0581">
              <w:t>Hiển thị theo dòng của grid đã chọn</w:t>
            </w:r>
          </w:p>
        </w:tc>
      </w:tr>
      <w:tr w:rsidR="008830FC" w:rsidRPr="008419E6" w14:paraId="559929DC" w14:textId="77777777" w:rsidTr="006C69D0">
        <w:tc>
          <w:tcPr>
            <w:tcW w:w="3292" w:type="dxa"/>
          </w:tcPr>
          <w:p w14:paraId="31BE4585" w14:textId="77777777" w:rsidR="008830FC" w:rsidRPr="008419E6" w:rsidRDefault="008830FC" w:rsidP="008830FC">
            <w:r w:rsidRPr="008419E6">
              <w:t>Sản phẩm</w:t>
            </w:r>
          </w:p>
        </w:tc>
        <w:tc>
          <w:tcPr>
            <w:tcW w:w="6356" w:type="dxa"/>
          </w:tcPr>
          <w:p w14:paraId="6B7DD675" w14:textId="77777777" w:rsidR="008830FC" w:rsidRPr="008419E6" w:rsidRDefault="008830FC" w:rsidP="008830FC">
            <w:r w:rsidRPr="00DC0581">
              <w:t>Hiển thị theo dòng của grid đã chọn</w:t>
            </w:r>
          </w:p>
        </w:tc>
      </w:tr>
      <w:tr w:rsidR="008830FC" w:rsidRPr="008419E6" w14:paraId="6B603B00" w14:textId="77777777" w:rsidTr="006C69D0">
        <w:tc>
          <w:tcPr>
            <w:tcW w:w="3292" w:type="dxa"/>
          </w:tcPr>
          <w:p w14:paraId="6FE7B15D" w14:textId="1AABFB01" w:rsidR="008830FC" w:rsidRPr="008419E6" w:rsidRDefault="008830FC" w:rsidP="008830FC">
            <w:r>
              <w:t>Mã</w:t>
            </w:r>
            <w:r w:rsidRPr="008419E6">
              <w:t xml:space="preserve"> khách hàng</w:t>
            </w:r>
          </w:p>
        </w:tc>
        <w:tc>
          <w:tcPr>
            <w:tcW w:w="6356" w:type="dxa"/>
          </w:tcPr>
          <w:p w14:paraId="398EC65A" w14:textId="77777777" w:rsidR="008830FC" w:rsidRDefault="008830FC" w:rsidP="008830FC">
            <w:r w:rsidRPr="00DC0581">
              <w:t>Hiển thị theo dòng của grid đã chọn</w:t>
            </w:r>
          </w:p>
          <w:p w14:paraId="66083DF6" w14:textId="77777777" w:rsidR="008830FC" w:rsidRPr="008419E6" w:rsidRDefault="008830FC" w:rsidP="008830FC">
            <w:r w:rsidRPr="008419E6">
              <w:t>Bên cạnh có một link “Hiển thị thông tin KH” =&gt; Khi click vào, sẽ hiển thị thêm các thông tin của khách hàng (lấy từ cache, không truy vấn lại DB), bao gồm</w:t>
            </w:r>
          </w:p>
          <w:p w14:paraId="653DFDA7" w14:textId="77777777" w:rsidR="008830FC" w:rsidRPr="008419E6" w:rsidRDefault="008830FC" w:rsidP="008830FC">
            <w:pPr>
              <w:pStyle w:val="ListParagraph"/>
              <w:numPr>
                <w:ilvl w:val="0"/>
                <w:numId w:val="3"/>
              </w:numPr>
              <w:spacing w:before="60"/>
            </w:pPr>
            <w:r w:rsidRPr="008419E6">
              <w:t>Họ tên</w:t>
            </w:r>
          </w:p>
          <w:p w14:paraId="1638D01B" w14:textId="77777777" w:rsidR="008830FC" w:rsidRPr="008419E6" w:rsidRDefault="008830FC" w:rsidP="008830FC">
            <w:pPr>
              <w:pStyle w:val="ListParagraph"/>
              <w:numPr>
                <w:ilvl w:val="0"/>
                <w:numId w:val="3"/>
              </w:numPr>
              <w:spacing w:before="60"/>
            </w:pPr>
            <w:r w:rsidRPr="008419E6">
              <w:t>Họ tên có dấu</w:t>
            </w:r>
          </w:p>
          <w:p w14:paraId="1C944685" w14:textId="77777777" w:rsidR="008830FC" w:rsidRPr="008419E6" w:rsidRDefault="008830FC" w:rsidP="008830FC">
            <w:pPr>
              <w:pStyle w:val="ListParagraph"/>
              <w:numPr>
                <w:ilvl w:val="0"/>
                <w:numId w:val="3"/>
              </w:numPr>
              <w:spacing w:before="60"/>
            </w:pPr>
            <w:r w:rsidRPr="008419E6">
              <w:t>Số ĐKSH</w:t>
            </w:r>
          </w:p>
          <w:p w14:paraId="7F622452" w14:textId="77777777" w:rsidR="008830FC" w:rsidRPr="008419E6" w:rsidRDefault="008830FC" w:rsidP="008830FC">
            <w:pPr>
              <w:pStyle w:val="ListParagraph"/>
              <w:numPr>
                <w:ilvl w:val="0"/>
                <w:numId w:val="3"/>
              </w:numPr>
              <w:spacing w:before="60"/>
            </w:pPr>
            <w:r w:rsidRPr="008419E6">
              <w:t>Nơi cấp</w:t>
            </w:r>
          </w:p>
          <w:p w14:paraId="73184CFB" w14:textId="77777777" w:rsidR="008830FC" w:rsidRPr="008419E6" w:rsidRDefault="008830FC" w:rsidP="008830FC">
            <w:pPr>
              <w:pStyle w:val="ListParagraph"/>
              <w:numPr>
                <w:ilvl w:val="0"/>
                <w:numId w:val="3"/>
              </w:numPr>
              <w:spacing w:before="60"/>
            </w:pPr>
            <w:r w:rsidRPr="008419E6">
              <w:t>Ngày cấp</w:t>
            </w:r>
          </w:p>
          <w:p w14:paraId="064E284E" w14:textId="77777777" w:rsidR="008830FC" w:rsidRPr="008419E6" w:rsidRDefault="008830FC" w:rsidP="008830FC">
            <w:pPr>
              <w:pStyle w:val="ListParagraph"/>
              <w:numPr>
                <w:ilvl w:val="0"/>
                <w:numId w:val="3"/>
              </w:numPr>
              <w:spacing w:before="60"/>
            </w:pPr>
            <w:r w:rsidRPr="008419E6">
              <w:t>Địa chỉ thường trú</w:t>
            </w:r>
          </w:p>
          <w:p w14:paraId="7F6CFA32" w14:textId="77777777" w:rsidR="008830FC" w:rsidRPr="008419E6" w:rsidRDefault="008830FC" w:rsidP="008830FC">
            <w:pPr>
              <w:pStyle w:val="ListParagraph"/>
              <w:numPr>
                <w:ilvl w:val="0"/>
                <w:numId w:val="3"/>
              </w:numPr>
              <w:spacing w:before="60"/>
            </w:pPr>
            <w:r w:rsidRPr="008419E6">
              <w:t>Email</w:t>
            </w:r>
          </w:p>
          <w:p w14:paraId="12C74368" w14:textId="77777777" w:rsidR="008830FC" w:rsidRPr="008419E6" w:rsidRDefault="008830FC" w:rsidP="008830FC">
            <w:pPr>
              <w:pStyle w:val="ListParagraph"/>
              <w:numPr>
                <w:ilvl w:val="0"/>
                <w:numId w:val="3"/>
              </w:numPr>
              <w:spacing w:before="60"/>
            </w:pPr>
            <w:r w:rsidRPr="008419E6">
              <w:t>Mobile</w:t>
            </w:r>
          </w:p>
          <w:p w14:paraId="268C31D3" w14:textId="0171AE59" w:rsidR="008830FC" w:rsidRPr="008419E6" w:rsidRDefault="008830FC" w:rsidP="008830FC">
            <w:r w:rsidRPr="008419E6">
              <w:t>Đường link đổi label thành “Ẩn thông tin KH” =&gt; Click vào sẽ ẩn thông tin KH đi</w:t>
            </w:r>
          </w:p>
        </w:tc>
      </w:tr>
      <w:tr w:rsidR="008830FC" w:rsidRPr="008419E6" w14:paraId="067CEA6B" w14:textId="77777777" w:rsidTr="006C69D0">
        <w:tc>
          <w:tcPr>
            <w:tcW w:w="3292" w:type="dxa"/>
          </w:tcPr>
          <w:p w14:paraId="65C4568D" w14:textId="77777777" w:rsidR="008830FC" w:rsidRPr="008419E6" w:rsidRDefault="008830FC" w:rsidP="008830FC">
            <w:r>
              <w:t>Lãi suất coupon (%/năm)</w:t>
            </w:r>
          </w:p>
        </w:tc>
        <w:tc>
          <w:tcPr>
            <w:tcW w:w="6356" w:type="dxa"/>
          </w:tcPr>
          <w:p w14:paraId="38393A43" w14:textId="77777777" w:rsidR="008830FC" w:rsidRPr="008419E6" w:rsidRDefault="008830FC" w:rsidP="008830FC">
            <w:r w:rsidRPr="00512DC4">
              <w:t>Lấy từ intschd.intrate dòng bản ghi đang hiệu lực tại ngày hệ thống</w:t>
            </w:r>
          </w:p>
        </w:tc>
      </w:tr>
      <w:tr w:rsidR="008830FC" w:rsidRPr="008419E6" w14:paraId="210ECAAB" w14:textId="77777777" w:rsidTr="006C69D0">
        <w:tc>
          <w:tcPr>
            <w:tcW w:w="3292" w:type="dxa"/>
          </w:tcPr>
          <w:p w14:paraId="0139C8B1" w14:textId="77777777" w:rsidR="008830FC" w:rsidRPr="008419E6" w:rsidRDefault="008830FC" w:rsidP="008830FC">
            <w:r>
              <w:t>Giá SELL hiện tại</w:t>
            </w:r>
          </w:p>
        </w:tc>
        <w:tc>
          <w:tcPr>
            <w:tcW w:w="6356" w:type="dxa"/>
          </w:tcPr>
          <w:p w14:paraId="20D4DC29" w14:textId="77777777" w:rsidR="008830FC" w:rsidRPr="008419E6" w:rsidRDefault="008830FC" w:rsidP="008830FC">
            <w:r w:rsidRPr="00354D63">
              <w:t>Hiển thị theo dòng của grid đã chọn</w:t>
            </w:r>
          </w:p>
        </w:tc>
      </w:tr>
      <w:tr w:rsidR="008830FC" w:rsidRPr="008419E6" w14:paraId="077118BF" w14:textId="77777777" w:rsidTr="006C69D0">
        <w:tc>
          <w:tcPr>
            <w:tcW w:w="3292" w:type="dxa"/>
          </w:tcPr>
          <w:p w14:paraId="4F81C2D2" w14:textId="77777777" w:rsidR="008830FC" w:rsidRPr="008419E6" w:rsidRDefault="008830FC" w:rsidP="008830FC">
            <w:r>
              <w:t>Giá trị HĐ SELL hiện tại</w:t>
            </w:r>
          </w:p>
        </w:tc>
        <w:tc>
          <w:tcPr>
            <w:tcW w:w="6356" w:type="dxa"/>
          </w:tcPr>
          <w:p w14:paraId="401BD96E" w14:textId="77777777" w:rsidR="008830FC" w:rsidRPr="008419E6" w:rsidRDefault="008830FC" w:rsidP="008830FC">
            <w:pPr>
              <w:ind w:left="-18"/>
            </w:pPr>
            <w:r w:rsidRPr="00354D63">
              <w:t>Hiển thị theo dòng của grid đã chọn</w:t>
            </w:r>
          </w:p>
        </w:tc>
      </w:tr>
      <w:tr w:rsidR="006A56BC" w:rsidRPr="008419E6" w14:paraId="724B3FD6" w14:textId="77777777" w:rsidTr="006C69D0">
        <w:trPr>
          <w:ins w:id="1322" w:author="Microsoft account" w:date="2021-09-05T21:51:00Z"/>
        </w:trPr>
        <w:tc>
          <w:tcPr>
            <w:tcW w:w="3292" w:type="dxa"/>
          </w:tcPr>
          <w:p w14:paraId="68D79E36" w14:textId="38D190B2" w:rsidR="006A56BC" w:rsidRDefault="006A56BC" w:rsidP="006A56BC">
            <w:pPr>
              <w:rPr>
                <w:ins w:id="1323" w:author="Microsoft account" w:date="2021-09-05T21:51:00Z"/>
              </w:rPr>
            </w:pPr>
            <w:ins w:id="1324" w:author="Microsoft account" w:date="2021-09-05T21:51:00Z">
              <w:r>
                <w:t>Điều chỉnh trực tiếp giá</w:t>
              </w:r>
            </w:ins>
          </w:p>
        </w:tc>
        <w:tc>
          <w:tcPr>
            <w:tcW w:w="6356" w:type="dxa"/>
          </w:tcPr>
          <w:p w14:paraId="32DD63D2" w14:textId="7540BD92" w:rsidR="006A56BC" w:rsidRDefault="006A56BC" w:rsidP="006A56BC">
            <w:pPr>
              <w:rPr>
                <w:ins w:id="1325" w:author="Microsoft account" w:date="2021-09-05T21:51:00Z"/>
              </w:rPr>
            </w:pPr>
            <w:ins w:id="1326" w:author="Microsoft account" w:date="2021-09-05T21:54:00Z">
              <w:r w:rsidRPr="005432F3">
                <w:t>Hiển thị theo dòng của grid đã chọn</w:t>
              </w:r>
            </w:ins>
          </w:p>
        </w:tc>
      </w:tr>
      <w:tr w:rsidR="006A56BC" w:rsidRPr="008419E6" w14:paraId="24E7BF1C" w14:textId="77777777" w:rsidTr="006C69D0">
        <w:trPr>
          <w:ins w:id="1327" w:author="Microsoft account" w:date="2021-09-05T21:51:00Z"/>
        </w:trPr>
        <w:tc>
          <w:tcPr>
            <w:tcW w:w="3292" w:type="dxa"/>
          </w:tcPr>
          <w:p w14:paraId="66892608" w14:textId="5AA8BCCD" w:rsidR="006A56BC" w:rsidRDefault="006A56BC" w:rsidP="006A56BC">
            <w:pPr>
              <w:rPr>
                <w:ins w:id="1328" w:author="Microsoft account" w:date="2021-09-05T21:51:00Z"/>
              </w:rPr>
            </w:pPr>
            <w:ins w:id="1329" w:author="Microsoft account" w:date="2021-09-05T21:51:00Z">
              <w:r>
                <w:t>Giá SELL điều chỉnh</w:t>
              </w:r>
            </w:ins>
          </w:p>
        </w:tc>
        <w:tc>
          <w:tcPr>
            <w:tcW w:w="6356" w:type="dxa"/>
          </w:tcPr>
          <w:p w14:paraId="3684EF94" w14:textId="0203E42B" w:rsidR="006A56BC" w:rsidRDefault="006A56BC" w:rsidP="006A56BC">
            <w:pPr>
              <w:rPr>
                <w:ins w:id="1330" w:author="Microsoft account" w:date="2021-09-05T21:51:00Z"/>
              </w:rPr>
            </w:pPr>
            <w:ins w:id="1331" w:author="Microsoft account" w:date="2021-09-05T21:54:00Z">
              <w:r w:rsidRPr="005432F3">
                <w:t>Hiển thị theo dòng của grid đã chọn</w:t>
              </w:r>
            </w:ins>
          </w:p>
        </w:tc>
      </w:tr>
      <w:tr w:rsidR="008830FC" w:rsidRPr="008419E6" w14:paraId="69B35CAD" w14:textId="77777777" w:rsidTr="006C69D0">
        <w:tc>
          <w:tcPr>
            <w:tcW w:w="3292" w:type="dxa"/>
          </w:tcPr>
          <w:p w14:paraId="18CF0B51" w14:textId="77777777" w:rsidR="008830FC" w:rsidRPr="008419E6" w:rsidRDefault="008830FC" w:rsidP="008830FC">
            <w:r>
              <w:t>LS đáo hạn hiện tại (%/năm)</w:t>
            </w:r>
          </w:p>
        </w:tc>
        <w:tc>
          <w:tcPr>
            <w:tcW w:w="6356" w:type="dxa"/>
          </w:tcPr>
          <w:p w14:paraId="165FF0E6" w14:textId="79A954A9" w:rsidR="00CA68D7" w:rsidRDefault="00CA68D7" w:rsidP="008830FC">
            <w:pPr>
              <w:rPr>
                <w:ins w:id="1332" w:author="Microsoft account" w:date="2021-09-05T21:52:00Z"/>
              </w:rPr>
            </w:pPr>
            <w:ins w:id="1333" w:author="Microsoft account" w:date="2021-09-05T21:52:00Z">
              <w:r>
                <w:t>Chỉ hiển thị nếu điều chỉnh trực tiếp giá = Không và phương pháp tính giá là CK dòng tiền đến đáo hạn</w:t>
              </w:r>
            </w:ins>
          </w:p>
          <w:p w14:paraId="59F1D12E" w14:textId="77777777" w:rsidR="008830FC" w:rsidRDefault="008830FC" w:rsidP="008830FC">
            <w:r>
              <w:t>Dựa oxmast.productid</w:t>
            </w:r>
          </w:p>
          <w:p w14:paraId="2CF2B8BD" w14:textId="77199F9F" w:rsidR="008830FC" w:rsidRPr="00512DC4" w:rsidDel="00CA68D7" w:rsidRDefault="008830FC" w:rsidP="008830FC">
            <w:pPr>
              <w:rPr>
                <w:del w:id="1334" w:author="Microsoft account" w:date="2021-09-05T21:52:00Z"/>
              </w:rPr>
            </w:pPr>
            <w:del w:id="1335" w:author="Microsoft account" w:date="2021-09-05T21:52:00Z">
              <w:r w:rsidRPr="00512DC4" w:rsidDel="00CA68D7">
                <w:delText>Chỉ hiện thị nếu</w:delText>
              </w:r>
              <w:r w:rsidDel="00CA68D7">
                <w:delText xml:space="preserve"> product có</w:delText>
              </w:r>
              <w:r w:rsidRPr="00512DC4" w:rsidDel="00CA68D7">
                <w:delText xml:space="preserve"> phương pháp tính giá là CK dòng tiền đến đáo hạn.</w:delText>
              </w:r>
            </w:del>
          </w:p>
          <w:p w14:paraId="76A5FB21" w14:textId="77777777" w:rsidR="008830FC" w:rsidRPr="00512DC4" w:rsidRDefault="008830FC" w:rsidP="008830FC">
            <w:r w:rsidRPr="00512DC4">
              <w:t>Tính kỳ hạn nắm giữ đến đáo hạn = assetdtl.duedate – ngày hệ thống =&gt; lookup product &amp; productselldtl để tìm lãi suất đáo hạn tương ứng kỳ hạn nắm giữ</w:t>
            </w:r>
          </w:p>
          <w:p w14:paraId="58A02456" w14:textId="77777777" w:rsidR="008830FC" w:rsidRPr="00512DC4" w:rsidRDefault="008830FC" w:rsidP="008830FC">
            <w:r w:rsidRPr="00512DC4">
              <w:t>Chú ý:</w:t>
            </w:r>
          </w:p>
          <w:p w14:paraId="129EE11E" w14:textId="654FA394" w:rsidR="008830FC" w:rsidRPr="00512DC4" w:rsidRDefault="006C69D0" w:rsidP="008830FC">
            <w:pPr>
              <w:pStyle w:val="ListParagraph"/>
              <w:numPr>
                <w:ilvl w:val="0"/>
                <w:numId w:val="3"/>
              </w:numPr>
            </w:pPr>
            <w:r>
              <w:t xml:space="preserve">Nếu loại LS = cố định </w:t>
            </w:r>
            <w:r w:rsidR="008830FC" w:rsidRPr="00512DC4">
              <w:t>=&gt; lấy = productselldtl.rate</w:t>
            </w:r>
          </w:p>
          <w:p w14:paraId="742F089F" w14:textId="72C6C38F" w:rsidR="008830FC" w:rsidRPr="00512DC4" w:rsidRDefault="008830FC" w:rsidP="008830FC">
            <w:pPr>
              <w:pStyle w:val="ListParagraph"/>
              <w:numPr>
                <w:ilvl w:val="0"/>
                <w:numId w:val="3"/>
              </w:numPr>
            </w:pPr>
            <w:r w:rsidRPr="00512DC4">
              <w:t xml:space="preserve">Nếu loại LS = </w:t>
            </w:r>
            <w:r>
              <w:t xml:space="preserve">LS coupon tại ngày bán +/- Biên độ hoặc * Tỷ lệ </w:t>
            </w:r>
            <w:r w:rsidRPr="00512DC4">
              <w:t xml:space="preserve">=&gt; lấy bằng LS coupon lấy được ở trên + </w:t>
            </w:r>
            <w:r>
              <w:t xml:space="preserve">hoặc * </w:t>
            </w:r>
            <w:r w:rsidRPr="00512DC4">
              <w:t>productselldtl.amplitude</w:t>
            </w:r>
          </w:p>
          <w:p w14:paraId="4B6ABBF7" w14:textId="77777777" w:rsidR="008830FC" w:rsidRPr="00512DC4" w:rsidRDefault="008830FC" w:rsidP="008830FC"/>
          <w:p w14:paraId="58B9C47A" w14:textId="0BCFE978" w:rsidR="008830FC" w:rsidRPr="008419E6" w:rsidRDefault="008830FC" w:rsidP="008830FC">
            <w:del w:id="1336" w:author="Microsoft account" w:date="2021-09-05T21:52:00Z">
              <w:r w:rsidRPr="00512DC4" w:rsidDel="00CA68D7">
                <w:delText xml:space="preserve">Nếu </w:delText>
              </w:r>
              <w:r w:rsidDel="00CA68D7">
                <w:delText xml:space="preserve">product có </w:delText>
              </w:r>
              <w:r w:rsidRPr="00512DC4" w:rsidDel="00CA68D7">
                <w:delText xml:space="preserve">phương pháp tính giá là CK trực tiếp margin cho đại lý </w:delText>
              </w:r>
              <w:r w:rsidR="006C69D0" w:rsidDel="00CA68D7">
                <w:delText xml:space="preserve">hoặc Phân chia tỷ lệ coupon </w:delText>
              </w:r>
              <w:r w:rsidRPr="00512DC4" w:rsidDel="00CA68D7">
                <w:delText>=&gt; Không hiển thị trường này</w:delText>
              </w:r>
            </w:del>
          </w:p>
        </w:tc>
      </w:tr>
      <w:tr w:rsidR="008830FC" w:rsidRPr="008419E6" w14:paraId="7F4791D2" w14:textId="77777777" w:rsidTr="006C69D0">
        <w:tc>
          <w:tcPr>
            <w:tcW w:w="3292" w:type="dxa"/>
          </w:tcPr>
          <w:p w14:paraId="20F74951" w14:textId="77777777" w:rsidR="008830FC" w:rsidRPr="008419E6" w:rsidRDefault="008830FC" w:rsidP="008830FC">
            <w:r>
              <w:t>LS đáo hạn đề nghị ĐC (%/năm)</w:t>
            </w:r>
          </w:p>
        </w:tc>
        <w:tc>
          <w:tcPr>
            <w:tcW w:w="6356" w:type="dxa"/>
          </w:tcPr>
          <w:p w14:paraId="6E427E2C" w14:textId="77777777" w:rsidR="00CA68D7" w:rsidRDefault="00CA68D7" w:rsidP="00CA68D7">
            <w:pPr>
              <w:rPr>
                <w:ins w:id="1337" w:author="Microsoft account" w:date="2021-09-05T21:52:00Z"/>
              </w:rPr>
            </w:pPr>
            <w:ins w:id="1338" w:author="Microsoft account" w:date="2021-09-05T21:52:00Z">
              <w:r>
                <w:t>Chỉ hiển thị nếu điều chỉnh trực tiếp giá = Không và phương pháp tính giá là CK dòng tiền đến đáo hạn</w:t>
              </w:r>
            </w:ins>
          </w:p>
          <w:p w14:paraId="229CA3BE" w14:textId="77777777" w:rsidR="00CA68D7" w:rsidRDefault="00CA68D7" w:rsidP="008830FC">
            <w:pPr>
              <w:rPr>
                <w:ins w:id="1339" w:author="Microsoft account" w:date="2021-09-05T21:52:00Z"/>
              </w:rPr>
            </w:pPr>
          </w:p>
          <w:p w14:paraId="49C4748D" w14:textId="77777777" w:rsidR="008830FC" w:rsidRDefault="008830FC" w:rsidP="008830FC">
            <w:r>
              <w:t xml:space="preserve">Dựa theo oxmast.productid join productadj where productadj.confirmno = oxmast.confirmno join product where </w:t>
            </w:r>
            <w:r>
              <w:lastRenderedPageBreak/>
              <w:t>oxmast.productid = product.autoid</w:t>
            </w:r>
          </w:p>
          <w:p w14:paraId="10B8340B" w14:textId="07B1D49C" w:rsidR="008830FC" w:rsidRDefault="008830FC" w:rsidP="008830FC">
            <w:pPr>
              <w:pStyle w:val="ListParagraph"/>
              <w:numPr>
                <w:ilvl w:val="0"/>
                <w:numId w:val="3"/>
              </w:numPr>
            </w:pPr>
            <w:del w:id="1340" w:author="Microsoft account" w:date="2021-09-05T21:52:00Z">
              <w:r w:rsidRPr="00512DC4" w:rsidDel="00CA68D7">
                <w:delText xml:space="preserve">Chỉ hiện thị nếu </w:delText>
              </w:r>
              <w:r w:rsidDel="00CA68D7">
                <w:delText xml:space="preserve">product có </w:delText>
              </w:r>
              <w:r w:rsidRPr="00512DC4" w:rsidDel="00CA68D7">
                <w:delText>phương pháp tính giá là CK dòng tiền đến đáo hạn</w:delText>
              </w:r>
              <w:r w:rsidDel="00CA68D7">
                <w:delText xml:space="preserve"> </w:delText>
              </w:r>
            </w:del>
            <w:r>
              <w:t>=&gt; Hiển thị productadj.rate =&gt; Trường này hiển thị chữ đậm màu đỏ</w:t>
            </w:r>
          </w:p>
          <w:p w14:paraId="05B15647" w14:textId="35146866" w:rsidR="008830FC" w:rsidRPr="008419E6" w:rsidRDefault="008830FC" w:rsidP="008830FC">
            <w:pPr>
              <w:pStyle w:val="ListParagraph"/>
              <w:numPr>
                <w:ilvl w:val="0"/>
                <w:numId w:val="3"/>
              </w:numPr>
            </w:pPr>
            <w:del w:id="1341" w:author="Microsoft account" w:date="2021-09-05T21:52:00Z">
              <w:r w:rsidRPr="00512DC4" w:rsidDel="00CA68D7">
                <w:delText xml:space="preserve">Nếu </w:delText>
              </w:r>
              <w:r w:rsidDel="00CA68D7">
                <w:delText xml:space="preserve">product có </w:delText>
              </w:r>
              <w:r w:rsidRPr="00512DC4" w:rsidDel="00CA68D7">
                <w:delText xml:space="preserve">phương pháp tính giá là CK trực tiếp margin cho đại lý </w:delText>
              </w:r>
              <w:r w:rsidR="006C69D0" w:rsidDel="00CA68D7">
                <w:delText xml:space="preserve">hoặc Phân chia tỷ lệ coupon </w:delText>
              </w:r>
              <w:r w:rsidRPr="00512DC4" w:rsidDel="00CA68D7">
                <w:delText>=&gt; Không hiển thị trường này</w:delText>
              </w:r>
            </w:del>
          </w:p>
        </w:tc>
      </w:tr>
      <w:tr w:rsidR="008830FC" w:rsidRPr="008419E6" w14:paraId="318934D3" w14:textId="77777777" w:rsidTr="006C69D0">
        <w:tc>
          <w:tcPr>
            <w:tcW w:w="3292" w:type="dxa"/>
          </w:tcPr>
          <w:p w14:paraId="77B20FAF" w14:textId="77777777" w:rsidR="008830FC" w:rsidRPr="008419E6" w:rsidRDefault="008830FC" w:rsidP="008830FC">
            <w:r>
              <w:lastRenderedPageBreak/>
              <w:t>Margin chiết khấu hiện tại (%)</w:t>
            </w:r>
          </w:p>
        </w:tc>
        <w:tc>
          <w:tcPr>
            <w:tcW w:w="6356" w:type="dxa"/>
          </w:tcPr>
          <w:p w14:paraId="22DD573D" w14:textId="3A7D0FBB" w:rsidR="00CA68D7" w:rsidRDefault="00CA68D7" w:rsidP="00CA68D7">
            <w:pPr>
              <w:rPr>
                <w:ins w:id="1342" w:author="Microsoft account" w:date="2021-09-05T21:53:00Z"/>
              </w:rPr>
            </w:pPr>
            <w:ins w:id="1343" w:author="Microsoft account" w:date="2021-09-05T21:53:00Z">
              <w:r>
                <w:t>Chỉ hiển thị nếu điều chỉnh trực tiếp giá = Không và phương pháp tính giá là CK trực tiếp margin cho đại lý</w:t>
              </w:r>
            </w:ins>
          </w:p>
          <w:p w14:paraId="390BBE66" w14:textId="7CC8976F" w:rsidR="006C69D0" w:rsidDel="00CA68D7" w:rsidRDefault="006C69D0" w:rsidP="006C69D0">
            <w:pPr>
              <w:pStyle w:val="ListParagraph"/>
              <w:numPr>
                <w:ilvl w:val="0"/>
                <w:numId w:val="3"/>
              </w:numPr>
              <w:rPr>
                <w:del w:id="1344" w:author="Microsoft account" w:date="2021-09-05T21:53:00Z"/>
              </w:rPr>
            </w:pPr>
            <w:del w:id="1345" w:author="Microsoft account" w:date="2021-09-05T21:53:00Z">
              <w:r w:rsidDel="00CA68D7">
                <w:delText>Chỉ hiện thi nếu phương pháp tính giá là CK trực tiếp margin cho đại lý</w:delText>
              </w:r>
            </w:del>
          </w:p>
          <w:p w14:paraId="129427C6" w14:textId="77777777" w:rsidR="006C69D0" w:rsidRDefault="006C69D0" w:rsidP="006C69D0">
            <w:pPr>
              <w:pStyle w:val="ListParagraph"/>
            </w:pPr>
            <w:r>
              <w:t>= (Margin ngày chào bán cuối – Margin ngày cháo bán đầu) / (Ngày chào bán cuối – Ngày chào bán đầu) * (Ngày hệ thống – Ngày chào bán đầu) + Margin ngày chào bán đầu</w:t>
            </w:r>
          </w:p>
          <w:p w14:paraId="2A0C363B" w14:textId="126692C3" w:rsidR="008830FC" w:rsidRPr="008419E6" w:rsidRDefault="006C69D0" w:rsidP="006C69D0">
            <w:pPr>
              <w:pStyle w:val="ListParagraph"/>
              <w:numPr>
                <w:ilvl w:val="0"/>
                <w:numId w:val="3"/>
              </w:numPr>
            </w:pPr>
            <w:del w:id="1346" w:author="Microsoft account" w:date="2021-09-05T21:53:00Z">
              <w:r w:rsidDel="00CA68D7">
                <w:delText>Nếu phương pháp tính già là CK dòng tiền đến đáo hạn hoặc Phân chia tỷ lệ coupon  =&gt; Không hiển thị trường này</w:delText>
              </w:r>
            </w:del>
          </w:p>
        </w:tc>
      </w:tr>
      <w:tr w:rsidR="008830FC" w:rsidRPr="008419E6" w14:paraId="62437ED5" w14:textId="77777777" w:rsidTr="006C69D0">
        <w:tc>
          <w:tcPr>
            <w:tcW w:w="3292" w:type="dxa"/>
          </w:tcPr>
          <w:p w14:paraId="77BC4FC0" w14:textId="77777777" w:rsidR="008830FC" w:rsidRPr="008419E6" w:rsidRDefault="008830FC" w:rsidP="008830FC">
            <w:r>
              <w:t>Margin chiết khấu đề nghị ĐC (%)</w:t>
            </w:r>
          </w:p>
        </w:tc>
        <w:tc>
          <w:tcPr>
            <w:tcW w:w="6356" w:type="dxa"/>
          </w:tcPr>
          <w:p w14:paraId="1971F877" w14:textId="77777777" w:rsidR="00CA68D7" w:rsidRDefault="00CA68D7" w:rsidP="00CA68D7">
            <w:pPr>
              <w:rPr>
                <w:ins w:id="1347" w:author="Microsoft account" w:date="2021-09-05T21:53:00Z"/>
              </w:rPr>
            </w:pPr>
            <w:ins w:id="1348" w:author="Microsoft account" w:date="2021-09-05T21:53:00Z">
              <w:r>
                <w:t>Chỉ hiển thị nếu điều chỉnh trực tiếp giá = Không và phương pháp tính giá là CK trực tiếp margin cho đại lý</w:t>
              </w:r>
            </w:ins>
          </w:p>
          <w:p w14:paraId="4E0463B5" w14:textId="77777777" w:rsidR="00CA68D7" w:rsidRDefault="00CA68D7" w:rsidP="008830FC">
            <w:pPr>
              <w:rPr>
                <w:ins w:id="1349" w:author="Microsoft account" w:date="2021-09-05T21:53:00Z"/>
              </w:rPr>
            </w:pPr>
          </w:p>
          <w:p w14:paraId="0E4C756F" w14:textId="77777777" w:rsidR="008830FC" w:rsidRDefault="008830FC" w:rsidP="008830FC">
            <w:r>
              <w:t>Dựa theo oxmast.productid join productadj where productadj.confirmno = oxmast.confirmno join product where oxmast.productid = product.autoid</w:t>
            </w:r>
          </w:p>
          <w:p w14:paraId="2641E065" w14:textId="151F388A" w:rsidR="008830FC" w:rsidRDefault="008830FC" w:rsidP="008830FC">
            <w:pPr>
              <w:pStyle w:val="ListParagraph"/>
              <w:numPr>
                <w:ilvl w:val="0"/>
                <w:numId w:val="3"/>
              </w:numPr>
            </w:pPr>
            <w:del w:id="1350" w:author="Microsoft account" w:date="2021-09-05T21:53:00Z">
              <w:r w:rsidRPr="00512DC4" w:rsidDel="00CA68D7">
                <w:delText xml:space="preserve">Chỉ hiện thị nếu </w:delText>
              </w:r>
              <w:r w:rsidDel="00CA68D7">
                <w:delText xml:space="preserve">product có </w:delText>
              </w:r>
              <w:r w:rsidRPr="00512DC4" w:rsidDel="00CA68D7">
                <w:delText>phương pháp tính giá là CK trực tiếp margin cho đại lý</w:delText>
              </w:r>
              <w:r w:rsidDel="00CA68D7">
                <w:delText xml:space="preserve"> </w:delText>
              </w:r>
            </w:del>
            <w:r>
              <w:t>=&gt; Hiển thị = productadj.discountrate =&gt; Trường này hiển thị chữ đậm màu đỏ</w:t>
            </w:r>
          </w:p>
          <w:p w14:paraId="484A3797" w14:textId="1E464DAB" w:rsidR="008830FC" w:rsidRPr="008419E6" w:rsidRDefault="008830FC" w:rsidP="008830FC">
            <w:pPr>
              <w:pStyle w:val="ListParagraph"/>
              <w:numPr>
                <w:ilvl w:val="0"/>
                <w:numId w:val="3"/>
              </w:numPr>
            </w:pPr>
            <w:del w:id="1351" w:author="Microsoft account" w:date="2021-09-05T21:53:00Z">
              <w:r w:rsidRPr="00512DC4" w:rsidDel="00CA68D7">
                <w:delText xml:space="preserve">Nếu </w:delText>
              </w:r>
              <w:r w:rsidDel="00CA68D7">
                <w:delText xml:space="preserve">product có </w:delText>
              </w:r>
              <w:r w:rsidRPr="00512DC4" w:rsidDel="00CA68D7">
                <w:delText xml:space="preserve">phương pháp tính giá là </w:delText>
              </w:r>
              <w:r w:rsidDel="00CA68D7">
                <w:delText xml:space="preserve">CK dòng tiền đến đáo hạn </w:delText>
              </w:r>
              <w:r w:rsidRPr="00512DC4" w:rsidDel="00CA68D7">
                <w:delText xml:space="preserve"> </w:delText>
              </w:r>
              <w:r w:rsidR="006C69D0" w:rsidDel="00CA68D7">
                <w:delText xml:space="preserve">hoặc Phân chia tỷ lệ coupon </w:delText>
              </w:r>
              <w:r w:rsidRPr="00512DC4" w:rsidDel="00CA68D7">
                <w:delText>=&gt; Không hiển thị trường này</w:delText>
              </w:r>
            </w:del>
          </w:p>
        </w:tc>
      </w:tr>
      <w:tr w:rsidR="006A56BC" w:rsidRPr="008419E6" w14:paraId="6D7D4499" w14:textId="77777777" w:rsidTr="006A56BC">
        <w:tc>
          <w:tcPr>
            <w:tcW w:w="3292" w:type="dxa"/>
          </w:tcPr>
          <w:p w14:paraId="7BF2B416" w14:textId="3669BDC4" w:rsidR="006A56BC" w:rsidRPr="008419E6" w:rsidRDefault="006A56BC" w:rsidP="006A56BC">
            <w:moveToRangeStart w:id="1352" w:author="Microsoft account" w:date="2021-09-05T21:56:00Z" w:name="move81771388"/>
            <w:moveTo w:id="1353" w:author="Microsoft account" w:date="2021-09-05T21:56:00Z">
              <w:r>
                <w:t xml:space="preserve">Giá </w:t>
              </w:r>
              <w:del w:id="1354" w:author="Microsoft account" w:date="2021-09-05T21:57:00Z">
                <w:r w:rsidDel="006A56BC">
                  <w:delText>bán</w:delText>
                </w:r>
              </w:del>
            </w:moveTo>
            <w:ins w:id="1355" w:author="Microsoft account" w:date="2021-09-05T21:57:00Z">
              <w:r>
                <w:t>SELL</w:t>
              </w:r>
            </w:ins>
            <w:moveTo w:id="1356" w:author="Microsoft account" w:date="2021-09-05T21:56:00Z">
              <w:r>
                <w:t xml:space="preserve"> sau điều chỉnh</w:t>
              </w:r>
            </w:moveTo>
          </w:p>
        </w:tc>
        <w:tc>
          <w:tcPr>
            <w:tcW w:w="6356" w:type="dxa"/>
          </w:tcPr>
          <w:p w14:paraId="1A29380F" w14:textId="3A585830" w:rsidR="006A56BC" w:rsidRDefault="006A56BC" w:rsidP="004C456E">
            <w:pPr>
              <w:rPr>
                <w:ins w:id="1357" w:author="Microsoft account" w:date="2021-09-05T21:56:00Z"/>
              </w:rPr>
            </w:pPr>
            <w:ins w:id="1358" w:author="Microsoft account" w:date="2021-09-05T21:56:00Z">
              <w:r>
                <w:t>Chỉ hiển thị nếu điều chỉnh trực tiếp giá = Không</w:t>
              </w:r>
            </w:ins>
          </w:p>
          <w:p w14:paraId="28F3A4BB" w14:textId="77777777" w:rsidR="006A56BC" w:rsidRPr="00175949" w:rsidRDefault="006A56BC" w:rsidP="004C456E">
            <w:pPr>
              <w:rPr>
                <w:color w:val="FF0000"/>
              </w:rPr>
            </w:pPr>
            <w:moveTo w:id="1359" w:author="Microsoft account" w:date="2021-09-05T21:56:00Z">
              <w:r>
                <w:t xml:space="preserve">Gọi đến hàm tính giá theo thông tin lãi suất đáo hạn đề nghị ĐC hoặc Margin chiết khấu đề nghị ĐC </w:t>
              </w:r>
              <w:r w:rsidRPr="00175949">
                <w:rPr>
                  <w:b/>
                  <w:color w:val="FF0000"/>
                </w:rPr>
                <w:t>hoặc với P/pháp Phân chia tỷ lệ coupon, cần lấy được tỷ lệ phân chia tại ngày đáo hạn trái phiếu (sau khi chỉnh sửa) để truyền vào hàm tính giá</w:t>
              </w:r>
            </w:moveTo>
          </w:p>
          <w:p w14:paraId="260373C6" w14:textId="77777777" w:rsidR="006A56BC" w:rsidRPr="008419E6" w:rsidRDefault="006A56BC" w:rsidP="004C456E">
            <w:pPr>
              <w:pStyle w:val="ListParagraph"/>
            </w:pPr>
            <w:moveTo w:id="1360" w:author="Microsoft account" w:date="2021-09-05T21:56:00Z">
              <w:r>
                <w:t>Hiển thị chữ đậm màu đỏ</w:t>
              </w:r>
            </w:moveTo>
          </w:p>
        </w:tc>
      </w:tr>
      <w:tr w:rsidR="006A56BC" w:rsidRPr="008419E6" w14:paraId="7C70D524" w14:textId="77777777" w:rsidTr="006A56BC">
        <w:tc>
          <w:tcPr>
            <w:tcW w:w="3292" w:type="dxa"/>
          </w:tcPr>
          <w:p w14:paraId="79BDA155" w14:textId="77777777" w:rsidR="006A56BC" w:rsidRPr="008419E6" w:rsidRDefault="006A56BC" w:rsidP="004C456E">
            <w:moveTo w:id="1361" w:author="Microsoft account" w:date="2021-09-05T21:56:00Z">
              <w:r>
                <w:t>Giá trị HĐ SELL sau điều chỉnh</w:t>
              </w:r>
            </w:moveTo>
          </w:p>
        </w:tc>
        <w:tc>
          <w:tcPr>
            <w:tcW w:w="6356" w:type="dxa"/>
          </w:tcPr>
          <w:p w14:paraId="7AE32E8A" w14:textId="6A3C00E0" w:rsidR="006A56BC" w:rsidRDefault="006A56BC" w:rsidP="004C456E">
            <w:pPr>
              <w:rPr>
                <w:ins w:id="1362" w:author="Microsoft account" w:date="2021-09-05T21:56:00Z"/>
              </w:rPr>
            </w:pPr>
            <w:ins w:id="1363" w:author="Microsoft account" w:date="2021-09-05T21:56:00Z">
              <w:r>
                <w:t xml:space="preserve">Nếu điều chỉnh trực tiếp giá = Không =&gt; </w:t>
              </w:r>
            </w:ins>
            <w:moveTo w:id="1364" w:author="Microsoft account" w:date="2021-09-05T21:56:00Z">
              <w:r>
                <w:t>= Khối lượng * Giá bán sau điều chỉnh</w:t>
              </w:r>
            </w:moveTo>
          </w:p>
          <w:p w14:paraId="1AFA909B" w14:textId="11A1E26C" w:rsidR="006A56BC" w:rsidRDefault="006A56BC" w:rsidP="004C456E">
            <w:ins w:id="1365" w:author="Microsoft account" w:date="2021-09-05T21:57:00Z">
              <w:r>
                <w:t>Nếu điều chỉnh trực tiếp giá = Có =&gt; = Khối lượng * Giá SELL điều chỉnh</w:t>
              </w:r>
            </w:ins>
          </w:p>
          <w:p w14:paraId="787D5D4A" w14:textId="77777777" w:rsidR="006A56BC" w:rsidRPr="008419E6" w:rsidRDefault="006A56BC" w:rsidP="004C456E">
            <w:moveTo w:id="1366" w:author="Microsoft account" w:date="2021-09-05T21:56:00Z">
              <w:r>
                <w:t>Hiển thị chữ đậm màu đỏ</w:t>
              </w:r>
            </w:moveTo>
          </w:p>
        </w:tc>
      </w:tr>
      <w:moveToRangeEnd w:id="1352"/>
      <w:tr w:rsidR="006A56BC" w:rsidRPr="00512DC4" w14:paraId="292C3970" w14:textId="77777777" w:rsidTr="006C69D0">
        <w:trPr>
          <w:ins w:id="1367" w:author="Microsoft account" w:date="2021-09-05T21:54:00Z"/>
        </w:trPr>
        <w:tc>
          <w:tcPr>
            <w:tcW w:w="3292" w:type="dxa"/>
          </w:tcPr>
          <w:p w14:paraId="235DAC46" w14:textId="5F568DB6" w:rsidR="006A56BC" w:rsidRDefault="006A56BC" w:rsidP="006A56BC">
            <w:pPr>
              <w:rPr>
                <w:ins w:id="1368" w:author="Microsoft account" w:date="2021-09-05T21:54:00Z"/>
              </w:rPr>
            </w:pPr>
            <w:ins w:id="1369" w:author="Microsoft account" w:date="2021-09-05T21:54:00Z">
              <w:r>
                <w:t>Có quy định ngày tất toán</w:t>
              </w:r>
            </w:ins>
          </w:p>
        </w:tc>
        <w:tc>
          <w:tcPr>
            <w:tcW w:w="6356" w:type="dxa"/>
          </w:tcPr>
          <w:p w14:paraId="5BA6CDA6" w14:textId="59F61978" w:rsidR="006A56BC" w:rsidRPr="00512DC4" w:rsidRDefault="006A56BC" w:rsidP="006A56BC">
            <w:pPr>
              <w:rPr>
                <w:ins w:id="1370" w:author="Microsoft account" w:date="2021-09-05T21:54:00Z"/>
              </w:rPr>
            </w:pPr>
            <w:ins w:id="1371" w:author="Microsoft account" w:date="2021-09-05T21:54:00Z">
              <w:r w:rsidRPr="00354D63">
                <w:t>Hiển thị theo dòng của grid đã chọn</w:t>
              </w:r>
            </w:ins>
          </w:p>
        </w:tc>
      </w:tr>
      <w:tr w:rsidR="006A56BC" w:rsidRPr="00512DC4" w14:paraId="67D66DAA" w14:textId="77777777" w:rsidTr="006C69D0">
        <w:trPr>
          <w:ins w:id="1372" w:author="Microsoft account" w:date="2021-09-05T21:54:00Z"/>
        </w:trPr>
        <w:tc>
          <w:tcPr>
            <w:tcW w:w="3292" w:type="dxa"/>
          </w:tcPr>
          <w:p w14:paraId="2A3BE1EE" w14:textId="56A567D2" w:rsidR="006A56BC" w:rsidRDefault="006A56BC" w:rsidP="006A56BC">
            <w:pPr>
              <w:rPr>
                <w:ins w:id="1373" w:author="Microsoft account" w:date="2021-09-05T21:54:00Z"/>
              </w:rPr>
            </w:pPr>
            <w:ins w:id="1374" w:author="Microsoft account" w:date="2021-09-05T21:55:00Z">
              <w:r>
                <w:t>Ngày tất toán</w:t>
              </w:r>
            </w:ins>
          </w:p>
        </w:tc>
        <w:tc>
          <w:tcPr>
            <w:tcW w:w="6356" w:type="dxa"/>
          </w:tcPr>
          <w:p w14:paraId="56572294" w14:textId="6F23CC8A" w:rsidR="006A56BC" w:rsidRPr="00512DC4" w:rsidRDefault="006A56BC" w:rsidP="006A56BC">
            <w:pPr>
              <w:rPr>
                <w:ins w:id="1375" w:author="Microsoft account" w:date="2021-09-05T21:54:00Z"/>
              </w:rPr>
            </w:pPr>
            <w:ins w:id="1376" w:author="Microsoft account" w:date="2021-09-05T21:55:00Z">
              <w:r w:rsidRPr="00354D63">
                <w:t>Hiển thị theo dòng của grid đã chọn</w:t>
              </w:r>
              <w:r>
                <w:t>. Chỉ hiển thị nếu có quy định ngày tất toán</w:t>
              </w:r>
            </w:ins>
          </w:p>
        </w:tc>
      </w:tr>
      <w:tr w:rsidR="006A56BC" w:rsidRPr="00512DC4" w14:paraId="3DE6FCEF" w14:textId="77777777" w:rsidTr="006C69D0">
        <w:trPr>
          <w:ins w:id="1377" w:author="Microsoft account" w:date="2021-09-05T21:54:00Z"/>
        </w:trPr>
        <w:tc>
          <w:tcPr>
            <w:tcW w:w="3292" w:type="dxa"/>
          </w:tcPr>
          <w:p w14:paraId="7FD2522F" w14:textId="228CB75C" w:rsidR="006A56BC" w:rsidRDefault="006A56BC" w:rsidP="006A56BC">
            <w:pPr>
              <w:rPr>
                <w:ins w:id="1378" w:author="Microsoft account" w:date="2021-09-05T21:54:00Z"/>
              </w:rPr>
            </w:pPr>
            <w:ins w:id="1379" w:author="Microsoft account" w:date="2021-09-05T21:56:00Z">
              <w:r>
                <w:t>Giá tất toán</w:t>
              </w:r>
            </w:ins>
          </w:p>
        </w:tc>
        <w:tc>
          <w:tcPr>
            <w:tcW w:w="6356" w:type="dxa"/>
          </w:tcPr>
          <w:p w14:paraId="42A7E41D" w14:textId="4B6AAE16" w:rsidR="006A56BC" w:rsidRPr="00512DC4" w:rsidRDefault="006A56BC" w:rsidP="006A56BC">
            <w:pPr>
              <w:rPr>
                <w:ins w:id="1380" w:author="Microsoft account" w:date="2021-09-05T21:54:00Z"/>
              </w:rPr>
            </w:pPr>
            <w:ins w:id="1381" w:author="Microsoft account" w:date="2021-09-05T21:55:00Z">
              <w:r w:rsidRPr="00354D63">
                <w:t>Hiển thị theo dòng của grid đã chọn</w:t>
              </w:r>
              <w:r>
                <w:t>. Chỉ hiển thị nếu có quy định ngày tất toán</w:t>
              </w:r>
            </w:ins>
          </w:p>
        </w:tc>
      </w:tr>
      <w:tr w:rsidR="008830FC" w:rsidRPr="00512DC4" w14:paraId="3967B979" w14:textId="77777777" w:rsidTr="006C69D0">
        <w:tc>
          <w:tcPr>
            <w:tcW w:w="3292" w:type="dxa"/>
          </w:tcPr>
          <w:p w14:paraId="5265AF8F" w14:textId="77777777" w:rsidR="008830FC" w:rsidRDefault="008830FC" w:rsidP="008830FC">
            <w:r>
              <w:t>Phí mua lại hiện tại (%)</w:t>
            </w:r>
          </w:p>
        </w:tc>
        <w:tc>
          <w:tcPr>
            <w:tcW w:w="6356" w:type="dxa"/>
          </w:tcPr>
          <w:p w14:paraId="591EFC54" w14:textId="77777777" w:rsidR="006C69D0" w:rsidRDefault="006C69D0" w:rsidP="006C69D0">
            <w:pPr>
              <w:pStyle w:val="ListParagraph"/>
              <w:numPr>
                <w:ilvl w:val="0"/>
                <w:numId w:val="3"/>
              </w:numPr>
            </w:pPr>
            <w:r w:rsidRPr="00512DC4">
              <w:t>Chỉ hiện thị nếu phương pháp tính giá là CK trực tiếp margin cho đại lý</w:t>
            </w:r>
          </w:p>
          <w:p w14:paraId="11F68562" w14:textId="0CA2C7B2" w:rsidR="008830FC" w:rsidRPr="00512DC4" w:rsidRDefault="006C69D0" w:rsidP="006C69D0">
            <w:pPr>
              <w:pStyle w:val="ListParagraph"/>
              <w:numPr>
                <w:ilvl w:val="0"/>
                <w:numId w:val="3"/>
              </w:numPr>
            </w:pPr>
            <w:r w:rsidRPr="00512DC4">
              <w:t xml:space="preserve">Nếu phương pháp tính giá là </w:t>
            </w:r>
            <w:r>
              <w:t xml:space="preserve">CK dòng tiền đến đáo hạn </w:t>
            </w:r>
            <w:r w:rsidRPr="00512DC4">
              <w:t xml:space="preserve"> </w:t>
            </w:r>
            <w:r>
              <w:t xml:space="preserve">hoặc Phân chia tỷ lệ coupon </w:t>
            </w:r>
            <w:r w:rsidRPr="00512DC4">
              <w:t>=&gt; Không hiển thị trường này</w:t>
            </w:r>
          </w:p>
        </w:tc>
      </w:tr>
      <w:tr w:rsidR="008830FC" w:rsidRPr="00512DC4" w14:paraId="00F72CCA" w14:textId="77777777" w:rsidTr="006C69D0">
        <w:tc>
          <w:tcPr>
            <w:tcW w:w="3292" w:type="dxa"/>
          </w:tcPr>
          <w:p w14:paraId="5B432BA0" w14:textId="77777777" w:rsidR="008830FC" w:rsidRDefault="008830FC" w:rsidP="008830FC">
            <w:r>
              <w:lastRenderedPageBreak/>
              <w:t>Phí mua lại đề nghị ĐC (%)</w:t>
            </w:r>
          </w:p>
        </w:tc>
        <w:tc>
          <w:tcPr>
            <w:tcW w:w="6356" w:type="dxa"/>
          </w:tcPr>
          <w:p w14:paraId="3AED7CB5" w14:textId="77777777" w:rsidR="008830FC" w:rsidRDefault="008830FC" w:rsidP="008830FC">
            <w:r>
              <w:t>Dựa theo oxmast.productid join productadj where productadj.confirmno = oxmast.confirmno join product where oxmast.productid = product.autoid</w:t>
            </w:r>
          </w:p>
          <w:p w14:paraId="43D5EE97" w14:textId="77777777" w:rsidR="008830FC" w:rsidRDefault="008830FC" w:rsidP="008830FC">
            <w:pPr>
              <w:pStyle w:val="ListParagraph"/>
              <w:numPr>
                <w:ilvl w:val="0"/>
                <w:numId w:val="3"/>
              </w:numPr>
            </w:pPr>
            <w:r w:rsidRPr="00512DC4">
              <w:t xml:space="preserve">Chỉ hiện thị nếu </w:t>
            </w:r>
            <w:r>
              <w:t xml:space="preserve">product có </w:t>
            </w:r>
            <w:r w:rsidRPr="00512DC4">
              <w:t>phương pháp tính giá là CK trực tiếp margin cho đại lý</w:t>
            </w:r>
            <w:r>
              <w:t xml:space="preserve"> Hiển thị = productadj.feebuyrate =&gt; Trường này hiển thị chữ đậm màu đỏ</w:t>
            </w:r>
          </w:p>
          <w:p w14:paraId="012EF199" w14:textId="761FC126" w:rsidR="008830FC" w:rsidRPr="00512DC4" w:rsidRDefault="008830FC" w:rsidP="008830FC">
            <w:pPr>
              <w:pStyle w:val="ListParagraph"/>
              <w:numPr>
                <w:ilvl w:val="0"/>
                <w:numId w:val="3"/>
              </w:numPr>
            </w:pPr>
            <w:r w:rsidRPr="00512DC4">
              <w:t xml:space="preserve">Nếu </w:t>
            </w:r>
            <w:r>
              <w:t xml:space="preserve">product có </w:t>
            </w:r>
            <w:r w:rsidRPr="00512DC4">
              <w:t xml:space="preserve">phương pháp tính giá là </w:t>
            </w:r>
            <w:r>
              <w:t xml:space="preserve">CK dòng tiền đến đáo hạn </w:t>
            </w:r>
            <w:r w:rsidRPr="00512DC4">
              <w:t xml:space="preserve"> </w:t>
            </w:r>
            <w:r w:rsidR="006C69D0">
              <w:t xml:space="preserve">hoặc Phân chia tỷ lệ coupon </w:t>
            </w:r>
            <w:r w:rsidRPr="00512DC4">
              <w:t>=&gt; Không hiển thị trường này</w:t>
            </w:r>
          </w:p>
        </w:tc>
      </w:tr>
      <w:tr w:rsidR="008830FC" w:rsidRPr="008419E6" w:rsidDel="006A56BC" w14:paraId="3A20AA8E" w14:textId="723FF174" w:rsidTr="006C69D0">
        <w:tc>
          <w:tcPr>
            <w:tcW w:w="3292" w:type="dxa"/>
          </w:tcPr>
          <w:p w14:paraId="257DE953" w14:textId="276683B1" w:rsidR="008830FC" w:rsidRPr="008419E6" w:rsidDel="006A56BC" w:rsidRDefault="008830FC" w:rsidP="008830FC">
            <w:moveFromRangeStart w:id="1382" w:author="Microsoft account" w:date="2021-09-05T21:56:00Z" w:name="move81771388"/>
            <w:moveFrom w:id="1383" w:author="Microsoft account" w:date="2021-09-05T21:56:00Z">
              <w:r w:rsidDel="006A56BC">
                <w:t>Giá bán sau điều chỉnh</w:t>
              </w:r>
            </w:moveFrom>
          </w:p>
        </w:tc>
        <w:tc>
          <w:tcPr>
            <w:tcW w:w="6356" w:type="dxa"/>
          </w:tcPr>
          <w:p w14:paraId="3D804417" w14:textId="1087F415" w:rsidR="006C69D0" w:rsidRPr="00175949" w:rsidDel="006A56BC" w:rsidRDefault="006C69D0" w:rsidP="006C69D0">
            <w:pPr>
              <w:rPr>
                <w:color w:val="FF0000"/>
              </w:rPr>
            </w:pPr>
            <w:moveFrom w:id="1384" w:author="Microsoft account" w:date="2021-09-05T21:56:00Z">
              <w:r w:rsidDel="006A56BC">
                <w:t xml:space="preserve">Gọi đến hàm tính giá theo thông tin lãi suất đáo hạn đề nghị ĐC hoặc Margin chiết khấu đề nghị ĐC </w:t>
              </w:r>
              <w:r w:rsidRPr="00175949" w:rsidDel="006A56BC">
                <w:rPr>
                  <w:b/>
                  <w:color w:val="FF0000"/>
                </w:rPr>
                <w:t>hoặc với P/pháp Phân chia tỷ lệ coupon, cần lấy được tỷ lệ phân chia tại ngày đáo hạn trái phiếu (sau khi chỉnh sửa) để truyền vào hàm tính giá</w:t>
              </w:r>
            </w:moveFrom>
          </w:p>
          <w:p w14:paraId="6B01AB97" w14:textId="2E223B0B" w:rsidR="008830FC" w:rsidRPr="008419E6" w:rsidDel="006A56BC" w:rsidRDefault="008830FC" w:rsidP="008830FC">
            <w:pPr>
              <w:pStyle w:val="ListParagraph"/>
            </w:pPr>
            <w:moveFrom w:id="1385" w:author="Microsoft account" w:date="2021-09-05T21:56:00Z">
              <w:r w:rsidDel="006A56BC">
                <w:t>Hiển thị chữ đậm màu đỏ</w:t>
              </w:r>
            </w:moveFrom>
          </w:p>
        </w:tc>
      </w:tr>
      <w:tr w:rsidR="008830FC" w:rsidRPr="008419E6" w:rsidDel="006A56BC" w14:paraId="4565B10B" w14:textId="306DB62D" w:rsidTr="006C69D0">
        <w:tc>
          <w:tcPr>
            <w:tcW w:w="3292" w:type="dxa"/>
          </w:tcPr>
          <w:p w14:paraId="123BD63E" w14:textId="30A58B26" w:rsidR="008830FC" w:rsidRPr="008419E6" w:rsidDel="006A56BC" w:rsidRDefault="008830FC" w:rsidP="008830FC">
            <w:moveFrom w:id="1386" w:author="Microsoft account" w:date="2021-09-05T21:56:00Z">
              <w:r w:rsidDel="006A56BC">
                <w:t>Giá trị HĐ SELL sau điều chỉnh</w:t>
              </w:r>
            </w:moveFrom>
          </w:p>
        </w:tc>
        <w:tc>
          <w:tcPr>
            <w:tcW w:w="6356" w:type="dxa"/>
          </w:tcPr>
          <w:p w14:paraId="1C96B509" w14:textId="4BA24137" w:rsidR="008830FC" w:rsidDel="006A56BC" w:rsidRDefault="008830FC" w:rsidP="008830FC">
            <w:moveFrom w:id="1387" w:author="Microsoft account" w:date="2021-09-05T21:56:00Z">
              <w:r w:rsidDel="006A56BC">
                <w:t>= Khối lượng * Giá bán sau điều chỉnh</w:t>
              </w:r>
            </w:moveFrom>
          </w:p>
          <w:p w14:paraId="5CABC9B3" w14:textId="3DC457EB" w:rsidR="008830FC" w:rsidRPr="008419E6" w:rsidDel="006A56BC" w:rsidRDefault="008830FC" w:rsidP="008830FC">
            <w:moveFrom w:id="1388" w:author="Microsoft account" w:date="2021-09-05T21:56:00Z">
              <w:r w:rsidDel="006A56BC">
                <w:t>Hiển thị chữ đậm màu đỏ</w:t>
              </w:r>
            </w:moveFrom>
          </w:p>
        </w:tc>
      </w:tr>
      <w:moveFromRangeEnd w:id="1382"/>
      <w:tr w:rsidR="008830FC" w:rsidRPr="008419E6" w14:paraId="34998D62" w14:textId="77777777" w:rsidTr="006C69D0">
        <w:tc>
          <w:tcPr>
            <w:tcW w:w="9648" w:type="dxa"/>
            <w:gridSpan w:val="2"/>
          </w:tcPr>
          <w:p w14:paraId="6945C4BE" w14:textId="77777777" w:rsidR="008830FC" w:rsidRPr="00512DC4" w:rsidRDefault="008830FC" w:rsidP="008830FC">
            <w:r w:rsidRPr="00512DC4">
              <w:rPr>
                <w:b/>
              </w:rPr>
              <w:t>Biểu lãi suất mua lại trước hạn (Chỉ hiện thị nếu phương pháp tính giá là CK dòng tiền đến đáo hạn.)</w:t>
            </w:r>
            <w:r>
              <w:rPr>
                <w:b/>
              </w:rPr>
              <w:t xml:space="preserve"> =&gt; Dựa theo oxmast.productid  =&gt; Hiển thị dạng bảng</w:t>
            </w:r>
          </w:p>
        </w:tc>
      </w:tr>
      <w:tr w:rsidR="008830FC" w:rsidRPr="008419E6" w14:paraId="719FC78F" w14:textId="77777777" w:rsidTr="006C69D0">
        <w:tc>
          <w:tcPr>
            <w:tcW w:w="3292" w:type="dxa"/>
          </w:tcPr>
          <w:p w14:paraId="01D1B2B6" w14:textId="77777777" w:rsidR="008830FC" w:rsidRPr="008419E6" w:rsidRDefault="008830FC" w:rsidP="008830FC">
            <w:pPr>
              <w:rPr>
                <w:i/>
              </w:rPr>
            </w:pPr>
            <w:r w:rsidRPr="00512DC4">
              <w:t>Loại kỳ hạn</w:t>
            </w:r>
          </w:p>
        </w:tc>
        <w:tc>
          <w:tcPr>
            <w:tcW w:w="6356" w:type="dxa"/>
          </w:tcPr>
          <w:p w14:paraId="64C195E1" w14:textId="77777777" w:rsidR="008830FC" w:rsidRPr="008419E6" w:rsidRDefault="008830FC" w:rsidP="008830FC">
            <w:r w:rsidRPr="00512DC4">
              <w:t>Productbuydtl.termcd join allcode hiển thị theo cdcontent</w:t>
            </w:r>
          </w:p>
        </w:tc>
      </w:tr>
      <w:tr w:rsidR="008830FC" w:rsidRPr="008419E6" w14:paraId="4BB6ED92" w14:textId="77777777" w:rsidTr="006C69D0">
        <w:tc>
          <w:tcPr>
            <w:tcW w:w="3292" w:type="dxa"/>
          </w:tcPr>
          <w:p w14:paraId="19B79C3B" w14:textId="77777777" w:rsidR="008830FC" w:rsidRPr="008419E6" w:rsidRDefault="008830FC" w:rsidP="008830FC">
            <w:r w:rsidRPr="00512DC4">
              <w:t>Từ</w:t>
            </w:r>
          </w:p>
        </w:tc>
        <w:tc>
          <w:tcPr>
            <w:tcW w:w="6356" w:type="dxa"/>
          </w:tcPr>
          <w:p w14:paraId="33F150D6" w14:textId="77777777" w:rsidR="008830FC" w:rsidRPr="008419E6" w:rsidRDefault="008830FC" w:rsidP="008830FC">
            <w:r w:rsidRPr="00512DC4">
              <w:t>Productbuydtl.from</w:t>
            </w:r>
          </w:p>
        </w:tc>
      </w:tr>
      <w:tr w:rsidR="008830FC" w:rsidRPr="008419E6" w14:paraId="345CF798" w14:textId="77777777" w:rsidTr="006C69D0">
        <w:tc>
          <w:tcPr>
            <w:tcW w:w="3292" w:type="dxa"/>
          </w:tcPr>
          <w:p w14:paraId="43C4CCFC" w14:textId="77777777" w:rsidR="008830FC" w:rsidRPr="00512DC4" w:rsidRDefault="008830FC" w:rsidP="008830FC">
            <w:r w:rsidRPr="00512DC4">
              <w:t>Đến</w:t>
            </w:r>
          </w:p>
        </w:tc>
        <w:tc>
          <w:tcPr>
            <w:tcW w:w="6356" w:type="dxa"/>
          </w:tcPr>
          <w:p w14:paraId="6FF8BC4E" w14:textId="77777777" w:rsidR="008830FC" w:rsidRPr="008419E6" w:rsidRDefault="008830FC" w:rsidP="008830FC">
            <w:r w:rsidRPr="00512DC4">
              <w:t>Productbuydtl.to</w:t>
            </w:r>
          </w:p>
        </w:tc>
      </w:tr>
      <w:tr w:rsidR="008830FC" w:rsidRPr="008419E6" w14:paraId="2CF6B04F" w14:textId="77777777" w:rsidTr="006C69D0">
        <w:tc>
          <w:tcPr>
            <w:tcW w:w="3292" w:type="dxa"/>
          </w:tcPr>
          <w:p w14:paraId="6D93546A" w14:textId="77777777" w:rsidR="008830FC" w:rsidRPr="00512DC4" w:rsidRDefault="008830FC" w:rsidP="008830FC">
            <w:r w:rsidRPr="00512DC4">
              <w:t>Loại</w:t>
            </w:r>
          </w:p>
        </w:tc>
        <w:tc>
          <w:tcPr>
            <w:tcW w:w="6356" w:type="dxa"/>
          </w:tcPr>
          <w:p w14:paraId="481A4A50" w14:textId="77777777" w:rsidR="008830FC" w:rsidRPr="00512DC4" w:rsidRDefault="008830FC" w:rsidP="008830FC">
            <w:r w:rsidRPr="00512DC4">
              <w:t>Productbuydtl.type:</w:t>
            </w:r>
          </w:p>
          <w:p w14:paraId="33A1B6CE" w14:textId="77777777" w:rsidR="008830FC" w:rsidRPr="00512DC4" w:rsidRDefault="008830FC" w:rsidP="008830FC">
            <w:pPr>
              <w:pStyle w:val="ListParagraph"/>
              <w:numPr>
                <w:ilvl w:val="0"/>
                <w:numId w:val="3"/>
              </w:numPr>
            </w:pPr>
            <w:r w:rsidRPr="00512DC4">
              <w:t>Nếu in (C, V) =&gt; hiển thị “Cố định”</w:t>
            </w:r>
          </w:p>
          <w:p w14:paraId="5DEECB36" w14:textId="77777777" w:rsidR="008830FC" w:rsidRPr="008419E6" w:rsidRDefault="008830FC" w:rsidP="008830FC">
            <w:pPr>
              <w:pStyle w:val="ListParagraph"/>
              <w:numPr>
                <w:ilvl w:val="0"/>
                <w:numId w:val="3"/>
              </w:numPr>
            </w:pPr>
            <w:r w:rsidRPr="00512DC4">
              <w:t>Nếu = F =&gt; Hiển thị “Thả nổi”</w:t>
            </w:r>
          </w:p>
        </w:tc>
      </w:tr>
      <w:tr w:rsidR="008830FC" w:rsidRPr="008419E6" w14:paraId="3B0CB782" w14:textId="77777777" w:rsidTr="006C69D0">
        <w:tc>
          <w:tcPr>
            <w:tcW w:w="3292" w:type="dxa"/>
          </w:tcPr>
          <w:p w14:paraId="0ED68A70" w14:textId="77777777" w:rsidR="008830FC" w:rsidRPr="00512DC4" w:rsidRDefault="008830FC" w:rsidP="008830FC">
            <w:r w:rsidRPr="00512DC4">
              <w:t xml:space="preserve">Lãi suất </w:t>
            </w:r>
            <w:r>
              <w:t xml:space="preserve">hiện tại </w:t>
            </w:r>
            <w:r w:rsidRPr="00512DC4">
              <w:t>(%/năm)</w:t>
            </w:r>
          </w:p>
        </w:tc>
        <w:tc>
          <w:tcPr>
            <w:tcW w:w="6356" w:type="dxa"/>
          </w:tcPr>
          <w:p w14:paraId="5789A5F4" w14:textId="5F28EF03" w:rsidR="008830FC" w:rsidRPr="00512DC4" w:rsidRDefault="006C69D0" w:rsidP="008830FC">
            <w:pPr>
              <w:pStyle w:val="ListParagraph"/>
              <w:numPr>
                <w:ilvl w:val="0"/>
                <w:numId w:val="3"/>
              </w:numPr>
            </w:pPr>
            <w:r>
              <w:t>Nếu Productbuydtl.type là cố định</w:t>
            </w:r>
            <w:r w:rsidR="008830FC" w:rsidRPr="00512DC4">
              <w:t xml:space="preserve"> =&gt; = productbuydtl.rate</w:t>
            </w:r>
          </w:p>
          <w:p w14:paraId="56B0757B" w14:textId="13FD1304" w:rsidR="008830FC" w:rsidRPr="00512DC4" w:rsidRDefault="006C69D0" w:rsidP="008830FC">
            <w:pPr>
              <w:pStyle w:val="ListParagraph"/>
              <w:numPr>
                <w:ilvl w:val="0"/>
                <w:numId w:val="3"/>
              </w:numPr>
            </w:pPr>
            <w:r>
              <w:t xml:space="preserve">Nếu Productbuydtl.type là LS coupon tại ngày bán +/- Biên độ hoặc * Tỷ lệ </w:t>
            </w:r>
            <w:r w:rsidR="008830FC" w:rsidRPr="00512DC4">
              <w:t xml:space="preserve">=&gt; = LS coupon lấy được ở trên + </w:t>
            </w:r>
            <w:r>
              <w:t xml:space="preserve">hoặc * </w:t>
            </w:r>
            <w:r w:rsidR="008830FC" w:rsidRPr="00512DC4">
              <w:t>Productbuydtl.amplitude</w:t>
            </w:r>
          </w:p>
          <w:p w14:paraId="4A97C27B" w14:textId="21D9B64E" w:rsidR="008830FC" w:rsidRPr="008419E6" w:rsidRDefault="006C69D0" w:rsidP="008830FC">
            <w:pPr>
              <w:pStyle w:val="ListParagraph"/>
              <w:numPr>
                <w:ilvl w:val="0"/>
                <w:numId w:val="3"/>
              </w:numPr>
            </w:pPr>
            <w:r>
              <w:t>Nếu Productbuydtl.type là LS coupon tại ngày mua lại +/- biên độ hoặc * tỷ lệ</w:t>
            </w:r>
            <w:r w:rsidR="008830FC" w:rsidRPr="00512DC4">
              <w:t xml:space="preserve"> =&gt; = NULL</w:t>
            </w:r>
          </w:p>
        </w:tc>
      </w:tr>
      <w:tr w:rsidR="008830FC" w:rsidRPr="008419E6" w14:paraId="4D6D1C98" w14:textId="77777777" w:rsidTr="006C69D0">
        <w:tc>
          <w:tcPr>
            <w:tcW w:w="3292" w:type="dxa"/>
          </w:tcPr>
          <w:p w14:paraId="71E8D35C" w14:textId="77777777" w:rsidR="008830FC" w:rsidRPr="00512DC4" w:rsidRDefault="008830FC" w:rsidP="008830FC">
            <w:r>
              <w:t>LS điều chỉnh (%/năm)</w:t>
            </w:r>
          </w:p>
        </w:tc>
        <w:tc>
          <w:tcPr>
            <w:tcW w:w="6356" w:type="dxa"/>
          </w:tcPr>
          <w:p w14:paraId="0C016829" w14:textId="6C78E83E" w:rsidR="008830FC" w:rsidRPr="00512DC4" w:rsidRDefault="006C69D0" w:rsidP="008830FC">
            <w:pPr>
              <w:pStyle w:val="ListParagraph"/>
              <w:numPr>
                <w:ilvl w:val="0"/>
                <w:numId w:val="3"/>
              </w:numPr>
            </w:pPr>
            <w:r>
              <w:t xml:space="preserve">Nếu Productbuydtl.type là cố định hoặc LS coupon tại ngày bán +/- Biên độ hoặc * Tỷ lệ </w:t>
            </w:r>
            <w:r w:rsidR="008830FC">
              <w:t xml:space="preserve"> =&gt; = productbuydtladj.rate</w:t>
            </w:r>
          </w:p>
          <w:p w14:paraId="2D05AA90" w14:textId="61B7DEEB" w:rsidR="008830FC" w:rsidRPr="00512DC4" w:rsidRDefault="006C69D0" w:rsidP="008830FC">
            <w:pPr>
              <w:pStyle w:val="ListParagraph"/>
              <w:numPr>
                <w:ilvl w:val="0"/>
                <w:numId w:val="3"/>
              </w:numPr>
            </w:pPr>
            <w:r>
              <w:t>Nếu Productbuydtl.type là LS coupon tại ngày mua lại +/- biên độ hoặc * tỷ lệ</w:t>
            </w:r>
            <w:r w:rsidRPr="00512DC4">
              <w:t xml:space="preserve"> </w:t>
            </w:r>
            <w:r w:rsidR="008830FC" w:rsidRPr="00512DC4">
              <w:t xml:space="preserve"> =&gt; = NULL</w:t>
            </w:r>
          </w:p>
        </w:tc>
      </w:tr>
      <w:tr w:rsidR="008830FC" w:rsidRPr="008419E6" w14:paraId="4E44DF70" w14:textId="77777777" w:rsidTr="006C69D0">
        <w:tc>
          <w:tcPr>
            <w:tcW w:w="3292" w:type="dxa"/>
          </w:tcPr>
          <w:p w14:paraId="6DEEDB97" w14:textId="77777777" w:rsidR="008830FC" w:rsidRPr="00512DC4" w:rsidRDefault="008830FC" w:rsidP="008830FC">
            <w:r w:rsidRPr="001909DB">
              <w:t xml:space="preserve">Biên độ </w:t>
            </w:r>
            <w:r>
              <w:t xml:space="preserve">hiện tại </w:t>
            </w:r>
            <w:r w:rsidRPr="001909DB">
              <w:t>(%/năm)</w:t>
            </w:r>
          </w:p>
        </w:tc>
        <w:tc>
          <w:tcPr>
            <w:tcW w:w="6356" w:type="dxa"/>
          </w:tcPr>
          <w:p w14:paraId="7F6B3107" w14:textId="77777777" w:rsidR="008830FC" w:rsidRPr="008419E6" w:rsidRDefault="008830FC" w:rsidP="008830FC">
            <w:r w:rsidRPr="001909DB">
              <w:t>Productbuydtl.amplitude</w:t>
            </w:r>
          </w:p>
        </w:tc>
      </w:tr>
      <w:tr w:rsidR="008830FC" w:rsidRPr="008419E6" w14:paraId="7CFDEDA1" w14:textId="77777777" w:rsidTr="006C69D0">
        <w:tc>
          <w:tcPr>
            <w:tcW w:w="3292" w:type="dxa"/>
          </w:tcPr>
          <w:p w14:paraId="433CBC4E" w14:textId="77777777" w:rsidR="008830FC" w:rsidRPr="001909DB" w:rsidRDefault="008830FC" w:rsidP="008830FC">
            <w:r w:rsidRPr="001909DB">
              <w:t xml:space="preserve">Biên độ </w:t>
            </w:r>
            <w:r>
              <w:t xml:space="preserve">điều chỉnh </w:t>
            </w:r>
            <w:r w:rsidRPr="001909DB">
              <w:t>(%/năm)</w:t>
            </w:r>
          </w:p>
        </w:tc>
        <w:tc>
          <w:tcPr>
            <w:tcW w:w="6356" w:type="dxa"/>
          </w:tcPr>
          <w:p w14:paraId="0C10D667" w14:textId="77777777" w:rsidR="008830FC" w:rsidRPr="001909DB" w:rsidRDefault="008830FC" w:rsidP="008830FC">
            <w:r w:rsidRPr="001909DB">
              <w:t>Productbuydtl</w:t>
            </w:r>
            <w:r>
              <w:t>adj</w:t>
            </w:r>
            <w:r w:rsidRPr="001909DB">
              <w:t>.amplitude</w:t>
            </w:r>
          </w:p>
        </w:tc>
      </w:tr>
      <w:tr w:rsidR="008830FC" w:rsidRPr="008419E6" w14:paraId="6841CA8A" w14:textId="77777777" w:rsidTr="006C69D0">
        <w:tc>
          <w:tcPr>
            <w:tcW w:w="3292" w:type="dxa"/>
          </w:tcPr>
          <w:p w14:paraId="34922CE1" w14:textId="77777777" w:rsidR="008830FC" w:rsidRPr="001909DB" w:rsidRDefault="008830FC" w:rsidP="008830FC">
            <w:r w:rsidRPr="001909DB">
              <w:t>Phí mua lại</w:t>
            </w:r>
            <w:r>
              <w:t xml:space="preserve"> hiện tại</w:t>
            </w:r>
            <w:r w:rsidRPr="001909DB">
              <w:t xml:space="preserve"> (%/năm)</w:t>
            </w:r>
          </w:p>
        </w:tc>
        <w:tc>
          <w:tcPr>
            <w:tcW w:w="6356" w:type="dxa"/>
          </w:tcPr>
          <w:p w14:paraId="66D08316" w14:textId="77777777" w:rsidR="008830FC" w:rsidRPr="008419E6" w:rsidRDefault="008830FC" w:rsidP="008830FC">
            <w:r w:rsidRPr="001909DB">
              <w:t>Productbuydtl.feebuy</w:t>
            </w:r>
          </w:p>
        </w:tc>
      </w:tr>
      <w:tr w:rsidR="008830FC" w:rsidRPr="008419E6" w14:paraId="3618A8DE" w14:textId="77777777" w:rsidTr="006C69D0">
        <w:tc>
          <w:tcPr>
            <w:tcW w:w="3292" w:type="dxa"/>
          </w:tcPr>
          <w:p w14:paraId="3F041162" w14:textId="77777777" w:rsidR="008830FC" w:rsidRPr="001909DB" w:rsidRDefault="008830FC" w:rsidP="008830FC">
            <w:r>
              <w:t>Phí mua lại điều chỉnh (%/năm)</w:t>
            </w:r>
          </w:p>
        </w:tc>
        <w:tc>
          <w:tcPr>
            <w:tcW w:w="6356" w:type="dxa"/>
          </w:tcPr>
          <w:p w14:paraId="1A1BC31B" w14:textId="77777777" w:rsidR="008830FC" w:rsidRPr="001909DB" w:rsidRDefault="008830FC" w:rsidP="008830FC">
            <w:r w:rsidRPr="001909DB">
              <w:t>Productbuydtl</w:t>
            </w:r>
            <w:r>
              <w:t>adj</w:t>
            </w:r>
            <w:r w:rsidRPr="001909DB">
              <w:t>.feebuy</w:t>
            </w:r>
          </w:p>
        </w:tc>
      </w:tr>
      <w:tr w:rsidR="006C69D0" w:rsidRPr="008419E6" w14:paraId="00442F80" w14:textId="77777777" w:rsidTr="006C69D0">
        <w:tc>
          <w:tcPr>
            <w:tcW w:w="9648" w:type="dxa"/>
            <w:gridSpan w:val="2"/>
          </w:tcPr>
          <w:p w14:paraId="07FC9747" w14:textId="4E47B340" w:rsidR="006C69D0" w:rsidRPr="00512DC4" w:rsidRDefault="006B3949" w:rsidP="006B3949">
            <w:r>
              <w:rPr>
                <w:b/>
              </w:rPr>
              <w:t>Tỷ lệ phân chia coupon</w:t>
            </w:r>
            <w:r w:rsidR="006C69D0" w:rsidRPr="00512DC4">
              <w:rPr>
                <w:b/>
              </w:rPr>
              <w:t xml:space="preserve"> (Chỉ hiện thị nếu phương pháp tính giá là </w:t>
            </w:r>
            <w:r>
              <w:rPr>
                <w:b/>
              </w:rPr>
              <w:t>Phân chia tỷ lệ coupon</w:t>
            </w:r>
            <w:r w:rsidR="006C69D0" w:rsidRPr="00512DC4">
              <w:rPr>
                <w:b/>
              </w:rPr>
              <w:t>.)</w:t>
            </w:r>
            <w:r w:rsidR="006C69D0">
              <w:rPr>
                <w:b/>
              </w:rPr>
              <w:t xml:space="preserve"> =&gt; Dựa theo oxmast.productid  =&gt; Hiển thị dạng bảng</w:t>
            </w:r>
          </w:p>
        </w:tc>
      </w:tr>
    </w:tbl>
    <w:tbl>
      <w:tblPr>
        <w:tblStyle w:val="TableGrid1"/>
        <w:tblW w:w="0" w:type="auto"/>
        <w:tblLook w:val="04A0" w:firstRow="1" w:lastRow="0" w:firstColumn="1" w:lastColumn="0" w:noHBand="0" w:noVBand="1"/>
      </w:tblPr>
      <w:tblGrid>
        <w:gridCol w:w="3292"/>
        <w:gridCol w:w="6356"/>
      </w:tblGrid>
      <w:tr w:rsidR="006C69D0" w:rsidRPr="008419E6" w14:paraId="7459335A" w14:textId="77777777" w:rsidTr="006C69D0">
        <w:tc>
          <w:tcPr>
            <w:tcW w:w="3292" w:type="dxa"/>
          </w:tcPr>
          <w:p w14:paraId="06D3FCEA" w14:textId="77777777" w:rsidR="006C69D0" w:rsidRPr="008419E6" w:rsidRDefault="006C69D0" w:rsidP="006C69D0">
            <w:pPr>
              <w:rPr>
                <w:i/>
              </w:rPr>
            </w:pPr>
            <w:r w:rsidRPr="00512DC4">
              <w:t>Loại kỳ hạn</w:t>
            </w:r>
          </w:p>
        </w:tc>
        <w:tc>
          <w:tcPr>
            <w:tcW w:w="6356" w:type="dxa"/>
          </w:tcPr>
          <w:p w14:paraId="0D9A526F" w14:textId="1CB63339" w:rsidR="006C69D0" w:rsidRPr="008419E6" w:rsidRDefault="006B3949" w:rsidP="006C69D0">
            <w:r>
              <w:t>Productcoupon</w:t>
            </w:r>
            <w:r w:rsidR="006C69D0" w:rsidRPr="00512DC4">
              <w:t>dtl.termcd join allcode hiển thị theo cdcontent</w:t>
            </w:r>
          </w:p>
        </w:tc>
      </w:tr>
      <w:tr w:rsidR="006C69D0" w:rsidRPr="008419E6" w14:paraId="6B8AA765" w14:textId="77777777" w:rsidTr="006C69D0">
        <w:tc>
          <w:tcPr>
            <w:tcW w:w="3292" w:type="dxa"/>
          </w:tcPr>
          <w:p w14:paraId="1D140B65" w14:textId="77777777" w:rsidR="006C69D0" w:rsidRPr="008419E6" w:rsidRDefault="006C69D0" w:rsidP="006C69D0">
            <w:r w:rsidRPr="00512DC4">
              <w:t>Từ</w:t>
            </w:r>
          </w:p>
        </w:tc>
        <w:tc>
          <w:tcPr>
            <w:tcW w:w="6356" w:type="dxa"/>
          </w:tcPr>
          <w:p w14:paraId="2505D35F" w14:textId="630540D7" w:rsidR="006C69D0" w:rsidRPr="008419E6" w:rsidRDefault="006B3949" w:rsidP="006C69D0">
            <w:r>
              <w:t>Productcoupon</w:t>
            </w:r>
            <w:r w:rsidRPr="00512DC4">
              <w:t>dtl</w:t>
            </w:r>
            <w:r w:rsidR="006C69D0" w:rsidRPr="00512DC4">
              <w:t>.from</w:t>
            </w:r>
          </w:p>
        </w:tc>
      </w:tr>
      <w:tr w:rsidR="006C69D0" w:rsidRPr="008419E6" w14:paraId="56AA52D1" w14:textId="77777777" w:rsidTr="006C69D0">
        <w:tc>
          <w:tcPr>
            <w:tcW w:w="3292" w:type="dxa"/>
          </w:tcPr>
          <w:p w14:paraId="4144BD43" w14:textId="77777777" w:rsidR="006C69D0" w:rsidRPr="00512DC4" w:rsidRDefault="006C69D0" w:rsidP="006C69D0">
            <w:r w:rsidRPr="00512DC4">
              <w:t>Đến</w:t>
            </w:r>
          </w:p>
        </w:tc>
        <w:tc>
          <w:tcPr>
            <w:tcW w:w="6356" w:type="dxa"/>
          </w:tcPr>
          <w:p w14:paraId="051D78A7" w14:textId="2F7E9C25" w:rsidR="006C69D0" w:rsidRPr="008419E6" w:rsidRDefault="006B3949" w:rsidP="006C69D0">
            <w:r>
              <w:t>Productcoupon</w:t>
            </w:r>
            <w:r w:rsidRPr="00512DC4">
              <w:t>dtl</w:t>
            </w:r>
            <w:r w:rsidR="006C69D0" w:rsidRPr="00512DC4">
              <w:t>.to</w:t>
            </w:r>
          </w:p>
        </w:tc>
      </w:tr>
      <w:tr w:rsidR="006C69D0" w:rsidRPr="008419E6" w14:paraId="116E774A" w14:textId="77777777" w:rsidTr="006C69D0">
        <w:tc>
          <w:tcPr>
            <w:tcW w:w="3292" w:type="dxa"/>
          </w:tcPr>
          <w:p w14:paraId="059957B3" w14:textId="44DC5440" w:rsidR="006C69D0" w:rsidRPr="00512DC4" w:rsidRDefault="006B3949" w:rsidP="006C69D0">
            <w:r>
              <w:t>Tỷ lệ hiện tại (%)</w:t>
            </w:r>
          </w:p>
        </w:tc>
        <w:tc>
          <w:tcPr>
            <w:tcW w:w="6356" w:type="dxa"/>
          </w:tcPr>
          <w:p w14:paraId="2AE0E99A" w14:textId="7E1CCDCC" w:rsidR="006C69D0" w:rsidRPr="008419E6" w:rsidRDefault="006B3949" w:rsidP="006B3949">
            <w:r>
              <w:t>Productcoupondtl.ratio</w:t>
            </w:r>
          </w:p>
        </w:tc>
      </w:tr>
      <w:tr w:rsidR="006C69D0" w:rsidRPr="00512DC4" w14:paraId="6DB44360" w14:textId="77777777" w:rsidTr="006C69D0">
        <w:tc>
          <w:tcPr>
            <w:tcW w:w="3292" w:type="dxa"/>
          </w:tcPr>
          <w:p w14:paraId="55E30A27" w14:textId="1BBCD9C6" w:rsidR="006C69D0" w:rsidRPr="00512DC4" w:rsidRDefault="006B3949" w:rsidP="006C69D0">
            <w:r>
              <w:t>Tỷ lệ điều chỉnh (%)</w:t>
            </w:r>
          </w:p>
        </w:tc>
        <w:tc>
          <w:tcPr>
            <w:tcW w:w="6356" w:type="dxa"/>
          </w:tcPr>
          <w:p w14:paraId="3D47271C" w14:textId="66E3ACBA" w:rsidR="006C69D0" w:rsidRPr="00512DC4" w:rsidRDefault="006B3949" w:rsidP="006B3949">
            <w:r>
              <w:t>Productcpndtladj.ratio</w:t>
            </w:r>
          </w:p>
        </w:tc>
      </w:tr>
    </w:tbl>
    <w:p w14:paraId="5702C89C" w14:textId="77777777" w:rsidR="005F1369" w:rsidRPr="005F1369" w:rsidRDefault="005F1369" w:rsidP="005F1369">
      <w:pPr>
        <w:rPr>
          <w:lang w:bidi="en-US"/>
        </w:rPr>
      </w:pPr>
    </w:p>
    <w:p w14:paraId="1DCC893B" w14:textId="77777777" w:rsidR="00EA010F" w:rsidRDefault="00EA010F" w:rsidP="00EA010F">
      <w:pPr>
        <w:pStyle w:val="Heading4"/>
      </w:pPr>
      <w:bookmarkStart w:id="1389" w:name="_Toc78535582"/>
      <w:r>
        <w:lastRenderedPageBreak/>
        <w:t>Quy tắc xử lý</w:t>
      </w:r>
      <w:bookmarkEnd w:id="1389"/>
    </w:p>
    <w:p w14:paraId="5EDE3989" w14:textId="428D6A85" w:rsidR="002F3D8D" w:rsidRDefault="002F3D8D" w:rsidP="002F3D8D">
      <w:pPr>
        <w:rPr>
          <w:lang w:bidi="en-US"/>
        </w:rPr>
      </w:pPr>
      <w:r>
        <w:rPr>
          <w:lang w:bidi="en-US"/>
        </w:rPr>
        <w:t>Sinh giao dịch 8110 – Phê duyệt yêu cầu ĐCLS (1 cấp make, ko ra home)</w:t>
      </w:r>
    </w:p>
    <w:p w14:paraId="0E521497" w14:textId="77777777" w:rsidR="002F3D8D" w:rsidRDefault="002F3D8D" w:rsidP="002F3D8D">
      <w:pPr>
        <w:pStyle w:val="ListParagraph"/>
        <w:numPr>
          <w:ilvl w:val="0"/>
          <w:numId w:val="3"/>
        </w:numPr>
        <w:rPr>
          <w:lang w:bidi="en-US"/>
        </w:rPr>
      </w:pPr>
      <w:r>
        <w:rPr>
          <w:lang w:bidi="en-US"/>
        </w:rPr>
        <w:t>Appcheck</w:t>
      </w:r>
    </w:p>
    <w:p w14:paraId="7DEC93D5" w14:textId="04D2551A" w:rsidR="002F3D8D" w:rsidRDefault="002F3D8D" w:rsidP="002F3D8D">
      <w:pPr>
        <w:pStyle w:val="ListParagraph"/>
        <w:numPr>
          <w:ilvl w:val="1"/>
          <w:numId w:val="3"/>
        </w:numPr>
        <w:rPr>
          <w:lang w:bidi="en-US"/>
        </w:rPr>
      </w:pPr>
      <w:r>
        <w:rPr>
          <w:lang w:bidi="en-US"/>
        </w:rPr>
        <w:t xml:space="preserve">Tồn tại lệnh oxmast với status = ‘D’ </w:t>
      </w:r>
      <w:r w:rsidR="003F6222">
        <w:rPr>
          <w:lang w:bidi="en-US"/>
        </w:rPr>
        <w:t xml:space="preserve">&amp; intadj = ‘Y’ </w:t>
      </w:r>
      <w:r w:rsidRPr="008E452A">
        <w:rPr>
          <w:lang w:bidi="en-US"/>
        </w:rPr>
        <w:t>inner join productadj where productadj.confirmno = oxmast.confirmno and productadj.status = ‘P’</w:t>
      </w:r>
    </w:p>
    <w:p w14:paraId="4BF14013" w14:textId="0823578C" w:rsidR="005A64EE" w:rsidRPr="006A56BC" w:rsidRDefault="005A64EE" w:rsidP="002F3D8D">
      <w:pPr>
        <w:pStyle w:val="ListParagraph"/>
        <w:numPr>
          <w:ilvl w:val="1"/>
          <w:numId w:val="3"/>
        </w:numPr>
        <w:rPr>
          <w:lang w:bidi="en-US"/>
        </w:rPr>
      </w:pPr>
      <w:r w:rsidRPr="006A56BC">
        <w:rPr>
          <w:b/>
          <w:lang w:bidi="en-US"/>
        </w:rPr>
        <w:t>Kiểm</w:t>
      </w:r>
      <w:r w:rsidR="00350AD6" w:rsidRPr="006A56BC">
        <w:rPr>
          <w:b/>
          <w:lang w:bidi="en-US"/>
        </w:rPr>
        <w:t xml:space="preserve"> tra còn đủ hạn mức bán ra theo giá trị sau điều chỉnh không</w:t>
      </w:r>
    </w:p>
    <w:p w14:paraId="77F04E4F" w14:textId="77777777" w:rsidR="002F3D8D" w:rsidRDefault="002F3D8D" w:rsidP="002F3D8D">
      <w:pPr>
        <w:pStyle w:val="ListParagraph"/>
        <w:numPr>
          <w:ilvl w:val="0"/>
          <w:numId w:val="3"/>
        </w:numPr>
        <w:rPr>
          <w:lang w:bidi="en-US"/>
        </w:rPr>
      </w:pPr>
      <w:r>
        <w:rPr>
          <w:lang w:bidi="en-US"/>
        </w:rPr>
        <w:t>Appupdate</w:t>
      </w:r>
    </w:p>
    <w:p w14:paraId="58F91752" w14:textId="77777777" w:rsidR="002F3D8D" w:rsidRDefault="002F3D8D" w:rsidP="002F3D8D">
      <w:pPr>
        <w:pStyle w:val="ListParagraph"/>
        <w:numPr>
          <w:ilvl w:val="1"/>
          <w:numId w:val="3"/>
        </w:numPr>
        <w:rPr>
          <w:lang w:bidi="en-US"/>
        </w:rPr>
      </w:pPr>
      <w:r>
        <w:rPr>
          <w:lang w:bidi="en-US"/>
        </w:rPr>
        <w:t>Update productadj.status = ‘A’</w:t>
      </w:r>
    </w:p>
    <w:p w14:paraId="670090E9" w14:textId="77777777" w:rsidR="002F3D8D" w:rsidRDefault="002F3D8D" w:rsidP="002F3D8D">
      <w:pPr>
        <w:pStyle w:val="ListParagraph"/>
        <w:numPr>
          <w:ilvl w:val="1"/>
          <w:numId w:val="3"/>
        </w:numPr>
        <w:rPr>
          <w:lang w:bidi="en-US"/>
        </w:rPr>
      </w:pPr>
      <w:r>
        <w:rPr>
          <w:lang w:bidi="en-US"/>
        </w:rPr>
        <w:t>Update productadj.offid = tlid của user thực hiện giao dịch</w:t>
      </w:r>
    </w:p>
    <w:p w14:paraId="0260CA02" w14:textId="30C02311" w:rsidR="002F3D8D" w:rsidRDefault="002F3D8D" w:rsidP="002F3D8D">
      <w:pPr>
        <w:pStyle w:val="ListParagraph"/>
        <w:numPr>
          <w:ilvl w:val="1"/>
          <w:numId w:val="3"/>
        </w:numPr>
        <w:rPr>
          <w:lang w:bidi="en-US"/>
        </w:rPr>
      </w:pPr>
      <w:r>
        <w:rPr>
          <w:lang w:bidi="en-US"/>
        </w:rPr>
        <w:t>Lấy các thông tin từ product, productadj, productbuydtladj, productcpndtladj để tạo 1 bản ghi tương ứng vào product, productselldtl, productbuydtl, productcoupondtl. Chú ý</w:t>
      </w:r>
    </w:p>
    <w:p w14:paraId="3DBA579E" w14:textId="0A7DCED5" w:rsidR="002F3D8D" w:rsidRDefault="002F3D8D" w:rsidP="002F3D8D">
      <w:pPr>
        <w:pStyle w:val="ListParagraph"/>
        <w:numPr>
          <w:ilvl w:val="2"/>
          <w:numId w:val="3"/>
        </w:numPr>
        <w:rPr>
          <w:lang w:bidi="en-US"/>
        </w:rPr>
      </w:pPr>
      <w:r>
        <w:rPr>
          <w:lang w:bidi="en-US"/>
        </w:rPr>
        <w:t>Với sản phẩm Chiết khấu dòng tiền tới đáo hạn</w:t>
      </w:r>
      <w:ins w:id="1390" w:author="Microsoft account" w:date="2021-09-05T21:58:00Z">
        <w:r w:rsidR="006A56BC">
          <w:rPr>
            <w:lang w:bidi="en-US"/>
          </w:rPr>
          <w:t xml:space="preserve"> &amp; có điều chỉnh trực tiếp giá = không</w:t>
        </w:r>
      </w:ins>
      <w:r>
        <w:rPr>
          <w:lang w:bidi="en-US"/>
        </w:rPr>
        <w:t xml:space="preserve"> =&gt; sản phẩm mới chỉ có 1 dòng trong productselldtl loại kỳ hạn = M, từ 0 tháng đến 99999 tháng, loại LS cố định, giá trị LS = LS đáo hạn điều chỉnh</w:t>
      </w:r>
    </w:p>
    <w:p w14:paraId="46ECE1E5" w14:textId="77777777" w:rsidR="002F3D8D" w:rsidRDefault="002F3D8D" w:rsidP="002F3D8D">
      <w:pPr>
        <w:pStyle w:val="ListParagraph"/>
        <w:numPr>
          <w:ilvl w:val="2"/>
          <w:numId w:val="3"/>
        </w:numPr>
        <w:rPr>
          <w:lang w:bidi="en-US"/>
        </w:rPr>
      </w:pPr>
      <w:r>
        <w:rPr>
          <w:lang w:bidi="en-US"/>
        </w:rPr>
        <w:t>Thêm trường vào bảng product</w:t>
      </w:r>
    </w:p>
    <w:p w14:paraId="72F27CDC" w14:textId="35D1691F" w:rsidR="002F3D8D" w:rsidRDefault="002F3D8D" w:rsidP="002F3D8D">
      <w:pPr>
        <w:pStyle w:val="ListParagraph"/>
        <w:numPr>
          <w:ilvl w:val="3"/>
          <w:numId w:val="3"/>
        </w:numPr>
        <w:rPr>
          <w:lang w:bidi="en-US"/>
        </w:rPr>
      </w:pPr>
      <w:r>
        <w:rPr>
          <w:lang w:bidi="en-US"/>
        </w:rPr>
        <w:t>Product.orderid = oxmast.orderid</w:t>
      </w:r>
    </w:p>
    <w:p w14:paraId="3DBA99D6" w14:textId="39C91D93" w:rsidR="002F3D8D" w:rsidRDefault="002F3D8D" w:rsidP="002F3D8D">
      <w:pPr>
        <w:pStyle w:val="ListParagraph"/>
        <w:numPr>
          <w:ilvl w:val="3"/>
          <w:numId w:val="3"/>
        </w:numPr>
        <w:rPr>
          <w:ins w:id="1391" w:author="Microsoft account" w:date="2021-09-05T22:02:00Z"/>
          <w:lang w:bidi="en-US"/>
        </w:rPr>
      </w:pPr>
      <w:r>
        <w:rPr>
          <w:lang w:bidi="en-US"/>
        </w:rPr>
        <w:t xml:space="preserve">Product.orgprdid = product.autoid của sản phẩm </w:t>
      </w:r>
      <w:r w:rsidR="00AB6CF8">
        <w:rPr>
          <w:lang w:bidi="en-US"/>
        </w:rPr>
        <w:t>hiện tại chưa điều chỉnh</w:t>
      </w:r>
    </w:p>
    <w:p w14:paraId="2897DD44" w14:textId="72B50687" w:rsidR="006A56BC" w:rsidRDefault="006A56BC" w:rsidP="002F3D8D">
      <w:pPr>
        <w:pStyle w:val="ListParagraph"/>
        <w:numPr>
          <w:ilvl w:val="3"/>
          <w:numId w:val="3"/>
        </w:numPr>
        <w:rPr>
          <w:ins w:id="1392" w:author="Microsoft account" w:date="2021-09-05T22:02:00Z"/>
          <w:lang w:bidi="en-US"/>
        </w:rPr>
      </w:pPr>
      <w:ins w:id="1393" w:author="Microsoft account" w:date="2021-09-05T22:02:00Z">
        <w:r>
          <w:rPr>
            <w:lang w:bidi="en-US"/>
          </w:rPr>
          <w:t>product.sellprice = productadj.adjprice</w:t>
        </w:r>
      </w:ins>
    </w:p>
    <w:p w14:paraId="25C85F6E" w14:textId="48DB82A9" w:rsidR="006A56BC" w:rsidRDefault="006A56BC" w:rsidP="002F3D8D">
      <w:pPr>
        <w:pStyle w:val="ListParagraph"/>
        <w:numPr>
          <w:ilvl w:val="3"/>
          <w:numId w:val="3"/>
        </w:numPr>
        <w:rPr>
          <w:ins w:id="1394" w:author="Microsoft account" w:date="2021-09-05T22:02:00Z"/>
          <w:lang w:bidi="en-US"/>
        </w:rPr>
      </w:pPr>
      <w:ins w:id="1395" w:author="Microsoft account" w:date="2021-09-05T22:02:00Z">
        <w:r>
          <w:rPr>
            <w:lang w:bidi="en-US"/>
          </w:rPr>
          <w:t>product.clsdate = productadj.clsdate</w:t>
        </w:r>
      </w:ins>
    </w:p>
    <w:p w14:paraId="1301D881" w14:textId="28307745" w:rsidR="006A56BC" w:rsidRDefault="006A56BC" w:rsidP="002F3D8D">
      <w:pPr>
        <w:pStyle w:val="ListParagraph"/>
        <w:numPr>
          <w:ilvl w:val="3"/>
          <w:numId w:val="3"/>
        </w:numPr>
        <w:rPr>
          <w:lang w:bidi="en-US"/>
        </w:rPr>
      </w:pPr>
      <w:ins w:id="1396" w:author="Microsoft account" w:date="2021-09-05T22:03:00Z">
        <w:r>
          <w:rPr>
            <w:lang w:bidi="en-US"/>
          </w:rPr>
          <w:t>product.clsprice = productadj.clsprice</w:t>
        </w:r>
      </w:ins>
    </w:p>
    <w:p w14:paraId="24D1F75A" w14:textId="7B5BDCB1" w:rsidR="006A56BC" w:rsidRDefault="006A56BC" w:rsidP="006A56BC">
      <w:pPr>
        <w:pStyle w:val="ListParagraph"/>
        <w:numPr>
          <w:ilvl w:val="2"/>
          <w:numId w:val="3"/>
        </w:numPr>
        <w:rPr>
          <w:lang w:bidi="en-US"/>
        </w:rPr>
      </w:pPr>
      <w:r>
        <w:rPr>
          <w:lang w:bidi="en-US"/>
        </w:rPr>
        <w:t>product.shortname của bản ghi mới = product.shortname gốc | ‘_DC’ | oxmast.confirmno</w:t>
      </w:r>
    </w:p>
    <w:p w14:paraId="6A235978" w14:textId="1B04B2B2" w:rsidR="002F3D8D" w:rsidRPr="006A56BC" w:rsidRDefault="002F3D8D" w:rsidP="002F3D8D">
      <w:pPr>
        <w:pStyle w:val="ListParagraph"/>
        <w:numPr>
          <w:ilvl w:val="2"/>
          <w:numId w:val="3"/>
        </w:numPr>
        <w:rPr>
          <w:b/>
          <w:color w:val="FF0000"/>
          <w:lang w:bidi="en-US"/>
        </w:rPr>
      </w:pPr>
      <w:r w:rsidRPr="006A56BC">
        <w:rPr>
          <w:b/>
          <w:color w:val="FF0000"/>
          <w:lang w:bidi="en-US"/>
        </w:rPr>
        <w:t>Sửa giao diện Sản phẩm bán lẻ, không hiển thị và can thiệp được với các bản ghi có orderid &lt;&gt; NULL</w:t>
      </w:r>
    </w:p>
    <w:p w14:paraId="5279046C" w14:textId="00AD6B97" w:rsidR="003F6222" w:rsidRDefault="003F6222" w:rsidP="003F6222">
      <w:pPr>
        <w:pStyle w:val="ListParagraph"/>
        <w:numPr>
          <w:ilvl w:val="1"/>
          <w:numId w:val="3"/>
        </w:numPr>
        <w:rPr>
          <w:lang w:bidi="en-US"/>
        </w:rPr>
      </w:pPr>
      <w:r>
        <w:rPr>
          <w:lang w:bidi="en-US"/>
        </w:rPr>
        <w:t xml:space="preserve">Update oxmast.status = ‘A’, oxmast.productid = product.autoid của sản phẩm mới tạo sau điều chỉnh, </w:t>
      </w:r>
      <w:ins w:id="1397" w:author="Microsoft account" w:date="2021-09-05T22:01:00Z">
        <w:r w:rsidR="006A56BC">
          <w:rPr>
            <w:lang w:bidi="en-US"/>
          </w:rPr>
          <w:t xml:space="preserve">oxmast.beforeadjprice = oxmast.price trước điều chỉnh, </w:t>
        </w:r>
      </w:ins>
      <w:r>
        <w:rPr>
          <w:lang w:bidi="en-US"/>
        </w:rPr>
        <w:t xml:space="preserve">update lại oxmast.price &amp; orgprice = </w:t>
      </w:r>
      <w:ins w:id="1398" w:author="Microsoft account" w:date="2021-09-05T22:03:00Z">
        <w:r w:rsidR="006A56BC">
          <w:rPr>
            <w:lang w:bidi="en-US"/>
          </w:rPr>
          <w:t xml:space="preserve">nvl(product.sellprice, </w:t>
        </w:r>
      </w:ins>
      <w:r>
        <w:rPr>
          <w:lang w:bidi="en-US"/>
        </w:rPr>
        <w:t>giá tính lại sau điều chỉnh</w:t>
      </w:r>
      <w:ins w:id="1399" w:author="Microsoft account" w:date="2021-09-05T22:03:00Z">
        <w:r w:rsidR="006A56BC">
          <w:rPr>
            <w:lang w:bidi="en-US"/>
          </w:rPr>
          <w:t>)</w:t>
        </w:r>
      </w:ins>
      <w:r>
        <w:rPr>
          <w:lang w:bidi="en-US"/>
        </w:rPr>
        <w:t>, update oxmast.execamt, taxbuyer, feebuyer, taxseller, feeseller theo giá mới</w:t>
      </w:r>
    </w:p>
    <w:p w14:paraId="2CA5F5AE" w14:textId="77777777" w:rsidR="00701A59" w:rsidRPr="006A56BC" w:rsidRDefault="00701A59" w:rsidP="00701A59">
      <w:pPr>
        <w:pStyle w:val="ListParagraph"/>
        <w:numPr>
          <w:ilvl w:val="1"/>
          <w:numId w:val="3"/>
        </w:numPr>
        <w:rPr>
          <w:lang w:bidi="en-US"/>
        </w:rPr>
      </w:pPr>
      <w:r w:rsidRPr="006A56BC">
        <w:rPr>
          <w:lang w:bidi="en-US"/>
        </w:rPr>
        <w:t>Ghi tăng oxpost.firmqtty =KL mua của giao dịch</w:t>
      </w:r>
    </w:p>
    <w:p w14:paraId="75CEE31C" w14:textId="77777777" w:rsidR="00701A59" w:rsidRPr="006A56BC" w:rsidRDefault="00701A59" w:rsidP="00701A59">
      <w:pPr>
        <w:pStyle w:val="ListParagraph"/>
        <w:numPr>
          <w:ilvl w:val="1"/>
          <w:numId w:val="3"/>
        </w:numPr>
        <w:rPr>
          <w:lang w:bidi="en-US"/>
        </w:rPr>
      </w:pPr>
      <w:r w:rsidRPr="006A56BC">
        <w:rPr>
          <w:lang w:bidi="en-US"/>
        </w:rPr>
        <w:t>Ghi tăng oxpost.firmamt = Tổng giá trị giao dịch</w:t>
      </w:r>
    </w:p>
    <w:p w14:paraId="3EAB1E8B" w14:textId="77777777" w:rsidR="000D6420" w:rsidRPr="006A56BC" w:rsidRDefault="000D6420" w:rsidP="000D6420">
      <w:pPr>
        <w:pStyle w:val="ListParagraph"/>
        <w:numPr>
          <w:ilvl w:val="1"/>
          <w:numId w:val="3"/>
        </w:numPr>
        <w:rPr>
          <w:lang w:bidi="en-US"/>
        </w:rPr>
      </w:pPr>
      <w:r w:rsidRPr="006A56BC">
        <w:rPr>
          <w:lang w:bidi="en-US"/>
        </w:rPr>
        <w:t>Ghi tăng semast.receiving của người mua = KL mua của giao dịch. Insert setran bút toán tăng receiving tương ứng =&gt; description = “Mua ” + KL mua + mã tài sản + “ – HĐ:” + số HĐ sinh ở oxmast</w:t>
      </w:r>
    </w:p>
    <w:p w14:paraId="45BF807B" w14:textId="77777777" w:rsidR="000D6420" w:rsidRPr="006A56BC" w:rsidRDefault="000D6420" w:rsidP="000D6420">
      <w:pPr>
        <w:pStyle w:val="ListParagraph"/>
        <w:numPr>
          <w:ilvl w:val="1"/>
          <w:numId w:val="3"/>
        </w:numPr>
        <w:rPr>
          <w:lang w:bidi="en-US"/>
        </w:rPr>
      </w:pPr>
      <w:r w:rsidRPr="006A56BC">
        <w:rPr>
          <w:lang w:bidi="en-US"/>
        </w:rPr>
        <w:t>Nếu người mua chưa có dòng trong ivmast với symbol tương ứng =&gt; insert dòng trong ivmast</w:t>
      </w:r>
    </w:p>
    <w:p w14:paraId="5EB0BB2F" w14:textId="1958D8B5" w:rsidR="000D6420" w:rsidRPr="006A56BC" w:rsidRDefault="000D6420" w:rsidP="000D6420">
      <w:pPr>
        <w:pStyle w:val="ListParagraph"/>
        <w:numPr>
          <w:ilvl w:val="1"/>
          <w:numId w:val="3"/>
        </w:numPr>
        <w:rPr>
          <w:lang w:bidi="en-US"/>
        </w:rPr>
      </w:pPr>
      <w:r w:rsidRPr="006A56BC">
        <w:rPr>
          <w:lang w:bidi="en-US"/>
        </w:rPr>
        <w:t xml:space="preserve">Ghi tăng ivmast.netting của người mua = Tổng tiền cần thanh toán sau điều chỉnh. Insert ivtran 2 dòng của người mua </w:t>
      </w:r>
    </w:p>
    <w:p w14:paraId="3D09E55F" w14:textId="77777777" w:rsidR="000D6420" w:rsidRPr="006A56BC" w:rsidRDefault="000D6420" w:rsidP="000D6420">
      <w:pPr>
        <w:pStyle w:val="ListParagraph"/>
        <w:numPr>
          <w:ilvl w:val="2"/>
          <w:numId w:val="3"/>
        </w:numPr>
        <w:rPr>
          <w:lang w:bidi="en-US"/>
        </w:rPr>
      </w:pPr>
      <w:r w:rsidRPr="006A56BC">
        <w:rPr>
          <w:lang w:bidi="en-US"/>
        </w:rPr>
        <w:t>Dòng bút toán ghi tăng ivmast.netting = Tổng giá trị giao dịch, với diễn giải = “Tien mua ” + KL mua + mã tài sản + “ – HĐ:” + số HĐ sinh ở oxmast</w:t>
      </w:r>
    </w:p>
    <w:p w14:paraId="3FB14B8C" w14:textId="77777777" w:rsidR="000D6420" w:rsidRPr="00D17F21" w:rsidRDefault="000D6420" w:rsidP="000D6420">
      <w:pPr>
        <w:pStyle w:val="ListParagraph"/>
        <w:numPr>
          <w:ilvl w:val="2"/>
          <w:numId w:val="3"/>
        </w:numPr>
        <w:rPr>
          <w:ins w:id="1400" w:author="Microsoft account" w:date="2021-09-05T22:08:00Z"/>
          <w:lang w:bidi="en-US"/>
        </w:rPr>
      </w:pPr>
      <w:r w:rsidRPr="006A56BC">
        <w:rPr>
          <w:lang w:bidi="en-US"/>
        </w:rPr>
        <w:t xml:space="preserve">Dòng bút toán ghi tăng ivmast.netting = Tổng phí mua, , với diễn giải = “Phi mua ” + KL mua + mã tài sản + “ – HĐ:” + số HĐ sinh ở oxmast </w:t>
      </w:r>
      <w:r w:rsidRPr="006A56BC">
        <w:rPr>
          <w:b/>
          <w:lang w:bidi="en-US"/>
        </w:rPr>
        <w:t>(Chỉ insert nếu phí mua &lt;&gt; 0)</w:t>
      </w:r>
    </w:p>
    <w:p w14:paraId="4CFE9BE0" w14:textId="75E6E640" w:rsidR="00D17F21" w:rsidRDefault="00D17F21" w:rsidP="00D17F21">
      <w:pPr>
        <w:pStyle w:val="ListParagraph"/>
        <w:numPr>
          <w:ilvl w:val="1"/>
          <w:numId w:val="3"/>
        </w:numPr>
        <w:rPr>
          <w:ins w:id="1401" w:author="Microsoft account" w:date="2021-09-05T22:08:00Z"/>
          <w:lang w:bidi="en-US"/>
        </w:rPr>
      </w:pPr>
      <w:ins w:id="1402" w:author="Microsoft account" w:date="2021-09-05T22:08:00Z">
        <w:r>
          <w:rPr>
            <w:lang w:bidi="en-US"/>
          </w:rPr>
          <w:t>insert fee_dtl dòng types = ‘S’ các feetype của người mua, acbuyer = người mua, giá trị fee tương ứng của từng feetype</w:t>
        </w:r>
      </w:ins>
      <w:ins w:id="1403" w:author="Microsoft account" w:date="2021-09-05T22:42:00Z">
        <w:r w:rsidR="00154860">
          <w:rPr>
            <w:lang w:bidi="en-US"/>
          </w:rPr>
          <w:t>, , deltd = ‘N’</w:t>
        </w:r>
      </w:ins>
    </w:p>
    <w:p w14:paraId="0FAC1221" w14:textId="77777777" w:rsidR="000D6420" w:rsidRPr="006A56BC" w:rsidRDefault="000D6420" w:rsidP="000D6420">
      <w:pPr>
        <w:pStyle w:val="ListParagraph"/>
        <w:numPr>
          <w:ilvl w:val="1"/>
          <w:numId w:val="3"/>
        </w:numPr>
        <w:rPr>
          <w:lang w:bidi="en-US"/>
        </w:rPr>
      </w:pPr>
      <w:r w:rsidRPr="006A56BC">
        <w:rPr>
          <w:lang w:bidi="en-US"/>
        </w:rPr>
        <w:t>Nếu người bán chưa có ivmast =&gt; Insert ivmast cho người bán</w:t>
      </w:r>
    </w:p>
    <w:p w14:paraId="57402E6A" w14:textId="007E5640" w:rsidR="000D6420" w:rsidRPr="006A56BC" w:rsidRDefault="000D6420" w:rsidP="000D6420">
      <w:pPr>
        <w:pStyle w:val="ListParagraph"/>
        <w:numPr>
          <w:ilvl w:val="1"/>
          <w:numId w:val="3"/>
        </w:numPr>
        <w:rPr>
          <w:lang w:bidi="en-US"/>
        </w:rPr>
      </w:pPr>
      <w:r w:rsidRPr="006A56BC">
        <w:rPr>
          <w:lang w:bidi="en-US"/>
        </w:rPr>
        <w:t xml:space="preserve">Ghi tăng ivmast.receiving của người bán = Tổng tiền bán nhận được sau điều chỉnh. Insert 3 dòng ivtran của người bán </w:t>
      </w:r>
    </w:p>
    <w:p w14:paraId="54417BB6" w14:textId="77777777" w:rsidR="000D6420" w:rsidRPr="006A56BC" w:rsidRDefault="000D6420" w:rsidP="000D6420">
      <w:pPr>
        <w:pStyle w:val="ListParagraph"/>
        <w:numPr>
          <w:ilvl w:val="2"/>
          <w:numId w:val="3"/>
        </w:numPr>
        <w:rPr>
          <w:lang w:bidi="en-US"/>
        </w:rPr>
      </w:pPr>
      <w:r w:rsidRPr="006A56BC">
        <w:rPr>
          <w:lang w:bidi="en-US"/>
        </w:rPr>
        <w:t>Dòng bút toán tăng receiving = Tổng giá trị giao dịch =&gt; description = “Tien ban ” + KL mua + mã tài sản + “ – HĐ:” + số HĐ sinh ở oxmast</w:t>
      </w:r>
    </w:p>
    <w:p w14:paraId="6F33E1D6" w14:textId="77777777" w:rsidR="000D6420" w:rsidRPr="006A56BC" w:rsidRDefault="000D6420" w:rsidP="000D6420">
      <w:pPr>
        <w:pStyle w:val="ListParagraph"/>
        <w:numPr>
          <w:ilvl w:val="2"/>
          <w:numId w:val="3"/>
        </w:numPr>
        <w:rPr>
          <w:lang w:bidi="en-US"/>
        </w:rPr>
      </w:pPr>
      <w:r w:rsidRPr="006A56BC">
        <w:rPr>
          <w:lang w:bidi="en-US"/>
        </w:rPr>
        <w:lastRenderedPageBreak/>
        <w:t xml:space="preserve">Dòng bút toán giảm receiving = Phí người bán </w:t>
      </w:r>
      <w:r w:rsidRPr="006A56BC">
        <w:rPr>
          <w:b/>
          <w:lang w:bidi="en-US"/>
        </w:rPr>
        <w:t>(Chỉ insert nếu phí &lt;&gt; 0)</w:t>
      </w:r>
      <w:r w:rsidRPr="006A56BC">
        <w:rPr>
          <w:lang w:bidi="en-US"/>
        </w:rPr>
        <w:t xml:space="preserve"> =&gt; description = “Phi chuyen nhuong ban ” + KL mua + mã tài sản + “ – HĐ:” + số HĐ sinh ở oxmast</w:t>
      </w:r>
    </w:p>
    <w:p w14:paraId="346BBE16" w14:textId="77777777" w:rsidR="000D6420" w:rsidRDefault="000D6420" w:rsidP="000D6420">
      <w:pPr>
        <w:pStyle w:val="ListParagraph"/>
        <w:numPr>
          <w:ilvl w:val="2"/>
          <w:numId w:val="3"/>
        </w:numPr>
        <w:rPr>
          <w:lang w:bidi="en-US"/>
        </w:rPr>
      </w:pPr>
      <w:r w:rsidRPr="006A56BC">
        <w:rPr>
          <w:lang w:bidi="en-US"/>
        </w:rPr>
        <w:t xml:space="preserve">Dòng bút toán giảm receiving = Thuế bán </w:t>
      </w:r>
      <w:r w:rsidRPr="006A56BC">
        <w:rPr>
          <w:b/>
          <w:lang w:bidi="en-US"/>
        </w:rPr>
        <w:t>(Chỉ insert nếu thuế &lt;&gt; 0)</w:t>
      </w:r>
      <w:r w:rsidRPr="006A56BC">
        <w:rPr>
          <w:lang w:bidi="en-US"/>
        </w:rPr>
        <w:t xml:space="preserve"> =&gt; description = “Thue ban ” + KL mua + mã tài sản + “ – HĐ:” + số HĐ sinh ở oxmast</w:t>
      </w:r>
    </w:p>
    <w:p w14:paraId="6213B92B" w14:textId="7209371F" w:rsidR="00D17F21" w:rsidRDefault="00D17F21" w:rsidP="00D17F21">
      <w:pPr>
        <w:pStyle w:val="ListParagraph"/>
        <w:numPr>
          <w:ilvl w:val="1"/>
          <w:numId w:val="3"/>
        </w:numPr>
        <w:rPr>
          <w:ins w:id="1404" w:author="Microsoft account" w:date="2021-09-05T22:08:00Z"/>
          <w:lang w:bidi="en-US"/>
        </w:rPr>
      </w:pPr>
      <w:ins w:id="1405" w:author="Microsoft account" w:date="2021-09-05T22:08:00Z">
        <w:r>
          <w:rPr>
            <w:lang w:bidi="en-US"/>
          </w:rPr>
          <w:t xml:space="preserve">insert fee_dtl dòng types = ‘S’ các feetype của người bán, acseller = người </w:t>
        </w:r>
      </w:ins>
      <w:ins w:id="1406" w:author="Microsoft account" w:date="2021-09-05T22:09:00Z">
        <w:r>
          <w:rPr>
            <w:lang w:bidi="en-US"/>
          </w:rPr>
          <w:t>bán</w:t>
        </w:r>
      </w:ins>
      <w:ins w:id="1407" w:author="Microsoft account" w:date="2021-09-05T22:08:00Z">
        <w:r>
          <w:rPr>
            <w:lang w:bidi="en-US"/>
          </w:rPr>
          <w:t>, giá trị fee tương ứng của từng feetype</w:t>
        </w:r>
      </w:ins>
      <w:ins w:id="1408" w:author="Microsoft account" w:date="2021-09-05T22:42:00Z">
        <w:r w:rsidR="00154860">
          <w:rPr>
            <w:lang w:bidi="en-US"/>
          </w:rPr>
          <w:t>, , deltd = ‘N’</w:t>
        </w:r>
      </w:ins>
    </w:p>
    <w:p w14:paraId="246828B0" w14:textId="29E9011F" w:rsidR="000D6420" w:rsidRPr="006A56BC" w:rsidRDefault="000D6420" w:rsidP="000D6420">
      <w:pPr>
        <w:pStyle w:val="ListParagraph"/>
        <w:numPr>
          <w:ilvl w:val="1"/>
          <w:numId w:val="3"/>
        </w:numPr>
        <w:rPr>
          <w:lang w:bidi="en-US"/>
        </w:rPr>
      </w:pPr>
      <w:r w:rsidRPr="006A56BC">
        <w:rPr>
          <w:lang w:bidi="en-US"/>
        </w:rPr>
        <w:t xml:space="preserve">Với lệnh chào bán của đại lý =&gt; </w:t>
      </w:r>
      <w:r w:rsidRPr="006A56BC">
        <w:rPr>
          <w:b/>
          <w:lang w:bidi="en-US"/>
        </w:rPr>
        <w:t>Ghi nhận hạn mức bán ra</w:t>
      </w:r>
      <w:r w:rsidR="00BA01B8" w:rsidRPr="006A56BC">
        <w:rPr>
          <w:b/>
          <w:lang w:bidi="en-US"/>
        </w:rPr>
        <w:t xml:space="preserve"> theo giá trị lệnh sau điều chỉnh</w:t>
      </w:r>
    </w:p>
    <w:p w14:paraId="086C52A4" w14:textId="6ADCD3DC" w:rsidR="000D6420" w:rsidRPr="006A56BC" w:rsidRDefault="000D6420" w:rsidP="000D6420">
      <w:pPr>
        <w:pStyle w:val="ListParagraph"/>
        <w:numPr>
          <w:ilvl w:val="1"/>
          <w:numId w:val="3"/>
        </w:numPr>
        <w:rPr>
          <w:lang w:bidi="en-US"/>
        </w:rPr>
      </w:pPr>
      <w:r w:rsidRPr="006A56BC">
        <w:rPr>
          <w:lang w:bidi="en-US"/>
        </w:rPr>
        <w:t xml:space="preserve">Với lệnh chào bán của đại lý =&gt; </w:t>
      </w:r>
      <w:r w:rsidRPr="006A56BC">
        <w:rPr>
          <w:b/>
          <w:lang w:bidi="en-US"/>
        </w:rPr>
        <w:t>Hoàn hạn mức mua lại</w:t>
      </w:r>
      <w:r w:rsidR="00BA01B8" w:rsidRPr="006A56BC">
        <w:rPr>
          <w:b/>
          <w:lang w:bidi="en-US"/>
        </w:rPr>
        <w:t xml:space="preserve"> theo giá trị lệnh sau điều chỉnh</w:t>
      </w:r>
    </w:p>
    <w:p w14:paraId="4B41469A" w14:textId="77777777" w:rsidR="00435A3D" w:rsidRDefault="00435A3D" w:rsidP="00435A3D">
      <w:pPr>
        <w:rPr>
          <w:lang w:bidi="en-US"/>
        </w:rPr>
      </w:pPr>
    </w:p>
    <w:p w14:paraId="70E3FF95" w14:textId="77777777" w:rsidR="00435A3D" w:rsidRPr="00435A3D" w:rsidRDefault="00435A3D" w:rsidP="00435A3D">
      <w:pPr>
        <w:rPr>
          <w:b/>
          <w:lang w:bidi="en-US"/>
        </w:rPr>
      </w:pPr>
      <w:r w:rsidRPr="00435A3D">
        <w:rPr>
          <w:b/>
          <w:lang w:bidi="en-US"/>
        </w:rPr>
        <w:t>Đồng bộ lại cache OXMAST</w:t>
      </w:r>
    </w:p>
    <w:p w14:paraId="4890AA59" w14:textId="77777777" w:rsidR="00435A3D" w:rsidRDefault="00435A3D" w:rsidP="00435A3D">
      <w:pPr>
        <w:rPr>
          <w:lang w:bidi="en-US"/>
        </w:rPr>
      </w:pPr>
    </w:p>
    <w:p w14:paraId="712DA5A7" w14:textId="77777777" w:rsidR="000A21B5" w:rsidRDefault="000A21B5" w:rsidP="000A21B5">
      <w:pPr>
        <w:pStyle w:val="Heading3"/>
      </w:pPr>
      <w:bookmarkStart w:id="1409" w:name="_Toc78535583"/>
      <w:r>
        <w:t>In &amp; Upload hồ sơ</w:t>
      </w:r>
      <w:bookmarkEnd w:id="1409"/>
    </w:p>
    <w:p w14:paraId="7F38EB94" w14:textId="77777777" w:rsidR="000A21B5" w:rsidRDefault="000A21B5" w:rsidP="000A21B5">
      <w:pPr>
        <w:pStyle w:val="Heading4"/>
      </w:pPr>
      <w:bookmarkStart w:id="1410" w:name="_Toc78535584"/>
      <w:r>
        <w:t>Grid hiển thị danh sách HĐ chờ duyệt</w:t>
      </w:r>
      <w:bookmarkEnd w:id="1410"/>
    </w:p>
    <w:p w14:paraId="45B28CF8" w14:textId="257A3AE1" w:rsidR="000A21B5" w:rsidRDefault="000A21B5" w:rsidP="000A21B5">
      <w:pPr>
        <w:rPr>
          <w:lang w:bidi="en-US"/>
        </w:rPr>
      </w:pPr>
      <w:r>
        <w:rPr>
          <w:lang w:bidi="en-US"/>
        </w:rPr>
        <w:t xml:space="preserve">Lấy từ cache, danh sách các lệnh có STATUS </w:t>
      </w:r>
      <w:r w:rsidR="00435A3D">
        <w:rPr>
          <w:lang w:bidi="en-US"/>
        </w:rPr>
        <w:t>in (‘P’, ‘D’, ‘A’)</w:t>
      </w:r>
      <w:r>
        <w:rPr>
          <w:lang w:bidi="en-US"/>
        </w:rPr>
        <w:t>, bao gồm các thông tin</w:t>
      </w:r>
    </w:p>
    <w:p w14:paraId="6DD6D7D7" w14:textId="745C539B" w:rsidR="000A21B5" w:rsidRDefault="000A21B5" w:rsidP="000A21B5">
      <w:pPr>
        <w:pStyle w:val="ListParagraph"/>
        <w:numPr>
          <w:ilvl w:val="0"/>
          <w:numId w:val="3"/>
        </w:numPr>
        <w:rPr>
          <w:lang w:bidi="en-US"/>
        </w:rPr>
      </w:pPr>
      <w:r>
        <w:rPr>
          <w:lang w:bidi="en-US"/>
        </w:rPr>
        <w:t>Số hiệu lệnh SELL: oxmast.</w:t>
      </w:r>
      <w:r w:rsidR="00552303">
        <w:rPr>
          <w:lang w:bidi="en-US"/>
        </w:rPr>
        <w:t>confirmno</w:t>
      </w:r>
    </w:p>
    <w:p w14:paraId="66233376" w14:textId="77777777" w:rsidR="000A21B5" w:rsidRDefault="000A21B5" w:rsidP="000A21B5">
      <w:pPr>
        <w:pStyle w:val="ListParagraph"/>
        <w:numPr>
          <w:ilvl w:val="0"/>
          <w:numId w:val="3"/>
        </w:numPr>
        <w:rPr>
          <w:lang w:bidi="en-US"/>
        </w:rPr>
      </w:pPr>
      <w:r>
        <w:rPr>
          <w:lang w:bidi="en-US"/>
        </w:rPr>
        <w:t>Số hợp đồng: oxmast.contract_no</w:t>
      </w:r>
    </w:p>
    <w:p w14:paraId="6F7A2655" w14:textId="77777777" w:rsidR="000A21B5" w:rsidRDefault="000A21B5" w:rsidP="000A21B5">
      <w:pPr>
        <w:pStyle w:val="ListParagraph"/>
        <w:numPr>
          <w:ilvl w:val="0"/>
          <w:numId w:val="3"/>
        </w:numPr>
        <w:rPr>
          <w:lang w:bidi="en-US"/>
        </w:rPr>
      </w:pPr>
      <w:r>
        <w:rPr>
          <w:lang w:bidi="en-US"/>
        </w:rPr>
        <w:t>Mã trái phiếu: oxmast.symbol</w:t>
      </w:r>
    </w:p>
    <w:p w14:paraId="3C1D7D5F" w14:textId="707E8F1D" w:rsidR="000A21B5" w:rsidRPr="00136E56" w:rsidRDefault="000A21B5" w:rsidP="000A21B5">
      <w:pPr>
        <w:pStyle w:val="ListParagraph"/>
        <w:numPr>
          <w:ilvl w:val="0"/>
          <w:numId w:val="3"/>
        </w:numPr>
        <w:rPr>
          <w:lang w:bidi="en-US"/>
        </w:rPr>
      </w:pPr>
      <w:r w:rsidRPr="00136E56">
        <w:rPr>
          <w:lang w:bidi="en-US"/>
        </w:rPr>
        <w:t xml:space="preserve">Trái phiếu NY: </w:t>
      </w:r>
      <w:r w:rsidR="003F40B2">
        <w:rPr>
          <w:lang w:bidi="en-US"/>
        </w:rPr>
        <w:t>oxmast.isListed</w:t>
      </w:r>
    </w:p>
    <w:p w14:paraId="525F6DF7" w14:textId="77777777" w:rsidR="000A21B5" w:rsidRDefault="000A21B5" w:rsidP="000A21B5">
      <w:pPr>
        <w:pStyle w:val="ListParagraph"/>
        <w:numPr>
          <w:ilvl w:val="0"/>
          <w:numId w:val="3"/>
        </w:numPr>
        <w:rPr>
          <w:lang w:bidi="en-US"/>
        </w:rPr>
      </w:pPr>
      <w:r>
        <w:rPr>
          <w:lang w:bidi="en-US"/>
        </w:rPr>
        <w:t>Sản phẩm: oxmast.productid =&gt; Hiển thị shortname</w:t>
      </w:r>
    </w:p>
    <w:p w14:paraId="320A8F5F" w14:textId="77777777" w:rsidR="000A21B5" w:rsidRDefault="000A21B5" w:rsidP="000A21B5">
      <w:pPr>
        <w:pStyle w:val="ListParagraph"/>
        <w:numPr>
          <w:ilvl w:val="0"/>
          <w:numId w:val="3"/>
        </w:numPr>
        <w:rPr>
          <w:ins w:id="1411" w:author="Microsoft account" w:date="2021-09-05T22:14:00Z"/>
          <w:lang w:bidi="en-US"/>
        </w:rPr>
      </w:pPr>
      <w:r>
        <w:rPr>
          <w:lang w:bidi="en-US"/>
        </w:rPr>
        <w:t>Mã khách hàng: oxmast.acbuyer =&gt; Hiển thị cfmast.custodycd</w:t>
      </w:r>
    </w:p>
    <w:p w14:paraId="589DF6CE" w14:textId="3F122FB4" w:rsidR="004C456E" w:rsidRDefault="004C456E" w:rsidP="000A21B5">
      <w:pPr>
        <w:pStyle w:val="ListParagraph"/>
        <w:numPr>
          <w:ilvl w:val="0"/>
          <w:numId w:val="3"/>
        </w:numPr>
        <w:rPr>
          <w:lang w:bidi="en-US"/>
        </w:rPr>
      </w:pPr>
      <w:ins w:id="1412" w:author="Microsoft account" w:date="2021-09-05T22:14:00Z">
        <w:r>
          <w:rPr>
            <w:lang w:bidi="en-US"/>
          </w:rPr>
          <w:t>CIF trên Core Bank: oxmast.cif</w:t>
        </w:r>
      </w:ins>
    </w:p>
    <w:p w14:paraId="5A2B05E7" w14:textId="77777777" w:rsidR="000A21B5" w:rsidRDefault="000A21B5" w:rsidP="000A21B5">
      <w:pPr>
        <w:pStyle w:val="ListParagraph"/>
        <w:numPr>
          <w:ilvl w:val="0"/>
          <w:numId w:val="3"/>
        </w:numPr>
        <w:rPr>
          <w:lang w:bidi="en-US"/>
        </w:rPr>
      </w:pPr>
      <w:r>
        <w:rPr>
          <w:lang w:bidi="en-US"/>
        </w:rPr>
        <w:t>Tên khách hàng: oxmast.acbuyer =&gt; Hiển thị cfmast.fullname</w:t>
      </w:r>
    </w:p>
    <w:p w14:paraId="3F8E5951" w14:textId="260779C0" w:rsidR="000A21B5" w:rsidRDefault="000A21B5" w:rsidP="000A21B5">
      <w:pPr>
        <w:pStyle w:val="ListParagraph"/>
        <w:numPr>
          <w:ilvl w:val="0"/>
          <w:numId w:val="3"/>
        </w:numPr>
        <w:rPr>
          <w:lang w:bidi="en-US"/>
        </w:rPr>
      </w:pPr>
      <w:r>
        <w:rPr>
          <w:lang w:bidi="en-US"/>
        </w:rPr>
        <w:t xml:space="preserve">Số </w:t>
      </w:r>
      <w:del w:id="1413" w:author="Microsoft account" w:date="2021-09-05T22:14:00Z">
        <w:r w:rsidDel="004C456E">
          <w:rPr>
            <w:lang w:bidi="en-US"/>
          </w:rPr>
          <w:delText>CMND</w:delText>
        </w:r>
      </w:del>
      <w:ins w:id="1414" w:author="Microsoft account" w:date="2021-09-05T22:14:00Z">
        <w:r w:rsidR="004C456E">
          <w:rPr>
            <w:lang w:bidi="en-US"/>
          </w:rPr>
          <w:t>giấy tờ định danh</w:t>
        </w:r>
      </w:ins>
      <w:r>
        <w:rPr>
          <w:lang w:bidi="en-US"/>
        </w:rPr>
        <w:t xml:space="preserve">: oxmast.acbuyer =&gt; Hiển thị </w:t>
      </w:r>
      <w:ins w:id="1415" w:author="Microsoft account" w:date="2021-09-05T22:14:00Z">
        <w:r w:rsidR="004C456E">
          <w:rPr>
            <w:lang w:bidi="en-US"/>
          </w:rPr>
          <w:t xml:space="preserve">nvl(cfmast.idcodeck, </w:t>
        </w:r>
      </w:ins>
      <w:r>
        <w:rPr>
          <w:lang w:bidi="en-US"/>
        </w:rPr>
        <w:t>cfmast.idcode</w:t>
      </w:r>
      <w:ins w:id="1416" w:author="Microsoft account" w:date="2021-09-05T22:14:00Z">
        <w:r w:rsidR="004C456E">
          <w:rPr>
            <w:lang w:bidi="en-US"/>
          </w:rPr>
          <w:t>)</w:t>
        </w:r>
      </w:ins>
    </w:p>
    <w:p w14:paraId="53054F91" w14:textId="77777777" w:rsidR="000A21B5" w:rsidRDefault="000A21B5" w:rsidP="000A21B5">
      <w:pPr>
        <w:pStyle w:val="ListParagraph"/>
        <w:numPr>
          <w:ilvl w:val="0"/>
          <w:numId w:val="3"/>
        </w:numPr>
        <w:rPr>
          <w:lang w:bidi="en-US"/>
        </w:rPr>
      </w:pPr>
      <w:r>
        <w:rPr>
          <w:lang w:bidi="en-US"/>
        </w:rPr>
        <w:t>Khối lượng: oxmast.execqtty</w:t>
      </w:r>
    </w:p>
    <w:p w14:paraId="0DCA5109" w14:textId="396AB4CE" w:rsidR="000A21B5" w:rsidRDefault="000A21B5" w:rsidP="000A21B5">
      <w:pPr>
        <w:pStyle w:val="ListParagraph"/>
        <w:numPr>
          <w:ilvl w:val="0"/>
          <w:numId w:val="3"/>
        </w:numPr>
        <w:rPr>
          <w:ins w:id="1417" w:author="Microsoft account" w:date="2021-09-05T22:14:00Z"/>
          <w:lang w:bidi="en-US"/>
        </w:rPr>
      </w:pPr>
      <w:r>
        <w:rPr>
          <w:lang w:bidi="en-US"/>
        </w:rPr>
        <w:t>Tổng tiền cần thanh toán: oxmast.execamt</w:t>
      </w:r>
      <w:r w:rsidR="00297790">
        <w:rPr>
          <w:lang w:bidi="en-US"/>
        </w:rPr>
        <w:t xml:space="preserve"> + oxmast.feebuyer</w:t>
      </w:r>
    </w:p>
    <w:p w14:paraId="40CC22E1" w14:textId="7262EFFF" w:rsidR="004C456E" w:rsidRDefault="004C456E" w:rsidP="000A21B5">
      <w:pPr>
        <w:pStyle w:val="ListParagraph"/>
        <w:numPr>
          <w:ilvl w:val="0"/>
          <w:numId w:val="3"/>
        </w:numPr>
        <w:rPr>
          <w:lang w:bidi="en-US"/>
        </w:rPr>
      </w:pPr>
      <w:ins w:id="1418" w:author="Microsoft account" w:date="2021-09-05T22:14:00Z">
        <w:r>
          <w:rPr>
            <w:lang w:bidi="en-US"/>
          </w:rPr>
          <w:t>Đại lý: oxmast.acseller =&gt; Hiển thị cfmast.fullname</w:t>
        </w:r>
      </w:ins>
    </w:p>
    <w:p w14:paraId="25937434" w14:textId="49D811ED" w:rsidR="000A21B5" w:rsidRDefault="000A21B5" w:rsidP="000A21B5">
      <w:pPr>
        <w:pStyle w:val="ListParagraph"/>
        <w:numPr>
          <w:ilvl w:val="0"/>
          <w:numId w:val="3"/>
        </w:numPr>
        <w:rPr>
          <w:lang w:bidi="en-US"/>
        </w:rPr>
      </w:pPr>
      <w:r>
        <w:rPr>
          <w:lang w:bidi="en-US"/>
        </w:rPr>
        <w:t>Biểu tượng In hồ sơ (Hình print)</w:t>
      </w:r>
      <w:r w:rsidR="002B06E8">
        <w:rPr>
          <w:lang w:bidi="en-US"/>
        </w:rPr>
        <w:t>: Chỉ hiển thị khi status = ‘A’</w:t>
      </w:r>
    </w:p>
    <w:p w14:paraId="24DDAFA1" w14:textId="2A247828" w:rsidR="000A21B5" w:rsidRDefault="000A21B5" w:rsidP="000A21B5">
      <w:pPr>
        <w:pStyle w:val="ListParagraph"/>
        <w:numPr>
          <w:ilvl w:val="0"/>
          <w:numId w:val="3"/>
        </w:numPr>
        <w:rPr>
          <w:lang w:bidi="en-US"/>
        </w:rPr>
      </w:pPr>
      <w:r>
        <w:rPr>
          <w:lang w:bidi="en-US"/>
        </w:rPr>
        <w:t>Biểu tượng Upload hồ sơ (Hình cloud mũi tên upload)</w:t>
      </w:r>
      <w:r w:rsidR="002B06E8">
        <w:rPr>
          <w:lang w:bidi="en-US"/>
        </w:rPr>
        <w:t>: Chỉ hiển thị khi status = ‘A’</w:t>
      </w:r>
    </w:p>
    <w:p w14:paraId="2FE3C2A7" w14:textId="70DFCB45" w:rsidR="00406A17" w:rsidRPr="007D0080" w:rsidRDefault="00406A17" w:rsidP="000A21B5">
      <w:pPr>
        <w:pStyle w:val="ListParagraph"/>
        <w:numPr>
          <w:ilvl w:val="0"/>
          <w:numId w:val="3"/>
        </w:numPr>
        <w:rPr>
          <w:lang w:bidi="en-US"/>
        </w:rPr>
      </w:pPr>
      <w:r>
        <w:rPr>
          <w:lang w:bidi="en-US"/>
        </w:rPr>
        <w:t>Biểu tượng Hủy</w:t>
      </w:r>
      <w:r w:rsidR="00C05956">
        <w:rPr>
          <w:lang w:bidi="en-US"/>
        </w:rPr>
        <w:t xml:space="preserve"> (X đỏ)</w:t>
      </w:r>
    </w:p>
    <w:p w14:paraId="67A78AED" w14:textId="77777777" w:rsidR="000A21B5" w:rsidRDefault="000A21B5" w:rsidP="000A21B5">
      <w:pPr>
        <w:pStyle w:val="Heading4"/>
      </w:pPr>
      <w:bookmarkStart w:id="1419" w:name="_Toc78535585"/>
      <w:r>
        <w:t>In hồ sơ</w:t>
      </w:r>
      <w:bookmarkEnd w:id="1419"/>
    </w:p>
    <w:p w14:paraId="2189A554" w14:textId="77777777" w:rsidR="000A21B5" w:rsidRDefault="000A21B5" w:rsidP="000A21B5">
      <w:pPr>
        <w:pStyle w:val="ListParagraph"/>
        <w:numPr>
          <w:ilvl w:val="0"/>
          <w:numId w:val="3"/>
        </w:numPr>
        <w:rPr>
          <w:lang w:bidi="en-US"/>
        </w:rPr>
      </w:pPr>
      <w:r>
        <w:rPr>
          <w:lang w:bidi="en-US"/>
        </w:rPr>
        <w:t>Ra popup hiển thị 2 vùng thông tin</w:t>
      </w:r>
    </w:p>
    <w:p w14:paraId="38984B54" w14:textId="77777777" w:rsidR="000A21B5" w:rsidRDefault="000A21B5" w:rsidP="000A21B5">
      <w:pPr>
        <w:pStyle w:val="ListParagraph"/>
        <w:numPr>
          <w:ilvl w:val="1"/>
          <w:numId w:val="3"/>
        </w:numPr>
        <w:rPr>
          <w:lang w:bidi="en-US"/>
        </w:rPr>
      </w:pPr>
      <w:r>
        <w:rPr>
          <w:lang w:bidi="en-US"/>
        </w:rPr>
        <w:t>Vùng bên trái: Hiển thị chi tiết thông tin lệnh, lấy từ cache, bao gồm</w:t>
      </w:r>
    </w:p>
    <w:p w14:paraId="458E97C1" w14:textId="4BF59F9F" w:rsidR="000A21B5" w:rsidRDefault="000A21B5" w:rsidP="000A21B5">
      <w:pPr>
        <w:pStyle w:val="ListParagraph"/>
        <w:numPr>
          <w:ilvl w:val="2"/>
          <w:numId w:val="3"/>
        </w:numPr>
        <w:rPr>
          <w:lang w:bidi="en-US"/>
        </w:rPr>
      </w:pPr>
      <w:r>
        <w:rPr>
          <w:lang w:bidi="en-US"/>
        </w:rPr>
        <w:t>Số hiệu lệnh SELL: oxmast.</w:t>
      </w:r>
      <w:r w:rsidR="00552303" w:rsidRPr="00552303">
        <w:rPr>
          <w:lang w:bidi="en-US"/>
        </w:rPr>
        <w:t xml:space="preserve"> </w:t>
      </w:r>
      <w:r w:rsidR="00552303">
        <w:rPr>
          <w:lang w:bidi="en-US"/>
        </w:rPr>
        <w:t>confirmno</w:t>
      </w:r>
    </w:p>
    <w:p w14:paraId="0A609079" w14:textId="77777777" w:rsidR="000A21B5" w:rsidRDefault="000A21B5" w:rsidP="000A21B5">
      <w:pPr>
        <w:pStyle w:val="ListParagraph"/>
        <w:numPr>
          <w:ilvl w:val="2"/>
          <w:numId w:val="3"/>
        </w:numPr>
        <w:rPr>
          <w:ins w:id="1420" w:author="Microsoft account" w:date="2021-09-05T22:16:00Z"/>
          <w:lang w:bidi="en-US"/>
        </w:rPr>
      </w:pPr>
      <w:r>
        <w:rPr>
          <w:lang w:bidi="en-US"/>
        </w:rPr>
        <w:t>Số hợp đồng: oxmast.contract_no</w:t>
      </w:r>
    </w:p>
    <w:p w14:paraId="1C05385F" w14:textId="0F504A3D" w:rsidR="00D648B9" w:rsidRDefault="00D648B9" w:rsidP="000A21B5">
      <w:pPr>
        <w:pStyle w:val="ListParagraph"/>
        <w:numPr>
          <w:ilvl w:val="2"/>
          <w:numId w:val="3"/>
        </w:numPr>
        <w:rPr>
          <w:lang w:bidi="en-US"/>
        </w:rPr>
      </w:pPr>
      <w:ins w:id="1421" w:author="Microsoft account" w:date="2021-09-05T22:16:00Z">
        <w:r>
          <w:rPr>
            <w:lang w:bidi="en-US"/>
          </w:rPr>
          <w:t>Đại lý: oxmast.acseller =&gt; Hiển thị cfmast.fullname</w:t>
        </w:r>
      </w:ins>
    </w:p>
    <w:p w14:paraId="35931EC4" w14:textId="77777777" w:rsidR="000A21B5" w:rsidRDefault="000A21B5" w:rsidP="000A21B5">
      <w:pPr>
        <w:pStyle w:val="ListParagraph"/>
        <w:numPr>
          <w:ilvl w:val="2"/>
          <w:numId w:val="3"/>
        </w:numPr>
        <w:rPr>
          <w:lang w:bidi="en-US"/>
        </w:rPr>
      </w:pPr>
      <w:r>
        <w:rPr>
          <w:lang w:bidi="en-US"/>
        </w:rPr>
        <w:t>Mã trái phiếu: oxmast.symbol</w:t>
      </w:r>
    </w:p>
    <w:p w14:paraId="68101081" w14:textId="730DB627" w:rsidR="000A21B5" w:rsidRPr="00136E56" w:rsidRDefault="000A21B5" w:rsidP="000A21B5">
      <w:pPr>
        <w:pStyle w:val="ListParagraph"/>
        <w:numPr>
          <w:ilvl w:val="2"/>
          <w:numId w:val="3"/>
        </w:numPr>
        <w:rPr>
          <w:lang w:bidi="en-US"/>
        </w:rPr>
      </w:pPr>
      <w:r w:rsidRPr="00136E56">
        <w:rPr>
          <w:lang w:bidi="en-US"/>
        </w:rPr>
        <w:t xml:space="preserve">Trái phiếu NY: </w:t>
      </w:r>
      <w:r w:rsidR="003F40B2">
        <w:rPr>
          <w:lang w:bidi="en-US"/>
        </w:rPr>
        <w:t>oxmast.isListed</w:t>
      </w:r>
    </w:p>
    <w:p w14:paraId="4B5613C2" w14:textId="77777777" w:rsidR="000A21B5" w:rsidRDefault="000A21B5" w:rsidP="000A21B5">
      <w:pPr>
        <w:pStyle w:val="ListParagraph"/>
        <w:numPr>
          <w:ilvl w:val="2"/>
          <w:numId w:val="3"/>
        </w:numPr>
        <w:rPr>
          <w:lang w:bidi="en-US"/>
        </w:rPr>
      </w:pPr>
      <w:r>
        <w:rPr>
          <w:lang w:bidi="en-US"/>
        </w:rPr>
        <w:t>Sản phẩm: oxmast.productid =&gt; Hiển thị shortname</w:t>
      </w:r>
    </w:p>
    <w:p w14:paraId="4040CCB9" w14:textId="77777777" w:rsidR="000A21B5" w:rsidRDefault="000A21B5" w:rsidP="000A21B5">
      <w:pPr>
        <w:pStyle w:val="ListParagraph"/>
        <w:numPr>
          <w:ilvl w:val="2"/>
          <w:numId w:val="3"/>
        </w:numPr>
        <w:rPr>
          <w:lang w:bidi="en-US"/>
        </w:rPr>
      </w:pPr>
      <w:r>
        <w:rPr>
          <w:lang w:bidi="en-US"/>
        </w:rPr>
        <w:t>Mã khách hàng: oxmast.acbuyer =&gt; Hiển thị cfmast.custodycd</w:t>
      </w:r>
    </w:p>
    <w:p w14:paraId="10FAA77B" w14:textId="77777777" w:rsidR="000A21B5" w:rsidRPr="001909DB" w:rsidRDefault="000A21B5" w:rsidP="000A21B5">
      <w:pPr>
        <w:ind w:left="2160"/>
      </w:pPr>
      <w:r w:rsidRPr="001909DB">
        <w:t>Bên cạnh có một link “Hiển thị thông tin KH” =&gt; Khi click vào, sẽ hiển thị thêm các thông tin của khách hàng (lấy từ cache, không truy vấn lại DB), bao gồm</w:t>
      </w:r>
    </w:p>
    <w:p w14:paraId="163CC2B5" w14:textId="3406443D" w:rsidR="00D648B9" w:rsidRDefault="00D648B9" w:rsidP="000A21B5">
      <w:pPr>
        <w:pStyle w:val="ListParagraph"/>
        <w:numPr>
          <w:ilvl w:val="3"/>
          <w:numId w:val="3"/>
        </w:numPr>
        <w:rPr>
          <w:ins w:id="1422" w:author="Microsoft account" w:date="2021-09-05T22:17:00Z"/>
          <w:lang w:bidi="en-US"/>
        </w:rPr>
      </w:pPr>
      <w:ins w:id="1423" w:author="Microsoft account" w:date="2021-09-05T22:17:00Z">
        <w:r>
          <w:rPr>
            <w:lang w:bidi="en-US"/>
          </w:rPr>
          <w:t>CIF trên Core Bank</w:t>
        </w:r>
      </w:ins>
    </w:p>
    <w:p w14:paraId="7AF7DE17" w14:textId="77777777" w:rsidR="000A21B5" w:rsidRPr="001909DB" w:rsidRDefault="000A21B5" w:rsidP="000A21B5">
      <w:pPr>
        <w:pStyle w:val="ListParagraph"/>
        <w:numPr>
          <w:ilvl w:val="3"/>
          <w:numId w:val="3"/>
        </w:numPr>
        <w:rPr>
          <w:lang w:bidi="en-US"/>
        </w:rPr>
      </w:pPr>
      <w:r w:rsidRPr="001909DB">
        <w:rPr>
          <w:lang w:bidi="en-US"/>
        </w:rPr>
        <w:t>Họ tên có dấu</w:t>
      </w:r>
    </w:p>
    <w:p w14:paraId="12101258" w14:textId="1CA58D40" w:rsidR="000A21B5" w:rsidRPr="001909DB" w:rsidRDefault="000A21B5" w:rsidP="000A21B5">
      <w:pPr>
        <w:pStyle w:val="ListParagraph"/>
        <w:numPr>
          <w:ilvl w:val="3"/>
          <w:numId w:val="3"/>
        </w:numPr>
        <w:rPr>
          <w:lang w:bidi="en-US"/>
        </w:rPr>
      </w:pPr>
      <w:r w:rsidRPr="001909DB">
        <w:rPr>
          <w:lang w:bidi="en-US"/>
        </w:rPr>
        <w:lastRenderedPageBreak/>
        <w:t xml:space="preserve">Số </w:t>
      </w:r>
      <w:del w:id="1424" w:author="Microsoft account" w:date="2021-09-05T22:17:00Z">
        <w:r w:rsidRPr="001909DB" w:rsidDel="00D648B9">
          <w:rPr>
            <w:lang w:bidi="en-US"/>
          </w:rPr>
          <w:delText>ĐKSH</w:delText>
        </w:r>
      </w:del>
      <w:ins w:id="1425" w:author="Microsoft account" w:date="2021-09-05T22:17:00Z">
        <w:r w:rsidR="00D648B9">
          <w:rPr>
            <w:lang w:bidi="en-US"/>
          </w:rPr>
          <w:t>giấy tờ định danh</w:t>
        </w:r>
      </w:ins>
    </w:p>
    <w:p w14:paraId="0D9C625C" w14:textId="77777777" w:rsidR="000A21B5" w:rsidRPr="001909DB" w:rsidRDefault="000A21B5" w:rsidP="000A21B5">
      <w:pPr>
        <w:pStyle w:val="ListParagraph"/>
        <w:numPr>
          <w:ilvl w:val="3"/>
          <w:numId w:val="3"/>
        </w:numPr>
        <w:rPr>
          <w:lang w:bidi="en-US"/>
        </w:rPr>
      </w:pPr>
      <w:r w:rsidRPr="001909DB">
        <w:rPr>
          <w:lang w:bidi="en-US"/>
        </w:rPr>
        <w:t>Nơi cấp</w:t>
      </w:r>
    </w:p>
    <w:p w14:paraId="4376133A" w14:textId="77777777" w:rsidR="000A21B5" w:rsidRPr="001909DB" w:rsidRDefault="000A21B5" w:rsidP="000A21B5">
      <w:pPr>
        <w:pStyle w:val="ListParagraph"/>
        <w:numPr>
          <w:ilvl w:val="3"/>
          <w:numId w:val="3"/>
        </w:numPr>
        <w:rPr>
          <w:lang w:bidi="en-US"/>
        </w:rPr>
      </w:pPr>
      <w:r w:rsidRPr="001909DB">
        <w:rPr>
          <w:lang w:bidi="en-US"/>
        </w:rPr>
        <w:t>Ngày cấp</w:t>
      </w:r>
    </w:p>
    <w:p w14:paraId="23CC6D91" w14:textId="77777777" w:rsidR="000A21B5" w:rsidRPr="001909DB" w:rsidRDefault="000A21B5" w:rsidP="000A21B5">
      <w:pPr>
        <w:pStyle w:val="ListParagraph"/>
        <w:numPr>
          <w:ilvl w:val="3"/>
          <w:numId w:val="3"/>
        </w:numPr>
        <w:rPr>
          <w:lang w:bidi="en-US"/>
        </w:rPr>
      </w:pPr>
      <w:r w:rsidRPr="001909DB">
        <w:rPr>
          <w:lang w:bidi="en-US"/>
        </w:rPr>
        <w:t>Địa chỉ thường trú</w:t>
      </w:r>
    </w:p>
    <w:p w14:paraId="749410D0" w14:textId="77777777" w:rsidR="000A21B5" w:rsidRPr="001909DB" w:rsidRDefault="000A21B5" w:rsidP="000A21B5">
      <w:pPr>
        <w:pStyle w:val="ListParagraph"/>
        <w:numPr>
          <w:ilvl w:val="3"/>
          <w:numId w:val="3"/>
        </w:numPr>
        <w:rPr>
          <w:lang w:bidi="en-US"/>
        </w:rPr>
      </w:pPr>
      <w:r w:rsidRPr="001909DB">
        <w:rPr>
          <w:lang w:bidi="en-US"/>
        </w:rPr>
        <w:t>Email</w:t>
      </w:r>
    </w:p>
    <w:p w14:paraId="6F560427" w14:textId="77777777" w:rsidR="000A21B5" w:rsidRDefault="000A21B5" w:rsidP="000A21B5">
      <w:pPr>
        <w:pStyle w:val="ListParagraph"/>
        <w:numPr>
          <w:ilvl w:val="3"/>
          <w:numId w:val="3"/>
        </w:numPr>
        <w:rPr>
          <w:lang w:bidi="en-US"/>
        </w:rPr>
      </w:pPr>
      <w:r w:rsidRPr="001909DB">
        <w:rPr>
          <w:lang w:bidi="en-US"/>
        </w:rPr>
        <w:t>Mobile</w:t>
      </w:r>
    </w:p>
    <w:p w14:paraId="51EA5177" w14:textId="77777777" w:rsidR="000A21B5" w:rsidRDefault="000A21B5" w:rsidP="000A21B5">
      <w:pPr>
        <w:pStyle w:val="ListParagraph"/>
        <w:numPr>
          <w:ilvl w:val="2"/>
          <w:numId w:val="3"/>
        </w:numPr>
        <w:rPr>
          <w:lang w:bidi="en-US"/>
        </w:rPr>
      </w:pPr>
      <w:r>
        <w:rPr>
          <w:lang w:bidi="en-US"/>
        </w:rPr>
        <w:t>Khối lượng: oxmast.execqtty</w:t>
      </w:r>
    </w:p>
    <w:p w14:paraId="25442177" w14:textId="77777777" w:rsidR="000A21B5" w:rsidRDefault="000A21B5" w:rsidP="000A21B5">
      <w:pPr>
        <w:pStyle w:val="ListParagraph"/>
        <w:numPr>
          <w:ilvl w:val="2"/>
          <w:numId w:val="3"/>
        </w:numPr>
        <w:rPr>
          <w:lang w:bidi="en-US"/>
        </w:rPr>
      </w:pPr>
      <w:r>
        <w:rPr>
          <w:lang w:bidi="en-US"/>
        </w:rPr>
        <w:t>Phí thu KH: oxmast.feebuyer</w:t>
      </w:r>
    </w:p>
    <w:p w14:paraId="41C4A6E6" w14:textId="49592A57" w:rsidR="000A21B5" w:rsidRDefault="000A21B5" w:rsidP="000A21B5">
      <w:pPr>
        <w:pStyle w:val="ListParagraph"/>
        <w:numPr>
          <w:ilvl w:val="2"/>
          <w:numId w:val="3"/>
        </w:numPr>
        <w:rPr>
          <w:lang w:bidi="en-US"/>
        </w:rPr>
      </w:pPr>
      <w:r>
        <w:rPr>
          <w:lang w:bidi="en-US"/>
        </w:rPr>
        <w:t xml:space="preserve">Tổng tiền cần thanh toán: </w:t>
      </w:r>
      <w:r w:rsidR="00297790">
        <w:rPr>
          <w:lang w:bidi="en-US"/>
        </w:rPr>
        <w:t>oxmast.execamt + oxmast.feebuyer</w:t>
      </w:r>
    </w:p>
    <w:p w14:paraId="3043A923" w14:textId="77777777" w:rsidR="000A21B5" w:rsidRDefault="000A21B5" w:rsidP="000A21B5">
      <w:pPr>
        <w:pStyle w:val="ListParagraph"/>
        <w:numPr>
          <w:ilvl w:val="2"/>
          <w:numId w:val="3"/>
        </w:numPr>
        <w:rPr>
          <w:lang w:bidi="en-US"/>
        </w:rPr>
      </w:pPr>
      <w:r>
        <w:rPr>
          <w:lang w:bidi="en-US"/>
        </w:rPr>
        <w:t>Ngày giao dịch: oxmast.txdate</w:t>
      </w:r>
    </w:p>
    <w:p w14:paraId="2EBC668D" w14:textId="77777777" w:rsidR="000A21B5" w:rsidRDefault="000A21B5" w:rsidP="000A21B5">
      <w:pPr>
        <w:pStyle w:val="ListParagraph"/>
        <w:numPr>
          <w:ilvl w:val="2"/>
          <w:numId w:val="3"/>
        </w:numPr>
        <w:rPr>
          <w:lang w:bidi="en-US"/>
        </w:rPr>
      </w:pPr>
      <w:r>
        <w:rPr>
          <w:lang w:bidi="en-US"/>
        </w:rPr>
        <w:t>RM đặt lệnh: oxmast.idbuyer (Hiển thị tlid-tlname)</w:t>
      </w:r>
    </w:p>
    <w:p w14:paraId="0CB709F7" w14:textId="77777777" w:rsidR="000A21B5" w:rsidRDefault="000A21B5" w:rsidP="000A21B5">
      <w:pPr>
        <w:pStyle w:val="ListParagraph"/>
        <w:numPr>
          <w:ilvl w:val="2"/>
          <w:numId w:val="3"/>
        </w:numPr>
        <w:rPr>
          <w:lang w:bidi="en-US"/>
        </w:rPr>
      </w:pPr>
      <w:r>
        <w:rPr>
          <w:lang w:bidi="en-US"/>
        </w:rPr>
        <w:t>CBQL: oxmast.sale_manager_id (Hiển thị tlid-tlname)</w:t>
      </w:r>
    </w:p>
    <w:p w14:paraId="6505FAEE" w14:textId="77777777" w:rsidR="000A21B5" w:rsidRDefault="000A21B5" w:rsidP="000A21B5">
      <w:pPr>
        <w:pStyle w:val="ListParagraph"/>
        <w:numPr>
          <w:ilvl w:val="2"/>
          <w:numId w:val="3"/>
        </w:numPr>
        <w:rPr>
          <w:lang w:bidi="en-US"/>
        </w:rPr>
      </w:pPr>
      <w:r>
        <w:rPr>
          <w:lang w:bidi="en-US"/>
        </w:rPr>
        <w:t>POS: oxmast.brid (Hiển thị brid – brname)</w:t>
      </w:r>
    </w:p>
    <w:p w14:paraId="31787120" w14:textId="77777777" w:rsidR="000A21B5" w:rsidRDefault="000A21B5" w:rsidP="000A21B5">
      <w:pPr>
        <w:pStyle w:val="ListParagraph"/>
        <w:numPr>
          <w:ilvl w:val="2"/>
          <w:numId w:val="3"/>
        </w:numPr>
        <w:rPr>
          <w:lang w:bidi="en-US"/>
        </w:rPr>
      </w:pPr>
      <w:r>
        <w:rPr>
          <w:lang w:bidi="en-US"/>
        </w:rPr>
        <w:t>CTV: oxmast.collab_id (Hiển thị coid-fullname)</w:t>
      </w:r>
    </w:p>
    <w:p w14:paraId="7498AB58" w14:textId="77777777" w:rsidR="000A21B5" w:rsidRDefault="000A21B5" w:rsidP="000A21B5">
      <w:pPr>
        <w:pStyle w:val="ListParagraph"/>
        <w:numPr>
          <w:ilvl w:val="2"/>
          <w:numId w:val="3"/>
        </w:numPr>
        <w:rPr>
          <w:ins w:id="1426" w:author="Microsoft account" w:date="2021-09-05T22:17:00Z"/>
          <w:lang w:bidi="en-US"/>
        </w:rPr>
      </w:pPr>
      <w:r>
        <w:rPr>
          <w:lang w:bidi="en-US"/>
        </w:rPr>
        <w:t>Có cấp giấy XNSH: oxmast.issueowner</w:t>
      </w:r>
    </w:p>
    <w:p w14:paraId="16288C6C" w14:textId="34C375C1" w:rsidR="00D648B9" w:rsidRDefault="00D648B9" w:rsidP="000A21B5">
      <w:pPr>
        <w:pStyle w:val="ListParagraph"/>
        <w:numPr>
          <w:ilvl w:val="2"/>
          <w:numId w:val="3"/>
        </w:numPr>
        <w:rPr>
          <w:ins w:id="1427" w:author="Microsoft account" w:date="2021-09-05T22:18:00Z"/>
          <w:lang w:bidi="en-US"/>
        </w:rPr>
      </w:pPr>
      <w:ins w:id="1428" w:author="Microsoft account" w:date="2021-09-05T22:18:00Z">
        <w:r>
          <w:rPr>
            <w:lang w:bidi="en-US"/>
          </w:rPr>
          <w:t>Chương trình thưởng HH: Chỉ hiển thị nếu comprogram is not null</w:t>
        </w:r>
      </w:ins>
    </w:p>
    <w:p w14:paraId="0692473C" w14:textId="4989465A" w:rsidR="00D648B9" w:rsidRDefault="00D648B9" w:rsidP="000A21B5">
      <w:pPr>
        <w:pStyle w:val="ListParagraph"/>
        <w:numPr>
          <w:ilvl w:val="2"/>
          <w:numId w:val="3"/>
        </w:numPr>
        <w:rPr>
          <w:lang w:bidi="en-US"/>
        </w:rPr>
      </w:pPr>
      <w:ins w:id="1429" w:author="Microsoft account" w:date="2021-09-05T22:18:00Z">
        <w:r>
          <w:rPr>
            <w:lang w:bidi="en-US"/>
          </w:rPr>
          <w:t>Có ghi nhận DS cho RM không: Chỉ hiển thị nếu CTV &amp; RM is not null</w:t>
        </w:r>
      </w:ins>
    </w:p>
    <w:p w14:paraId="1FF23D31" w14:textId="77777777" w:rsidR="000A21B5" w:rsidRDefault="000A21B5" w:rsidP="000A21B5">
      <w:pPr>
        <w:pStyle w:val="ListParagraph"/>
        <w:ind w:left="1440"/>
        <w:rPr>
          <w:lang w:bidi="en-US"/>
        </w:rPr>
      </w:pPr>
    </w:p>
    <w:p w14:paraId="2B223BC5" w14:textId="77777777" w:rsidR="000A21B5" w:rsidRDefault="000A21B5" w:rsidP="000A21B5">
      <w:pPr>
        <w:pStyle w:val="ListParagraph"/>
        <w:numPr>
          <w:ilvl w:val="1"/>
          <w:numId w:val="3"/>
        </w:numPr>
        <w:rPr>
          <w:lang w:bidi="en-US"/>
        </w:rPr>
      </w:pPr>
      <w:r>
        <w:rPr>
          <w:lang w:bidi="en-US"/>
        </w:rPr>
        <w:t>Vùng bên phải:</w:t>
      </w:r>
    </w:p>
    <w:p w14:paraId="5B5BCC88" w14:textId="77777777" w:rsidR="000A21B5" w:rsidRDefault="000A21B5" w:rsidP="000A21B5">
      <w:pPr>
        <w:pStyle w:val="ListParagraph"/>
        <w:numPr>
          <w:ilvl w:val="2"/>
          <w:numId w:val="3"/>
        </w:numPr>
      </w:pPr>
      <w:r>
        <w:t>Hiển thị danh sách các loại giấy tờ cần in đối với lệnh bán TP cho KH. Bên cạnh tên loại giấy tờ sẽ có nút Xem chi tiết =&gt; Click xem thì sẽ hiển thị nội dung mẫu biểu + cho phép In</w:t>
      </w:r>
    </w:p>
    <w:p w14:paraId="6BC260AF" w14:textId="77777777" w:rsidR="000A21B5" w:rsidRDefault="000A21B5" w:rsidP="000A21B5">
      <w:pPr>
        <w:pStyle w:val="ListParagraph"/>
        <w:numPr>
          <w:ilvl w:val="2"/>
          <w:numId w:val="3"/>
        </w:numPr>
      </w:pPr>
      <w:r>
        <w:t>Danh sách hiện tại tạm thời để</w:t>
      </w:r>
    </w:p>
    <w:p w14:paraId="749E368A" w14:textId="77777777" w:rsidR="00E554A5" w:rsidRDefault="00E554A5" w:rsidP="00E554A5">
      <w:pPr>
        <w:pStyle w:val="ListParagraph"/>
        <w:numPr>
          <w:ilvl w:val="3"/>
          <w:numId w:val="3"/>
        </w:numPr>
        <w:rPr>
          <w:ins w:id="1430" w:author="Microsoft account" w:date="2021-09-05T22:19:00Z"/>
        </w:rPr>
      </w:pPr>
      <w:commentRangeStart w:id="1431"/>
      <w:ins w:id="1432" w:author="Microsoft account" w:date="2021-09-05T22:19:00Z">
        <w:r>
          <w:t>Hợp đồng mua trái phiếu (Làm theo mẫu biểu mục 5.1.2 tài liệu BRD)</w:t>
        </w:r>
      </w:ins>
    </w:p>
    <w:p w14:paraId="749F4F1B" w14:textId="77777777" w:rsidR="00E554A5" w:rsidRDefault="00E554A5" w:rsidP="00E554A5">
      <w:pPr>
        <w:pStyle w:val="ListParagraph"/>
        <w:numPr>
          <w:ilvl w:val="3"/>
          <w:numId w:val="3"/>
        </w:numPr>
        <w:rPr>
          <w:ins w:id="1433" w:author="Microsoft account" w:date="2021-09-05T22:19:00Z"/>
        </w:rPr>
      </w:pPr>
      <w:ins w:id="1434" w:author="Microsoft account" w:date="2021-09-05T22:19:00Z">
        <w:r>
          <w:t>Phiếu đăng ký mua trái phiếu doanh nghiệp (Làm theo mẫu biểu mục 5.1.3 tài liệu BRD)</w:t>
        </w:r>
      </w:ins>
    </w:p>
    <w:p w14:paraId="1EAAAC22" w14:textId="77777777" w:rsidR="00E554A5" w:rsidRDefault="00E554A5" w:rsidP="00E554A5">
      <w:pPr>
        <w:pStyle w:val="ListParagraph"/>
        <w:numPr>
          <w:ilvl w:val="3"/>
          <w:numId w:val="3"/>
        </w:numPr>
        <w:rPr>
          <w:ins w:id="1435" w:author="Microsoft account" w:date="2021-09-05T22:19:00Z"/>
        </w:rPr>
      </w:pPr>
      <w:ins w:id="1436" w:author="Microsoft account" w:date="2021-09-05T22:19:00Z">
        <w:r>
          <w:t>Phiếu giao dịch bán trái phiếu (Làm theo mẫu biểu mục 5.1.5 tài liệu BRD)</w:t>
        </w:r>
      </w:ins>
    </w:p>
    <w:p w14:paraId="149A486E" w14:textId="77777777" w:rsidR="00E554A5" w:rsidRDefault="00E554A5" w:rsidP="00E554A5">
      <w:pPr>
        <w:pStyle w:val="ListParagraph"/>
        <w:numPr>
          <w:ilvl w:val="3"/>
          <w:numId w:val="3"/>
        </w:numPr>
        <w:rPr>
          <w:ins w:id="1437" w:author="Microsoft account" w:date="2021-09-05T22:19:00Z"/>
        </w:rPr>
      </w:pPr>
      <w:ins w:id="1438" w:author="Microsoft account" w:date="2021-09-05T22:19:00Z">
        <w:r>
          <w:t>Ủy nhiệm chi (Làm theo mẫu biểu mục 5.1.4 tài liệu BRD)</w:t>
        </w:r>
      </w:ins>
    </w:p>
    <w:p w14:paraId="7DD960A6" w14:textId="77777777" w:rsidR="00E554A5" w:rsidRDefault="00E554A5" w:rsidP="00E554A5">
      <w:pPr>
        <w:pStyle w:val="ListParagraph"/>
        <w:numPr>
          <w:ilvl w:val="3"/>
          <w:numId w:val="3"/>
        </w:numPr>
        <w:rPr>
          <w:ins w:id="1439" w:author="Microsoft account" w:date="2021-09-05T22:19:00Z"/>
        </w:rPr>
      </w:pPr>
      <w:ins w:id="1440" w:author="Microsoft account" w:date="2021-09-05T22:19:00Z">
        <w:r>
          <w:t>Giấy đề nghị chuyển nhượng quyền sở hữu trái phiếu (Làm theo mẫu biểu mục 5.1.1 tài liệu BRD)</w:t>
        </w:r>
        <w:commentRangeEnd w:id="1431"/>
        <w:r>
          <w:rPr>
            <w:rStyle w:val="CommentReference"/>
          </w:rPr>
          <w:commentReference w:id="1431"/>
        </w:r>
      </w:ins>
    </w:p>
    <w:p w14:paraId="34A250DC" w14:textId="77777777" w:rsidR="000A21B5" w:rsidRDefault="000A21B5" w:rsidP="00C60D2D">
      <w:pPr>
        <w:pStyle w:val="Heading4"/>
        <w:keepNext w:val="0"/>
      </w:pPr>
      <w:bookmarkStart w:id="1441" w:name="_Toc78535586"/>
      <w:r>
        <w:t>Upload hồ sơ</w:t>
      </w:r>
      <w:bookmarkEnd w:id="1441"/>
    </w:p>
    <w:p w14:paraId="5204E2E2" w14:textId="77777777" w:rsidR="000A21B5" w:rsidRDefault="000A21B5" w:rsidP="00C60D2D">
      <w:pPr>
        <w:pStyle w:val="Heading5"/>
        <w:keepNext w:val="0"/>
      </w:pPr>
      <w:bookmarkStart w:id="1442" w:name="_Toc75156646"/>
      <w:r>
        <w:t>Mô tả giao diện</w:t>
      </w:r>
      <w:bookmarkEnd w:id="1442"/>
    </w:p>
    <w:p w14:paraId="2080E593" w14:textId="6C0C0555" w:rsidR="000A21B5" w:rsidRDefault="00C60D2D" w:rsidP="000A21B5">
      <w:r>
        <w:object w:dxaOrig="12691" w:dyaOrig="7576" w14:anchorId="71DAC7BE">
          <v:shape id="_x0000_i1033" type="#_x0000_t75" style="width:348.85pt;height:207.85pt" o:ole="">
            <v:imagedata r:id="rId33" o:title=""/>
          </v:shape>
          <o:OLEObject Type="Embed" ProgID="Visio.Drawing.15" ShapeID="_x0000_i1033" DrawAspect="Content" ObjectID="_1692538952" r:id="rId34"/>
        </w:object>
      </w:r>
    </w:p>
    <w:p w14:paraId="0BF3FA58" w14:textId="77777777" w:rsidR="000A21B5" w:rsidRDefault="000A21B5" w:rsidP="000A21B5"/>
    <w:p w14:paraId="29D7AF74" w14:textId="77777777" w:rsidR="000A21B5" w:rsidRDefault="000A21B5" w:rsidP="000A21B5">
      <w:pPr>
        <w:rPr>
          <w:lang w:bidi="en-US"/>
        </w:rPr>
      </w:pPr>
      <w:r>
        <w:rPr>
          <w:lang w:bidi="en-US"/>
        </w:rPr>
        <w:t>Nội dung chi tiết của lệnh lấy từ cache (bao gồm)</w:t>
      </w:r>
    </w:p>
    <w:p w14:paraId="5272B26E" w14:textId="5DA7037E" w:rsidR="000A21B5" w:rsidRDefault="000A21B5" w:rsidP="000A21B5">
      <w:pPr>
        <w:pStyle w:val="ListParagraph"/>
        <w:numPr>
          <w:ilvl w:val="2"/>
          <w:numId w:val="3"/>
        </w:numPr>
        <w:ind w:left="720"/>
        <w:rPr>
          <w:lang w:bidi="en-US"/>
        </w:rPr>
      </w:pPr>
      <w:r>
        <w:rPr>
          <w:lang w:bidi="en-US"/>
        </w:rPr>
        <w:t>Số hiệu lệnh SELL: oxmast.</w:t>
      </w:r>
      <w:r w:rsidR="00552303">
        <w:rPr>
          <w:lang w:bidi="en-US"/>
        </w:rPr>
        <w:t>confirmno</w:t>
      </w:r>
    </w:p>
    <w:p w14:paraId="15341622" w14:textId="77777777" w:rsidR="000A21B5" w:rsidRDefault="000A21B5" w:rsidP="000A21B5">
      <w:pPr>
        <w:pStyle w:val="ListParagraph"/>
        <w:numPr>
          <w:ilvl w:val="2"/>
          <w:numId w:val="3"/>
        </w:numPr>
        <w:ind w:left="720"/>
        <w:rPr>
          <w:ins w:id="1443" w:author="Microsoft account" w:date="2021-09-05T22:19:00Z"/>
          <w:lang w:bidi="en-US"/>
        </w:rPr>
      </w:pPr>
      <w:r>
        <w:rPr>
          <w:lang w:bidi="en-US"/>
        </w:rPr>
        <w:lastRenderedPageBreak/>
        <w:t>Số hợp đồng: oxmast.contract_no</w:t>
      </w:r>
    </w:p>
    <w:p w14:paraId="61BBC26B" w14:textId="2487A194" w:rsidR="00B23F4E" w:rsidRDefault="00B23F4E" w:rsidP="000A21B5">
      <w:pPr>
        <w:pStyle w:val="ListParagraph"/>
        <w:numPr>
          <w:ilvl w:val="2"/>
          <w:numId w:val="3"/>
        </w:numPr>
        <w:ind w:left="720"/>
        <w:rPr>
          <w:lang w:bidi="en-US"/>
        </w:rPr>
      </w:pPr>
      <w:ins w:id="1444" w:author="Microsoft account" w:date="2021-09-05T22:19:00Z">
        <w:r>
          <w:rPr>
            <w:lang w:bidi="en-US"/>
          </w:rPr>
          <w:t>Đại lý: oxmast.acseller =&gt; Hiển th</w:t>
        </w:r>
      </w:ins>
      <w:ins w:id="1445" w:author="Microsoft account" w:date="2021-09-05T22:20:00Z">
        <w:r>
          <w:rPr>
            <w:lang w:bidi="en-US"/>
          </w:rPr>
          <w:t>ị cfmast.fullname</w:t>
        </w:r>
      </w:ins>
    </w:p>
    <w:p w14:paraId="0A41C69C" w14:textId="77777777" w:rsidR="000A21B5" w:rsidRDefault="000A21B5" w:rsidP="000A21B5">
      <w:pPr>
        <w:pStyle w:val="ListParagraph"/>
        <w:numPr>
          <w:ilvl w:val="2"/>
          <w:numId w:val="3"/>
        </w:numPr>
        <w:ind w:left="720"/>
        <w:rPr>
          <w:lang w:bidi="en-US"/>
        </w:rPr>
      </w:pPr>
      <w:r>
        <w:rPr>
          <w:lang w:bidi="en-US"/>
        </w:rPr>
        <w:t>Mã trái phiếu: oxmast.symbol</w:t>
      </w:r>
    </w:p>
    <w:p w14:paraId="186D0140" w14:textId="7D533E9A" w:rsidR="000A21B5" w:rsidRPr="00136E56" w:rsidRDefault="000A21B5" w:rsidP="000A21B5">
      <w:pPr>
        <w:pStyle w:val="ListParagraph"/>
        <w:numPr>
          <w:ilvl w:val="2"/>
          <w:numId w:val="3"/>
        </w:numPr>
        <w:ind w:left="720"/>
        <w:rPr>
          <w:lang w:bidi="en-US"/>
        </w:rPr>
      </w:pPr>
      <w:r w:rsidRPr="00136E56">
        <w:rPr>
          <w:lang w:bidi="en-US"/>
        </w:rPr>
        <w:t xml:space="preserve">Trái phiếu NY: </w:t>
      </w:r>
      <w:r w:rsidR="003F40B2">
        <w:rPr>
          <w:lang w:bidi="en-US"/>
        </w:rPr>
        <w:t>oxmast.isListed</w:t>
      </w:r>
    </w:p>
    <w:p w14:paraId="28D5BF08" w14:textId="77777777" w:rsidR="000A21B5" w:rsidRDefault="000A21B5" w:rsidP="000A21B5">
      <w:pPr>
        <w:pStyle w:val="ListParagraph"/>
        <w:numPr>
          <w:ilvl w:val="2"/>
          <w:numId w:val="3"/>
        </w:numPr>
        <w:ind w:left="720"/>
        <w:rPr>
          <w:lang w:bidi="en-US"/>
        </w:rPr>
      </w:pPr>
      <w:r>
        <w:rPr>
          <w:lang w:bidi="en-US"/>
        </w:rPr>
        <w:t>Sản phẩm: oxmast.productid =&gt; Hiển thị shortname</w:t>
      </w:r>
    </w:p>
    <w:p w14:paraId="2B0E5406" w14:textId="77777777" w:rsidR="000A21B5" w:rsidRDefault="000A21B5" w:rsidP="000A21B5">
      <w:pPr>
        <w:pStyle w:val="ListParagraph"/>
        <w:numPr>
          <w:ilvl w:val="2"/>
          <w:numId w:val="3"/>
        </w:numPr>
        <w:ind w:left="720"/>
        <w:rPr>
          <w:lang w:bidi="en-US"/>
        </w:rPr>
      </w:pPr>
      <w:r>
        <w:rPr>
          <w:lang w:bidi="en-US"/>
        </w:rPr>
        <w:t>Mã khách hàng: oxmast.acbuyer =&gt; Hiển thị cfmast.custodycd</w:t>
      </w:r>
    </w:p>
    <w:p w14:paraId="5FBA33E8" w14:textId="77777777" w:rsidR="000A21B5" w:rsidRPr="001909DB" w:rsidRDefault="000A21B5" w:rsidP="000A21B5">
      <w:pPr>
        <w:ind w:left="720"/>
      </w:pPr>
      <w:r w:rsidRPr="001909DB">
        <w:t>Bên cạnh có một link “Hiển thị thông tin KH” =&gt; Khi click vào, sẽ hiển thị thêm các thông tin của khách hàng (lấy từ cache, không truy vấn lại DB), bao gồm</w:t>
      </w:r>
    </w:p>
    <w:p w14:paraId="024E6EA8" w14:textId="15F7C5E0" w:rsidR="00B23F4E" w:rsidRDefault="00B23F4E" w:rsidP="000A21B5">
      <w:pPr>
        <w:pStyle w:val="ListParagraph"/>
        <w:numPr>
          <w:ilvl w:val="3"/>
          <w:numId w:val="3"/>
        </w:numPr>
        <w:ind w:left="1440"/>
        <w:rPr>
          <w:ins w:id="1446" w:author="Microsoft account" w:date="2021-09-05T22:20:00Z"/>
          <w:lang w:bidi="en-US"/>
        </w:rPr>
      </w:pPr>
      <w:ins w:id="1447" w:author="Microsoft account" w:date="2021-09-05T22:20:00Z">
        <w:r>
          <w:rPr>
            <w:lang w:bidi="en-US"/>
          </w:rPr>
          <w:t>CIF trên Core Bank</w:t>
        </w:r>
      </w:ins>
    </w:p>
    <w:p w14:paraId="0566414C" w14:textId="77777777" w:rsidR="000A21B5" w:rsidRPr="001909DB" w:rsidRDefault="000A21B5" w:rsidP="000A21B5">
      <w:pPr>
        <w:pStyle w:val="ListParagraph"/>
        <w:numPr>
          <w:ilvl w:val="3"/>
          <w:numId w:val="3"/>
        </w:numPr>
        <w:ind w:left="1440"/>
        <w:rPr>
          <w:lang w:bidi="en-US"/>
        </w:rPr>
      </w:pPr>
      <w:r w:rsidRPr="001909DB">
        <w:rPr>
          <w:lang w:bidi="en-US"/>
        </w:rPr>
        <w:t>Họ tên có dấu</w:t>
      </w:r>
    </w:p>
    <w:p w14:paraId="3EE3B74F" w14:textId="77777777" w:rsidR="000A21B5" w:rsidRPr="001909DB" w:rsidRDefault="000A21B5" w:rsidP="000A21B5">
      <w:pPr>
        <w:pStyle w:val="ListParagraph"/>
        <w:numPr>
          <w:ilvl w:val="3"/>
          <w:numId w:val="3"/>
        </w:numPr>
        <w:ind w:left="1440"/>
        <w:rPr>
          <w:lang w:bidi="en-US"/>
        </w:rPr>
      </w:pPr>
      <w:r w:rsidRPr="001909DB">
        <w:rPr>
          <w:lang w:bidi="en-US"/>
        </w:rPr>
        <w:t>Số ĐKSH</w:t>
      </w:r>
    </w:p>
    <w:p w14:paraId="40FC1C1A" w14:textId="77777777" w:rsidR="000A21B5" w:rsidRPr="001909DB" w:rsidRDefault="000A21B5" w:rsidP="000A21B5">
      <w:pPr>
        <w:pStyle w:val="ListParagraph"/>
        <w:numPr>
          <w:ilvl w:val="3"/>
          <w:numId w:val="3"/>
        </w:numPr>
        <w:ind w:left="1440"/>
        <w:rPr>
          <w:lang w:bidi="en-US"/>
        </w:rPr>
      </w:pPr>
      <w:r w:rsidRPr="001909DB">
        <w:rPr>
          <w:lang w:bidi="en-US"/>
        </w:rPr>
        <w:t>Nơi cấp</w:t>
      </w:r>
    </w:p>
    <w:p w14:paraId="22CEF973" w14:textId="77777777" w:rsidR="000A21B5" w:rsidRPr="001909DB" w:rsidRDefault="000A21B5" w:rsidP="000A21B5">
      <w:pPr>
        <w:pStyle w:val="ListParagraph"/>
        <w:numPr>
          <w:ilvl w:val="3"/>
          <w:numId w:val="3"/>
        </w:numPr>
        <w:ind w:left="1440"/>
        <w:rPr>
          <w:lang w:bidi="en-US"/>
        </w:rPr>
      </w:pPr>
      <w:r w:rsidRPr="001909DB">
        <w:rPr>
          <w:lang w:bidi="en-US"/>
        </w:rPr>
        <w:t>Ngày cấp</w:t>
      </w:r>
    </w:p>
    <w:p w14:paraId="794468BF" w14:textId="77777777" w:rsidR="000A21B5" w:rsidRPr="001909DB" w:rsidRDefault="000A21B5" w:rsidP="000A21B5">
      <w:pPr>
        <w:pStyle w:val="ListParagraph"/>
        <w:numPr>
          <w:ilvl w:val="3"/>
          <w:numId w:val="3"/>
        </w:numPr>
        <w:ind w:left="1440"/>
        <w:rPr>
          <w:lang w:bidi="en-US"/>
        </w:rPr>
      </w:pPr>
      <w:r w:rsidRPr="001909DB">
        <w:rPr>
          <w:lang w:bidi="en-US"/>
        </w:rPr>
        <w:t>Địa chỉ thường trú</w:t>
      </w:r>
    </w:p>
    <w:p w14:paraId="50735B86" w14:textId="77777777" w:rsidR="000A21B5" w:rsidRPr="001909DB" w:rsidRDefault="000A21B5" w:rsidP="000A21B5">
      <w:pPr>
        <w:pStyle w:val="ListParagraph"/>
        <w:numPr>
          <w:ilvl w:val="3"/>
          <w:numId w:val="3"/>
        </w:numPr>
        <w:ind w:left="1440"/>
        <w:rPr>
          <w:lang w:bidi="en-US"/>
        </w:rPr>
      </w:pPr>
      <w:r w:rsidRPr="001909DB">
        <w:rPr>
          <w:lang w:bidi="en-US"/>
        </w:rPr>
        <w:t>Email</w:t>
      </w:r>
    </w:p>
    <w:p w14:paraId="748B1259" w14:textId="77777777" w:rsidR="000A21B5" w:rsidRDefault="000A21B5" w:rsidP="000A21B5">
      <w:pPr>
        <w:pStyle w:val="ListParagraph"/>
        <w:numPr>
          <w:ilvl w:val="3"/>
          <w:numId w:val="3"/>
        </w:numPr>
        <w:ind w:left="1440"/>
        <w:rPr>
          <w:lang w:bidi="en-US"/>
        </w:rPr>
      </w:pPr>
      <w:r w:rsidRPr="001909DB">
        <w:rPr>
          <w:lang w:bidi="en-US"/>
        </w:rPr>
        <w:t>Mobile</w:t>
      </w:r>
    </w:p>
    <w:p w14:paraId="164BC50A" w14:textId="77777777" w:rsidR="000A21B5" w:rsidRDefault="000A21B5" w:rsidP="000A21B5">
      <w:pPr>
        <w:pStyle w:val="ListParagraph"/>
        <w:numPr>
          <w:ilvl w:val="2"/>
          <w:numId w:val="3"/>
        </w:numPr>
        <w:ind w:left="720"/>
        <w:rPr>
          <w:lang w:bidi="en-US"/>
        </w:rPr>
      </w:pPr>
      <w:r>
        <w:rPr>
          <w:lang w:bidi="en-US"/>
        </w:rPr>
        <w:t>Khối lượng: oxmast.execqtty</w:t>
      </w:r>
    </w:p>
    <w:p w14:paraId="73D2C8E7" w14:textId="77777777" w:rsidR="000A21B5" w:rsidRDefault="000A21B5" w:rsidP="000A21B5">
      <w:pPr>
        <w:pStyle w:val="ListParagraph"/>
        <w:numPr>
          <w:ilvl w:val="2"/>
          <w:numId w:val="3"/>
        </w:numPr>
        <w:ind w:left="720"/>
        <w:rPr>
          <w:lang w:bidi="en-US"/>
        </w:rPr>
      </w:pPr>
      <w:r>
        <w:rPr>
          <w:lang w:bidi="en-US"/>
        </w:rPr>
        <w:t>Phí thu KH: oxmast.feebuyer</w:t>
      </w:r>
    </w:p>
    <w:p w14:paraId="78722F90" w14:textId="0A5E2D8F" w:rsidR="000A21B5" w:rsidRDefault="000A21B5" w:rsidP="000A21B5">
      <w:pPr>
        <w:pStyle w:val="ListParagraph"/>
        <w:numPr>
          <w:ilvl w:val="2"/>
          <w:numId w:val="3"/>
        </w:numPr>
        <w:ind w:left="720"/>
        <w:rPr>
          <w:lang w:bidi="en-US"/>
        </w:rPr>
      </w:pPr>
      <w:r>
        <w:rPr>
          <w:lang w:bidi="en-US"/>
        </w:rPr>
        <w:t xml:space="preserve">Tổng tiền cần thanh toán: </w:t>
      </w:r>
      <w:r w:rsidR="00297790">
        <w:rPr>
          <w:lang w:bidi="en-US"/>
        </w:rPr>
        <w:t>oxmast.execamt + oxmast.feebuyer</w:t>
      </w:r>
    </w:p>
    <w:p w14:paraId="4F97ABDC" w14:textId="77777777" w:rsidR="000A21B5" w:rsidRDefault="000A21B5" w:rsidP="000A21B5">
      <w:pPr>
        <w:pStyle w:val="ListParagraph"/>
        <w:numPr>
          <w:ilvl w:val="2"/>
          <w:numId w:val="3"/>
        </w:numPr>
        <w:ind w:left="720"/>
        <w:rPr>
          <w:lang w:bidi="en-US"/>
        </w:rPr>
      </w:pPr>
      <w:r>
        <w:rPr>
          <w:lang w:bidi="en-US"/>
        </w:rPr>
        <w:t>Ngày giao dịch: oxmast.txdate</w:t>
      </w:r>
    </w:p>
    <w:p w14:paraId="08A8FD34" w14:textId="77777777" w:rsidR="000A21B5" w:rsidRDefault="000A21B5" w:rsidP="000A21B5">
      <w:pPr>
        <w:pStyle w:val="ListParagraph"/>
        <w:numPr>
          <w:ilvl w:val="2"/>
          <w:numId w:val="3"/>
        </w:numPr>
        <w:ind w:left="720"/>
        <w:rPr>
          <w:lang w:bidi="en-US"/>
        </w:rPr>
      </w:pPr>
      <w:r>
        <w:rPr>
          <w:lang w:bidi="en-US"/>
        </w:rPr>
        <w:t>RM đặt lệnh: oxmast.idbuyer (Hiển thị tlid-tlname)</w:t>
      </w:r>
    </w:p>
    <w:p w14:paraId="5606650B" w14:textId="77777777" w:rsidR="000A21B5" w:rsidRDefault="000A21B5" w:rsidP="000A21B5">
      <w:pPr>
        <w:pStyle w:val="ListParagraph"/>
        <w:numPr>
          <w:ilvl w:val="2"/>
          <w:numId w:val="3"/>
        </w:numPr>
        <w:ind w:left="720"/>
        <w:rPr>
          <w:lang w:bidi="en-US"/>
        </w:rPr>
      </w:pPr>
      <w:r>
        <w:rPr>
          <w:lang w:bidi="en-US"/>
        </w:rPr>
        <w:t>CBQL: oxmast.sale_manager_id (Hiển thị tlid-tlname)</w:t>
      </w:r>
    </w:p>
    <w:p w14:paraId="4E5F36D4" w14:textId="77777777" w:rsidR="000A21B5" w:rsidRDefault="000A21B5" w:rsidP="000A21B5">
      <w:pPr>
        <w:pStyle w:val="ListParagraph"/>
        <w:numPr>
          <w:ilvl w:val="2"/>
          <w:numId w:val="3"/>
        </w:numPr>
        <w:ind w:left="720"/>
        <w:rPr>
          <w:lang w:bidi="en-US"/>
        </w:rPr>
      </w:pPr>
      <w:r>
        <w:rPr>
          <w:lang w:bidi="en-US"/>
        </w:rPr>
        <w:t>POS: oxmast.brid (Hiển thị brid – brname)</w:t>
      </w:r>
    </w:p>
    <w:p w14:paraId="35C74912" w14:textId="77777777" w:rsidR="000A21B5" w:rsidRDefault="000A21B5" w:rsidP="000A21B5">
      <w:pPr>
        <w:pStyle w:val="ListParagraph"/>
        <w:numPr>
          <w:ilvl w:val="2"/>
          <w:numId w:val="3"/>
        </w:numPr>
        <w:ind w:left="720"/>
        <w:rPr>
          <w:lang w:bidi="en-US"/>
        </w:rPr>
      </w:pPr>
      <w:r>
        <w:rPr>
          <w:lang w:bidi="en-US"/>
        </w:rPr>
        <w:t>CTV: oxmast.collab_id (Hiển thị coid-fullname)</w:t>
      </w:r>
    </w:p>
    <w:p w14:paraId="394AFA27" w14:textId="77777777" w:rsidR="000A21B5" w:rsidRDefault="000A21B5" w:rsidP="000A21B5">
      <w:pPr>
        <w:pStyle w:val="ListParagraph"/>
        <w:numPr>
          <w:ilvl w:val="2"/>
          <w:numId w:val="3"/>
        </w:numPr>
        <w:ind w:left="720"/>
        <w:rPr>
          <w:ins w:id="1448" w:author="Microsoft account" w:date="2021-09-05T22:21:00Z"/>
          <w:lang w:bidi="en-US"/>
        </w:rPr>
      </w:pPr>
      <w:r>
        <w:rPr>
          <w:lang w:bidi="en-US"/>
        </w:rPr>
        <w:t>Có cấp giấy XNSH: oxmast.issueowner</w:t>
      </w:r>
    </w:p>
    <w:p w14:paraId="072EF55A" w14:textId="77777777" w:rsidR="00B23F4E" w:rsidRDefault="00B23F4E" w:rsidP="00B23F4E">
      <w:pPr>
        <w:pStyle w:val="ListParagraph"/>
        <w:numPr>
          <w:ilvl w:val="2"/>
          <w:numId w:val="3"/>
        </w:numPr>
        <w:ind w:left="720"/>
        <w:rPr>
          <w:ins w:id="1449" w:author="Microsoft account" w:date="2021-09-05T22:21:00Z"/>
          <w:lang w:bidi="en-US"/>
        </w:rPr>
      </w:pPr>
      <w:ins w:id="1450" w:author="Microsoft account" w:date="2021-09-05T22:21:00Z">
        <w:r>
          <w:rPr>
            <w:lang w:bidi="en-US"/>
          </w:rPr>
          <w:t>Chương trình thưởng HH: Chỉ hiển thị nếu comprogram is not null</w:t>
        </w:r>
      </w:ins>
    </w:p>
    <w:p w14:paraId="2F874374" w14:textId="77777777" w:rsidR="00B23F4E" w:rsidRDefault="00B23F4E" w:rsidP="00B23F4E">
      <w:pPr>
        <w:pStyle w:val="ListParagraph"/>
        <w:numPr>
          <w:ilvl w:val="2"/>
          <w:numId w:val="3"/>
        </w:numPr>
        <w:ind w:left="720"/>
        <w:rPr>
          <w:ins w:id="1451" w:author="Microsoft account" w:date="2021-09-05T22:21:00Z"/>
          <w:lang w:bidi="en-US"/>
        </w:rPr>
      </w:pPr>
      <w:ins w:id="1452" w:author="Microsoft account" w:date="2021-09-05T22:21:00Z">
        <w:r>
          <w:rPr>
            <w:lang w:bidi="en-US"/>
          </w:rPr>
          <w:t>Có ghi nhận DS cho RM không: Chỉ hiển thị nếu CTV &amp; RM is not null</w:t>
        </w:r>
      </w:ins>
    </w:p>
    <w:p w14:paraId="0C6B7001" w14:textId="77777777" w:rsidR="000A21B5" w:rsidRPr="001909DB" w:rsidRDefault="000A21B5" w:rsidP="000A21B5">
      <w:pPr>
        <w:rPr>
          <w:lang w:bidi="en-US"/>
        </w:rPr>
      </w:pPr>
    </w:p>
    <w:p w14:paraId="10B494EE" w14:textId="77777777" w:rsidR="000A21B5" w:rsidRPr="001909DB" w:rsidRDefault="000A21B5" w:rsidP="000A21B5">
      <w:pPr>
        <w:rPr>
          <w:lang w:bidi="en-US"/>
        </w:rPr>
      </w:pPr>
      <w:r w:rsidRPr="001909DB">
        <w:rPr>
          <w:lang w:bidi="en-US"/>
        </w:rPr>
        <w:t>Vùng thông tin nội dung file upload:</w:t>
      </w:r>
    </w:p>
    <w:p w14:paraId="7AC23BA2" w14:textId="77777777" w:rsidR="000A21B5" w:rsidRPr="001909DB" w:rsidRDefault="000A21B5" w:rsidP="000A21B5">
      <w:pPr>
        <w:pStyle w:val="ListParagraph"/>
        <w:numPr>
          <w:ilvl w:val="0"/>
          <w:numId w:val="3"/>
        </w:numPr>
        <w:rPr>
          <w:lang w:bidi="en-US"/>
        </w:rPr>
      </w:pPr>
      <w:r>
        <w:rPr>
          <w:lang w:bidi="en-US"/>
        </w:rPr>
        <w:t>Chỉ hiển</w:t>
      </w:r>
      <w:r w:rsidRPr="001909DB">
        <w:rPr>
          <w:lang w:bidi="en-US"/>
        </w:rPr>
        <w:t xml:space="preserve"> thị nếu hồ sơ đã được upload (join profilemanager where profilemanager .status in (‘P’, ‘C’) and profilemanager.confirmno = oxmast.confirmno and profilemanager.oxtype = ‘S’). Nếu hồ sơ chưa được upload sẽ không hiển thị vùng thông tin này</w:t>
      </w:r>
    </w:p>
    <w:p w14:paraId="0876B981" w14:textId="77777777" w:rsidR="000A21B5" w:rsidRPr="001909DB" w:rsidRDefault="000A21B5" w:rsidP="000A21B5">
      <w:pPr>
        <w:rPr>
          <w:lang w:bidi="en-US"/>
        </w:rPr>
      </w:pPr>
    </w:p>
    <w:p w14:paraId="4DB742E2" w14:textId="77777777" w:rsidR="000A21B5" w:rsidRPr="001909DB" w:rsidRDefault="000A21B5" w:rsidP="00597EFA">
      <w:pPr>
        <w:pStyle w:val="Heading5"/>
      </w:pPr>
      <w:bookmarkStart w:id="1453" w:name="_Toc75156647"/>
      <w:r w:rsidRPr="001909DB">
        <w:t>Quy tắc xử lý</w:t>
      </w:r>
      <w:bookmarkEnd w:id="1453"/>
    </w:p>
    <w:p w14:paraId="0A8DBAB6" w14:textId="77777777" w:rsidR="000A21B5" w:rsidRPr="001909DB" w:rsidRDefault="000A21B5" w:rsidP="000A21B5">
      <w:pPr>
        <w:pStyle w:val="ListParagraph"/>
        <w:numPr>
          <w:ilvl w:val="0"/>
          <w:numId w:val="3"/>
        </w:numPr>
        <w:rPr>
          <w:lang w:bidi="en-US"/>
        </w:rPr>
      </w:pPr>
      <w:r w:rsidRPr="001909DB">
        <w:rPr>
          <w:lang w:bidi="en-US"/>
        </w:rPr>
        <w:t>Chọn đến file cần upload (file ảnh hoặc file pdf) =&gt; Click button upload =&gt; Hiển thị dialog confirm “Bạn chắc chắn muốn upload hồ sơ?” =&gt; Click OK thực hiện upload, Click Cancel không xử lý</w:t>
      </w:r>
    </w:p>
    <w:p w14:paraId="7A408D17" w14:textId="77777777" w:rsidR="000A21B5" w:rsidRPr="001909DB" w:rsidRDefault="000A21B5" w:rsidP="000A21B5">
      <w:pPr>
        <w:pStyle w:val="ListParagraph"/>
        <w:numPr>
          <w:ilvl w:val="0"/>
          <w:numId w:val="3"/>
        </w:numPr>
        <w:rPr>
          <w:lang w:bidi="en-US"/>
        </w:rPr>
      </w:pPr>
      <w:r w:rsidRPr="001909DB">
        <w:rPr>
          <w:lang w:bidi="en-US"/>
        </w:rPr>
        <w:t>Thực hiện upload:</w:t>
      </w:r>
    </w:p>
    <w:p w14:paraId="1971954F" w14:textId="77777777" w:rsidR="000A21B5" w:rsidRPr="001909DB" w:rsidRDefault="000A21B5" w:rsidP="000A21B5">
      <w:pPr>
        <w:pStyle w:val="ListParagraph"/>
        <w:numPr>
          <w:ilvl w:val="1"/>
          <w:numId w:val="3"/>
        </w:numPr>
        <w:rPr>
          <w:lang w:bidi="en-US"/>
        </w:rPr>
      </w:pPr>
      <w:r w:rsidRPr="001909DB">
        <w:rPr>
          <w:lang w:bidi="en-US"/>
        </w:rPr>
        <w:t>Sinh giao dịch 8101 – Upload hồ sơ bán =&gt; Chỉ có 1 cấp make, không cần check. Giao dịch này không hiển thị ngoài Home.</w:t>
      </w:r>
    </w:p>
    <w:p w14:paraId="3579A508" w14:textId="77777777" w:rsidR="000A21B5" w:rsidRPr="001909DB" w:rsidRDefault="000A21B5" w:rsidP="000A21B5">
      <w:pPr>
        <w:pStyle w:val="ListParagraph"/>
        <w:numPr>
          <w:ilvl w:val="2"/>
          <w:numId w:val="3"/>
        </w:numPr>
        <w:rPr>
          <w:lang w:bidi="en-US"/>
        </w:rPr>
      </w:pPr>
      <w:r w:rsidRPr="001909DB">
        <w:rPr>
          <w:lang w:bidi="en-US"/>
        </w:rPr>
        <w:t xml:space="preserve">Nếu chưa tồn tại bản ghi có cùng confirmno &amp; oxtype = ‘S’ &amp; status </w:t>
      </w:r>
      <w:r>
        <w:rPr>
          <w:lang w:bidi="en-US"/>
        </w:rPr>
        <w:t>= ‘P’</w:t>
      </w:r>
      <w:r w:rsidRPr="001909DB">
        <w:rPr>
          <w:lang w:bidi="en-US"/>
        </w:rPr>
        <w:t xml:space="preserve"> trong profilemanager =&gt; Insert dữ liệu vào bảng profilemanager</w:t>
      </w:r>
    </w:p>
    <w:p w14:paraId="16BCF9A1" w14:textId="77777777" w:rsidR="000A21B5" w:rsidRPr="001909DB" w:rsidRDefault="000A21B5" w:rsidP="000A21B5">
      <w:pPr>
        <w:pStyle w:val="ListParagraph"/>
        <w:numPr>
          <w:ilvl w:val="3"/>
          <w:numId w:val="3"/>
        </w:numPr>
        <w:rPr>
          <w:lang w:bidi="en-US"/>
        </w:rPr>
      </w:pPr>
      <w:r w:rsidRPr="001909DB">
        <w:rPr>
          <w:lang w:bidi="en-US"/>
        </w:rPr>
        <w:t>Autoid: tự tăng</w:t>
      </w:r>
    </w:p>
    <w:p w14:paraId="6AC1412B" w14:textId="77777777" w:rsidR="000A21B5" w:rsidRPr="001909DB" w:rsidRDefault="000A21B5" w:rsidP="000A21B5">
      <w:pPr>
        <w:pStyle w:val="ListParagraph"/>
        <w:numPr>
          <w:ilvl w:val="3"/>
          <w:numId w:val="3"/>
        </w:numPr>
        <w:rPr>
          <w:lang w:bidi="en-US"/>
        </w:rPr>
      </w:pPr>
      <w:r w:rsidRPr="001909DB">
        <w:rPr>
          <w:lang w:bidi="en-US"/>
        </w:rPr>
        <w:t>Txnum: Txnum của giao dịch</w:t>
      </w:r>
    </w:p>
    <w:p w14:paraId="12EE0ADB" w14:textId="77777777" w:rsidR="000A21B5" w:rsidRPr="001909DB" w:rsidRDefault="000A21B5" w:rsidP="000A21B5">
      <w:pPr>
        <w:pStyle w:val="ListParagraph"/>
        <w:numPr>
          <w:ilvl w:val="3"/>
          <w:numId w:val="3"/>
        </w:numPr>
        <w:rPr>
          <w:lang w:bidi="en-US"/>
        </w:rPr>
      </w:pPr>
      <w:r w:rsidRPr="001909DB">
        <w:rPr>
          <w:lang w:bidi="en-US"/>
        </w:rPr>
        <w:t>Txdate: Txdate của giao dịch</w:t>
      </w:r>
    </w:p>
    <w:p w14:paraId="51232D2D" w14:textId="77777777" w:rsidR="000A21B5" w:rsidRPr="001909DB" w:rsidRDefault="000A21B5" w:rsidP="000A21B5">
      <w:pPr>
        <w:pStyle w:val="ListParagraph"/>
        <w:numPr>
          <w:ilvl w:val="3"/>
          <w:numId w:val="3"/>
        </w:numPr>
        <w:rPr>
          <w:lang w:bidi="en-US"/>
        </w:rPr>
      </w:pPr>
      <w:r w:rsidRPr="001909DB">
        <w:rPr>
          <w:lang w:bidi="en-US"/>
        </w:rPr>
        <w:t>Tlid: tlid của người thực hiện giao dịch</w:t>
      </w:r>
    </w:p>
    <w:p w14:paraId="4D890B56" w14:textId="77777777" w:rsidR="000A21B5" w:rsidRPr="001909DB" w:rsidRDefault="000A21B5" w:rsidP="000A21B5">
      <w:pPr>
        <w:pStyle w:val="ListParagraph"/>
        <w:numPr>
          <w:ilvl w:val="3"/>
          <w:numId w:val="3"/>
        </w:numPr>
        <w:rPr>
          <w:lang w:bidi="en-US"/>
        </w:rPr>
      </w:pPr>
      <w:r w:rsidRPr="001909DB">
        <w:rPr>
          <w:lang w:bidi="en-US"/>
        </w:rPr>
        <w:t>Confirmno: oxmast.confirmno của lệnh đang chọn</w:t>
      </w:r>
    </w:p>
    <w:p w14:paraId="1D84C2FA" w14:textId="77777777" w:rsidR="000A21B5" w:rsidRPr="001909DB" w:rsidRDefault="000A21B5" w:rsidP="000A21B5">
      <w:pPr>
        <w:pStyle w:val="ListParagraph"/>
        <w:numPr>
          <w:ilvl w:val="3"/>
          <w:numId w:val="3"/>
        </w:numPr>
        <w:rPr>
          <w:lang w:bidi="en-US"/>
        </w:rPr>
      </w:pPr>
      <w:r w:rsidRPr="001909DB">
        <w:rPr>
          <w:lang w:bidi="en-US"/>
        </w:rPr>
        <w:t>Oxtype: S</w:t>
      </w:r>
    </w:p>
    <w:p w14:paraId="0938B768" w14:textId="77777777" w:rsidR="000A21B5" w:rsidRPr="001909DB" w:rsidRDefault="000A21B5" w:rsidP="000A21B5">
      <w:pPr>
        <w:pStyle w:val="ListParagraph"/>
        <w:numPr>
          <w:ilvl w:val="3"/>
          <w:numId w:val="3"/>
        </w:numPr>
        <w:rPr>
          <w:lang w:bidi="en-US"/>
        </w:rPr>
      </w:pPr>
      <w:r w:rsidRPr="001909DB">
        <w:rPr>
          <w:lang w:bidi="en-US"/>
        </w:rPr>
        <w:t>Urlfile: ‘FileUpload/ProfileSell/’ + oxmast.confirmno + ‘_’ + txnum + ‘_’ + YYYYMMDDHHMISS</w:t>
      </w:r>
    </w:p>
    <w:p w14:paraId="5FE0C84D" w14:textId="77777777" w:rsidR="000A21B5" w:rsidRPr="001909DB" w:rsidRDefault="000A21B5" w:rsidP="000A21B5">
      <w:pPr>
        <w:pStyle w:val="ListParagraph"/>
        <w:numPr>
          <w:ilvl w:val="3"/>
          <w:numId w:val="3"/>
        </w:numPr>
        <w:rPr>
          <w:lang w:bidi="en-US"/>
        </w:rPr>
      </w:pPr>
      <w:r w:rsidRPr="001909DB">
        <w:rPr>
          <w:lang w:bidi="en-US"/>
        </w:rPr>
        <w:t>Status: P</w:t>
      </w:r>
    </w:p>
    <w:p w14:paraId="4D7122AA" w14:textId="77777777" w:rsidR="000A21B5" w:rsidRPr="001909DB" w:rsidRDefault="000A21B5" w:rsidP="000A21B5">
      <w:pPr>
        <w:pStyle w:val="ListParagraph"/>
        <w:numPr>
          <w:ilvl w:val="2"/>
          <w:numId w:val="3"/>
        </w:numPr>
        <w:rPr>
          <w:lang w:bidi="en-US"/>
        </w:rPr>
      </w:pPr>
      <w:r w:rsidRPr="001909DB">
        <w:rPr>
          <w:lang w:bidi="en-US"/>
        </w:rPr>
        <w:t xml:space="preserve">Nếu đã tồn tại bản ghi có cùng confirmno &amp; oxtype = ‘S’ </w:t>
      </w:r>
      <w:r>
        <w:rPr>
          <w:lang w:bidi="en-US"/>
        </w:rPr>
        <w:t>&amp; status = ‘P’</w:t>
      </w:r>
    </w:p>
    <w:p w14:paraId="084BB4CB" w14:textId="77777777" w:rsidR="000A21B5" w:rsidRPr="001909DB" w:rsidRDefault="000A21B5" w:rsidP="000A21B5">
      <w:pPr>
        <w:pStyle w:val="ListParagraph"/>
        <w:numPr>
          <w:ilvl w:val="3"/>
          <w:numId w:val="3"/>
        </w:numPr>
        <w:rPr>
          <w:lang w:bidi="en-US"/>
        </w:rPr>
      </w:pPr>
      <w:r w:rsidRPr="001909DB">
        <w:rPr>
          <w:lang w:val="vi-VN" w:bidi="en-US"/>
        </w:rPr>
        <w:lastRenderedPageBreak/>
        <w:t xml:space="preserve">Nếu </w:t>
      </w:r>
      <w:r w:rsidRPr="001909DB">
        <w:rPr>
          <w:lang w:bidi="en-US"/>
        </w:rPr>
        <w:t xml:space="preserve">status = </w:t>
      </w:r>
      <w:r w:rsidRPr="001909DB">
        <w:rPr>
          <w:lang w:val="vi-VN" w:bidi="en-US"/>
        </w:rPr>
        <w:t xml:space="preserve">P </w:t>
      </w:r>
      <w:r w:rsidRPr="001909DB">
        <w:rPr>
          <w:lang w:bidi="en-US"/>
        </w:rPr>
        <w:t xml:space="preserve">trong profilemanager =&gt; Cập nhật pstatus của bản ghi cũ này = status hiện tại, status = </w:t>
      </w:r>
      <w:r w:rsidRPr="001909DB">
        <w:rPr>
          <w:lang w:val="vi-VN" w:bidi="en-US"/>
        </w:rPr>
        <w:t>X</w:t>
      </w:r>
      <w:r w:rsidRPr="001909DB">
        <w:rPr>
          <w:lang w:bidi="en-US"/>
        </w:rPr>
        <w:t>, đồng thời insert bản ghi mới theo quy tắc đã mô tả ở trên</w:t>
      </w:r>
    </w:p>
    <w:p w14:paraId="5B638BD6" w14:textId="77777777" w:rsidR="000A21B5" w:rsidRPr="001909DB" w:rsidRDefault="000A21B5" w:rsidP="000A21B5">
      <w:pPr>
        <w:pStyle w:val="ListParagraph"/>
        <w:numPr>
          <w:ilvl w:val="1"/>
          <w:numId w:val="3"/>
        </w:numPr>
        <w:rPr>
          <w:lang w:bidi="en-US"/>
        </w:rPr>
      </w:pPr>
      <w:r w:rsidRPr="001909DB">
        <w:rPr>
          <w:lang w:bidi="en-US"/>
        </w:rPr>
        <w:t>Lưu file đã upload lên server tại thư mục FileUpload/ProfileSell, tên file theo tên đã lưu dưới DB</w:t>
      </w:r>
    </w:p>
    <w:p w14:paraId="14F88482" w14:textId="77777777" w:rsidR="000A21B5" w:rsidRPr="001909DB" w:rsidRDefault="000A21B5" w:rsidP="000A21B5">
      <w:pPr>
        <w:rPr>
          <w:lang w:bidi="en-US"/>
        </w:rPr>
      </w:pPr>
    </w:p>
    <w:p w14:paraId="1D003B0E" w14:textId="77777777" w:rsidR="000A21B5" w:rsidRPr="001909DB" w:rsidRDefault="000A21B5" w:rsidP="000A21B5">
      <w:pPr>
        <w:rPr>
          <w:b/>
          <w:lang w:bidi="en-US"/>
        </w:rPr>
      </w:pPr>
      <w:r w:rsidRPr="001909DB">
        <w:rPr>
          <w:b/>
          <w:lang w:bidi="en-US"/>
        </w:rPr>
        <w:t>Chú ý appcheck của 8101:</w:t>
      </w:r>
    </w:p>
    <w:p w14:paraId="2CE65B08" w14:textId="77777777" w:rsidR="000A21B5" w:rsidRPr="007A480F" w:rsidRDefault="000A21B5" w:rsidP="000A21B5">
      <w:pPr>
        <w:pStyle w:val="ListParagraph"/>
        <w:numPr>
          <w:ilvl w:val="0"/>
          <w:numId w:val="10"/>
        </w:numPr>
        <w:rPr>
          <w:lang w:bidi="en-US"/>
        </w:rPr>
      </w:pPr>
      <w:r w:rsidRPr="007A480F">
        <w:rPr>
          <w:lang w:bidi="en-US"/>
        </w:rPr>
        <w:t>Kiểm tra oxmast.status = ‘A’</w:t>
      </w:r>
    </w:p>
    <w:p w14:paraId="1C3F1EAC" w14:textId="77777777" w:rsidR="000A21B5" w:rsidRPr="00575445" w:rsidRDefault="000A21B5" w:rsidP="000A21B5">
      <w:pPr>
        <w:pStyle w:val="ListParagraph"/>
      </w:pPr>
    </w:p>
    <w:p w14:paraId="0111D095" w14:textId="237B925D" w:rsidR="009D2C57" w:rsidRDefault="009D2C57" w:rsidP="00251E76">
      <w:pPr>
        <w:pStyle w:val="Heading3"/>
      </w:pPr>
      <w:bookmarkStart w:id="1454" w:name="_Toc78535587"/>
      <w:r>
        <w:t>Hủy HĐ</w:t>
      </w:r>
      <w:bookmarkEnd w:id="1454"/>
    </w:p>
    <w:p w14:paraId="799B705E" w14:textId="77777777" w:rsidR="0034536B" w:rsidRDefault="0034536B" w:rsidP="0034536B">
      <w:pPr>
        <w:pStyle w:val="Heading4"/>
      </w:pPr>
      <w:bookmarkStart w:id="1455" w:name="_Toc78535588"/>
      <w:r>
        <w:t>Mô tả giao diện</w:t>
      </w:r>
      <w:bookmarkEnd w:id="1455"/>
    </w:p>
    <w:p w14:paraId="2C72E752" w14:textId="3ECB36F0" w:rsidR="002B06E8" w:rsidRDefault="002B06E8" w:rsidP="002B06E8">
      <w:pPr>
        <w:pStyle w:val="ListParagraph"/>
        <w:numPr>
          <w:ilvl w:val="0"/>
          <w:numId w:val="3"/>
        </w:numPr>
        <w:rPr>
          <w:lang w:bidi="en-US"/>
        </w:rPr>
      </w:pPr>
      <w:r>
        <w:rPr>
          <w:lang w:bidi="en-US"/>
        </w:rPr>
        <w:t>Số hiệu lệnh: oxmast.</w:t>
      </w:r>
      <w:r w:rsidR="00552303">
        <w:rPr>
          <w:lang w:bidi="en-US"/>
        </w:rPr>
        <w:t>confirmno</w:t>
      </w:r>
    </w:p>
    <w:p w14:paraId="4F20ED5C" w14:textId="77777777" w:rsidR="002B06E8" w:rsidRDefault="002B06E8" w:rsidP="002B06E8">
      <w:pPr>
        <w:pStyle w:val="ListParagraph"/>
        <w:numPr>
          <w:ilvl w:val="0"/>
          <w:numId w:val="3"/>
        </w:numPr>
        <w:rPr>
          <w:ins w:id="1456" w:author="Microsoft account" w:date="2021-09-05T22:23:00Z"/>
          <w:lang w:bidi="en-US"/>
        </w:rPr>
      </w:pPr>
      <w:r>
        <w:rPr>
          <w:lang w:bidi="en-US"/>
        </w:rPr>
        <w:t>Số hợp đồng SELL: oxmast.contract_no</w:t>
      </w:r>
    </w:p>
    <w:p w14:paraId="4C5F24F6" w14:textId="77777777" w:rsidR="007A480F" w:rsidRDefault="007A480F" w:rsidP="007A480F">
      <w:pPr>
        <w:pStyle w:val="ListParagraph"/>
        <w:numPr>
          <w:ilvl w:val="2"/>
          <w:numId w:val="3"/>
        </w:numPr>
        <w:ind w:left="720"/>
        <w:rPr>
          <w:ins w:id="1457" w:author="Microsoft account" w:date="2021-09-05T22:23:00Z"/>
          <w:lang w:bidi="en-US"/>
        </w:rPr>
      </w:pPr>
      <w:ins w:id="1458" w:author="Microsoft account" w:date="2021-09-05T22:23:00Z">
        <w:r>
          <w:rPr>
            <w:lang w:bidi="en-US"/>
          </w:rPr>
          <w:t>Đại lý: oxmast.acseller =&gt; Hiển thị cfmast.fullname</w:t>
        </w:r>
      </w:ins>
    </w:p>
    <w:p w14:paraId="3D3EC195" w14:textId="77777777" w:rsidR="002B06E8" w:rsidRDefault="002B06E8" w:rsidP="002B06E8">
      <w:pPr>
        <w:pStyle w:val="ListParagraph"/>
        <w:numPr>
          <w:ilvl w:val="0"/>
          <w:numId w:val="3"/>
        </w:numPr>
        <w:rPr>
          <w:lang w:bidi="en-US"/>
        </w:rPr>
      </w:pPr>
      <w:r>
        <w:rPr>
          <w:lang w:bidi="en-US"/>
        </w:rPr>
        <w:t>Mã trái phiếu: oxmast.symbol</w:t>
      </w:r>
    </w:p>
    <w:p w14:paraId="2B953ED5" w14:textId="77777777" w:rsidR="002B06E8" w:rsidRDefault="002B06E8" w:rsidP="002B06E8">
      <w:pPr>
        <w:pStyle w:val="ListParagraph"/>
        <w:numPr>
          <w:ilvl w:val="0"/>
          <w:numId w:val="3"/>
        </w:numPr>
        <w:rPr>
          <w:lang w:bidi="en-US"/>
        </w:rPr>
      </w:pPr>
      <w:r>
        <w:rPr>
          <w:lang w:bidi="en-US"/>
        </w:rPr>
        <w:t>Tổ chức phát hành: assetdtl.issuerid =&gt; Hiển thị issuers.issuerid - fullname</w:t>
      </w:r>
    </w:p>
    <w:p w14:paraId="179832B8" w14:textId="77777777" w:rsidR="002B06E8" w:rsidRDefault="002B06E8" w:rsidP="002B06E8">
      <w:pPr>
        <w:pStyle w:val="ListParagraph"/>
        <w:numPr>
          <w:ilvl w:val="0"/>
          <w:numId w:val="3"/>
        </w:numPr>
        <w:rPr>
          <w:lang w:bidi="en-US"/>
        </w:rPr>
      </w:pPr>
      <w:r>
        <w:rPr>
          <w:lang w:bidi="en-US"/>
        </w:rPr>
        <w:t>Trái phiếu niêm yết: oxmast.isListed</w:t>
      </w:r>
    </w:p>
    <w:p w14:paraId="44DE7F4E" w14:textId="77777777" w:rsidR="002B06E8" w:rsidRPr="001909DB" w:rsidRDefault="002B06E8" w:rsidP="002B06E8">
      <w:pPr>
        <w:pStyle w:val="ListParagraph"/>
        <w:numPr>
          <w:ilvl w:val="0"/>
          <w:numId w:val="3"/>
        </w:numPr>
        <w:rPr>
          <w:lang w:bidi="en-US"/>
        </w:rPr>
      </w:pPr>
      <w:r w:rsidRPr="001909DB">
        <w:rPr>
          <w:lang w:bidi="en-US"/>
        </w:rPr>
        <w:t>Sản phẩm: Hiển thị product.shortname theo oxmast.productid</w:t>
      </w:r>
    </w:p>
    <w:p w14:paraId="26C6B199" w14:textId="77777777" w:rsidR="002B06E8" w:rsidRDefault="002B06E8" w:rsidP="002B06E8">
      <w:pPr>
        <w:pStyle w:val="ListParagraph"/>
        <w:numPr>
          <w:ilvl w:val="0"/>
          <w:numId w:val="3"/>
        </w:numPr>
        <w:rPr>
          <w:ins w:id="1459" w:author="Microsoft account" w:date="2021-09-05T22:38:00Z"/>
          <w:lang w:bidi="en-US"/>
        </w:rPr>
      </w:pPr>
      <w:r>
        <w:rPr>
          <w:lang w:bidi="en-US"/>
        </w:rPr>
        <w:t>Mã khách hàng</w:t>
      </w:r>
      <w:r w:rsidRPr="001909DB">
        <w:rPr>
          <w:lang w:bidi="en-US"/>
        </w:rPr>
        <w:t xml:space="preserve">: </w:t>
      </w:r>
      <w:r>
        <w:rPr>
          <w:lang w:bidi="en-US"/>
        </w:rPr>
        <w:t>oxmast.acbuyer, hiển thị cfmast.custodycd</w:t>
      </w:r>
    </w:p>
    <w:p w14:paraId="4404CAC6" w14:textId="06E3E560" w:rsidR="000D12F4" w:rsidRDefault="000D12F4" w:rsidP="002B06E8">
      <w:pPr>
        <w:pStyle w:val="ListParagraph"/>
        <w:numPr>
          <w:ilvl w:val="0"/>
          <w:numId w:val="3"/>
        </w:numPr>
        <w:rPr>
          <w:lang w:bidi="en-US"/>
        </w:rPr>
      </w:pPr>
      <w:ins w:id="1460" w:author="Microsoft account" w:date="2021-09-05T22:38:00Z">
        <w:r>
          <w:rPr>
            <w:lang w:bidi="en-US"/>
          </w:rPr>
          <w:t>CIF trên Core bank: oxmast.acbuyer, hiển thị cfmast.cif</w:t>
        </w:r>
      </w:ins>
    </w:p>
    <w:p w14:paraId="2F980164" w14:textId="77777777" w:rsidR="002B06E8" w:rsidRDefault="002B06E8" w:rsidP="002B06E8">
      <w:pPr>
        <w:pStyle w:val="ListParagraph"/>
        <w:numPr>
          <w:ilvl w:val="0"/>
          <w:numId w:val="3"/>
        </w:numPr>
        <w:rPr>
          <w:lang w:bidi="en-US"/>
        </w:rPr>
      </w:pPr>
      <w:r>
        <w:rPr>
          <w:lang w:bidi="en-US"/>
        </w:rPr>
        <w:t>Họ tên: oxmast.acbuyer, hiển thị cfmast.fullname</w:t>
      </w:r>
    </w:p>
    <w:p w14:paraId="757A25C1" w14:textId="0AF51F24" w:rsidR="002B06E8" w:rsidRPr="001909DB" w:rsidRDefault="002B06E8" w:rsidP="002B06E8">
      <w:pPr>
        <w:pStyle w:val="ListParagraph"/>
        <w:numPr>
          <w:ilvl w:val="0"/>
          <w:numId w:val="3"/>
        </w:numPr>
        <w:rPr>
          <w:lang w:bidi="en-US"/>
        </w:rPr>
      </w:pPr>
      <w:r>
        <w:rPr>
          <w:lang w:bidi="en-US"/>
        </w:rPr>
        <w:t xml:space="preserve">Số </w:t>
      </w:r>
      <w:del w:id="1461" w:author="Microsoft account" w:date="2021-09-05T22:38:00Z">
        <w:r w:rsidDel="000D12F4">
          <w:rPr>
            <w:lang w:bidi="en-US"/>
          </w:rPr>
          <w:delText>CMND/CCCD</w:delText>
        </w:r>
      </w:del>
      <w:ins w:id="1462" w:author="Microsoft account" w:date="2021-09-05T22:38:00Z">
        <w:r w:rsidR="000D12F4">
          <w:rPr>
            <w:lang w:bidi="en-US"/>
          </w:rPr>
          <w:t>giấy tờ định danh</w:t>
        </w:r>
      </w:ins>
      <w:r>
        <w:rPr>
          <w:lang w:bidi="en-US"/>
        </w:rPr>
        <w:t xml:space="preserve">: oxmast.acbuyer, hiển thị </w:t>
      </w:r>
      <w:ins w:id="1463" w:author="Microsoft account" w:date="2021-09-05T22:38:00Z">
        <w:r w:rsidR="000D12F4">
          <w:rPr>
            <w:lang w:bidi="en-US"/>
          </w:rPr>
          <w:t xml:space="preserve">nvl(cfmast.idcodeck, </w:t>
        </w:r>
      </w:ins>
      <w:r>
        <w:rPr>
          <w:lang w:bidi="en-US"/>
        </w:rPr>
        <w:t>cfmast.idcode</w:t>
      </w:r>
      <w:ins w:id="1464" w:author="Microsoft account" w:date="2021-09-05T22:38:00Z">
        <w:r w:rsidR="000D12F4">
          <w:rPr>
            <w:lang w:bidi="en-US"/>
          </w:rPr>
          <w:t>)</w:t>
        </w:r>
      </w:ins>
    </w:p>
    <w:p w14:paraId="6A074171" w14:textId="77777777" w:rsidR="002B06E8" w:rsidRPr="001909DB" w:rsidRDefault="002B06E8" w:rsidP="002B06E8">
      <w:pPr>
        <w:pStyle w:val="ListParagraph"/>
        <w:numPr>
          <w:ilvl w:val="0"/>
          <w:numId w:val="3"/>
        </w:numPr>
        <w:rPr>
          <w:lang w:bidi="en-US"/>
        </w:rPr>
      </w:pPr>
      <w:r w:rsidRPr="001909DB">
        <w:rPr>
          <w:lang w:bidi="en-US"/>
        </w:rPr>
        <w:t>Khối lượng: oxmast.execqtty</w:t>
      </w:r>
    </w:p>
    <w:p w14:paraId="33666E48" w14:textId="77777777" w:rsidR="002B06E8" w:rsidRPr="001909DB" w:rsidRDefault="002B06E8" w:rsidP="002B06E8">
      <w:pPr>
        <w:pStyle w:val="ListParagraph"/>
        <w:numPr>
          <w:ilvl w:val="0"/>
          <w:numId w:val="3"/>
        </w:numPr>
        <w:rPr>
          <w:lang w:bidi="en-US"/>
        </w:rPr>
      </w:pPr>
      <w:r w:rsidRPr="001909DB">
        <w:rPr>
          <w:lang w:bidi="en-US"/>
        </w:rPr>
        <w:t xml:space="preserve">RM đặt lệnh: join tlprofiles where tlprofiles.tlid = oxmast.idbuyer =&gt; Hiển thị tlid – tlname </w:t>
      </w:r>
    </w:p>
    <w:p w14:paraId="7BA19F03" w14:textId="77777777" w:rsidR="002B06E8" w:rsidRPr="001909DB" w:rsidRDefault="002B06E8" w:rsidP="002B06E8">
      <w:pPr>
        <w:pStyle w:val="ListParagraph"/>
        <w:numPr>
          <w:ilvl w:val="0"/>
          <w:numId w:val="3"/>
        </w:numPr>
        <w:rPr>
          <w:lang w:bidi="en-US"/>
        </w:rPr>
      </w:pPr>
      <w:r w:rsidRPr="001909DB">
        <w:rPr>
          <w:lang w:bidi="en-US"/>
        </w:rPr>
        <w:t xml:space="preserve">CBQL: join tlprofiles where tlprofiles.tlid = oxmast.sale_managerid =&gt; Hiển thị tlid – tlname </w:t>
      </w:r>
    </w:p>
    <w:p w14:paraId="025E34A6" w14:textId="77777777" w:rsidR="002B06E8" w:rsidRPr="001909DB" w:rsidRDefault="002B06E8" w:rsidP="002B06E8">
      <w:pPr>
        <w:pStyle w:val="ListParagraph"/>
        <w:numPr>
          <w:ilvl w:val="0"/>
          <w:numId w:val="3"/>
        </w:numPr>
        <w:rPr>
          <w:lang w:bidi="en-US"/>
        </w:rPr>
      </w:pPr>
      <w:r w:rsidRPr="001909DB">
        <w:rPr>
          <w:lang w:bidi="en-US"/>
        </w:rPr>
        <w:t xml:space="preserve">CTV: join collaborator where collaborator.coid = oxmast.collab_id =&gt; Hiển thị idcode – fullname </w:t>
      </w:r>
    </w:p>
    <w:p w14:paraId="73166FD6" w14:textId="77777777" w:rsidR="002B06E8" w:rsidRDefault="002B06E8" w:rsidP="002B06E8">
      <w:pPr>
        <w:pStyle w:val="ListParagraph"/>
        <w:numPr>
          <w:ilvl w:val="0"/>
          <w:numId w:val="3"/>
        </w:numPr>
        <w:rPr>
          <w:lang w:bidi="en-US"/>
        </w:rPr>
      </w:pPr>
      <w:r w:rsidRPr="001909DB">
        <w:rPr>
          <w:lang w:bidi="en-US"/>
        </w:rPr>
        <w:t>POS: join brgrp where brgrp.brid = oxmast.brid =&gt; Hiển thị brid – brname</w:t>
      </w:r>
    </w:p>
    <w:p w14:paraId="064CB1F4" w14:textId="77777777" w:rsidR="0034536B" w:rsidRDefault="0034536B" w:rsidP="0034536B">
      <w:pPr>
        <w:pStyle w:val="Heading4"/>
      </w:pPr>
      <w:bookmarkStart w:id="1465" w:name="_Toc78535589"/>
      <w:r>
        <w:t>Quy tắc xử lý</w:t>
      </w:r>
      <w:bookmarkEnd w:id="1465"/>
    </w:p>
    <w:p w14:paraId="4E970303" w14:textId="2AE416F9" w:rsidR="0034536B" w:rsidRPr="0034536B" w:rsidRDefault="0034536B" w:rsidP="0034536B">
      <w:pPr>
        <w:rPr>
          <w:lang w:bidi="en-US"/>
        </w:rPr>
      </w:pPr>
      <w:r>
        <w:rPr>
          <w:lang w:bidi="en-US"/>
        </w:rPr>
        <w:t xml:space="preserve">Sinh giao dịch 8727 – Hủy HĐ bán TP </w:t>
      </w:r>
      <w:r w:rsidR="000844FA" w:rsidRPr="000844FA">
        <w:rPr>
          <w:b/>
          <w:lang w:bidi="en-US"/>
        </w:rPr>
        <w:t>(Có 1 cấp make, không cần ra Home)</w:t>
      </w:r>
    </w:p>
    <w:p w14:paraId="60A8383C" w14:textId="77777777" w:rsidR="0034536B" w:rsidRDefault="0034536B" w:rsidP="0034536B">
      <w:pPr>
        <w:pStyle w:val="ListParagraph"/>
        <w:numPr>
          <w:ilvl w:val="1"/>
          <w:numId w:val="3"/>
        </w:numPr>
        <w:rPr>
          <w:lang w:bidi="en-US"/>
        </w:rPr>
      </w:pPr>
      <w:r>
        <w:rPr>
          <w:lang w:bidi="en-US"/>
        </w:rPr>
        <w:t>Appcheck:</w:t>
      </w:r>
    </w:p>
    <w:p w14:paraId="30822E4A" w14:textId="0E013D49" w:rsidR="0034536B" w:rsidRDefault="0034536B" w:rsidP="0034536B">
      <w:pPr>
        <w:pStyle w:val="ListParagraph"/>
        <w:numPr>
          <w:ilvl w:val="2"/>
          <w:numId w:val="3"/>
        </w:numPr>
        <w:rPr>
          <w:lang w:bidi="en-US"/>
        </w:rPr>
      </w:pPr>
      <w:r>
        <w:rPr>
          <w:lang w:bidi="en-US"/>
        </w:rPr>
        <w:t>oxmast.status in (‘P’, ‘D’, ‘A’)</w:t>
      </w:r>
    </w:p>
    <w:p w14:paraId="3258A322" w14:textId="6098E379" w:rsidR="0034536B" w:rsidRDefault="0034536B" w:rsidP="0034536B">
      <w:pPr>
        <w:pStyle w:val="ListParagraph"/>
        <w:numPr>
          <w:ilvl w:val="1"/>
          <w:numId w:val="3"/>
        </w:numPr>
        <w:rPr>
          <w:lang w:bidi="en-US"/>
        </w:rPr>
      </w:pPr>
      <w:r>
        <w:rPr>
          <w:lang w:bidi="en-US"/>
        </w:rPr>
        <w:t>Appupdate</w:t>
      </w:r>
    </w:p>
    <w:p w14:paraId="0D772599" w14:textId="77777777" w:rsidR="0034536B" w:rsidRDefault="0034536B" w:rsidP="0034536B">
      <w:pPr>
        <w:pStyle w:val="ListParagraph"/>
        <w:numPr>
          <w:ilvl w:val="2"/>
          <w:numId w:val="3"/>
        </w:numPr>
        <w:rPr>
          <w:lang w:bidi="en-US"/>
        </w:rPr>
      </w:pPr>
      <w:r>
        <w:rPr>
          <w:lang w:bidi="en-US"/>
        </w:rPr>
        <w:t>Cập nhật oxmast.status = ‘R’</w:t>
      </w:r>
    </w:p>
    <w:p w14:paraId="2EEA14AE" w14:textId="24EADB4A" w:rsidR="0034536B" w:rsidRDefault="0034536B" w:rsidP="0034536B">
      <w:pPr>
        <w:pStyle w:val="ListParagraph"/>
        <w:numPr>
          <w:ilvl w:val="2"/>
          <w:numId w:val="3"/>
        </w:numPr>
        <w:rPr>
          <w:lang w:bidi="en-US"/>
        </w:rPr>
      </w:pPr>
      <w:r>
        <w:rPr>
          <w:lang w:bidi="en-US"/>
        </w:rPr>
        <w:t>giảm semast.secured (= oxmast.execqtty) của người bán (acseller). Insert setran bút toán giảm secured tương ứng =&gt; description = “Huy HD” + oxmast.contract_no</w:t>
      </w:r>
    </w:p>
    <w:p w14:paraId="1CEB8D47" w14:textId="0E93641F" w:rsidR="00701A59" w:rsidRPr="00E923FA" w:rsidRDefault="00701A59" w:rsidP="0034536B">
      <w:pPr>
        <w:pStyle w:val="ListParagraph"/>
        <w:numPr>
          <w:ilvl w:val="2"/>
          <w:numId w:val="3"/>
        </w:numPr>
        <w:rPr>
          <w:b/>
          <w:lang w:bidi="en-US"/>
        </w:rPr>
      </w:pPr>
      <w:r w:rsidRPr="00E923FA">
        <w:rPr>
          <w:b/>
          <w:lang w:bidi="en-US"/>
        </w:rPr>
        <w:t>Nếu oxmast.status trước khi thực hiện giao dịch = ‘A’</w:t>
      </w:r>
    </w:p>
    <w:p w14:paraId="65283698" w14:textId="77777777" w:rsidR="0034536B" w:rsidRDefault="0034536B" w:rsidP="00701A59">
      <w:pPr>
        <w:pStyle w:val="ListParagraph"/>
        <w:numPr>
          <w:ilvl w:val="3"/>
          <w:numId w:val="3"/>
        </w:numPr>
        <w:rPr>
          <w:lang w:bidi="en-US"/>
        </w:rPr>
      </w:pPr>
      <w:r>
        <w:rPr>
          <w:lang w:bidi="en-US"/>
        </w:rPr>
        <w:t>Giảm oxpost.firmqtty (=oxmast.execqtty), oxpost.firmamt (=oxmast.execamt) của lệnh chào tương ứng trong oxpost</w:t>
      </w:r>
    </w:p>
    <w:p w14:paraId="52C347D3" w14:textId="3A9A5455" w:rsidR="0034536B" w:rsidRDefault="0034536B" w:rsidP="00701A59">
      <w:pPr>
        <w:pStyle w:val="ListParagraph"/>
        <w:numPr>
          <w:ilvl w:val="3"/>
          <w:numId w:val="3"/>
        </w:numPr>
        <w:rPr>
          <w:lang w:bidi="en-US"/>
        </w:rPr>
      </w:pPr>
      <w:r>
        <w:rPr>
          <w:lang w:bidi="en-US"/>
        </w:rPr>
        <w:t>Ghi giảm ivmast.netting của người mua (acbuyer) = Tổng tiền cần thanh toán. Insert ivtran 2 dòng của người mua với diễn giải = “Huy HD” + oxmast.contract_no</w:t>
      </w:r>
    </w:p>
    <w:p w14:paraId="28A744FE" w14:textId="77777777" w:rsidR="0034536B" w:rsidRDefault="0034536B" w:rsidP="00701A59">
      <w:pPr>
        <w:pStyle w:val="ListParagraph"/>
        <w:numPr>
          <w:ilvl w:val="4"/>
          <w:numId w:val="3"/>
        </w:numPr>
        <w:rPr>
          <w:lang w:bidi="en-US"/>
        </w:rPr>
      </w:pPr>
      <w:r>
        <w:rPr>
          <w:lang w:bidi="en-US"/>
        </w:rPr>
        <w:t>Dòng bút toán ghi giảm ivmast.netting = Tổng giá trị giao dịch</w:t>
      </w:r>
    </w:p>
    <w:p w14:paraId="340E87DC" w14:textId="77777777" w:rsidR="0034536B" w:rsidRDefault="0034536B" w:rsidP="00701A59">
      <w:pPr>
        <w:pStyle w:val="ListParagraph"/>
        <w:numPr>
          <w:ilvl w:val="4"/>
          <w:numId w:val="3"/>
        </w:numPr>
        <w:rPr>
          <w:lang w:bidi="en-US"/>
        </w:rPr>
      </w:pPr>
      <w:r>
        <w:rPr>
          <w:lang w:bidi="en-US"/>
        </w:rPr>
        <w:t>Dòng bút toán ghi giảm ivmast.netting = Tổng phí mua (Chỉ insert nếu phí &lt;&gt; 0)</w:t>
      </w:r>
    </w:p>
    <w:p w14:paraId="2C7ED69E" w14:textId="5B80DDB3" w:rsidR="0034536B" w:rsidRDefault="0034536B" w:rsidP="00701A59">
      <w:pPr>
        <w:pStyle w:val="ListParagraph"/>
        <w:numPr>
          <w:ilvl w:val="3"/>
          <w:numId w:val="3"/>
        </w:numPr>
        <w:rPr>
          <w:lang w:bidi="en-US"/>
        </w:rPr>
      </w:pPr>
      <w:r>
        <w:rPr>
          <w:lang w:bidi="en-US"/>
        </w:rPr>
        <w:lastRenderedPageBreak/>
        <w:t>Ghi giảm semast.receiving của người mua (acbuyer) = oxmast.execqtty. Insert setran bút toán tương ứng =&gt; description = “Huy HD” + oxmast.contract_no</w:t>
      </w:r>
    </w:p>
    <w:p w14:paraId="18FC411E" w14:textId="77777777" w:rsidR="0034536B" w:rsidRPr="00E35456" w:rsidRDefault="0034536B" w:rsidP="00701A59">
      <w:pPr>
        <w:pStyle w:val="ListParagraph"/>
        <w:numPr>
          <w:ilvl w:val="3"/>
          <w:numId w:val="3"/>
        </w:numPr>
        <w:rPr>
          <w:lang w:bidi="en-US"/>
        </w:rPr>
      </w:pPr>
      <w:r w:rsidRPr="00E35456">
        <w:rPr>
          <w:lang w:bidi="en-US"/>
        </w:rPr>
        <w:t xml:space="preserve">Ghi giảm ivmast.receiving của người bán = Tổng tiền bán nhận được. Insert 3 dòng ivtran của người bán </w:t>
      </w:r>
    </w:p>
    <w:p w14:paraId="205AEDF2" w14:textId="78178090" w:rsidR="0034536B" w:rsidRPr="00E35456" w:rsidRDefault="0034536B" w:rsidP="00701A59">
      <w:pPr>
        <w:pStyle w:val="ListParagraph"/>
        <w:numPr>
          <w:ilvl w:val="4"/>
          <w:numId w:val="3"/>
        </w:numPr>
        <w:rPr>
          <w:lang w:bidi="en-US"/>
        </w:rPr>
      </w:pPr>
      <w:r w:rsidRPr="00E35456">
        <w:rPr>
          <w:lang w:bidi="en-US"/>
        </w:rPr>
        <w:t xml:space="preserve">Dòng bút toán giảm receiving = Tổng giá trị giao dịch =&gt; description = </w:t>
      </w:r>
      <w:r>
        <w:rPr>
          <w:lang w:bidi="en-US"/>
        </w:rPr>
        <w:t>“Huy HD” + oxmast.contract_no</w:t>
      </w:r>
    </w:p>
    <w:p w14:paraId="5B6732C8" w14:textId="3D8C93C2" w:rsidR="0034536B" w:rsidRPr="00E35456" w:rsidRDefault="0034536B" w:rsidP="00701A59">
      <w:pPr>
        <w:pStyle w:val="ListParagraph"/>
        <w:numPr>
          <w:ilvl w:val="4"/>
          <w:numId w:val="3"/>
        </w:numPr>
        <w:rPr>
          <w:lang w:bidi="en-US"/>
        </w:rPr>
      </w:pPr>
      <w:r w:rsidRPr="00E35456">
        <w:rPr>
          <w:lang w:bidi="en-US"/>
        </w:rPr>
        <w:t xml:space="preserve">Dòng bút toán tăng receiving = Phí người bán (Chỉ insert nếu phí &lt;&gt; 0) =&gt; description = </w:t>
      </w:r>
      <w:r>
        <w:rPr>
          <w:lang w:bidi="en-US"/>
        </w:rPr>
        <w:t>“Huy HD” + oxmast.contract_no</w:t>
      </w:r>
    </w:p>
    <w:p w14:paraId="211402A4" w14:textId="3E39CB14" w:rsidR="0034536B" w:rsidRPr="00E35456" w:rsidRDefault="0034536B" w:rsidP="00701A59">
      <w:pPr>
        <w:pStyle w:val="ListParagraph"/>
        <w:numPr>
          <w:ilvl w:val="4"/>
          <w:numId w:val="3"/>
        </w:numPr>
        <w:rPr>
          <w:lang w:bidi="en-US"/>
        </w:rPr>
      </w:pPr>
      <w:r w:rsidRPr="00E35456">
        <w:rPr>
          <w:lang w:bidi="en-US"/>
        </w:rPr>
        <w:t xml:space="preserve">Dòng bút toán tăng receiving = Thuế bán (Chỉ insert nếu thuế &lt;&gt; 0) =&gt; description = </w:t>
      </w:r>
      <w:r>
        <w:rPr>
          <w:lang w:bidi="en-US"/>
        </w:rPr>
        <w:t>“Huy HD” + oxmast.contract_no</w:t>
      </w:r>
    </w:p>
    <w:p w14:paraId="562E330D" w14:textId="7048C868" w:rsidR="00E923FA" w:rsidRDefault="00E923FA" w:rsidP="00701A59">
      <w:pPr>
        <w:pStyle w:val="ListParagraph"/>
        <w:numPr>
          <w:ilvl w:val="3"/>
          <w:numId w:val="3"/>
        </w:numPr>
        <w:rPr>
          <w:ins w:id="1466" w:author="Microsoft account" w:date="2021-09-05T22:40:00Z"/>
          <w:lang w:bidi="en-US"/>
        </w:rPr>
      </w:pPr>
      <w:ins w:id="1467" w:author="Microsoft account" w:date="2021-09-05T22:40:00Z">
        <w:r>
          <w:rPr>
            <w:lang w:bidi="en-US"/>
          </w:rPr>
          <w:t>update fee_dtl dòng types = ‘S’ &amp; orderid = oxmast.orderid</w:t>
        </w:r>
      </w:ins>
      <w:ins w:id="1468" w:author="Microsoft account" w:date="2021-09-05T22:41:00Z">
        <w:r>
          <w:rPr>
            <w:lang w:bidi="en-US"/>
          </w:rPr>
          <w:t xml:space="preserve"> set deltd = ‘Y’</w:t>
        </w:r>
      </w:ins>
    </w:p>
    <w:p w14:paraId="17B61B35" w14:textId="77777777" w:rsidR="0034536B" w:rsidRDefault="0034536B" w:rsidP="00701A59">
      <w:pPr>
        <w:pStyle w:val="ListParagraph"/>
        <w:numPr>
          <w:ilvl w:val="3"/>
          <w:numId w:val="3"/>
        </w:numPr>
        <w:rPr>
          <w:lang w:bidi="en-US"/>
        </w:rPr>
      </w:pPr>
      <w:r>
        <w:rPr>
          <w:lang w:bidi="en-US"/>
        </w:rPr>
        <w:t>Hoàn hạn mức bán ra đã ghi nhận:</w:t>
      </w:r>
    </w:p>
    <w:p w14:paraId="403E7AA0" w14:textId="77777777" w:rsidR="0034536B" w:rsidRPr="00E35456" w:rsidRDefault="0034536B" w:rsidP="00701A59">
      <w:pPr>
        <w:pStyle w:val="ListParagraph"/>
        <w:numPr>
          <w:ilvl w:val="4"/>
          <w:numId w:val="3"/>
        </w:numPr>
        <w:rPr>
          <w:lang w:bidi="en-US"/>
        </w:rPr>
      </w:pPr>
      <w:r w:rsidRPr="00E35456">
        <w:rPr>
          <w:lang w:bidi="en-US"/>
        </w:rPr>
        <w:t>Cập nhật các dòng trong solddtl có confirmno = oxmast.confirmno &amp; type = ‘D’ &amp; deltd = ‘N’ =&gt; cập nhật deltd = ‘Y’</w:t>
      </w:r>
    </w:p>
    <w:p w14:paraId="37F312B5" w14:textId="77777777" w:rsidR="0034536B" w:rsidRPr="00E35456" w:rsidRDefault="0034536B" w:rsidP="00701A59">
      <w:pPr>
        <w:pStyle w:val="ListParagraph"/>
        <w:numPr>
          <w:ilvl w:val="4"/>
          <w:numId w:val="3"/>
        </w:numPr>
        <w:rPr>
          <w:lang w:bidi="en-US"/>
        </w:rPr>
      </w:pPr>
      <w:r w:rsidRPr="00E35456">
        <w:rPr>
          <w:lang w:bidi="en-US"/>
        </w:rPr>
        <w:t>Cập nhật các dòng trong solddtl có return_confirmno = oxmast.confirmno &amp; type = ‘C’ &amp; deltd = ‘N’ =&gt; cập nhật deltd = ‘Y’</w:t>
      </w:r>
    </w:p>
    <w:p w14:paraId="032187A5" w14:textId="77777777" w:rsidR="0034536B" w:rsidRDefault="0034536B" w:rsidP="00701A59">
      <w:pPr>
        <w:pStyle w:val="ListParagraph"/>
        <w:numPr>
          <w:ilvl w:val="3"/>
          <w:numId w:val="3"/>
        </w:numPr>
        <w:rPr>
          <w:lang w:bidi="en-US"/>
        </w:rPr>
      </w:pPr>
      <w:r>
        <w:rPr>
          <w:lang w:bidi="en-US"/>
        </w:rPr>
        <w:t>Hoàn hạn mức mua lại đã ghi nhận</w:t>
      </w:r>
    </w:p>
    <w:p w14:paraId="385D68E8" w14:textId="77777777" w:rsidR="0034536B" w:rsidRPr="00E35456" w:rsidRDefault="0034536B" w:rsidP="00701A59">
      <w:pPr>
        <w:pStyle w:val="ListParagraph"/>
        <w:numPr>
          <w:ilvl w:val="4"/>
          <w:numId w:val="3"/>
        </w:numPr>
        <w:rPr>
          <w:lang w:bidi="en-US"/>
        </w:rPr>
      </w:pPr>
      <w:r w:rsidRPr="00E35456">
        <w:rPr>
          <w:lang w:bidi="en-US"/>
        </w:rPr>
        <w:t>Tìm các dòng trong boughtdtl có confirmno = oxmast.confirmno &amp; type = ‘C’ &amp; deltd = ‘N’ =&gt; lấy giá trị return_confirmno &amp; qtty =&gt; Tìm đến dòng trong boughtdtl có confirmno = return_confirmno vừa mới lấy được &amp; type = ‘D’ &amp; deltd = ‘N’, ghi giảm giá trị return_qtty = qtty vừa lấy được, giảm return_limit = decode(limits.method</w:t>
      </w:r>
      <w:r>
        <w:rPr>
          <w:lang w:bidi="en-US"/>
        </w:rPr>
        <w:t xml:space="preserve"> của HM tổng</w:t>
      </w:r>
      <w:r w:rsidRPr="00E35456">
        <w:rPr>
          <w:lang w:bidi="en-US"/>
        </w:rPr>
        <w:t>, ‘F’, boughtdtl.parvalue, ‘P’, boughtdtl.price) * qtty vừa lấy được</w:t>
      </w:r>
      <w:r>
        <w:rPr>
          <w:lang w:bidi="en-US"/>
        </w:rPr>
        <w:t xml:space="preserve">, </w:t>
      </w:r>
      <w:r w:rsidRPr="00E35456">
        <w:rPr>
          <w:lang w:bidi="en-US"/>
        </w:rPr>
        <w:t>giảm return_limit</w:t>
      </w:r>
      <w:r>
        <w:rPr>
          <w:lang w:bidi="en-US"/>
        </w:rPr>
        <w:t>_ass</w:t>
      </w:r>
      <w:r w:rsidRPr="00E35456">
        <w:rPr>
          <w:lang w:bidi="en-US"/>
        </w:rPr>
        <w:t xml:space="preserve"> = decode(limits.method</w:t>
      </w:r>
      <w:r>
        <w:rPr>
          <w:lang w:bidi="en-US"/>
        </w:rPr>
        <w:t xml:space="preserve"> của HM TS</w:t>
      </w:r>
      <w:r w:rsidRPr="00E35456">
        <w:rPr>
          <w:lang w:bidi="en-US"/>
        </w:rPr>
        <w:t>, ‘F’, boughtdtl.parvalue, ‘P’, boughtdtl.price) * qtty vừa lấy được</w:t>
      </w:r>
      <w:r>
        <w:rPr>
          <w:lang w:bidi="en-US"/>
        </w:rPr>
        <w:t xml:space="preserve">, </w:t>
      </w:r>
      <w:r w:rsidRPr="00E35456">
        <w:rPr>
          <w:lang w:bidi="en-US"/>
        </w:rPr>
        <w:t>giảm return_limit</w:t>
      </w:r>
      <w:r>
        <w:rPr>
          <w:lang w:bidi="en-US"/>
        </w:rPr>
        <w:t>_prd</w:t>
      </w:r>
      <w:r w:rsidRPr="00E35456">
        <w:rPr>
          <w:lang w:bidi="en-US"/>
        </w:rPr>
        <w:t xml:space="preserve"> = decode(limits.method</w:t>
      </w:r>
      <w:r>
        <w:rPr>
          <w:lang w:bidi="en-US"/>
        </w:rPr>
        <w:t xml:space="preserve"> của HM SP</w:t>
      </w:r>
      <w:r w:rsidRPr="00E35456">
        <w:rPr>
          <w:lang w:bidi="en-US"/>
        </w:rPr>
        <w:t>, ‘F’, boughtdtl.parvalue, ‘P’, boughtdtl.price) * qtty vừa lấy được</w:t>
      </w:r>
    </w:p>
    <w:p w14:paraId="728E6D50" w14:textId="77777777" w:rsidR="0034536B" w:rsidRPr="001909DB" w:rsidRDefault="0034536B" w:rsidP="00701A59">
      <w:pPr>
        <w:pStyle w:val="ListParagraph"/>
        <w:numPr>
          <w:ilvl w:val="4"/>
          <w:numId w:val="3"/>
        </w:numPr>
        <w:rPr>
          <w:lang w:bidi="en-US"/>
        </w:rPr>
      </w:pPr>
      <w:r w:rsidRPr="00E35456">
        <w:rPr>
          <w:lang w:bidi="en-US"/>
        </w:rPr>
        <w:t>Cập nhật các dòng trong boughtdtl có confirmno = oxmast.confirmno &amp; type = ‘C’ &amp; deltd = ‘N’ =&gt; cập nhật deltd = ‘Y’</w:t>
      </w:r>
    </w:p>
    <w:p w14:paraId="5D048F85" w14:textId="77777777" w:rsidR="0034536B" w:rsidRDefault="0034536B" w:rsidP="0034536B">
      <w:pPr>
        <w:pStyle w:val="ListParagraph"/>
        <w:ind w:left="2160"/>
        <w:rPr>
          <w:lang w:bidi="en-US"/>
        </w:rPr>
      </w:pPr>
    </w:p>
    <w:p w14:paraId="1302CC18" w14:textId="77777777" w:rsidR="0034536B" w:rsidRDefault="0034536B" w:rsidP="0034536B">
      <w:pPr>
        <w:rPr>
          <w:lang w:bidi="en-US"/>
        </w:rPr>
      </w:pPr>
    </w:p>
    <w:p w14:paraId="6D5C61F9" w14:textId="4A308CA4" w:rsidR="0034536B" w:rsidRDefault="0034536B" w:rsidP="0034536B">
      <w:pPr>
        <w:rPr>
          <w:b/>
          <w:i/>
          <w:lang w:bidi="en-US"/>
        </w:rPr>
      </w:pPr>
      <w:r w:rsidRPr="00E5782A">
        <w:rPr>
          <w:b/>
          <w:i/>
          <w:lang w:bidi="en-US"/>
        </w:rPr>
        <w:t xml:space="preserve">Đồng bộ </w:t>
      </w:r>
      <w:r>
        <w:rPr>
          <w:b/>
          <w:i/>
          <w:lang w:bidi="en-US"/>
        </w:rPr>
        <w:t xml:space="preserve">cache OXMAST, OXPOST </w:t>
      </w:r>
      <w:r w:rsidRPr="00E5782A">
        <w:rPr>
          <w:b/>
          <w:i/>
          <w:lang w:bidi="en-US"/>
        </w:rPr>
        <w:t xml:space="preserve"> sau khi duyệt giao dịch</w:t>
      </w:r>
    </w:p>
    <w:p w14:paraId="62C8F148" w14:textId="77777777" w:rsidR="0034536B" w:rsidRDefault="0034536B" w:rsidP="0034536B">
      <w:pPr>
        <w:rPr>
          <w:b/>
          <w:i/>
          <w:lang w:bidi="en-US"/>
        </w:rPr>
      </w:pPr>
      <w:r>
        <w:rPr>
          <w:b/>
          <w:i/>
          <w:lang w:bidi="en-US"/>
        </w:rPr>
        <w:t>Refresh lại grid sau khi thực hiện xong.</w:t>
      </w:r>
    </w:p>
    <w:p w14:paraId="000276FD" w14:textId="77777777" w:rsidR="0034536B" w:rsidRPr="0034536B" w:rsidRDefault="0034536B" w:rsidP="0034536B">
      <w:pPr>
        <w:rPr>
          <w:lang w:bidi="en-US"/>
        </w:rPr>
      </w:pPr>
    </w:p>
    <w:p w14:paraId="7D63A359" w14:textId="3CAC2E2C" w:rsidR="00251E76" w:rsidRDefault="00251E76" w:rsidP="00251E76">
      <w:pPr>
        <w:pStyle w:val="Heading3"/>
      </w:pPr>
      <w:bookmarkStart w:id="1469" w:name="_Toc78535590"/>
      <w:r>
        <w:t>In lại hồ sơ (Sổ lệnh – HĐ bán)</w:t>
      </w:r>
      <w:bookmarkEnd w:id="1469"/>
    </w:p>
    <w:p w14:paraId="24132D0B" w14:textId="13FD8A7A" w:rsidR="00734870" w:rsidRPr="00734870" w:rsidRDefault="00734870" w:rsidP="00734870">
      <w:pPr>
        <w:rPr>
          <w:b/>
          <w:i/>
          <w:lang w:bidi="en-US"/>
        </w:rPr>
      </w:pPr>
      <w:r w:rsidRPr="00734870">
        <w:rPr>
          <w:b/>
          <w:i/>
          <w:lang w:bidi="en-US"/>
        </w:rPr>
        <w:t>Tương tự chức năng In hồ sơ ở “HĐ chờ duyệt”</w:t>
      </w:r>
    </w:p>
    <w:p w14:paraId="79BD7169" w14:textId="77777777" w:rsidR="00734870" w:rsidRDefault="00734870" w:rsidP="00734870">
      <w:pPr>
        <w:pStyle w:val="ListParagraph"/>
        <w:numPr>
          <w:ilvl w:val="0"/>
          <w:numId w:val="3"/>
        </w:numPr>
        <w:rPr>
          <w:lang w:bidi="en-US"/>
        </w:rPr>
      </w:pPr>
      <w:r>
        <w:rPr>
          <w:lang w:bidi="en-US"/>
        </w:rPr>
        <w:t>Ra popup hiển thị 2 vùng thông tin</w:t>
      </w:r>
    </w:p>
    <w:p w14:paraId="73B4BEDB" w14:textId="77777777" w:rsidR="00734870" w:rsidRDefault="00734870" w:rsidP="00734870">
      <w:pPr>
        <w:pStyle w:val="ListParagraph"/>
        <w:numPr>
          <w:ilvl w:val="1"/>
          <w:numId w:val="3"/>
        </w:numPr>
        <w:rPr>
          <w:lang w:bidi="en-US"/>
        </w:rPr>
      </w:pPr>
      <w:r>
        <w:rPr>
          <w:lang w:bidi="en-US"/>
        </w:rPr>
        <w:t>Vùng bên trái: Hiển thị chi tiết thông tin lệnh, lấy từ cache, bao gồm</w:t>
      </w:r>
    </w:p>
    <w:p w14:paraId="780ABF2E" w14:textId="77777777" w:rsidR="00734870" w:rsidRDefault="00734870" w:rsidP="00734870">
      <w:pPr>
        <w:pStyle w:val="ListParagraph"/>
        <w:numPr>
          <w:ilvl w:val="2"/>
          <w:numId w:val="3"/>
        </w:numPr>
        <w:rPr>
          <w:lang w:bidi="en-US"/>
        </w:rPr>
      </w:pPr>
      <w:r>
        <w:rPr>
          <w:lang w:bidi="en-US"/>
        </w:rPr>
        <w:t>Số hiệu lệnh SELL: oxmast.orderid</w:t>
      </w:r>
    </w:p>
    <w:p w14:paraId="4F555001" w14:textId="77777777" w:rsidR="00734870" w:rsidRDefault="00734870" w:rsidP="00734870">
      <w:pPr>
        <w:pStyle w:val="ListParagraph"/>
        <w:numPr>
          <w:ilvl w:val="2"/>
          <w:numId w:val="3"/>
        </w:numPr>
        <w:rPr>
          <w:lang w:bidi="en-US"/>
        </w:rPr>
      </w:pPr>
      <w:r>
        <w:rPr>
          <w:lang w:bidi="en-US"/>
        </w:rPr>
        <w:t>Số hợp đồng: oxmast.contract_no</w:t>
      </w:r>
    </w:p>
    <w:p w14:paraId="16EB1FCA" w14:textId="77777777" w:rsidR="00734870" w:rsidRDefault="00734870" w:rsidP="00734870">
      <w:pPr>
        <w:pStyle w:val="ListParagraph"/>
        <w:numPr>
          <w:ilvl w:val="2"/>
          <w:numId w:val="3"/>
        </w:numPr>
        <w:rPr>
          <w:lang w:bidi="en-US"/>
        </w:rPr>
      </w:pPr>
      <w:r>
        <w:rPr>
          <w:lang w:bidi="en-US"/>
        </w:rPr>
        <w:t>Mã trái phiếu: oxmast.symbol</w:t>
      </w:r>
    </w:p>
    <w:p w14:paraId="552F51A9" w14:textId="77777777" w:rsidR="00734870" w:rsidRPr="00136E56" w:rsidRDefault="00734870" w:rsidP="00734870">
      <w:pPr>
        <w:pStyle w:val="ListParagraph"/>
        <w:numPr>
          <w:ilvl w:val="2"/>
          <w:numId w:val="3"/>
        </w:numPr>
        <w:rPr>
          <w:lang w:bidi="en-US"/>
        </w:rPr>
      </w:pPr>
      <w:r w:rsidRPr="00136E56">
        <w:rPr>
          <w:lang w:bidi="en-US"/>
        </w:rPr>
        <w:t xml:space="preserve">Trái phiếu NY: </w:t>
      </w:r>
      <w:r>
        <w:rPr>
          <w:lang w:bidi="en-US"/>
        </w:rPr>
        <w:t>oxmast.isListed</w:t>
      </w:r>
    </w:p>
    <w:p w14:paraId="135CB2F7" w14:textId="77777777" w:rsidR="00734870" w:rsidRDefault="00734870" w:rsidP="00734870">
      <w:pPr>
        <w:pStyle w:val="ListParagraph"/>
        <w:numPr>
          <w:ilvl w:val="2"/>
          <w:numId w:val="3"/>
        </w:numPr>
        <w:rPr>
          <w:lang w:bidi="en-US"/>
        </w:rPr>
      </w:pPr>
      <w:r>
        <w:rPr>
          <w:lang w:bidi="en-US"/>
        </w:rPr>
        <w:t>Sản phẩm: oxmast.productid =&gt; Hiển thị shortname</w:t>
      </w:r>
    </w:p>
    <w:p w14:paraId="664A56CA" w14:textId="77777777" w:rsidR="00734870" w:rsidRDefault="00734870" w:rsidP="00734870">
      <w:pPr>
        <w:pStyle w:val="ListParagraph"/>
        <w:numPr>
          <w:ilvl w:val="2"/>
          <w:numId w:val="3"/>
        </w:numPr>
        <w:rPr>
          <w:lang w:bidi="en-US"/>
        </w:rPr>
      </w:pPr>
      <w:r>
        <w:rPr>
          <w:lang w:bidi="en-US"/>
        </w:rPr>
        <w:t>Mã khách hàng: oxmast.acbuyer =&gt; Hiển thị cfmast.custodycd</w:t>
      </w:r>
    </w:p>
    <w:p w14:paraId="4CF071E7" w14:textId="77777777" w:rsidR="00734870" w:rsidRPr="001909DB" w:rsidRDefault="00734870" w:rsidP="00734870">
      <w:pPr>
        <w:ind w:left="2160"/>
      </w:pPr>
      <w:r w:rsidRPr="001909DB">
        <w:lastRenderedPageBreak/>
        <w:t>Bên cạnh có một link “Hiển thị thông tin KH” =&gt; Khi click vào, sẽ hiển thị thêm các thông tin của khách hàng (lấy từ cache, không truy vấn lại DB), bao gồm</w:t>
      </w:r>
    </w:p>
    <w:p w14:paraId="3F4E81AF" w14:textId="77777777" w:rsidR="00734870" w:rsidRPr="001909DB" w:rsidRDefault="00734870" w:rsidP="00734870">
      <w:pPr>
        <w:pStyle w:val="ListParagraph"/>
        <w:numPr>
          <w:ilvl w:val="3"/>
          <w:numId w:val="3"/>
        </w:numPr>
        <w:rPr>
          <w:lang w:bidi="en-US"/>
        </w:rPr>
      </w:pPr>
      <w:r w:rsidRPr="001909DB">
        <w:rPr>
          <w:lang w:bidi="en-US"/>
        </w:rPr>
        <w:t>Họ tên có dấu</w:t>
      </w:r>
    </w:p>
    <w:p w14:paraId="41D1FD73" w14:textId="77777777" w:rsidR="00734870" w:rsidRPr="001909DB" w:rsidRDefault="00734870" w:rsidP="00734870">
      <w:pPr>
        <w:pStyle w:val="ListParagraph"/>
        <w:numPr>
          <w:ilvl w:val="3"/>
          <w:numId w:val="3"/>
        </w:numPr>
        <w:rPr>
          <w:lang w:bidi="en-US"/>
        </w:rPr>
      </w:pPr>
      <w:r w:rsidRPr="001909DB">
        <w:rPr>
          <w:lang w:bidi="en-US"/>
        </w:rPr>
        <w:t>Số ĐKSH</w:t>
      </w:r>
    </w:p>
    <w:p w14:paraId="2FF50DAE" w14:textId="77777777" w:rsidR="00734870" w:rsidRPr="001909DB" w:rsidRDefault="00734870" w:rsidP="00734870">
      <w:pPr>
        <w:pStyle w:val="ListParagraph"/>
        <w:numPr>
          <w:ilvl w:val="3"/>
          <w:numId w:val="3"/>
        </w:numPr>
        <w:rPr>
          <w:lang w:bidi="en-US"/>
        </w:rPr>
      </w:pPr>
      <w:r w:rsidRPr="001909DB">
        <w:rPr>
          <w:lang w:bidi="en-US"/>
        </w:rPr>
        <w:t>Nơi cấp</w:t>
      </w:r>
    </w:p>
    <w:p w14:paraId="671A8B13" w14:textId="77777777" w:rsidR="00734870" w:rsidRPr="001909DB" w:rsidRDefault="00734870" w:rsidP="00734870">
      <w:pPr>
        <w:pStyle w:val="ListParagraph"/>
        <w:numPr>
          <w:ilvl w:val="3"/>
          <w:numId w:val="3"/>
        </w:numPr>
        <w:rPr>
          <w:lang w:bidi="en-US"/>
        </w:rPr>
      </w:pPr>
      <w:r w:rsidRPr="001909DB">
        <w:rPr>
          <w:lang w:bidi="en-US"/>
        </w:rPr>
        <w:t>Ngày cấp</w:t>
      </w:r>
    </w:p>
    <w:p w14:paraId="005640F5" w14:textId="77777777" w:rsidR="00734870" w:rsidRPr="001909DB" w:rsidRDefault="00734870" w:rsidP="00734870">
      <w:pPr>
        <w:pStyle w:val="ListParagraph"/>
        <w:numPr>
          <w:ilvl w:val="3"/>
          <w:numId w:val="3"/>
        </w:numPr>
        <w:rPr>
          <w:lang w:bidi="en-US"/>
        </w:rPr>
      </w:pPr>
      <w:r w:rsidRPr="001909DB">
        <w:rPr>
          <w:lang w:bidi="en-US"/>
        </w:rPr>
        <w:t>Địa chỉ thường trú</w:t>
      </w:r>
    </w:p>
    <w:p w14:paraId="08069D72" w14:textId="77777777" w:rsidR="00734870" w:rsidRPr="001909DB" w:rsidRDefault="00734870" w:rsidP="00734870">
      <w:pPr>
        <w:pStyle w:val="ListParagraph"/>
        <w:numPr>
          <w:ilvl w:val="3"/>
          <w:numId w:val="3"/>
        </w:numPr>
        <w:rPr>
          <w:lang w:bidi="en-US"/>
        </w:rPr>
      </w:pPr>
      <w:r w:rsidRPr="001909DB">
        <w:rPr>
          <w:lang w:bidi="en-US"/>
        </w:rPr>
        <w:t>Email</w:t>
      </w:r>
    </w:p>
    <w:p w14:paraId="00D2D8DD" w14:textId="77777777" w:rsidR="00734870" w:rsidRDefault="00734870" w:rsidP="00734870">
      <w:pPr>
        <w:pStyle w:val="ListParagraph"/>
        <w:numPr>
          <w:ilvl w:val="3"/>
          <w:numId w:val="3"/>
        </w:numPr>
        <w:rPr>
          <w:lang w:bidi="en-US"/>
        </w:rPr>
      </w:pPr>
      <w:r w:rsidRPr="001909DB">
        <w:rPr>
          <w:lang w:bidi="en-US"/>
        </w:rPr>
        <w:t>Mobile</w:t>
      </w:r>
    </w:p>
    <w:p w14:paraId="33D64BDA" w14:textId="77777777" w:rsidR="00734870" w:rsidRDefault="00734870" w:rsidP="00734870">
      <w:pPr>
        <w:pStyle w:val="ListParagraph"/>
        <w:numPr>
          <w:ilvl w:val="2"/>
          <w:numId w:val="3"/>
        </w:numPr>
        <w:rPr>
          <w:lang w:bidi="en-US"/>
        </w:rPr>
      </w:pPr>
      <w:r>
        <w:rPr>
          <w:lang w:bidi="en-US"/>
        </w:rPr>
        <w:t>Khối lượng: oxmast.execqtty</w:t>
      </w:r>
    </w:p>
    <w:p w14:paraId="3F28AFE9" w14:textId="77777777" w:rsidR="00734870" w:rsidRDefault="00734870" w:rsidP="00734870">
      <w:pPr>
        <w:pStyle w:val="ListParagraph"/>
        <w:numPr>
          <w:ilvl w:val="2"/>
          <w:numId w:val="3"/>
        </w:numPr>
        <w:rPr>
          <w:lang w:bidi="en-US"/>
        </w:rPr>
      </w:pPr>
      <w:r>
        <w:rPr>
          <w:lang w:bidi="en-US"/>
        </w:rPr>
        <w:t>Phí thu KH: oxmast.feebuyer</w:t>
      </w:r>
    </w:p>
    <w:p w14:paraId="16F14132" w14:textId="77777777" w:rsidR="00734870" w:rsidRDefault="00734870" w:rsidP="00734870">
      <w:pPr>
        <w:pStyle w:val="ListParagraph"/>
        <w:numPr>
          <w:ilvl w:val="2"/>
          <w:numId w:val="3"/>
        </w:numPr>
        <w:rPr>
          <w:lang w:bidi="en-US"/>
        </w:rPr>
      </w:pPr>
      <w:r>
        <w:rPr>
          <w:lang w:bidi="en-US"/>
        </w:rPr>
        <w:t>Tổng tiền cần thanh toán: oxmast.execamt + oxmast.feebuyer</w:t>
      </w:r>
    </w:p>
    <w:p w14:paraId="405ED828" w14:textId="77777777" w:rsidR="00734870" w:rsidRDefault="00734870" w:rsidP="00734870">
      <w:pPr>
        <w:pStyle w:val="ListParagraph"/>
        <w:numPr>
          <w:ilvl w:val="2"/>
          <w:numId w:val="3"/>
        </w:numPr>
        <w:rPr>
          <w:lang w:bidi="en-US"/>
        </w:rPr>
      </w:pPr>
      <w:r>
        <w:rPr>
          <w:lang w:bidi="en-US"/>
        </w:rPr>
        <w:t>Ngày giao dịch: oxmast.txdate</w:t>
      </w:r>
    </w:p>
    <w:p w14:paraId="11974AD4" w14:textId="77777777" w:rsidR="00734870" w:rsidRDefault="00734870" w:rsidP="00734870">
      <w:pPr>
        <w:pStyle w:val="ListParagraph"/>
        <w:numPr>
          <w:ilvl w:val="2"/>
          <w:numId w:val="3"/>
        </w:numPr>
        <w:rPr>
          <w:lang w:bidi="en-US"/>
        </w:rPr>
      </w:pPr>
      <w:r>
        <w:rPr>
          <w:lang w:bidi="en-US"/>
        </w:rPr>
        <w:t>RM đặt lệnh: oxmast.idbuyer (Hiển thị tlid-tlname)</w:t>
      </w:r>
    </w:p>
    <w:p w14:paraId="741E67C0" w14:textId="77777777" w:rsidR="00734870" w:rsidRDefault="00734870" w:rsidP="00734870">
      <w:pPr>
        <w:pStyle w:val="ListParagraph"/>
        <w:numPr>
          <w:ilvl w:val="2"/>
          <w:numId w:val="3"/>
        </w:numPr>
        <w:rPr>
          <w:lang w:bidi="en-US"/>
        </w:rPr>
      </w:pPr>
      <w:r>
        <w:rPr>
          <w:lang w:bidi="en-US"/>
        </w:rPr>
        <w:t>CBQL: oxmast.sale_manager_id (Hiển thị tlid-tlname)</w:t>
      </w:r>
    </w:p>
    <w:p w14:paraId="4D7F2E8E" w14:textId="77777777" w:rsidR="00734870" w:rsidRDefault="00734870" w:rsidP="00734870">
      <w:pPr>
        <w:pStyle w:val="ListParagraph"/>
        <w:numPr>
          <w:ilvl w:val="2"/>
          <w:numId w:val="3"/>
        </w:numPr>
        <w:rPr>
          <w:lang w:bidi="en-US"/>
        </w:rPr>
      </w:pPr>
      <w:r>
        <w:rPr>
          <w:lang w:bidi="en-US"/>
        </w:rPr>
        <w:t>POS: oxmast.brid (Hiển thị brid – brname)</w:t>
      </w:r>
    </w:p>
    <w:p w14:paraId="2329D687" w14:textId="77777777" w:rsidR="00734870" w:rsidRDefault="00734870" w:rsidP="00734870">
      <w:pPr>
        <w:pStyle w:val="ListParagraph"/>
        <w:numPr>
          <w:ilvl w:val="2"/>
          <w:numId w:val="3"/>
        </w:numPr>
        <w:rPr>
          <w:lang w:bidi="en-US"/>
        </w:rPr>
      </w:pPr>
      <w:r>
        <w:rPr>
          <w:lang w:bidi="en-US"/>
        </w:rPr>
        <w:t>CTV: oxmast.collab_id (Hiển thị coid-fullname)</w:t>
      </w:r>
    </w:p>
    <w:p w14:paraId="1717C3D3" w14:textId="77777777" w:rsidR="00734870" w:rsidRDefault="00734870" w:rsidP="00734870">
      <w:pPr>
        <w:pStyle w:val="ListParagraph"/>
        <w:numPr>
          <w:ilvl w:val="2"/>
          <w:numId w:val="3"/>
        </w:numPr>
        <w:rPr>
          <w:lang w:bidi="en-US"/>
        </w:rPr>
      </w:pPr>
      <w:r>
        <w:rPr>
          <w:lang w:bidi="en-US"/>
        </w:rPr>
        <w:t>Có cấp giấy XNSH: oxmast.issueowner</w:t>
      </w:r>
    </w:p>
    <w:p w14:paraId="05C033C6" w14:textId="77777777" w:rsidR="00734870" w:rsidRDefault="00734870" w:rsidP="00734870">
      <w:pPr>
        <w:pStyle w:val="ListParagraph"/>
        <w:ind w:left="1440"/>
        <w:rPr>
          <w:lang w:bidi="en-US"/>
        </w:rPr>
      </w:pPr>
    </w:p>
    <w:p w14:paraId="398ED64C" w14:textId="77777777" w:rsidR="00734870" w:rsidRDefault="00734870" w:rsidP="00734870">
      <w:pPr>
        <w:pStyle w:val="ListParagraph"/>
        <w:numPr>
          <w:ilvl w:val="1"/>
          <w:numId w:val="3"/>
        </w:numPr>
        <w:rPr>
          <w:lang w:bidi="en-US"/>
        </w:rPr>
      </w:pPr>
      <w:r>
        <w:rPr>
          <w:lang w:bidi="en-US"/>
        </w:rPr>
        <w:t>Vùng bên phải:</w:t>
      </w:r>
    </w:p>
    <w:p w14:paraId="37BFF142" w14:textId="77777777" w:rsidR="00734870" w:rsidRDefault="00734870" w:rsidP="00734870">
      <w:pPr>
        <w:pStyle w:val="ListParagraph"/>
        <w:numPr>
          <w:ilvl w:val="2"/>
          <w:numId w:val="3"/>
        </w:numPr>
      </w:pPr>
      <w:r>
        <w:t>Hiển thị danh sách các loại giấy tờ cần in đối với lệnh bán TP cho KH. Bên cạnh tên loại giấy tờ sẽ có nút Xem chi tiết =&gt; Click xem thì sẽ hiển thị nội dung mẫu biểu + cho phép In</w:t>
      </w:r>
    </w:p>
    <w:p w14:paraId="59974E09" w14:textId="77777777" w:rsidR="00734870" w:rsidRDefault="00734870" w:rsidP="00734870">
      <w:pPr>
        <w:pStyle w:val="ListParagraph"/>
        <w:numPr>
          <w:ilvl w:val="2"/>
          <w:numId w:val="3"/>
        </w:numPr>
      </w:pPr>
      <w:r>
        <w:t>Danh sách hiện tại tạm thời để</w:t>
      </w:r>
    </w:p>
    <w:p w14:paraId="1C99A00A" w14:textId="77777777" w:rsidR="00734870" w:rsidRDefault="00734870" w:rsidP="00734870">
      <w:pPr>
        <w:pStyle w:val="ListParagraph"/>
        <w:numPr>
          <w:ilvl w:val="3"/>
          <w:numId w:val="3"/>
        </w:numPr>
      </w:pPr>
      <w:r>
        <w:t>Hợp đồng mua trái phiếu</w:t>
      </w:r>
    </w:p>
    <w:p w14:paraId="4C9D6145" w14:textId="77777777" w:rsidR="00734870" w:rsidRDefault="00734870" w:rsidP="00734870">
      <w:pPr>
        <w:pStyle w:val="ListParagraph"/>
        <w:numPr>
          <w:ilvl w:val="3"/>
          <w:numId w:val="3"/>
        </w:numPr>
      </w:pPr>
      <w:r>
        <w:t>Phiếu đăng ký mua trái phiếu doanh nghiệp</w:t>
      </w:r>
    </w:p>
    <w:p w14:paraId="4CA97267" w14:textId="77777777" w:rsidR="00734870" w:rsidRDefault="00734870" w:rsidP="00734870">
      <w:pPr>
        <w:pStyle w:val="ListParagraph"/>
        <w:numPr>
          <w:ilvl w:val="3"/>
          <w:numId w:val="3"/>
        </w:numPr>
      </w:pPr>
      <w:r>
        <w:t>Phiếu giao dịch bán trái phiếu</w:t>
      </w:r>
    </w:p>
    <w:p w14:paraId="1B96A732" w14:textId="77777777" w:rsidR="00734870" w:rsidRDefault="00734870" w:rsidP="00734870">
      <w:pPr>
        <w:pStyle w:val="ListParagraph"/>
        <w:numPr>
          <w:ilvl w:val="3"/>
          <w:numId w:val="3"/>
        </w:numPr>
      </w:pPr>
      <w:r>
        <w:t>Ủy nhiệm chi</w:t>
      </w:r>
    </w:p>
    <w:p w14:paraId="7D98F177" w14:textId="77777777" w:rsidR="00734870" w:rsidRDefault="00734870" w:rsidP="00734870">
      <w:pPr>
        <w:pStyle w:val="ListParagraph"/>
        <w:numPr>
          <w:ilvl w:val="3"/>
          <w:numId w:val="3"/>
        </w:numPr>
      </w:pPr>
      <w:r>
        <w:t>Giấy đề nghị chuyển nhượng quyền sở hữu trái phiếu</w:t>
      </w:r>
    </w:p>
    <w:p w14:paraId="2BEF9BD3" w14:textId="77777777" w:rsidR="00734870" w:rsidRPr="00734870" w:rsidRDefault="00734870" w:rsidP="00734870">
      <w:pPr>
        <w:rPr>
          <w:lang w:bidi="en-US"/>
        </w:rPr>
      </w:pPr>
    </w:p>
    <w:p w14:paraId="25EA610E" w14:textId="24C59C2E" w:rsidR="00EA010F" w:rsidRDefault="00EA010F" w:rsidP="00EA010F">
      <w:pPr>
        <w:pStyle w:val="Heading3"/>
      </w:pPr>
      <w:bookmarkStart w:id="1470" w:name="_Toc78535591"/>
      <w:r>
        <w:t>KSV phê duyệt hồ sơ bán</w:t>
      </w:r>
      <w:bookmarkEnd w:id="1470"/>
    </w:p>
    <w:p w14:paraId="77826C58" w14:textId="77777777" w:rsidR="00C60D2D" w:rsidRDefault="00C60D2D" w:rsidP="00C60D2D">
      <w:pPr>
        <w:pStyle w:val="Heading4"/>
      </w:pPr>
      <w:bookmarkStart w:id="1471" w:name="_Toc75156652"/>
      <w:bookmarkStart w:id="1472" w:name="_Toc78535592"/>
      <w:r>
        <w:t>Grid tìm kiếm</w:t>
      </w:r>
      <w:bookmarkEnd w:id="1471"/>
      <w:bookmarkEnd w:id="1472"/>
    </w:p>
    <w:p w14:paraId="61836ECB" w14:textId="77777777" w:rsidR="00C60D2D" w:rsidRDefault="00C60D2D" w:rsidP="00C60D2D">
      <w:pPr>
        <w:pStyle w:val="Heading5"/>
      </w:pPr>
      <w:bookmarkStart w:id="1473" w:name="_Toc75156653"/>
      <w:r>
        <w:t>Mô tả giao diện</w:t>
      </w:r>
      <w:bookmarkEnd w:id="1473"/>
    </w:p>
    <w:p w14:paraId="0A3E4122" w14:textId="77777777" w:rsidR="00C60D2D" w:rsidRDefault="00C60D2D" w:rsidP="00C60D2D">
      <w:pPr>
        <w:rPr>
          <w:lang w:bidi="en-US"/>
        </w:rPr>
      </w:pPr>
      <w:r>
        <w:rPr>
          <w:lang w:bidi="en-US"/>
        </w:rPr>
        <w:t>Hiển thị danh sách các lệnh từ oxmast (</w:t>
      </w:r>
      <w:r w:rsidRPr="00803769">
        <w:rPr>
          <w:b/>
          <w:lang w:bidi="en-US"/>
        </w:rPr>
        <w:t xml:space="preserve">order by </w:t>
      </w:r>
      <w:r>
        <w:rPr>
          <w:b/>
          <w:lang w:bidi="en-US"/>
        </w:rPr>
        <w:t>oxmast.</w:t>
      </w:r>
      <w:r w:rsidRPr="00803769">
        <w:rPr>
          <w:b/>
          <w:lang w:bidi="en-US"/>
        </w:rPr>
        <w:t>autoid</w:t>
      </w:r>
      <w:r>
        <w:rPr>
          <w:lang w:bidi="en-US"/>
        </w:rPr>
        <w:t>)</w:t>
      </w:r>
    </w:p>
    <w:p w14:paraId="11557199" w14:textId="77777777" w:rsidR="00C60D2D" w:rsidRDefault="00C60D2D" w:rsidP="00C60D2D">
      <w:pPr>
        <w:pStyle w:val="ListParagraph"/>
        <w:numPr>
          <w:ilvl w:val="0"/>
          <w:numId w:val="3"/>
        </w:numPr>
        <w:rPr>
          <w:lang w:bidi="en-US"/>
        </w:rPr>
      </w:pPr>
      <w:r>
        <w:rPr>
          <w:lang w:bidi="en-US"/>
        </w:rPr>
        <w:t>Button: Thực hiện</w:t>
      </w:r>
    </w:p>
    <w:p w14:paraId="15F3AF8F" w14:textId="5A7762FD" w:rsidR="00C60D2D" w:rsidRDefault="00C60D2D" w:rsidP="00C60D2D">
      <w:pPr>
        <w:pStyle w:val="ListParagraph"/>
        <w:numPr>
          <w:ilvl w:val="0"/>
          <w:numId w:val="3"/>
        </w:numPr>
        <w:rPr>
          <w:lang w:bidi="en-US"/>
        </w:rPr>
      </w:pPr>
      <w:r>
        <w:rPr>
          <w:lang w:bidi="en-US"/>
        </w:rPr>
        <w:t>Số hiệu lệnh: oxmast.</w:t>
      </w:r>
      <w:r w:rsidR="00552303">
        <w:rPr>
          <w:lang w:bidi="en-US"/>
        </w:rPr>
        <w:t>confirmno</w:t>
      </w:r>
    </w:p>
    <w:p w14:paraId="40A2C489" w14:textId="77777777" w:rsidR="00C60D2D" w:rsidRDefault="00C60D2D" w:rsidP="00C60D2D">
      <w:pPr>
        <w:pStyle w:val="ListParagraph"/>
        <w:numPr>
          <w:ilvl w:val="0"/>
          <w:numId w:val="3"/>
        </w:numPr>
        <w:rPr>
          <w:lang w:bidi="en-US"/>
        </w:rPr>
      </w:pPr>
      <w:r>
        <w:rPr>
          <w:lang w:bidi="en-US"/>
        </w:rPr>
        <w:t>Số hợp đồng SELL: oxmast.contract_no</w:t>
      </w:r>
    </w:p>
    <w:p w14:paraId="3F5A8F77" w14:textId="5CD80CA9" w:rsidR="00C60D2D" w:rsidRDefault="00C60D2D" w:rsidP="00C60D2D">
      <w:pPr>
        <w:pStyle w:val="ListParagraph"/>
        <w:numPr>
          <w:ilvl w:val="0"/>
          <w:numId w:val="3"/>
        </w:numPr>
        <w:rPr>
          <w:lang w:bidi="en-US"/>
        </w:rPr>
      </w:pPr>
      <w:r>
        <w:rPr>
          <w:lang w:bidi="en-US"/>
        </w:rPr>
        <w:t>Mã trái phiếu: oxmast.symbol</w:t>
      </w:r>
    </w:p>
    <w:p w14:paraId="40828890" w14:textId="35A4FB6C" w:rsidR="00C60D2D" w:rsidRDefault="00C60D2D" w:rsidP="00C60D2D">
      <w:pPr>
        <w:pStyle w:val="ListParagraph"/>
        <w:numPr>
          <w:ilvl w:val="0"/>
          <w:numId w:val="3"/>
        </w:numPr>
        <w:rPr>
          <w:lang w:bidi="en-US"/>
        </w:rPr>
      </w:pPr>
      <w:r>
        <w:rPr>
          <w:lang w:bidi="en-US"/>
        </w:rPr>
        <w:t xml:space="preserve">Trái phiếu NY: </w:t>
      </w:r>
      <w:r w:rsidR="003F40B2">
        <w:rPr>
          <w:lang w:bidi="en-US"/>
        </w:rPr>
        <w:t>oxmast.isListed</w:t>
      </w:r>
    </w:p>
    <w:p w14:paraId="103E9DF4" w14:textId="77777777" w:rsidR="00C60D2D" w:rsidRPr="001909DB" w:rsidRDefault="00C60D2D" w:rsidP="00C60D2D">
      <w:pPr>
        <w:pStyle w:val="ListParagraph"/>
        <w:numPr>
          <w:ilvl w:val="0"/>
          <w:numId w:val="3"/>
        </w:numPr>
        <w:rPr>
          <w:lang w:bidi="en-US"/>
        </w:rPr>
      </w:pPr>
      <w:r w:rsidRPr="001909DB">
        <w:rPr>
          <w:lang w:bidi="en-US"/>
        </w:rPr>
        <w:t>Sản phẩm: Hiển thị product.shortname theo oxmast.productid</w:t>
      </w:r>
    </w:p>
    <w:p w14:paraId="4D3E4553" w14:textId="62DADEAB" w:rsidR="00C60D2D" w:rsidRPr="001909DB" w:rsidRDefault="00C60D2D" w:rsidP="00C60D2D">
      <w:pPr>
        <w:pStyle w:val="ListParagraph"/>
        <w:numPr>
          <w:ilvl w:val="0"/>
          <w:numId w:val="3"/>
        </w:numPr>
        <w:rPr>
          <w:lang w:bidi="en-US"/>
        </w:rPr>
      </w:pPr>
      <w:r>
        <w:rPr>
          <w:lang w:bidi="en-US"/>
        </w:rPr>
        <w:t>Khách hàng</w:t>
      </w:r>
      <w:r w:rsidRPr="001909DB">
        <w:rPr>
          <w:lang w:bidi="en-US"/>
        </w:rPr>
        <w:t xml:space="preserve">: </w:t>
      </w:r>
      <w:r>
        <w:rPr>
          <w:lang w:bidi="en-US"/>
        </w:rPr>
        <w:t>oxmast.acbuyer</w:t>
      </w:r>
      <w:r w:rsidRPr="001909DB">
        <w:rPr>
          <w:lang w:bidi="en-US"/>
        </w:rPr>
        <w:t xml:space="preserve"> hiển thị custodycd - fullname</w:t>
      </w:r>
    </w:p>
    <w:p w14:paraId="4D753ACD" w14:textId="77777777" w:rsidR="00C60D2D" w:rsidRDefault="00C60D2D" w:rsidP="00C60D2D">
      <w:pPr>
        <w:pStyle w:val="ListParagraph"/>
        <w:numPr>
          <w:ilvl w:val="0"/>
          <w:numId w:val="3"/>
        </w:numPr>
        <w:rPr>
          <w:lang w:bidi="en-US"/>
        </w:rPr>
      </w:pPr>
      <w:r w:rsidRPr="001909DB">
        <w:rPr>
          <w:lang w:bidi="en-US"/>
        </w:rPr>
        <w:t>Ngày giao dịch: oxmast.txdate</w:t>
      </w:r>
    </w:p>
    <w:p w14:paraId="255D981A" w14:textId="77777777" w:rsidR="00C60D2D" w:rsidRPr="001909DB" w:rsidRDefault="00C60D2D" w:rsidP="00C60D2D">
      <w:pPr>
        <w:pStyle w:val="ListParagraph"/>
        <w:numPr>
          <w:ilvl w:val="0"/>
          <w:numId w:val="3"/>
        </w:numPr>
        <w:rPr>
          <w:lang w:bidi="en-US"/>
        </w:rPr>
      </w:pPr>
      <w:r w:rsidRPr="001909DB">
        <w:rPr>
          <w:lang w:bidi="en-US"/>
        </w:rPr>
        <w:t>Khối lượng: oxmast.execqtty</w:t>
      </w:r>
    </w:p>
    <w:p w14:paraId="12A0D7D1" w14:textId="77777777" w:rsidR="00C60D2D" w:rsidRDefault="00C60D2D" w:rsidP="00C60D2D">
      <w:pPr>
        <w:pStyle w:val="ListParagraph"/>
        <w:numPr>
          <w:ilvl w:val="0"/>
          <w:numId w:val="3"/>
        </w:numPr>
        <w:rPr>
          <w:lang w:bidi="en-US"/>
        </w:rPr>
      </w:pPr>
      <w:r w:rsidRPr="001909DB">
        <w:rPr>
          <w:lang w:bidi="en-US"/>
        </w:rPr>
        <w:t>Giá: oxmast.price</w:t>
      </w:r>
    </w:p>
    <w:p w14:paraId="56162827" w14:textId="05E5C5BA" w:rsidR="00FA3E28" w:rsidRPr="001909DB" w:rsidRDefault="00FA3E28" w:rsidP="00C60D2D">
      <w:pPr>
        <w:pStyle w:val="ListParagraph"/>
        <w:numPr>
          <w:ilvl w:val="0"/>
          <w:numId w:val="3"/>
        </w:numPr>
        <w:rPr>
          <w:lang w:bidi="en-US"/>
        </w:rPr>
      </w:pPr>
      <w:r>
        <w:rPr>
          <w:lang w:bidi="en-US"/>
        </w:rPr>
        <w:t>Giá trị HĐ: oxmast.execqtty * oxmast.price</w:t>
      </w:r>
    </w:p>
    <w:p w14:paraId="3F843382" w14:textId="77777777" w:rsidR="00C60D2D" w:rsidRPr="001909DB" w:rsidRDefault="00C60D2D" w:rsidP="00C60D2D">
      <w:pPr>
        <w:pStyle w:val="ListParagraph"/>
        <w:numPr>
          <w:ilvl w:val="0"/>
          <w:numId w:val="3"/>
        </w:numPr>
        <w:rPr>
          <w:lang w:bidi="en-US"/>
        </w:rPr>
      </w:pPr>
      <w:r w:rsidRPr="001909DB">
        <w:rPr>
          <w:lang w:bidi="en-US"/>
        </w:rPr>
        <w:t>Tổng phí mua: oxmast.feebuyer</w:t>
      </w:r>
    </w:p>
    <w:p w14:paraId="4DB8E01C" w14:textId="77777777" w:rsidR="00C60D2D" w:rsidRPr="001909DB" w:rsidRDefault="00C60D2D" w:rsidP="00C60D2D">
      <w:pPr>
        <w:pStyle w:val="ListParagraph"/>
        <w:numPr>
          <w:ilvl w:val="0"/>
          <w:numId w:val="3"/>
        </w:numPr>
        <w:rPr>
          <w:lang w:bidi="en-US"/>
        </w:rPr>
      </w:pPr>
      <w:r w:rsidRPr="001909DB">
        <w:rPr>
          <w:lang w:bidi="en-US"/>
        </w:rPr>
        <w:t>Tổng tiền mua cần thanh toán: oxmast.execamt + oxmast.feebuyer</w:t>
      </w:r>
    </w:p>
    <w:p w14:paraId="487A82DD" w14:textId="77777777" w:rsidR="00C60D2D" w:rsidRPr="001909DB" w:rsidRDefault="00C60D2D" w:rsidP="00C60D2D">
      <w:pPr>
        <w:pStyle w:val="ListParagraph"/>
        <w:numPr>
          <w:ilvl w:val="0"/>
          <w:numId w:val="3"/>
        </w:numPr>
        <w:rPr>
          <w:lang w:bidi="en-US"/>
        </w:rPr>
      </w:pPr>
      <w:r w:rsidRPr="001909DB">
        <w:rPr>
          <w:lang w:bidi="en-US"/>
        </w:rPr>
        <w:t xml:space="preserve">RM đặt lệnh: join tlprofiles where tlprofiles.tlid = oxmast.idbuyer =&gt; Hiển thị tlid – tlname </w:t>
      </w:r>
    </w:p>
    <w:p w14:paraId="1EFB3952" w14:textId="77777777" w:rsidR="00C60D2D" w:rsidRPr="001909DB" w:rsidRDefault="00C60D2D" w:rsidP="00C60D2D">
      <w:pPr>
        <w:pStyle w:val="ListParagraph"/>
        <w:numPr>
          <w:ilvl w:val="0"/>
          <w:numId w:val="3"/>
        </w:numPr>
        <w:rPr>
          <w:lang w:bidi="en-US"/>
        </w:rPr>
      </w:pPr>
      <w:r w:rsidRPr="001909DB">
        <w:rPr>
          <w:lang w:bidi="en-US"/>
        </w:rPr>
        <w:lastRenderedPageBreak/>
        <w:t xml:space="preserve">CBQL: join tlprofiles where tlprofiles.tlid = oxmast.sale_managerid =&gt; Hiển thị tlid – tlname </w:t>
      </w:r>
    </w:p>
    <w:p w14:paraId="26D2BAE2" w14:textId="77777777" w:rsidR="00C60D2D" w:rsidRPr="001909DB" w:rsidRDefault="00C60D2D" w:rsidP="00C60D2D">
      <w:pPr>
        <w:pStyle w:val="ListParagraph"/>
        <w:numPr>
          <w:ilvl w:val="0"/>
          <w:numId w:val="3"/>
        </w:numPr>
        <w:rPr>
          <w:lang w:bidi="en-US"/>
        </w:rPr>
      </w:pPr>
      <w:r w:rsidRPr="001909DB">
        <w:rPr>
          <w:lang w:bidi="en-US"/>
        </w:rPr>
        <w:t xml:space="preserve">CTV: join collaborator where collaborator.coid = oxmast.collab_id =&gt; Hiển thị idcode – fullname </w:t>
      </w:r>
    </w:p>
    <w:p w14:paraId="7D583D80" w14:textId="77777777" w:rsidR="00C60D2D" w:rsidRDefault="00C60D2D" w:rsidP="00C60D2D">
      <w:pPr>
        <w:pStyle w:val="ListParagraph"/>
        <w:numPr>
          <w:ilvl w:val="0"/>
          <w:numId w:val="3"/>
        </w:numPr>
        <w:rPr>
          <w:lang w:bidi="en-US"/>
        </w:rPr>
      </w:pPr>
      <w:r w:rsidRPr="001909DB">
        <w:rPr>
          <w:lang w:bidi="en-US"/>
        </w:rPr>
        <w:t>POS: join brgrp where brgrp.brid = oxmast.brid =&gt; Hiển thị brid – brname</w:t>
      </w:r>
    </w:p>
    <w:p w14:paraId="0EC5F543" w14:textId="77777777" w:rsidR="00C60D2D" w:rsidRDefault="00C60D2D" w:rsidP="00C60D2D">
      <w:pPr>
        <w:pStyle w:val="ListParagraph"/>
        <w:ind w:left="1440"/>
        <w:rPr>
          <w:lang w:bidi="en-US"/>
        </w:rPr>
      </w:pPr>
    </w:p>
    <w:p w14:paraId="5B5ED764" w14:textId="77777777" w:rsidR="00C60D2D" w:rsidRDefault="00C60D2D" w:rsidP="00C60D2D">
      <w:pPr>
        <w:pStyle w:val="ListParagraph"/>
        <w:rPr>
          <w:lang w:bidi="en-US"/>
        </w:rPr>
      </w:pPr>
    </w:p>
    <w:p w14:paraId="6079FF2D" w14:textId="77777777" w:rsidR="00C60D2D" w:rsidRDefault="00C60D2D" w:rsidP="00C60D2D">
      <w:pPr>
        <w:pStyle w:val="Heading5"/>
      </w:pPr>
      <w:bookmarkStart w:id="1474" w:name="_Toc75156654"/>
      <w:r>
        <w:t>Điều kiện lấy dữ liệu</w:t>
      </w:r>
      <w:bookmarkEnd w:id="1474"/>
    </w:p>
    <w:p w14:paraId="433F581C" w14:textId="159DB675" w:rsidR="00C60D2D" w:rsidRPr="00803769" w:rsidRDefault="00C60D2D" w:rsidP="00C60D2D">
      <w:pPr>
        <w:rPr>
          <w:lang w:bidi="en-US"/>
        </w:rPr>
      </w:pPr>
      <w:r>
        <w:rPr>
          <w:lang w:bidi="en-US"/>
        </w:rPr>
        <w:t>Chỉ lấy các bản ghi trong oxmast có oxmast.status = ‘A’ inner join profilemanager theo confirmno &amp; oxtype = ‘S’ có status = ‘P’.</w:t>
      </w:r>
    </w:p>
    <w:p w14:paraId="70240030" w14:textId="77777777" w:rsidR="00C60D2D" w:rsidRPr="00803769" w:rsidRDefault="00C60D2D" w:rsidP="00C60D2D">
      <w:pPr>
        <w:pStyle w:val="Heading4"/>
      </w:pPr>
      <w:bookmarkStart w:id="1475" w:name="_Toc75156655"/>
      <w:bookmarkStart w:id="1476" w:name="_Toc78535593"/>
      <w:r>
        <w:t>Popup thực hiện</w:t>
      </w:r>
      <w:bookmarkEnd w:id="1475"/>
      <w:bookmarkEnd w:id="1476"/>
    </w:p>
    <w:p w14:paraId="30281F5C" w14:textId="77777777" w:rsidR="00C60D2D" w:rsidRDefault="00C60D2D" w:rsidP="00C60D2D">
      <w:pPr>
        <w:pStyle w:val="Heading5"/>
      </w:pPr>
      <w:bookmarkStart w:id="1477" w:name="_Toc75156656"/>
      <w:r>
        <w:t>Mô tả giao diện</w:t>
      </w:r>
      <w:bookmarkEnd w:id="1477"/>
    </w:p>
    <w:p w14:paraId="0E47D1E2" w14:textId="77777777" w:rsidR="00C60D2D" w:rsidRDefault="00C60D2D" w:rsidP="00C60D2D">
      <w:r>
        <w:object w:dxaOrig="12870" w:dyaOrig="9090" w14:anchorId="2DD8F6D7">
          <v:shape id="_x0000_i1034" type="#_x0000_t75" style="width:483.45pt;height:340.3pt" o:ole="">
            <v:imagedata r:id="rId35" o:title=""/>
          </v:shape>
          <o:OLEObject Type="Embed" ProgID="Visio.Drawing.15" ShapeID="_x0000_i1034" DrawAspect="Content" ObjectID="_1692538953" r:id="rId36"/>
        </w:object>
      </w:r>
    </w:p>
    <w:p w14:paraId="744B8D2F" w14:textId="77777777" w:rsidR="00C60D2D" w:rsidRDefault="00C60D2D" w:rsidP="00C60D2D"/>
    <w:p w14:paraId="23883676" w14:textId="77777777" w:rsidR="00C60D2D" w:rsidRPr="00951625" w:rsidRDefault="00C60D2D" w:rsidP="00C60D2D">
      <w:pPr>
        <w:pStyle w:val="ListParagraph"/>
        <w:numPr>
          <w:ilvl w:val="0"/>
          <w:numId w:val="3"/>
        </w:numPr>
        <w:rPr>
          <w:lang w:bidi="en-US"/>
        </w:rPr>
      </w:pPr>
      <w:r w:rsidRPr="00951625">
        <w:rPr>
          <w:lang w:bidi="en-US"/>
        </w:rPr>
        <w:t>Nội dung chi tiết lệnh</w:t>
      </w:r>
    </w:p>
    <w:p w14:paraId="3B9E0A3C" w14:textId="51465E9F" w:rsidR="00C60D2D" w:rsidRPr="00951625" w:rsidRDefault="00C60D2D" w:rsidP="00C60D2D">
      <w:pPr>
        <w:pStyle w:val="ListParagraph"/>
        <w:numPr>
          <w:ilvl w:val="1"/>
          <w:numId w:val="3"/>
        </w:numPr>
        <w:spacing w:before="120" w:after="120" w:line="276" w:lineRule="auto"/>
        <w:jc w:val="both"/>
        <w:rPr>
          <w:b/>
          <w:i/>
          <w:lang w:bidi="en-US"/>
        </w:rPr>
      </w:pPr>
      <w:r w:rsidRPr="00951625">
        <w:rPr>
          <w:lang w:bidi="en-US"/>
        </w:rPr>
        <w:t xml:space="preserve">Số hiệu lệnh: </w:t>
      </w:r>
      <w:r>
        <w:rPr>
          <w:lang w:bidi="en-US"/>
        </w:rPr>
        <w:t>Lấy từ grid</w:t>
      </w:r>
    </w:p>
    <w:p w14:paraId="38FB7092" w14:textId="2DC2E2C3" w:rsidR="00C60D2D" w:rsidRPr="00B073F5" w:rsidRDefault="00C60D2D" w:rsidP="00C60D2D">
      <w:pPr>
        <w:pStyle w:val="ListParagraph"/>
        <w:numPr>
          <w:ilvl w:val="1"/>
          <w:numId w:val="3"/>
        </w:numPr>
        <w:spacing w:before="120" w:after="120" w:line="276" w:lineRule="auto"/>
        <w:jc w:val="both"/>
        <w:rPr>
          <w:b/>
          <w:i/>
          <w:lang w:bidi="en-US"/>
        </w:rPr>
      </w:pPr>
      <w:r w:rsidRPr="00B073F5">
        <w:rPr>
          <w:lang w:bidi="en-US"/>
        </w:rPr>
        <w:t>Số hợp đồng</w:t>
      </w:r>
      <w:r>
        <w:rPr>
          <w:lang w:bidi="en-US"/>
        </w:rPr>
        <w:t>: Lấy từ grid</w:t>
      </w:r>
    </w:p>
    <w:p w14:paraId="211A638A" w14:textId="23A89004" w:rsidR="00C60D2D" w:rsidRPr="00C60D2D" w:rsidRDefault="00C60D2D" w:rsidP="00C60D2D">
      <w:pPr>
        <w:pStyle w:val="ListParagraph"/>
        <w:numPr>
          <w:ilvl w:val="1"/>
          <w:numId w:val="3"/>
        </w:numPr>
        <w:spacing w:before="120" w:after="120" w:line="276" w:lineRule="auto"/>
        <w:jc w:val="both"/>
        <w:rPr>
          <w:b/>
          <w:i/>
          <w:lang w:bidi="en-US"/>
        </w:rPr>
      </w:pPr>
      <w:r>
        <w:rPr>
          <w:lang w:bidi="en-US"/>
        </w:rPr>
        <w:t>Mã trái phiếu: Lấy từ grid</w:t>
      </w:r>
    </w:p>
    <w:p w14:paraId="19382174" w14:textId="4D296346" w:rsidR="00C60D2D" w:rsidRPr="00755A88" w:rsidRDefault="00C60D2D" w:rsidP="00C60D2D">
      <w:pPr>
        <w:pStyle w:val="ListParagraph"/>
        <w:numPr>
          <w:ilvl w:val="1"/>
          <w:numId w:val="3"/>
        </w:numPr>
        <w:spacing w:before="120" w:after="120" w:line="276" w:lineRule="auto"/>
        <w:jc w:val="both"/>
        <w:rPr>
          <w:b/>
          <w:i/>
          <w:lang w:bidi="en-US"/>
        </w:rPr>
      </w:pPr>
      <w:r>
        <w:rPr>
          <w:lang w:bidi="en-US"/>
        </w:rPr>
        <w:t>Trái phiếu NY:</w:t>
      </w:r>
      <w:r w:rsidRPr="00C60D2D">
        <w:rPr>
          <w:lang w:bidi="en-US"/>
        </w:rPr>
        <w:t xml:space="preserve"> </w:t>
      </w:r>
      <w:r>
        <w:rPr>
          <w:lang w:bidi="en-US"/>
        </w:rPr>
        <w:t>Lấy từ grid</w:t>
      </w:r>
    </w:p>
    <w:p w14:paraId="40650B40" w14:textId="3F3D81AD" w:rsidR="00C60D2D" w:rsidRPr="00755A88" w:rsidRDefault="00C60D2D" w:rsidP="00C60D2D">
      <w:pPr>
        <w:pStyle w:val="ListParagraph"/>
        <w:numPr>
          <w:ilvl w:val="1"/>
          <w:numId w:val="3"/>
        </w:numPr>
        <w:spacing w:before="120" w:after="120" w:line="276" w:lineRule="auto"/>
        <w:jc w:val="both"/>
        <w:rPr>
          <w:lang w:bidi="en-US"/>
        </w:rPr>
      </w:pPr>
      <w:r w:rsidRPr="00B073F5">
        <w:rPr>
          <w:lang w:bidi="en-US"/>
        </w:rPr>
        <w:t>Mã sản phẩm</w:t>
      </w:r>
      <w:r>
        <w:rPr>
          <w:lang w:bidi="en-US"/>
        </w:rPr>
        <w:t>: Lấy từ grid</w:t>
      </w:r>
    </w:p>
    <w:p w14:paraId="7F6D661F" w14:textId="08BB1905" w:rsidR="00C60D2D" w:rsidRPr="00C60D2D" w:rsidRDefault="00C60D2D" w:rsidP="00C60D2D">
      <w:pPr>
        <w:pStyle w:val="ListParagraph"/>
        <w:numPr>
          <w:ilvl w:val="1"/>
          <w:numId w:val="3"/>
        </w:numPr>
        <w:spacing w:before="120" w:after="120" w:line="276" w:lineRule="auto"/>
        <w:jc w:val="both"/>
        <w:rPr>
          <w:b/>
          <w:i/>
          <w:lang w:bidi="en-US"/>
        </w:rPr>
      </w:pPr>
      <w:r w:rsidRPr="00B073F5">
        <w:rPr>
          <w:lang w:bidi="en-US"/>
        </w:rPr>
        <w:t xml:space="preserve">Ngày </w:t>
      </w:r>
      <w:r>
        <w:rPr>
          <w:lang w:bidi="en-US"/>
        </w:rPr>
        <w:t>giao dịch: Lấy từ grid</w:t>
      </w:r>
    </w:p>
    <w:p w14:paraId="22F3A53B" w14:textId="501A8896" w:rsidR="00C60D2D" w:rsidRPr="00755A88" w:rsidRDefault="00C60D2D" w:rsidP="00C60D2D">
      <w:pPr>
        <w:pStyle w:val="ListParagraph"/>
        <w:numPr>
          <w:ilvl w:val="1"/>
          <w:numId w:val="3"/>
        </w:numPr>
        <w:spacing w:before="120" w:after="120" w:line="276" w:lineRule="auto"/>
        <w:jc w:val="both"/>
        <w:rPr>
          <w:b/>
          <w:i/>
          <w:lang w:bidi="en-US"/>
        </w:rPr>
      </w:pPr>
      <w:r w:rsidRPr="00B073F5">
        <w:rPr>
          <w:lang w:bidi="en-US"/>
        </w:rPr>
        <w:t>ĐVKD</w:t>
      </w:r>
      <w:r>
        <w:rPr>
          <w:lang w:bidi="en-US"/>
        </w:rPr>
        <w:t xml:space="preserve">: </w:t>
      </w:r>
      <w:r w:rsidR="00FA3E28">
        <w:rPr>
          <w:lang w:bidi="en-US"/>
        </w:rPr>
        <w:t>Lấy từ grid</w:t>
      </w:r>
    </w:p>
    <w:p w14:paraId="7816868C" w14:textId="2B305D32" w:rsidR="00C60D2D" w:rsidRPr="00755A88" w:rsidRDefault="00C60D2D" w:rsidP="00C60D2D">
      <w:pPr>
        <w:pStyle w:val="ListParagraph"/>
        <w:numPr>
          <w:ilvl w:val="1"/>
          <w:numId w:val="3"/>
        </w:numPr>
        <w:spacing w:before="120" w:after="120" w:line="276" w:lineRule="auto"/>
        <w:jc w:val="both"/>
        <w:rPr>
          <w:b/>
          <w:i/>
          <w:lang w:bidi="en-US"/>
        </w:rPr>
      </w:pPr>
      <w:r>
        <w:rPr>
          <w:lang w:bidi="en-US"/>
        </w:rPr>
        <w:t xml:space="preserve">RM đặt lệnh: </w:t>
      </w:r>
      <w:r w:rsidR="00FA3E28">
        <w:rPr>
          <w:lang w:bidi="en-US"/>
        </w:rPr>
        <w:t>Lấy từ grid</w:t>
      </w:r>
    </w:p>
    <w:p w14:paraId="133498F5" w14:textId="74DB6F49" w:rsidR="00C60D2D" w:rsidRPr="00755A88" w:rsidRDefault="00C60D2D" w:rsidP="00C60D2D">
      <w:pPr>
        <w:pStyle w:val="ListParagraph"/>
        <w:numPr>
          <w:ilvl w:val="1"/>
          <w:numId w:val="3"/>
        </w:numPr>
        <w:spacing w:before="120" w:after="120" w:line="276" w:lineRule="auto"/>
        <w:jc w:val="both"/>
        <w:rPr>
          <w:b/>
          <w:i/>
          <w:lang w:bidi="en-US"/>
        </w:rPr>
      </w:pPr>
      <w:r>
        <w:rPr>
          <w:lang w:bidi="en-US"/>
        </w:rPr>
        <w:t xml:space="preserve">CBQL: </w:t>
      </w:r>
      <w:r w:rsidR="00FA3E28">
        <w:rPr>
          <w:lang w:bidi="en-US"/>
        </w:rPr>
        <w:t>Lấy từ grid</w:t>
      </w:r>
    </w:p>
    <w:p w14:paraId="63DC984A" w14:textId="118CEF68" w:rsidR="00C60D2D" w:rsidRPr="00755A88" w:rsidRDefault="00C60D2D" w:rsidP="00C60D2D">
      <w:pPr>
        <w:pStyle w:val="ListParagraph"/>
        <w:numPr>
          <w:ilvl w:val="1"/>
          <w:numId w:val="3"/>
        </w:numPr>
        <w:spacing w:before="120" w:after="120" w:line="276" w:lineRule="auto"/>
        <w:jc w:val="both"/>
        <w:rPr>
          <w:b/>
          <w:i/>
          <w:lang w:bidi="en-US"/>
        </w:rPr>
      </w:pPr>
      <w:r>
        <w:rPr>
          <w:lang w:bidi="en-US"/>
        </w:rPr>
        <w:t xml:space="preserve">CTV: </w:t>
      </w:r>
      <w:r w:rsidR="00FA3E28">
        <w:rPr>
          <w:lang w:bidi="en-US"/>
        </w:rPr>
        <w:t>Lấy từ grid</w:t>
      </w:r>
    </w:p>
    <w:p w14:paraId="20CB2BF2" w14:textId="77777777" w:rsidR="00C60D2D" w:rsidRPr="00B073F5" w:rsidRDefault="00C60D2D" w:rsidP="00C60D2D">
      <w:pPr>
        <w:pStyle w:val="ListParagraph"/>
        <w:numPr>
          <w:ilvl w:val="1"/>
          <w:numId w:val="3"/>
        </w:numPr>
        <w:spacing w:before="120" w:after="120" w:line="276" w:lineRule="auto"/>
        <w:jc w:val="both"/>
        <w:rPr>
          <w:b/>
          <w:i/>
          <w:lang w:bidi="en-US"/>
        </w:rPr>
      </w:pPr>
      <w:r>
        <w:rPr>
          <w:lang w:bidi="en-US"/>
        </w:rPr>
        <w:t>CIF khách hàng mua: hiển thị cfmast.custodycd theo oxmast.acbuyer</w:t>
      </w:r>
    </w:p>
    <w:p w14:paraId="2D61AD52" w14:textId="77777777" w:rsidR="00C60D2D" w:rsidRPr="00B073F5" w:rsidRDefault="00C60D2D" w:rsidP="00C60D2D">
      <w:pPr>
        <w:pStyle w:val="ListParagraph"/>
        <w:numPr>
          <w:ilvl w:val="1"/>
          <w:numId w:val="3"/>
        </w:numPr>
        <w:spacing w:before="120" w:after="120" w:line="276" w:lineRule="auto"/>
        <w:jc w:val="both"/>
        <w:rPr>
          <w:b/>
          <w:i/>
          <w:lang w:bidi="en-US"/>
        </w:rPr>
      </w:pPr>
      <w:r w:rsidRPr="00B073F5">
        <w:rPr>
          <w:lang w:bidi="en-US"/>
        </w:rPr>
        <w:lastRenderedPageBreak/>
        <w:t>Họ tên khách hàng</w:t>
      </w:r>
      <w:r>
        <w:rPr>
          <w:lang w:bidi="en-US"/>
        </w:rPr>
        <w:t>: hiển thị cfmast.fullname theo oxmast.buyer</w:t>
      </w:r>
    </w:p>
    <w:p w14:paraId="1742E46E" w14:textId="77777777" w:rsidR="00C60D2D" w:rsidRPr="00B073F5" w:rsidRDefault="00C60D2D" w:rsidP="00C60D2D">
      <w:pPr>
        <w:pStyle w:val="ListParagraph"/>
        <w:numPr>
          <w:ilvl w:val="1"/>
          <w:numId w:val="3"/>
        </w:numPr>
        <w:spacing w:before="120" w:after="120" w:line="276" w:lineRule="auto"/>
        <w:jc w:val="both"/>
        <w:rPr>
          <w:b/>
          <w:i/>
          <w:lang w:bidi="en-US"/>
        </w:rPr>
      </w:pPr>
      <w:r w:rsidRPr="00B073F5">
        <w:rPr>
          <w:lang w:bidi="en-US"/>
        </w:rPr>
        <w:t>CMND/CCCD</w:t>
      </w:r>
      <w:r>
        <w:rPr>
          <w:lang w:bidi="en-US"/>
        </w:rPr>
        <w:t>: hiển thị cfmast.idcode theo oxmast.buyer</w:t>
      </w:r>
    </w:p>
    <w:p w14:paraId="7C4207EE" w14:textId="77777777" w:rsidR="00C60D2D" w:rsidRPr="00B073F5" w:rsidRDefault="00C60D2D" w:rsidP="00C60D2D">
      <w:pPr>
        <w:pStyle w:val="ListParagraph"/>
        <w:numPr>
          <w:ilvl w:val="1"/>
          <w:numId w:val="3"/>
        </w:numPr>
        <w:spacing w:before="120" w:after="120" w:line="276" w:lineRule="auto"/>
        <w:jc w:val="both"/>
        <w:rPr>
          <w:b/>
          <w:i/>
          <w:lang w:bidi="en-US"/>
        </w:rPr>
      </w:pPr>
      <w:r w:rsidRPr="00B073F5">
        <w:rPr>
          <w:lang w:bidi="en-US"/>
        </w:rPr>
        <w:t>Ngày cấp</w:t>
      </w:r>
      <w:r>
        <w:rPr>
          <w:lang w:bidi="en-US"/>
        </w:rPr>
        <w:t>: hiển thị cfmast.iddate theo oxmast.buyer</w:t>
      </w:r>
    </w:p>
    <w:p w14:paraId="0C37299A" w14:textId="77777777" w:rsidR="00C60D2D" w:rsidRPr="00B073F5" w:rsidRDefault="00C60D2D" w:rsidP="00C60D2D">
      <w:pPr>
        <w:pStyle w:val="ListParagraph"/>
        <w:numPr>
          <w:ilvl w:val="1"/>
          <w:numId w:val="3"/>
        </w:numPr>
        <w:spacing w:before="120" w:after="120" w:line="276" w:lineRule="auto"/>
        <w:jc w:val="both"/>
        <w:rPr>
          <w:b/>
          <w:i/>
          <w:lang w:bidi="en-US"/>
        </w:rPr>
      </w:pPr>
      <w:r w:rsidRPr="00B073F5">
        <w:rPr>
          <w:lang w:bidi="en-US"/>
        </w:rPr>
        <w:t>Nơi cấp</w:t>
      </w:r>
      <w:r>
        <w:rPr>
          <w:lang w:bidi="en-US"/>
        </w:rPr>
        <w:t>: hiển thị cfmast.idplace theo oxmast.buyer</w:t>
      </w:r>
    </w:p>
    <w:p w14:paraId="3B43C140" w14:textId="77777777" w:rsidR="00C60D2D" w:rsidRPr="00B073F5" w:rsidRDefault="00C60D2D" w:rsidP="00C60D2D">
      <w:pPr>
        <w:pStyle w:val="ListParagraph"/>
        <w:numPr>
          <w:ilvl w:val="1"/>
          <w:numId w:val="3"/>
        </w:numPr>
        <w:spacing w:before="120" w:after="120" w:line="276" w:lineRule="auto"/>
        <w:jc w:val="both"/>
        <w:rPr>
          <w:b/>
          <w:i/>
          <w:lang w:bidi="en-US"/>
        </w:rPr>
      </w:pPr>
      <w:r w:rsidRPr="00B073F5">
        <w:rPr>
          <w:lang w:bidi="en-US"/>
        </w:rPr>
        <w:t>Địa chỉ</w:t>
      </w:r>
      <w:r>
        <w:rPr>
          <w:lang w:bidi="en-US"/>
        </w:rPr>
        <w:t>: hiển thị cfmast.regaddress theo oxmast.buyer</w:t>
      </w:r>
    </w:p>
    <w:p w14:paraId="315998F4" w14:textId="77777777" w:rsidR="00C60D2D" w:rsidRPr="00B073F5" w:rsidRDefault="00C60D2D" w:rsidP="00C60D2D">
      <w:pPr>
        <w:pStyle w:val="ListParagraph"/>
        <w:numPr>
          <w:ilvl w:val="1"/>
          <w:numId w:val="3"/>
        </w:numPr>
        <w:spacing w:before="120" w:after="120" w:line="276" w:lineRule="auto"/>
        <w:jc w:val="both"/>
        <w:rPr>
          <w:b/>
          <w:i/>
          <w:lang w:bidi="en-US"/>
        </w:rPr>
      </w:pPr>
      <w:r w:rsidRPr="00B073F5">
        <w:rPr>
          <w:lang w:bidi="en-US"/>
        </w:rPr>
        <w:t>Số điện thoại</w:t>
      </w:r>
      <w:r>
        <w:rPr>
          <w:lang w:bidi="en-US"/>
        </w:rPr>
        <w:t>: hiển thị cfmast.mobile theo oxmast.buyer</w:t>
      </w:r>
    </w:p>
    <w:p w14:paraId="554DA746" w14:textId="4E44EB04" w:rsidR="00C60D2D" w:rsidRPr="00B073F5" w:rsidRDefault="00C60D2D" w:rsidP="00C60D2D">
      <w:pPr>
        <w:pStyle w:val="ListParagraph"/>
        <w:numPr>
          <w:ilvl w:val="1"/>
          <w:numId w:val="3"/>
        </w:numPr>
        <w:spacing w:before="120" w:after="120" w:line="276" w:lineRule="auto"/>
        <w:jc w:val="both"/>
        <w:rPr>
          <w:b/>
          <w:i/>
          <w:lang w:bidi="en-US"/>
        </w:rPr>
      </w:pPr>
      <w:r w:rsidRPr="00B073F5">
        <w:rPr>
          <w:lang w:bidi="en-US"/>
        </w:rPr>
        <w:t>Số lượng TP SELL hiện tại</w:t>
      </w:r>
      <w:r>
        <w:rPr>
          <w:lang w:bidi="en-US"/>
        </w:rPr>
        <w:t xml:space="preserve">: </w:t>
      </w:r>
      <w:r w:rsidR="00FA3E28">
        <w:rPr>
          <w:lang w:bidi="en-US"/>
        </w:rPr>
        <w:t>Lấy từ grid</w:t>
      </w:r>
    </w:p>
    <w:p w14:paraId="1F171215" w14:textId="19BF2C60" w:rsidR="00C60D2D" w:rsidRPr="00B073F5" w:rsidRDefault="00C60D2D" w:rsidP="00C60D2D">
      <w:pPr>
        <w:pStyle w:val="ListParagraph"/>
        <w:numPr>
          <w:ilvl w:val="1"/>
          <w:numId w:val="3"/>
        </w:numPr>
        <w:spacing w:before="120" w:after="120" w:line="276" w:lineRule="auto"/>
        <w:jc w:val="both"/>
        <w:rPr>
          <w:b/>
          <w:i/>
          <w:lang w:bidi="en-US"/>
        </w:rPr>
      </w:pPr>
      <w:r w:rsidRPr="00B073F5">
        <w:rPr>
          <w:lang w:bidi="en-US"/>
        </w:rPr>
        <w:t>Giá SELL</w:t>
      </w:r>
      <w:r>
        <w:rPr>
          <w:lang w:bidi="en-US"/>
        </w:rPr>
        <w:t xml:space="preserve">: </w:t>
      </w:r>
      <w:r w:rsidR="00FA3E28">
        <w:rPr>
          <w:lang w:bidi="en-US"/>
        </w:rPr>
        <w:t>Lấy từ grid</w:t>
      </w:r>
    </w:p>
    <w:p w14:paraId="531D6773" w14:textId="3AD0508E" w:rsidR="00C60D2D" w:rsidRPr="001909DB" w:rsidRDefault="00C60D2D" w:rsidP="00C60D2D">
      <w:pPr>
        <w:pStyle w:val="ListParagraph"/>
        <w:numPr>
          <w:ilvl w:val="1"/>
          <w:numId w:val="3"/>
        </w:numPr>
        <w:rPr>
          <w:lang w:bidi="en-US"/>
        </w:rPr>
      </w:pPr>
      <w:r w:rsidRPr="001909DB">
        <w:rPr>
          <w:lang w:bidi="en-US"/>
        </w:rPr>
        <w:t xml:space="preserve">Giá trị HĐ SELL: </w:t>
      </w:r>
      <w:r w:rsidR="00FA3E28">
        <w:rPr>
          <w:lang w:bidi="en-US"/>
        </w:rPr>
        <w:t>Lấy từ grid</w:t>
      </w:r>
    </w:p>
    <w:p w14:paraId="2A168CFB" w14:textId="2C3C5FFC" w:rsidR="00C60D2D" w:rsidRPr="001909DB" w:rsidRDefault="00C60D2D" w:rsidP="00C60D2D">
      <w:pPr>
        <w:pStyle w:val="ListParagraph"/>
        <w:numPr>
          <w:ilvl w:val="1"/>
          <w:numId w:val="3"/>
        </w:numPr>
        <w:spacing w:before="120" w:after="120" w:line="276" w:lineRule="auto"/>
        <w:jc w:val="both"/>
        <w:rPr>
          <w:lang w:bidi="en-US"/>
        </w:rPr>
      </w:pPr>
      <w:r w:rsidRPr="001909DB">
        <w:rPr>
          <w:lang w:bidi="en-US"/>
        </w:rPr>
        <w:t xml:space="preserve">Phí mua: </w:t>
      </w:r>
      <w:r w:rsidR="00FA3E28">
        <w:rPr>
          <w:lang w:bidi="en-US"/>
        </w:rPr>
        <w:t>Lấy từ grid</w:t>
      </w:r>
    </w:p>
    <w:p w14:paraId="3E2B49BB" w14:textId="2A4B7632" w:rsidR="00C60D2D" w:rsidRPr="001909DB" w:rsidRDefault="00C60D2D" w:rsidP="00C60D2D">
      <w:pPr>
        <w:pStyle w:val="ListParagraph"/>
        <w:numPr>
          <w:ilvl w:val="1"/>
          <w:numId w:val="3"/>
        </w:numPr>
        <w:spacing w:before="120" w:after="120" w:line="276" w:lineRule="auto"/>
        <w:jc w:val="both"/>
        <w:rPr>
          <w:lang w:bidi="en-US"/>
        </w:rPr>
      </w:pPr>
      <w:r w:rsidRPr="001909DB">
        <w:rPr>
          <w:lang w:bidi="en-US"/>
        </w:rPr>
        <w:t xml:space="preserve">Giá trị thanh toán: </w:t>
      </w:r>
      <w:r w:rsidR="00FA3E28">
        <w:rPr>
          <w:lang w:bidi="en-US"/>
        </w:rPr>
        <w:t>Lấy từ grid</w:t>
      </w:r>
    </w:p>
    <w:p w14:paraId="1DB86EE4" w14:textId="77777777" w:rsidR="00C60D2D" w:rsidRPr="001909DB" w:rsidRDefault="00C60D2D" w:rsidP="00C60D2D">
      <w:pPr>
        <w:rPr>
          <w:lang w:bidi="en-US"/>
        </w:rPr>
      </w:pPr>
      <w:r>
        <w:rPr>
          <w:lang w:bidi="en-US"/>
        </w:rPr>
        <w:t>Vùng hiển thị file upload: Hiển thị bản ghi trạng thái P</w:t>
      </w:r>
    </w:p>
    <w:p w14:paraId="4782E024" w14:textId="77777777" w:rsidR="00C60D2D" w:rsidRPr="001909DB" w:rsidRDefault="00C60D2D" w:rsidP="00C60D2D">
      <w:pPr>
        <w:rPr>
          <w:lang w:bidi="en-US"/>
        </w:rPr>
      </w:pPr>
    </w:p>
    <w:p w14:paraId="02DDB194" w14:textId="77777777" w:rsidR="00C60D2D" w:rsidRPr="001909DB" w:rsidRDefault="00C60D2D" w:rsidP="00C60D2D">
      <w:pPr>
        <w:pStyle w:val="Heading5"/>
      </w:pPr>
      <w:bookmarkStart w:id="1478" w:name="_Toc75156657"/>
      <w:r w:rsidRPr="001909DB">
        <w:t>Quy tắc xử lý</w:t>
      </w:r>
      <w:bookmarkEnd w:id="1478"/>
    </w:p>
    <w:p w14:paraId="72F78CBA" w14:textId="77777777" w:rsidR="00C60D2D" w:rsidRPr="00951625" w:rsidRDefault="00C60D2D" w:rsidP="00C60D2D">
      <w:pPr>
        <w:rPr>
          <w:lang w:bidi="en-US"/>
        </w:rPr>
      </w:pPr>
    </w:p>
    <w:p w14:paraId="1DDEB8B4" w14:textId="77777777" w:rsidR="00C60D2D" w:rsidRPr="00951625" w:rsidRDefault="00C60D2D" w:rsidP="00C60D2D">
      <w:pPr>
        <w:rPr>
          <w:lang w:bidi="en-US"/>
        </w:rPr>
      </w:pPr>
      <w:r w:rsidRPr="00951625">
        <w:rPr>
          <w:lang w:bidi="en-US"/>
        </w:rPr>
        <w:t>Cách xử lý các button</w:t>
      </w:r>
    </w:p>
    <w:p w14:paraId="046091E8" w14:textId="77777777" w:rsidR="00C60D2D" w:rsidRPr="00951625" w:rsidRDefault="00C60D2D" w:rsidP="00C60D2D">
      <w:pPr>
        <w:pStyle w:val="ListParagraph"/>
        <w:numPr>
          <w:ilvl w:val="0"/>
          <w:numId w:val="3"/>
        </w:numPr>
        <w:rPr>
          <w:lang w:bidi="en-US"/>
        </w:rPr>
      </w:pPr>
      <w:r w:rsidRPr="00951625">
        <w:rPr>
          <w:lang w:bidi="en-US"/>
        </w:rPr>
        <w:t>Ấn phê duyệt =&gt; Hiển thị dialog “Bạn muốn phê duyệt hồ sơ?” =&gt; Click “Có” =&gt; Sinh giao dịch 8102 – “KSV duyệt HS bán” với loại giao dịch C – duyệt =&gt; Chỉ có 1 cấp make. Không sinh ngoài Home</w:t>
      </w:r>
    </w:p>
    <w:p w14:paraId="07CA33D2" w14:textId="77777777" w:rsidR="00C60D2D" w:rsidRPr="00951625" w:rsidRDefault="00C60D2D" w:rsidP="00C60D2D">
      <w:pPr>
        <w:pStyle w:val="ListParagraph"/>
        <w:numPr>
          <w:ilvl w:val="1"/>
          <w:numId w:val="3"/>
        </w:numPr>
        <w:rPr>
          <w:lang w:bidi="en-US"/>
        </w:rPr>
      </w:pPr>
      <w:r w:rsidRPr="00951625">
        <w:rPr>
          <w:lang w:bidi="en-US"/>
        </w:rPr>
        <w:t>Cập nhật profilemanager.status = ‘C’ của bản ghi tương ứng</w:t>
      </w:r>
    </w:p>
    <w:p w14:paraId="7332BE27" w14:textId="77777777" w:rsidR="00C60D2D" w:rsidRDefault="00C60D2D" w:rsidP="00C60D2D">
      <w:pPr>
        <w:pStyle w:val="ListParagraph"/>
        <w:numPr>
          <w:ilvl w:val="1"/>
          <w:numId w:val="3"/>
        </w:numPr>
        <w:rPr>
          <w:lang w:bidi="en-US"/>
        </w:rPr>
      </w:pPr>
      <w:r w:rsidRPr="00951625">
        <w:rPr>
          <w:lang w:bidi="en-US"/>
        </w:rPr>
        <w:t>Cập nhật profilemanager.offid  = tlid của người duyệt</w:t>
      </w:r>
    </w:p>
    <w:p w14:paraId="2C0228F8" w14:textId="27AB17AC" w:rsidR="00FA3E28" w:rsidRDefault="00FA3E28" w:rsidP="00C60D2D">
      <w:pPr>
        <w:pStyle w:val="ListParagraph"/>
        <w:numPr>
          <w:ilvl w:val="1"/>
          <w:numId w:val="3"/>
        </w:numPr>
        <w:rPr>
          <w:lang w:bidi="en-US"/>
        </w:rPr>
      </w:pPr>
      <w:r>
        <w:rPr>
          <w:lang w:bidi="en-US"/>
        </w:rPr>
        <w:t>Cập nhật oxmast.status = ‘C’</w:t>
      </w:r>
    </w:p>
    <w:p w14:paraId="7CB5C737" w14:textId="77777777" w:rsidR="00C60D2D" w:rsidRPr="00951625" w:rsidRDefault="00C60D2D" w:rsidP="00C60D2D">
      <w:pPr>
        <w:ind w:left="1080"/>
        <w:rPr>
          <w:lang w:bidi="en-US"/>
        </w:rPr>
      </w:pPr>
    </w:p>
    <w:p w14:paraId="3D4CE983" w14:textId="77777777" w:rsidR="00C60D2D" w:rsidRPr="00951625" w:rsidRDefault="00C60D2D" w:rsidP="00C60D2D">
      <w:pPr>
        <w:pStyle w:val="ListParagraph"/>
        <w:numPr>
          <w:ilvl w:val="0"/>
          <w:numId w:val="3"/>
        </w:numPr>
        <w:rPr>
          <w:lang w:bidi="en-US"/>
        </w:rPr>
      </w:pPr>
      <w:r w:rsidRPr="00951625">
        <w:rPr>
          <w:lang w:bidi="en-US"/>
        </w:rPr>
        <w:t>Ấn từ chối =&gt; Hiển thị popup gồm 1 trường Lý do từ chối – Gõ text =&gt; OK =&gt; Sinh giao dịch 8102 – “KSV duyệt HS bán” với loại giao dịch R – từ chối =&gt; CHỉ có 1 cấp make, không sinh ngoài Home</w:t>
      </w:r>
    </w:p>
    <w:p w14:paraId="4AA72DC4" w14:textId="77777777" w:rsidR="00C60D2D" w:rsidRPr="00951625" w:rsidRDefault="00C60D2D" w:rsidP="00C60D2D">
      <w:pPr>
        <w:pStyle w:val="ListParagraph"/>
        <w:numPr>
          <w:ilvl w:val="1"/>
          <w:numId w:val="3"/>
        </w:numPr>
        <w:rPr>
          <w:lang w:bidi="en-US"/>
        </w:rPr>
      </w:pPr>
      <w:r w:rsidRPr="00951625">
        <w:rPr>
          <w:lang w:bidi="en-US"/>
        </w:rPr>
        <w:t>Cập nhật profilemanager.status = ‘R’, profilemanager.note = Lý do từ chối đã nhập của bản ghi tương ứng</w:t>
      </w:r>
    </w:p>
    <w:p w14:paraId="0A93969E" w14:textId="77777777" w:rsidR="00C60D2D" w:rsidRPr="00951625" w:rsidRDefault="00C60D2D" w:rsidP="00C60D2D">
      <w:pPr>
        <w:pStyle w:val="ListParagraph"/>
        <w:numPr>
          <w:ilvl w:val="1"/>
          <w:numId w:val="3"/>
        </w:numPr>
        <w:rPr>
          <w:lang w:bidi="en-US"/>
        </w:rPr>
      </w:pPr>
      <w:r w:rsidRPr="00951625">
        <w:rPr>
          <w:lang w:bidi="en-US"/>
        </w:rPr>
        <w:t>Cập nhật trạng thái bản ghi cùng confirmno &amp; oxtype đang ở trạng thái D về pstatus hiện tại, pstatus về NULL</w:t>
      </w:r>
    </w:p>
    <w:p w14:paraId="5B05D9C7" w14:textId="77777777" w:rsidR="00C60D2D" w:rsidRDefault="00C60D2D" w:rsidP="00C60D2D">
      <w:pPr>
        <w:pStyle w:val="ListParagraph"/>
        <w:numPr>
          <w:ilvl w:val="1"/>
          <w:numId w:val="3"/>
        </w:numPr>
        <w:rPr>
          <w:lang w:bidi="en-US"/>
        </w:rPr>
      </w:pPr>
      <w:r w:rsidRPr="00951625">
        <w:rPr>
          <w:lang w:bidi="en-US"/>
        </w:rPr>
        <w:t>Cập nhật profilemanager.offid  = tlid của người duyệt</w:t>
      </w:r>
    </w:p>
    <w:p w14:paraId="47730AEA" w14:textId="12BA0AAA" w:rsidR="009D2C57" w:rsidRPr="00DA3D10" w:rsidRDefault="009D2C57" w:rsidP="00C60D2D">
      <w:pPr>
        <w:pStyle w:val="ListParagraph"/>
        <w:numPr>
          <w:ilvl w:val="1"/>
          <w:numId w:val="3"/>
        </w:numPr>
        <w:rPr>
          <w:b/>
          <w:u w:val="single"/>
          <w:lang w:bidi="en-US"/>
        </w:rPr>
      </w:pPr>
      <w:r w:rsidRPr="00DA3D10">
        <w:rPr>
          <w:b/>
          <w:u w:val="single"/>
          <w:lang w:bidi="en-US"/>
        </w:rPr>
        <w:t>Xử lý hủy HĐ</w:t>
      </w:r>
    </w:p>
    <w:p w14:paraId="0637C725" w14:textId="77777777" w:rsidR="009D2C57" w:rsidRDefault="009D2C57" w:rsidP="009D2C57">
      <w:pPr>
        <w:pStyle w:val="ListParagraph"/>
        <w:numPr>
          <w:ilvl w:val="2"/>
          <w:numId w:val="3"/>
        </w:numPr>
        <w:rPr>
          <w:lang w:bidi="en-US"/>
        </w:rPr>
      </w:pPr>
      <w:r>
        <w:rPr>
          <w:lang w:bidi="en-US"/>
        </w:rPr>
        <w:t>Cập nhật oxmast.status = ‘R’</w:t>
      </w:r>
    </w:p>
    <w:p w14:paraId="24DF9070" w14:textId="0C8BA1D1" w:rsidR="009D2C57" w:rsidRDefault="009D2C57" w:rsidP="009D2C57">
      <w:pPr>
        <w:pStyle w:val="ListParagraph"/>
        <w:numPr>
          <w:ilvl w:val="2"/>
          <w:numId w:val="3"/>
        </w:numPr>
        <w:rPr>
          <w:lang w:bidi="en-US"/>
        </w:rPr>
      </w:pPr>
      <w:r>
        <w:rPr>
          <w:lang w:bidi="en-US"/>
        </w:rPr>
        <w:t>giảm semast.secured (= oxmast.execqtty) của người bán (acseller). Insert setran bút toán giảm secured tương ứng =&gt; description = “Tu choi HD” + oxmast.contract_no</w:t>
      </w:r>
    </w:p>
    <w:p w14:paraId="2FB4E2CB" w14:textId="77777777" w:rsidR="009D2C57" w:rsidRDefault="009D2C57" w:rsidP="009D2C57">
      <w:pPr>
        <w:pStyle w:val="ListParagraph"/>
        <w:numPr>
          <w:ilvl w:val="2"/>
          <w:numId w:val="3"/>
        </w:numPr>
        <w:rPr>
          <w:lang w:bidi="en-US"/>
        </w:rPr>
      </w:pPr>
      <w:r>
        <w:rPr>
          <w:lang w:bidi="en-US"/>
        </w:rPr>
        <w:t>Giảm oxpost.firmqtty (=oxmast.execqtty), oxpost.firmamt (=oxmast.execamt) của lệnh chào tương ứng trong oxpost</w:t>
      </w:r>
    </w:p>
    <w:p w14:paraId="496D51DF" w14:textId="3CDFCA23" w:rsidR="009D2C57" w:rsidRDefault="009D2C57" w:rsidP="009D2C57">
      <w:pPr>
        <w:pStyle w:val="ListParagraph"/>
        <w:numPr>
          <w:ilvl w:val="2"/>
          <w:numId w:val="3"/>
        </w:numPr>
        <w:rPr>
          <w:lang w:bidi="en-US"/>
        </w:rPr>
      </w:pPr>
      <w:r>
        <w:rPr>
          <w:lang w:bidi="en-US"/>
        </w:rPr>
        <w:t>Ghi giảm ivmast.netting của người mua (acbuyer) = Tổng tiền cần thanh toán. Insert ivtran 2 dòng của người mua với diễn giải = “Tu choi HD” + oxmast.contract_no</w:t>
      </w:r>
    </w:p>
    <w:p w14:paraId="01EAC6D6" w14:textId="77777777" w:rsidR="009D2C57" w:rsidRDefault="009D2C57" w:rsidP="009D2C57">
      <w:pPr>
        <w:pStyle w:val="ListParagraph"/>
        <w:numPr>
          <w:ilvl w:val="3"/>
          <w:numId w:val="3"/>
        </w:numPr>
        <w:rPr>
          <w:lang w:bidi="en-US"/>
        </w:rPr>
      </w:pPr>
      <w:r>
        <w:rPr>
          <w:lang w:bidi="en-US"/>
        </w:rPr>
        <w:t>Dòng bút toán ghi giảm ivmast.netting = Tổng giá trị giao dịch</w:t>
      </w:r>
    </w:p>
    <w:p w14:paraId="26DAA5A8" w14:textId="705A7ED2" w:rsidR="009D2C57" w:rsidRDefault="009D2C57" w:rsidP="009D2C57">
      <w:pPr>
        <w:pStyle w:val="ListParagraph"/>
        <w:numPr>
          <w:ilvl w:val="3"/>
          <w:numId w:val="3"/>
        </w:numPr>
        <w:rPr>
          <w:lang w:bidi="en-US"/>
        </w:rPr>
      </w:pPr>
      <w:r>
        <w:rPr>
          <w:lang w:bidi="en-US"/>
        </w:rPr>
        <w:t>Dòng bút toán ghi giảm ivmast.netting = Tổng phí mua (Chỉ insert nếu phí &lt;&gt; 0)</w:t>
      </w:r>
    </w:p>
    <w:p w14:paraId="2D11F46D" w14:textId="1CF93036" w:rsidR="009D2C57" w:rsidRDefault="009D2C57" w:rsidP="009D2C57">
      <w:pPr>
        <w:pStyle w:val="ListParagraph"/>
        <w:numPr>
          <w:ilvl w:val="2"/>
          <w:numId w:val="3"/>
        </w:numPr>
        <w:rPr>
          <w:lang w:bidi="en-US"/>
        </w:rPr>
      </w:pPr>
      <w:r>
        <w:rPr>
          <w:lang w:bidi="en-US"/>
        </w:rPr>
        <w:t>Ghi giảm semast.receiving của người mua (acbuyer) = oxmast.execqtty. Insert setran bút toán tương ứng =&gt; description = “Tu choi HD” + oxmast.contract_no</w:t>
      </w:r>
    </w:p>
    <w:p w14:paraId="24DAD4A3" w14:textId="77777777" w:rsidR="009D2C57" w:rsidRPr="00E35456" w:rsidRDefault="009D2C57" w:rsidP="009D2C57">
      <w:pPr>
        <w:pStyle w:val="ListParagraph"/>
        <w:numPr>
          <w:ilvl w:val="2"/>
          <w:numId w:val="3"/>
        </w:numPr>
        <w:rPr>
          <w:lang w:bidi="en-US"/>
        </w:rPr>
      </w:pPr>
      <w:r w:rsidRPr="00E35456">
        <w:rPr>
          <w:lang w:bidi="en-US"/>
        </w:rPr>
        <w:t xml:space="preserve">Ghi giảm ivmast.receiving của người bán = Tổng tiền bán nhận được. Insert 3 dòng ivtran của người bán </w:t>
      </w:r>
    </w:p>
    <w:p w14:paraId="7A1C3F49" w14:textId="1257DC8E" w:rsidR="009D2C57" w:rsidRPr="00E35456" w:rsidRDefault="009D2C57" w:rsidP="009D2C57">
      <w:pPr>
        <w:pStyle w:val="ListParagraph"/>
        <w:numPr>
          <w:ilvl w:val="3"/>
          <w:numId w:val="3"/>
        </w:numPr>
        <w:rPr>
          <w:lang w:bidi="en-US"/>
        </w:rPr>
      </w:pPr>
      <w:r w:rsidRPr="00E35456">
        <w:rPr>
          <w:lang w:bidi="en-US"/>
        </w:rPr>
        <w:t xml:space="preserve">Dòng bút toán giảm receiving = Tổng giá trị giao dịch =&gt; description = </w:t>
      </w:r>
      <w:r>
        <w:rPr>
          <w:lang w:bidi="en-US"/>
        </w:rPr>
        <w:t>“Tu choi HD” + oxmast.contract_no</w:t>
      </w:r>
    </w:p>
    <w:p w14:paraId="28B4DE10" w14:textId="6A420049" w:rsidR="009D2C57" w:rsidRPr="00E35456" w:rsidRDefault="009D2C57" w:rsidP="009D2C57">
      <w:pPr>
        <w:pStyle w:val="ListParagraph"/>
        <w:numPr>
          <w:ilvl w:val="3"/>
          <w:numId w:val="3"/>
        </w:numPr>
        <w:rPr>
          <w:lang w:bidi="en-US"/>
        </w:rPr>
      </w:pPr>
      <w:r w:rsidRPr="00E35456">
        <w:rPr>
          <w:lang w:bidi="en-US"/>
        </w:rPr>
        <w:lastRenderedPageBreak/>
        <w:t xml:space="preserve">Dòng bút toán tăng receiving = Phí người bán (Chỉ insert nếu phí &lt;&gt; 0) =&gt; description = </w:t>
      </w:r>
      <w:r>
        <w:rPr>
          <w:lang w:bidi="en-US"/>
        </w:rPr>
        <w:t>“Tu choi HD” + oxmast.contract_no</w:t>
      </w:r>
    </w:p>
    <w:p w14:paraId="3DB7E01B" w14:textId="027BFC07" w:rsidR="009D2C57" w:rsidRPr="00E35456" w:rsidRDefault="009D2C57" w:rsidP="009D2C57">
      <w:pPr>
        <w:pStyle w:val="ListParagraph"/>
        <w:numPr>
          <w:ilvl w:val="3"/>
          <w:numId w:val="3"/>
        </w:numPr>
        <w:rPr>
          <w:lang w:bidi="en-US"/>
        </w:rPr>
      </w:pPr>
      <w:r w:rsidRPr="00E35456">
        <w:rPr>
          <w:lang w:bidi="en-US"/>
        </w:rPr>
        <w:t xml:space="preserve">Dòng bút toán tăng receiving = Thuế bán (Chỉ insert nếu thuế &lt;&gt; 0) =&gt; description = </w:t>
      </w:r>
      <w:r w:rsidR="00A80DEF">
        <w:rPr>
          <w:lang w:bidi="en-US"/>
        </w:rPr>
        <w:t>“Tu choi HD” + oxmast.contract_no</w:t>
      </w:r>
    </w:p>
    <w:p w14:paraId="521D52E9" w14:textId="77777777" w:rsidR="009D2C57" w:rsidRDefault="009D2C57" w:rsidP="009D2C57">
      <w:pPr>
        <w:pStyle w:val="ListParagraph"/>
        <w:numPr>
          <w:ilvl w:val="2"/>
          <w:numId w:val="3"/>
        </w:numPr>
        <w:rPr>
          <w:lang w:bidi="en-US"/>
        </w:rPr>
      </w:pPr>
      <w:r>
        <w:rPr>
          <w:lang w:bidi="en-US"/>
        </w:rPr>
        <w:t>Hoàn hạn mức bán ra đã ghi nhận:</w:t>
      </w:r>
    </w:p>
    <w:p w14:paraId="4A028C16" w14:textId="77777777" w:rsidR="009D2C57" w:rsidRPr="00E35456" w:rsidRDefault="009D2C57" w:rsidP="009D2C57">
      <w:pPr>
        <w:pStyle w:val="ListParagraph"/>
        <w:numPr>
          <w:ilvl w:val="3"/>
          <w:numId w:val="3"/>
        </w:numPr>
        <w:rPr>
          <w:lang w:bidi="en-US"/>
        </w:rPr>
      </w:pPr>
      <w:r w:rsidRPr="00E35456">
        <w:rPr>
          <w:lang w:bidi="en-US"/>
        </w:rPr>
        <w:t>Cập nhật các dòng trong solddtl có confirmno = oxmast.confirmno &amp; type = ‘D’ &amp; deltd = ‘N’ =&gt; cập nhật deltd = ‘Y’</w:t>
      </w:r>
    </w:p>
    <w:p w14:paraId="5EC500DB" w14:textId="77777777" w:rsidR="009D2C57" w:rsidRPr="00E35456" w:rsidRDefault="009D2C57" w:rsidP="009D2C57">
      <w:pPr>
        <w:pStyle w:val="ListParagraph"/>
        <w:numPr>
          <w:ilvl w:val="3"/>
          <w:numId w:val="3"/>
        </w:numPr>
        <w:rPr>
          <w:lang w:bidi="en-US"/>
        </w:rPr>
      </w:pPr>
      <w:r w:rsidRPr="00E35456">
        <w:rPr>
          <w:lang w:bidi="en-US"/>
        </w:rPr>
        <w:t>Cập nhật các dòng trong solddtl có return_confirmno = oxmast.confirmno &amp; type = ‘C’ &amp; deltd = ‘N’ =&gt; cập nhật deltd = ‘Y’</w:t>
      </w:r>
    </w:p>
    <w:p w14:paraId="46BEBBBB" w14:textId="77777777" w:rsidR="009D2C57" w:rsidRDefault="009D2C57" w:rsidP="009D2C57">
      <w:pPr>
        <w:pStyle w:val="ListParagraph"/>
        <w:numPr>
          <w:ilvl w:val="2"/>
          <w:numId w:val="3"/>
        </w:numPr>
        <w:rPr>
          <w:lang w:bidi="en-US"/>
        </w:rPr>
      </w:pPr>
      <w:r>
        <w:rPr>
          <w:lang w:bidi="en-US"/>
        </w:rPr>
        <w:t>Hoàn hạn mức mua lại đã ghi nhận</w:t>
      </w:r>
    </w:p>
    <w:p w14:paraId="1E34DD89" w14:textId="77777777" w:rsidR="009D2C57" w:rsidRPr="00E35456" w:rsidRDefault="009D2C57" w:rsidP="009D2C57">
      <w:pPr>
        <w:pStyle w:val="ListParagraph"/>
        <w:numPr>
          <w:ilvl w:val="3"/>
          <w:numId w:val="3"/>
        </w:numPr>
        <w:rPr>
          <w:lang w:bidi="en-US"/>
        </w:rPr>
      </w:pPr>
      <w:r w:rsidRPr="00E35456">
        <w:rPr>
          <w:lang w:bidi="en-US"/>
        </w:rPr>
        <w:t>Tìm các dòng trong boughtdtl có confirmno = oxmast.confirmno &amp; type = ‘C’ &amp; deltd = ‘N’ =&gt; lấy giá trị return_confirmno &amp; qtty =&gt; Tìm đến dòng trong boughtdtl có confirmno = return_confirmno vừa mới lấy được &amp; type = ‘D’ &amp; deltd = ‘N’, ghi giảm giá trị return_qtty = qtty vừa lấy được, giảm return_limit = decode(limits.method</w:t>
      </w:r>
      <w:r>
        <w:rPr>
          <w:lang w:bidi="en-US"/>
        </w:rPr>
        <w:t xml:space="preserve"> của HM tổng</w:t>
      </w:r>
      <w:r w:rsidRPr="00E35456">
        <w:rPr>
          <w:lang w:bidi="en-US"/>
        </w:rPr>
        <w:t>, ‘F’, boughtdtl.parvalue, ‘P’, boughtdtl.price) * qtty vừa lấy được</w:t>
      </w:r>
      <w:r>
        <w:rPr>
          <w:lang w:bidi="en-US"/>
        </w:rPr>
        <w:t xml:space="preserve">, </w:t>
      </w:r>
      <w:r w:rsidRPr="00E35456">
        <w:rPr>
          <w:lang w:bidi="en-US"/>
        </w:rPr>
        <w:t>giảm return_limit</w:t>
      </w:r>
      <w:r>
        <w:rPr>
          <w:lang w:bidi="en-US"/>
        </w:rPr>
        <w:t>_ass</w:t>
      </w:r>
      <w:r w:rsidRPr="00E35456">
        <w:rPr>
          <w:lang w:bidi="en-US"/>
        </w:rPr>
        <w:t xml:space="preserve"> = decode(limits.method</w:t>
      </w:r>
      <w:r>
        <w:rPr>
          <w:lang w:bidi="en-US"/>
        </w:rPr>
        <w:t xml:space="preserve"> của HM TS</w:t>
      </w:r>
      <w:r w:rsidRPr="00E35456">
        <w:rPr>
          <w:lang w:bidi="en-US"/>
        </w:rPr>
        <w:t>, ‘F’, boughtdtl.parvalue, ‘P’, boughtdtl.price) * qtty vừa lấy được</w:t>
      </w:r>
      <w:r>
        <w:rPr>
          <w:lang w:bidi="en-US"/>
        </w:rPr>
        <w:t xml:space="preserve">, </w:t>
      </w:r>
      <w:r w:rsidRPr="00E35456">
        <w:rPr>
          <w:lang w:bidi="en-US"/>
        </w:rPr>
        <w:t>giảm return_limit</w:t>
      </w:r>
      <w:r>
        <w:rPr>
          <w:lang w:bidi="en-US"/>
        </w:rPr>
        <w:t>_prd</w:t>
      </w:r>
      <w:r w:rsidRPr="00E35456">
        <w:rPr>
          <w:lang w:bidi="en-US"/>
        </w:rPr>
        <w:t xml:space="preserve"> = decode(limits.method</w:t>
      </w:r>
      <w:r>
        <w:rPr>
          <w:lang w:bidi="en-US"/>
        </w:rPr>
        <w:t xml:space="preserve"> của HM SP</w:t>
      </w:r>
      <w:r w:rsidRPr="00E35456">
        <w:rPr>
          <w:lang w:bidi="en-US"/>
        </w:rPr>
        <w:t>, ‘F’, boughtdtl.parvalue, ‘P’, boughtdtl.price) * qtty vừa lấy được</w:t>
      </w:r>
    </w:p>
    <w:p w14:paraId="2DA0F3E9" w14:textId="6D239A1F" w:rsidR="009D2C57" w:rsidRPr="001909DB" w:rsidRDefault="009D2C57" w:rsidP="00A80DEF">
      <w:pPr>
        <w:pStyle w:val="ListParagraph"/>
        <w:numPr>
          <w:ilvl w:val="3"/>
          <w:numId w:val="3"/>
        </w:numPr>
        <w:rPr>
          <w:lang w:bidi="en-US"/>
        </w:rPr>
      </w:pPr>
      <w:r w:rsidRPr="00E35456">
        <w:rPr>
          <w:lang w:bidi="en-US"/>
        </w:rPr>
        <w:t>Cập nhật các dòng trong boughtdtl có confirmno = oxmast.confirmno &amp; type = ‘C’ &amp; deltd = ‘N’ =&gt; cập nhật deltd = ‘Y’</w:t>
      </w:r>
    </w:p>
    <w:p w14:paraId="0A8091D8" w14:textId="77777777" w:rsidR="00C60D2D" w:rsidRPr="001909DB" w:rsidRDefault="00C60D2D" w:rsidP="00C60D2D">
      <w:pPr>
        <w:rPr>
          <w:lang w:bidi="en-US"/>
        </w:rPr>
      </w:pPr>
    </w:p>
    <w:p w14:paraId="0167CA30" w14:textId="77777777" w:rsidR="00C60D2D" w:rsidRPr="005A64EE" w:rsidRDefault="00C60D2D" w:rsidP="00C60D2D">
      <w:pPr>
        <w:rPr>
          <w:b/>
          <w:lang w:bidi="en-US"/>
        </w:rPr>
      </w:pPr>
      <w:r w:rsidRPr="005A64EE">
        <w:rPr>
          <w:b/>
          <w:lang w:bidi="en-US"/>
        </w:rPr>
        <w:t xml:space="preserve">Appcheck của 8102: </w:t>
      </w:r>
    </w:p>
    <w:p w14:paraId="05C44831" w14:textId="79A8B363" w:rsidR="00C60D2D" w:rsidRDefault="00C60D2D" w:rsidP="00C60D2D">
      <w:pPr>
        <w:pStyle w:val="ListParagraph"/>
        <w:numPr>
          <w:ilvl w:val="0"/>
          <w:numId w:val="3"/>
        </w:numPr>
        <w:rPr>
          <w:b/>
          <w:lang w:bidi="en-US"/>
        </w:rPr>
      </w:pPr>
      <w:r w:rsidRPr="005A64EE">
        <w:rPr>
          <w:b/>
          <w:lang w:bidi="en-US"/>
        </w:rPr>
        <w:t>oxmast.status = ‘A’ inner join profilemanager theo confirmno có status = ‘P’</w:t>
      </w:r>
    </w:p>
    <w:p w14:paraId="02CEDEC0" w14:textId="77777777" w:rsidR="003F40B2" w:rsidRDefault="003F40B2" w:rsidP="003F40B2">
      <w:pPr>
        <w:rPr>
          <w:b/>
          <w:i/>
          <w:lang w:bidi="en-US"/>
        </w:rPr>
      </w:pPr>
    </w:p>
    <w:p w14:paraId="3C96A0EF" w14:textId="3C26D559" w:rsidR="003F40B2" w:rsidRDefault="003F40B2" w:rsidP="003F40B2">
      <w:pPr>
        <w:rPr>
          <w:b/>
          <w:i/>
          <w:lang w:bidi="en-US"/>
        </w:rPr>
      </w:pPr>
      <w:r w:rsidRPr="003F40B2">
        <w:rPr>
          <w:b/>
          <w:i/>
          <w:lang w:bidi="en-US"/>
        </w:rPr>
        <w:t xml:space="preserve">Đồng bộ cache OXMAST sau khi </w:t>
      </w:r>
      <w:r>
        <w:rPr>
          <w:b/>
          <w:i/>
          <w:lang w:bidi="en-US"/>
        </w:rPr>
        <w:t>thực hiện</w:t>
      </w:r>
      <w:r w:rsidRPr="003F40B2">
        <w:rPr>
          <w:b/>
          <w:i/>
          <w:lang w:bidi="en-US"/>
        </w:rPr>
        <w:t xml:space="preserve"> giao dịch</w:t>
      </w:r>
    </w:p>
    <w:p w14:paraId="38D3790B" w14:textId="29A7A2CE" w:rsidR="00EC0E71" w:rsidRDefault="00EC0E71" w:rsidP="003F40B2">
      <w:pPr>
        <w:rPr>
          <w:b/>
          <w:i/>
          <w:lang w:bidi="en-US"/>
        </w:rPr>
      </w:pPr>
      <w:r>
        <w:rPr>
          <w:b/>
          <w:i/>
          <w:lang w:bidi="en-US"/>
        </w:rPr>
        <w:t>Đồng bộ cache OXPOST nếu từ chối hợp đồng bán</w:t>
      </w:r>
    </w:p>
    <w:p w14:paraId="373B0062" w14:textId="77777777" w:rsidR="00380994" w:rsidRDefault="00380994" w:rsidP="003F40B2">
      <w:pPr>
        <w:rPr>
          <w:b/>
          <w:i/>
          <w:lang w:bidi="en-US"/>
        </w:rPr>
      </w:pPr>
    </w:p>
    <w:p w14:paraId="6D8A84DE" w14:textId="0038F663" w:rsidR="00380994" w:rsidRDefault="00380994" w:rsidP="003F40B2">
      <w:pPr>
        <w:rPr>
          <w:ins w:id="1479" w:author="Microsoft account" w:date="2021-09-05T20:41:00Z"/>
          <w:u w:val="single"/>
          <w:lang w:bidi="en-US"/>
        </w:rPr>
      </w:pPr>
      <w:r w:rsidRPr="00380994">
        <w:rPr>
          <w:u w:val="single"/>
          <w:lang w:bidi="en-US"/>
        </w:rPr>
        <w:t xml:space="preserve">Sau khi thực hiện </w:t>
      </w:r>
      <w:r w:rsidRPr="00380994">
        <w:rPr>
          <w:b/>
          <w:u w:val="single"/>
          <w:lang w:bidi="en-US"/>
        </w:rPr>
        <w:t>phê duyệt</w:t>
      </w:r>
      <w:r w:rsidRPr="00380994">
        <w:rPr>
          <w:u w:val="single"/>
          <w:lang w:bidi="en-US"/>
        </w:rPr>
        <w:t xml:space="preserve"> hồ sơ bán, xử lý các nội dung tích hợp sau:</w:t>
      </w:r>
    </w:p>
    <w:p w14:paraId="07E91AC8" w14:textId="77777777" w:rsidR="005674E4" w:rsidRDefault="005674E4" w:rsidP="003F40B2">
      <w:pPr>
        <w:rPr>
          <w:ins w:id="1480" w:author="Microsoft account" w:date="2021-09-05T20:41:00Z"/>
          <w:u w:val="single"/>
          <w:lang w:bidi="en-US"/>
        </w:rPr>
      </w:pPr>
    </w:p>
    <w:p w14:paraId="030CD322" w14:textId="77777777" w:rsidR="005674E4" w:rsidRPr="0047703F" w:rsidRDefault="005674E4" w:rsidP="005674E4">
      <w:pPr>
        <w:pStyle w:val="ListParagraph"/>
        <w:numPr>
          <w:ilvl w:val="1"/>
          <w:numId w:val="3"/>
        </w:numPr>
        <w:rPr>
          <w:color w:val="FF0000"/>
        </w:rPr>
      </w:pPr>
      <w:moveToRangeStart w:id="1481" w:author="Microsoft account" w:date="2021-09-05T20:41:00Z" w:name="move81766912"/>
      <w:moveTo w:id="1482" w:author="Microsoft account" w:date="2021-09-05T20:41:00Z">
        <w:r>
          <w:rPr>
            <w:color w:val="FF0000"/>
          </w:rPr>
          <w:t>sau cần bổ sung các đoạn goi tích hợp sau</w:t>
        </w:r>
      </w:moveTo>
    </w:p>
    <w:p w14:paraId="1E0C6232" w14:textId="77777777" w:rsidR="005674E4" w:rsidRPr="0047703F" w:rsidRDefault="005674E4" w:rsidP="005674E4">
      <w:pPr>
        <w:pStyle w:val="ListParagraph"/>
        <w:numPr>
          <w:ilvl w:val="2"/>
          <w:numId w:val="3"/>
        </w:numPr>
        <w:rPr>
          <w:color w:val="FF0000"/>
        </w:rPr>
      </w:pPr>
      <w:moveTo w:id="1483" w:author="Microsoft account" w:date="2021-09-05T20:41:00Z">
        <w:r w:rsidRPr="0047703F">
          <w:rPr>
            <w:color w:val="FF0000"/>
          </w:rPr>
          <w:t>Với TPNY có yêu cầu chuyển tiền vào TK CK =&gt; gọi sang hàm của Core Bank để yêu cầu chuyển tiền từ TK thanh toán của KH tại SHB sang TK CK của KH tại SHB</w:t>
        </w:r>
      </w:moveTo>
    </w:p>
    <w:p w14:paraId="5C1FDD66" w14:textId="77777777" w:rsidR="005674E4" w:rsidRPr="0047703F" w:rsidRDefault="005674E4" w:rsidP="005674E4">
      <w:pPr>
        <w:pStyle w:val="ListParagraph"/>
        <w:numPr>
          <w:ilvl w:val="2"/>
          <w:numId w:val="3"/>
        </w:numPr>
        <w:rPr>
          <w:color w:val="FF0000"/>
        </w:rPr>
      </w:pPr>
      <w:moveTo w:id="1484" w:author="Microsoft account" w:date="2021-09-05T20:41:00Z">
        <w:r w:rsidRPr="0047703F">
          <w:rPr>
            <w:color w:val="FF0000"/>
          </w:rPr>
          <w:t>Với TP CNY =&gt; gọi sang hàm của Core bank để phong tỏa tiền của KH</w:t>
        </w:r>
      </w:moveTo>
    </w:p>
    <w:p w14:paraId="4D7D7C9A" w14:textId="77777777" w:rsidR="005674E4" w:rsidRPr="0047703F" w:rsidRDefault="005674E4" w:rsidP="005674E4">
      <w:pPr>
        <w:pStyle w:val="ListParagraph"/>
        <w:numPr>
          <w:ilvl w:val="1"/>
          <w:numId w:val="3"/>
        </w:numPr>
        <w:rPr>
          <w:color w:val="FF0000"/>
        </w:rPr>
      </w:pPr>
      <w:moveTo w:id="1485" w:author="Microsoft account" w:date="2021-09-05T20:41:00Z">
        <w:r w:rsidRPr="0047703F">
          <w:rPr>
            <w:color w:val="FF0000"/>
          </w:rPr>
          <w:t>Với TPNY =&gt; gọi giao dịch 8725 – Chấp thuận lệnh bán (Một cấp make). Với TP CNY nếu Core Bank trả về phong tỏa tiền kH thành công mới gọi 8725</w:t>
        </w:r>
      </w:moveTo>
    </w:p>
    <w:moveToRangeEnd w:id="1481"/>
    <w:p w14:paraId="14B51C56" w14:textId="77777777" w:rsidR="005674E4" w:rsidRPr="00380994" w:rsidRDefault="005674E4" w:rsidP="003F40B2">
      <w:pPr>
        <w:rPr>
          <w:u w:val="single"/>
          <w:lang w:bidi="en-US"/>
        </w:rPr>
      </w:pPr>
    </w:p>
    <w:p w14:paraId="25454B8E" w14:textId="77777777" w:rsidR="00B507B3" w:rsidRDefault="00B507B3" w:rsidP="00B507B3">
      <w:pPr>
        <w:rPr>
          <w:b/>
          <w:color w:val="FF0000"/>
          <w:lang w:bidi="en-US"/>
        </w:rPr>
      </w:pPr>
    </w:p>
    <w:p w14:paraId="2D9A4E6C" w14:textId="1E40F7F0" w:rsidR="00B507B3" w:rsidRDefault="003F40B2" w:rsidP="00B507B3">
      <w:pPr>
        <w:rPr>
          <w:lang w:bidi="en-US"/>
        </w:rPr>
      </w:pPr>
      <w:r w:rsidRPr="003F40B2">
        <w:rPr>
          <w:b/>
          <w:lang w:bidi="en-US"/>
        </w:rPr>
        <w:t>Trái phiếu chưa niêm yết:</w:t>
      </w:r>
      <w:r>
        <w:rPr>
          <w:lang w:bidi="en-US"/>
        </w:rPr>
        <w:t xml:space="preserve"> </w:t>
      </w:r>
      <w:r w:rsidR="00B507B3" w:rsidRPr="00B507B3">
        <w:rPr>
          <w:lang w:bidi="en-US"/>
        </w:rPr>
        <w:t xml:space="preserve">Giả </w:t>
      </w:r>
      <w:r w:rsidR="00B507B3">
        <w:rPr>
          <w:lang w:bidi="en-US"/>
        </w:rPr>
        <w:t>sử có một api gọi sang Core Bank yêu cầu phong tỏa tiền =&gt; Kết quả</w:t>
      </w:r>
      <w:r>
        <w:rPr>
          <w:lang w:bidi="en-US"/>
        </w:rPr>
        <w:t xml:space="preserve"> gửi yêu cầu</w:t>
      </w:r>
      <w:r w:rsidR="00B507B3">
        <w:rPr>
          <w:lang w:bidi="en-US"/>
        </w:rPr>
        <w:t xml:space="preserve"> phong tỏa tiền nhận được như sau</w:t>
      </w:r>
    </w:p>
    <w:p w14:paraId="524A8AC7" w14:textId="1438C99E" w:rsidR="00B507B3" w:rsidRPr="00245002" w:rsidRDefault="00B507B3" w:rsidP="00B507B3">
      <w:pPr>
        <w:pStyle w:val="ListParagraph"/>
        <w:numPr>
          <w:ilvl w:val="0"/>
          <w:numId w:val="3"/>
        </w:numPr>
        <w:rPr>
          <w:lang w:bidi="en-US"/>
        </w:rPr>
      </w:pPr>
      <w:r>
        <w:rPr>
          <w:lang w:bidi="en-US"/>
        </w:rPr>
        <w:t xml:space="preserve">Nếu phong tỏa tiền thành công =&gt; Sẽ cần gửi yêu cầu sang SHS để yêu cầu chuyển nhượng =&gt; </w:t>
      </w:r>
      <w:r w:rsidRPr="00245002">
        <w:rPr>
          <w:lang w:bidi="en-US"/>
        </w:rPr>
        <w:t>Khi nhận kết quả yêu cầu gửi thành công, lưu vào bảng reqlog các thông tin sau</w:t>
      </w:r>
    </w:p>
    <w:p w14:paraId="10BAD8ED" w14:textId="77777777" w:rsidR="00B507B3" w:rsidRPr="00AC4FD5" w:rsidRDefault="00B507B3" w:rsidP="00DA3D10">
      <w:pPr>
        <w:pStyle w:val="ListParagraph"/>
        <w:numPr>
          <w:ilvl w:val="1"/>
          <w:numId w:val="3"/>
        </w:numPr>
        <w:rPr>
          <w:lang w:bidi="en-US"/>
        </w:rPr>
      </w:pPr>
      <w:r>
        <w:rPr>
          <w:lang w:bidi="en-US"/>
        </w:rPr>
        <w:t>Autoid: số tự sinh</w:t>
      </w:r>
    </w:p>
    <w:p w14:paraId="6B20AD66" w14:textId="0183FB70" w:rsidR="00B507B3" w:rsidRPr="00AC4FD5" w:rsidRDefault="00B507B3" w:rsidP="00DA3D10">
      <w:pPr>
        <w:pStyle w:val="ListParagraph"/>
        <w:numPr>
          <w:ilvl w:val="1"/>
          <w:numId w:val="3"/>
        </w:numPr>
        <w:rPr>
          <w:lang w:bidi="en-US"/>
        </w:rPr>
      </w:pPr>
      <w:r>
        <w:rPr>
          <w:lang w:bidi="en-US"/>
        </w:rPr>
        <w:t>Tltxcd: 8102</w:t>
      </w:r>
    </w:p>
    <w:p w14:paraId="5FA90FD3" w14:textId="3C0351B7" w:rsidR="00B507B3" w:rsidRPr="00AC4FD5" w:rsidRDefault="00B507B3" w:rsidP="00DA3D10">
      <w:pPr>
        <w:pStyle w:val="ListParagraph"/>
        <w:numPr>
          <w:ilvl w:val="1"/>
          <w:numId w:val="3"/>
        </w:numPr>
        <w:rPr>
          <w:lang w:bidi="en-US"/>
        </w:rPr>
      </w:pPr>
      <w:r>
        <w:rPr>
          <w:lang w:bidi="en-US"/>
        </w:rPr>
        <w:t>Txnum: txnum của giao dịch KSV duyệt hồ sơ</w:t>
      </w:r>
    </w:p>
    <w:p w14:paraId="73D0EF89" w14:textId="0BD6B16A" w:rsidR="00B507B3" w:rsidRPr="00AC4FD5" w:rsidRDefault="00B507B3" w:rsidP="00DA3D10">
      <w:pPr>
        <w:pStyle w:val="ListParagraph"/>
        <w:numPr>
          <w:ilvl w:val="1"/>
          <w:numId w:val="3"/>
        </w:numPr>
        <w:rPr>
          <w:lang w:bidi="en-US"/>
        </w:rPr>
      </w:pPr>
      <w:r>
        <w:rPr>
          <w:lang w:bidi="en-US"/>
        </w:rPr>
        <w:t>Txdate: txdate của giao dịch KSV duyệt hồ sơ</w:t>
      </w:r>
    </w:p>
    <w:p w14:paraId="31824B76" w14:textId="4E9FE3D7" w:rsidR="00B507B3" w:rsidRDefault="00B507B3" w:rsidP="00DA3D10">
      <w:pPr>
        <w:pStyle w:val="ListParagraph"/>
        <w:numPr>
          <w:ilvl w:val="1"/>
          <w:numId w:val="3"/>
        </w:numPr>
        <w:rPr>
          <w:lang w:bidi="en-US"/>
        </w:rPr>
      </w:pPr>
      <w:r>
        <w:rPr>
          <w:lang w:bidi="en-US"/>
        </w:rPr>
        <w:t>Custodycd: custodycd của KH mua TP</w:t>
      </w:r>
    </w:p>
    <w:p w14:paraId="70F658A7" w14:textId="77777777" w:rsidR="003F40B2" w:rsidRPr="00AC4FD5" w:rsidRDefault="003F40B2" w:rsidP="003F40B2">
      <w:pPr>
        <w:pStyle w:val="ListParagraph"/>
        <w:numPr>
          <w:ilvl w:val="1"/>
          <w:numId w:val="3"/>
        </w:numPr>
        <w:rPr>
          <w:lang w:bidi="en-US"/>
        </w:rPr>
      </w:pPr>
      <w:r>
        <w:rPr>
          <w:lang w:bidi="en-US"/>
        </w:rPr>
        <w:t>Confirmno: oxmast.confirmno</w:t>
      </w:r>
    </w:p>
    <w:p w14:paraId="6E95CEE6" w14:textId="77777777" w:rsidR="00B507B3" w:rsidRPr="00AC4FD5" w:rsidRDefault="00B507B3" w:rsidP="00DA3D10">
      <w:pPr>
        <w:pStyle w:val="ListParagraph"/>
        <w:numPr>
          <w:ilvl w:val="1"/>
          <w:numId w:val="3"/>
        </w:numPr>
        <w:rPr>
          <w:lang w:bidi="en-US"/>
        </w:rPr>
      </w:pPr>
      <w:r>
        <w:rPr>
          <w:lang w:bidi="en-US"/>
        </w:rPr>
        <w:t>Status: P</w:t>
      </w:r>
    </w:p>
    <w:p w14:paraId="042F3004" w14:textId="77777777" w:rsidR="00B507B3" w:rsidRPr="00F064EF" w:rsidRDefault="00B507B3" w:rsidP="00DA3D10">
      <w:pPr>
        <w:pStyle w:val="ListParagraph"/>
        <w:numPr>
          <w:ilvl w:val="1"/>
          <w:numId w:val="3"/>
        </w:numPr>
        <w:rPr>
          <w:lang w:bidi="en-US"/>
        </w:rPr>
      </w:pPr>
      <w:r>
        <w:rPr>
          <w:lang w:bidi="en-US"/>
        </w:rPr>
        <w:t>Updatetime: null</w:t>
      </w:r>
    </w:p>
    <w:p w14:paraId="2DE06DE6" w14:textId="06243632" w:rsidR="00B507B3" w:rsidRPr="00B507B3" w:rsidRDefault="00DA3D10" w:rsidP="00B507B3">
      <w:pPr>
        <w:pStyle w:val="ListParagraph"/>
        <w:numPr>
          <w:ilvl w:val="0"/>
          <w:numId w:val="3"/>
        </w:numPr>
        <w:rPr>
          <w:lang w:bidi="en-US"/>
        </w:rPr>
      </w:pPr>
      <w:r>
        <w:rPr>
          <w:lang w:bidi="en-US"/>
        </w:rPr>
        <w:t>Nếu phong tỏa thất bại =&gt; Sẽ thực hiện hủy lệnh theo quy tắc hủy HĐ mô tả ở trên</w:t>
      </w:r>
    </w:p>
    <w:p w14:paraId="56122E7B" w14:textId="77777777" w:rsidR="00C60D2D" w:rsidRPr="001909DB" w:rsidRDefault="00C60D2D" w:rsidP="00C60D2D">
      <w:pPr>
        <w:rPr>
          <w:lang w:bidi="en-US"/>
        </w:rPr>
      </w:pPr>
    </w:p>
    <w:p w14:paraId="0EE84EE6" w14:textId="77777777" w:rsidR="003F40B2" w:rsidRDefault="003F40B2" w:rsidP="003F40B2">
      <w:pPr>
        <w:rPr>
          <w:lang w:bidi="en-US"/>
        </w:rPr>
      </w:pPr>
      <w:r w:rsidRPr="003F40B2">
        <w:rPr>
          <w:b/>
          <w:lang w:bidi="en-US"/>
        </w:rPr>
        <w:t>Trái phiếu niêm yết:</w:t>
      </w:r>
      <w:r>
        <w:rPr>
          <w:b/>
          <w:lang w:bidi="en-US"/>
        </w:rPr>
        <w:t xml:space="preserve"> </w:t>
      </w:r>
      <w:r>
        <w:rPr>
          <w:lang w:bidi="en-US"/>
        </w:rPr>
        <w:t xml:space="preserve">Gửi yêu cầu sang SHS để đẩy lệnh lên sàn =&gt; </w:t>
      </w:r>
      <w:r w:rsidRPr="00245002">
        <w:rPr>
          <w:lang w:bidi="en-US"/>
        </w:rPr>
        <w:t xml:space="preserve">Khi nhận kết quả </w:t>
      </w:r>
      <w:r>
        <w:rPr>
          <w:lang w:bidi="en-US"/>
        </w:rPr>
        <w:t>yêu cầu gửi thành công:</w:t>
      </w:r>
    </w:p>
    <w:p w14:paraId="5A250AEE" w14:textId="121A50F5" w:rsidR="003F40B2" w:rsidRPr="00245002" w:rsidRDefault="003F40B2" w:rsidP="003F40B2">
      <w:pPr>
        <w:pStyle w:val="ListParagraph"/>
        <w:numPr>
          <w:ilvl w:val="0"/>
          <w:numId w:val="3"/>
        </w:numPr>
        <w:rPr>
          <w:lang w:bidi="en-US"/>
        </w:rPr>
      </w:pPr>
      <w:r w:rsidRPr="00245002">
        <w:rPr>
          <w:lang w:bidi="en-US"/>
        </w:rPr>
        <w:t>lưu vào bảng reqlog các thông tin sau</w:t>
      </w:r>
    </w:p>
    <w:p w14:paraId="5A214518" w14:textId="77777777" w:rsidR="003F40B2" w:rsidRPr="00AC4FD5" w:rsidRDefault="003F40B2" w:rsidP="003F40B2">
      <w:pPr>
        <w:pStyle w:val="ListParagraph"/>
        <w:numPr>
          <w:ilvl w:val="1"/>
          <w:numId w:val="3"/>
        </w:numPr>
        <w:rPr>
          <w:lang w:bidi="en-US"/>
        </w:rPr>
      </w:pPr>
      <w:r>
        <w:rPr>
          <w:lang w:bidi="en-US"/>
        </w:rPr>
        <w:t>Autoid: số tự sinh</w:t>
      </w:r>
    </w:p>
    <w:p w14:paraId="4964947E" w14:textId="77777777" w:rsidR="003F40B2" w:rsidRPr="00AC4FD5" w:rsidRDefault="003F40B2" w:rsidP="003F40B2">
      <w:pPr>
        <w:pStyle w:val="ListParagraph"/>
        <w:numPr>
          <w:ilvl w:val="1"/>
          <w:numId w:val="3"/>
        </w:numPr>
        <w:rPr>
          <w:lang w:bidi="en-US"/>
        </w:rPr>
      </w:pPr>
      <w:r>
        <w:rPr>
          <w:lang w:bidi="en-US"/>
        </w:rPr>
        <w:t>Tltxcd: 8102</w:t>
      </w:r>
    </w:p>
    <w:p w14:paraId="32A17965" w14:textId="77777777" w:rsidR="003F40B2" w:rsidRPr="00AC4FD5" w:rsidRDefault="003F40B2" w:rsidP="003F40B2">
      <w:pPr>
        <w:pStyle w:val="ListParagraph"/>
        <w:numPr>
          <w:ilvl w:val="1"/>
          <w:numId w:val="3"/>
        </w:numPr>
        <w:rPr>
          <w:lang w:bidi="en-US"/>
        </w:rPr>
      </w:pPr>
      <w:r>
        <w:rPr>
          <w:lang w:bidi="en-US"/>
        </w:rPr>
        <w:t>Txnum: txnum của giao dịch KSV duyệt hồ sơ</w:t>
      </w:r>
    </w:p>
    <w:p w14:paraId="77BAE670" w14:textId="77777777" w:rsidR="003F40B2" w:rsidRPr="00AC4FD5" w:rsidRDefault="003F40B2" w:rsidP="003F40B2">
      <w:pPr>
        <w:pStyle w:val="ListParagraph"/>
        <w:numPr>
          <w:ilvl w:val="1"/>
          <w:numId w:val="3"/>
        </w:numPr>
        <w:rPr>
          <w:lang w:bidi="en-US"/>
        </w:rPr>
      </w:pPr>
      <w:r>
        <w:rPr>
          <w:lang w:bidi="en-US"/>
        </w:rPr>
        <w:t>Txdate: txdate của giao dịch KSV duyệt hồ sơ</w:t>
      </w:r>
    </w:p>
    <w:p w14:paraId="58275338" w14:textId="77777777" w:rsidR="003F40B2" w:rsidRDefault="003F40B2" w:rsidP="003F40B2">
      <w:pPr>
        <w:pStyle w:val="ListParagraph"/>
        <w:numPr>
          <w:ilvl w:val="1"/>
          <w:numId w:val="3"/>
        </w:numPr>
        <w:rPr>
          <w:lang w:bidi="en-US"/>
        </w:rPr>
      </w:pPr>
      <w:r>
        <w:rPr>
          <w:lang w:bidi="en-US"/>
        </w:rPr>
        <w:t>Custodycd: custodycd của KH mua TP</w:t>
      </w:r>
    </w:p>
    <w:p w14:paraId="77B060D5" w14:textId="1DED39F3" w:rsidR="003F40B2" w:rsidRPr="00AC4FD5" w:rsidRDefault="003F40B2" w:rsidP="003F40B2">
      <w:pPr>
        <w:pStyle w:val="ListParagraph"/>
        <w:numPr>
          <w:ilvl w:val="1"/>
          <w:numId w:val="3"/>
        </w:numPr>
        <w:rPr>
          <w:lang w:bidi="en-US"/>
        </w:rPr>
      </w:pPr>
      <w:r>
        <w:rPr>
          <w:lang w:bidi="en-US"/>
        </w:rPr>
        <w:t>Confirmno: oxmast.confirmno</w:t>
      </w:r>
    </w:p>
    <w:p w14:paraId="447FD53F" w14:textId="77777777" w:rsidR="003F40B2" w:rsidRPr="00AC4FD5" w:rsidRDefault="003F40B2" w:rsidP="003F40B2">
      <w:pPr>
        <w:pStyle w:val="ListParagraph"/>
        <w:numPr>
          <w:ilvl w:val="1"/>
          <w:numId w:val="3"/>
        </w:numPr>
        <w:rPr>
          <w:lang w:bidi="en-US"/>
        </w:rPr>
      </w:pPr>
      <w:r>
        <w:rPr>
          <w:lang w:bidi="en-US"/>
        </w:rPr>
        <w:t>Status: P</w:t>
      </w:r>
    </w:p>
    <w:p w14:paraId="128E103F" w14:textId="3854D0A9" w:rsidR="00C60D2D" w:rsidRDefault="003F40B2" w:rsidP="003F40B2">
      <w:pPr>
        <w:pStyle w:val="ListParagraph"/>
        <w:numPr>
          <w:ilvl w:val="1"/>
          <w:numId w:val="3"/>
        </w:numPr>
        <w:rPr>
          <w:lang w:bidi="en-US"/>
        </w:rPr>
      </w:pPr>
      <w:r>
        <w:rPr>
          <w:lang w:bidi="en-US"/>
        </w:rPr>
        <w:t>Updatetime: null</w:t>
      </w:r>
    </w:p>
    <w:p w14:paraId="6DB82328" w14:textId="5528C192" w:rsidR="003F40B2" w:rsidRDefault="003F40B2" w:rsidP="003F40B2">
      <w:pPr>
        <w:pStyle w:val="ListParagraph"/>
        <w:numPr>
          <w:ilvl w:val="0"/>
          <w:numId w:val="3"/>
        </w:numPr>
        <w:rPr>
          <w:lang w:bidi="en-US"/>
        </w:rPr>
      </w:pPr>
      <w:r>
        <w:rPr>
          <w:lang w:bidi="en-US"/>
        </w:rPr>
        <w:t xml:space="preserve">Update </w:t>
      </w:r>
      <w:r w:rsidR="00BA5693">
        <w:rPr>
          <w:lang w:bidi="en-US"/>
        </w:rPr>
        <w:t>oxmast.isPushed = ‘Y’</w:t>
      </w:r>
    </w:p>
    <w:p w14:paraId="1F31FFBA" w14:textId="77777777" w:rsidR="003F40B2" w:rsidRPr="001909DB" w:rsidRDefault="003F40B2" w:rsidP="00C60D2D">
      <w:pPr>
        <w:rPr>
          <w:lang w:bidi="en-US"/>
        </w:rPr>
      </w:pPr>
    </w:p>
    <w:p w14:paraId="2042952A" w14:textId="77777777" w:rsidR="00C60D2D" w:rsidRPr="001909DB" w:rsidRDefault="00C60D2D" w:rsidP="00C60D2D">
      <w:pPr>
        <w:rPr>
          <w:b/>
          <w:i/>
          <w:lang w:bidi="en-US"/>
        </w:rPr>
      </w:pPr>
      <w:r w:rsidRPr="001909DB">
        <w:rPr>
          <w:b/>
          <w:i/>
          <w:lang w:bidi="en-US"/>
        </w:rPr>
        <w:t>Refresh lại grid sau khi thực hiện xong.</w:t>
      </w:r>
    </w:p>
    <w:p w14:paraId="1C830764" w14:textId="77777777" w:rsidR="008B0DA5" w:rsidRPr="008B0DA5" w:rsidRDefault="008B0DA5" w:rsidP="008B0DA5">
      <w:pPr>
        <w:rPr>
          <w:lang w:bidi="en-US"/>
        </w:rPr>
      </w:pPr>
    </w:p>
    <w:p w14:paraId="4C055053" w14:textId="1E28CD36" w:rsidR="00EA010F" w:rsidRDefault="00AA567F" w:rsidP="00AA567F">
      <w:pPr>
        <w:pStyle w:val="Heading3"/>
      </w:pPr>
      <w:bookmarkStart w:id="1486" w:name="_Toc78535594"/>
      <w:r>
        <w:t xml:space="preserve">Xác nhận chuyển nhượng </w:t>
      </w:r>
      <w:r w:rsidR="00346AE8">
        <w:t xml:space="preserve">HĐ bán </w:t>
      </w:r>
      <w:r>
        <w:t>(Manual)</w:t>
      </w:r>
      <w:bookmarkEnd w:id="1486"/>
    </w:p>
    <w:p w14:paraId="7C2FC134" w14:textId="77777777" w:rsidR="003F40B2" w:rsidRDefault="003F40B2" w:rsidP="003F40B2">
      <w:pPr>
        <w:pStyle w:val="Heading4"/>
      </w:pPr>
      <w:bookmarkStart w:id="1487" w:name="_Toc78535595"/>
      <w:r>
        <w:t>Mô tả giao diện</w:t>
      </w:r>
      <w:bookmarkEnd w:id="1487"/>
    </w:p>
    <w:p w14:paraId="4F13D908" w14:textId="77777777" w:rsidR="003F40B2" w:rsidRDefault="003F40B2" w:rsidP="003F40B2">
      <w:pPr>
        <w:pStyle w:val="Heading5"/>
      </w:pPr>
      <w:r>
        <w:t>Grid tìm kiếm</w:t>
      </w:r>
    </w:p>
    <w:p w14:paraId="4779EC63" w14:textId="17E1633A" w:rsidR="003F40B2" w:rsidRDefault="003F40B2" w:rsidP="003F40B2">
      <w:pPr>
        <w:rPr>
          <w:lang w:bidi="en-US"/>
        </w:rPr>
      </w:pPr>
      <w:r>
        <w:rPr>
          <w:lang w:bidi="en-US"/>
        </w:rPr>
        <w:t>Hiển thị danh sách các yêu cầu chuyển nhượng từ reqlog join oxmast theo điều kiện: reqlog.tltxcd = ‘8102</w:t>
      </w:r>
      <w:r w:rsidR="002B35CE">
        <w:rPr>
          <w:lang w:bidi="en-US"/>
        </w:rPr>
        <w:t>’</w:t>
      </w:r>
      <w:r>
        <w:rPr>
          <w:lang w:bidi="en-US"/>
        </w:rPr>
        <w:t xml:space="preserve"> and reqlog.status = ‘P’ and reqlog.confirmno = oxmast.confirmno</w:t>
      </w:r>
      <w:r w:rsidR="006A6A0A">
        <w:rPr>
          <w:lang w:bidi="en-US"/>
        </w:rPr>
        <w:t xml:space="preserve"> and oxmast.status = ‘C’</w:t>
      </w:r>
    </w:p>
    <w:p w14:paraId="2B6E5BB2" w14:textId="7C826AA4" w:rsidR="003F40B2" w:rsidRDefault="003F40B2" w:rsidP="003F40B2">
      <w:pPr>
        <w:pStyle w:val="ListParagraph"/>
        <w:numPr>
          <w:ilvl w:val="0"/>
          <w:numId w:val="3"/>
        </w:numPr>
        <w:rPr>
          <w:lang w:bidi="en-US"/>
        </w:rPr>
      </w:pPr>
      <w:r>
        <w:rPr>
          <w:lang w:bidi="en-US"/>
        </w:rPr>
        <w:t xml:space="preserve">Button </w:t>
      </w:r>
      <w:r w:rsidR="002B35CE">
        <w:rPr>
          <w:lang w:bidi="en-US"/>
        </w:rPr>
        <w:t>Xác nhận</w:t>
      </w:r>
    </w:p>
    <w:p w14:paraId="23D24DCC" w14:textId="55FF4793" w:rsidR="002B35CE" w:rsidRPr="00245002" w:rsidRDefault="002B35CE" w:rsidP="003F40B2">
      <w:pPr>
        <w:pStyle w:val="ListParagraph"/>
        <w:numPr>
          <w:ilvl w:val="0"/>
          <w:numId w:val="3"/>
        </w:numPr>
        <w:rPr>
          <w:lang w:bidi="en-US"/>
        </w:rPr>
      </w:pPr>
      <w:r>
        <w:rPr>
          <w:lang w:bidi="en-US"/>
        </w:rPr>
        <w:t>Button Từ chối</w:t>
      </w:r>
    </w:p>
    <w:p w14:paraId="6116E952" w14:textId="420BBF86" w:rsidR="003F40B2" w:rsidRDefault="003F40B2" w:rsidP="003F40B2">
      <w:pPr>
        <w:pStyle w:val="ListParagraph"/>
        <w:numPr>
          <w:ilvl w:val="0"/>
          <w:numId w:val="3"/>
        </w:numPr>
        <w:rPr>
          <w:lang w:bidi="en-US"/>
        </w:rPr>
      </w:pPr>
      <w:r>
        <w:rPr>
          <w:lang w:bidi="en-US"/>
        </w:rPr>
        <w:t>Số hiệu lệnh SELL: oxmast.</w:t>
      </w:r>
      <w:r w:rsidR="00552303">
        <w:rPr>
          <w:lang w:bidi="en-US"/>
        </w:rPr>
        <w:t>confirmno</w:t>
      </w:r>
    </w:p>
    <w:p w14:paraId="4701E660" w14:textId="3336D8F6" w:rsidR="003F40B2" w:rsidRDefault="003F40B2" w:rsidP="003F40B2">
      <w:pPr>
        <w:pStyle w:val="ListParagraph"/>
        <w:numPr>
          <w:ilvl w:val="0"/>
          <w:numId w:val="3"/>
        </w:numPr>
        <w:rPr>
          <w:lang w:bidi="en-US"/>
        </w:rPr>
      </w:pPr>
      <w:r>
        <w:rPr>
          <w:lang w:bidi="en-US"/>
        </w:rPr>
        <w:t>Số hợp đồng: oxmast.contract_no</w:t>
      </w:r>
    </w:p>
    <w:p w14:paraId="3FAB26E1" w14:textId="381AFE55" w:rsidR="003F40B2" w:rsidRDefault="003F40B2" w:rsidP="003F40B2">
      <w:pPr>
        <w:pStyle w:val="ListParagraph"/>
        <w:numPr>
          <w:ilvl w:val="0"/>
          <w:numId w:val="3"/>
        </w:numPr>
        <w:rPr>
          <w:lang w:bidi="en-US"/>
        </w:rPr>
      </w:pPr>
      <w:r>
        <w:rPr>
          <w:lang w:bidi="en-US"/>
        </w:rPr>
        <w:t>Mã trái phiếu: oxmast.symbol</w:t>
      </w:r>
    </w:p>
    <w:p w14:paraId="08DD7BDE" w14:textId="0F4BA5A4" w:rsidR="00BA5693" w:rsidRDefault="00BA5693" w:rsidP="003F40B2">
      <w:pPr>
        <w:pStyle w:val="ListParagraph"/>
        <w:numPr>
          <w:ilvl w:val="0"/>
          <w:numId w:val="3"/>
        </w:numPr>
        <w:rPr>
          <w:lang w:bidi="en-US"/>
        </w:rPr>
      </w:pPr>
      <w:r>
        <w:rPr>
          <w:lang w:bidi="en-US"/>
        </w:rPr>
        <w:t>Trái phiếu niêm yết: oxmast.isListed</w:t>
      </w:r>
    </w:p>
    <w:p w14:paraId="23FF4F3F" w14:textId="77777777" w:rsidR="003F40B2" w:rsidRDefault="003F40B2" w:rsidP="003F40B2">
      <w:pPr>
        <w:pStyle w:val="ListParagraph"/>
        <w:numPr>
          <w:ilvl w:val="0"/>
          <w:numId w:val="3"/>
        </w:numPr>
        <w:rPr>
          <w:lang w:bidi="en-US"/>
        </w:rPr>
      </w:pPr>
      <w:r>
        <w:rPr>
          <w:lang w:bidi="en-US"/>
        </w:rPr>
        <w:t>Sản phẩm: Hiển thị product.shortname theo oxmast.productid</w:t>
      </w:r>
    </w:p>
    <w:p w14:paraId="148FDEA2" w14:textId="3255E068" w:rsidR="003F40B2" w:rsidRDefault="002B35CE" w:rsidP="003F40B2">
      <w:pPr>
        <w:pStyle w:val="ListParagraph"/>
        <w:numPr>
          <w:ilvl w:val="0"/>
          <w:numId w:val="3"/>
        </w:numPr>
        <w:rPr>
          <w:lang w:bidi="en-US"/>
        </w:rPr>
      </w:pPr>
      <w:r>
        <w:rPr>
          <w:lang w:bidi="en-US"/>
        </w:rPr>
        <w:t>Mã khách hàng</w:t>
      </w:r>
      <w:r w:rsidR="003F40B2">
        <w:rPr>
          <w:lang w:bidi="en-US"/>
        </w:rPr>
        <w:t>: cfmast.custodycd của oxmast.acbuyer</w:t>
      </w:r>
    </w:p>
    <w:p w14:paraId="6E5CAFE9" w14:textId="385B3CF6" w:rsidR="003F40B2" w:rsidRDefault="003F40B2" w:rsidP="003F40B2">
      <w:pPr>
        <w:pStyle w:val="ListParagraph"/>
        <w:numPr>
          <w:ilvl w:val="0"/>
          <w:numId w:val="3"/>
        </w:numPr>
        <w:rPr>
          <w:lang w:bidi="en-US"/>
        </w:rPr>
      </w:pPr>
      <w:r>
        <w:rPr>
          <w:lang w:bidi="en-US"/>
        </w:rPr>
        <w:t xml:space="preserve">Tên </w:t>
      </w:r>
      <w:r w:rsidR="002B35CE">
        <w:rPr>
          <w:lang w:bidi="en-US"/>
        </w:rPr>
        <w:t>khách hàng</w:t>
      </w:r>
      <w:r>
        <w:rPr>
          <w:lang w:bidi="en-US"/>
        </w:rPr>
        <w:t>: cfmast.fullname của oxmast.acbuyer</w:t>
      </w:r>
    </w:p>
    <w:p w14:paraId="1E7B277E" w14:textId="77777777" w:rsidR="003F40B2" w:rsidRDefault="003F40B2" w:rsidP="003F40B2">
      <w:pPr>
        <w:pStyle w:val="ListParagraph"/>
        <w:numPr>
          <w:ilvl w:val="0"/>
          <w:numId w:val="3"/>
        </w:numPr>
        <w:rPr>
          <w:lang w:bidi="en-US"/>
        </w:rPr>
      </w:pPr>
      <w:r>
        <w:rPr>
          <w:lang w:bidi="en-US"/>
        </w:rPr>
        <w:t>Ngày giao dịch: oxmast.txdate</w:t>
      </w:r>
    </w:p>
    <w:p w14:paraId="75A6DBE5" w14:textId="77777777" w:rsidR="003F40B2" w:rsidRDefault="003F40B2" w:rsidP="003F40B2">
      <w:pPr>
        <w:pStyle w:val="ListParagraph"/>
        <w:numPr>
          <w:ilvl w:val="0"/>
          <w:numId w:val="3"/>
        </w:numPr>
        <w:rPr>
          <w:lang w:bidi="en-US"/>
        </w:rPr>
      </w:pPr>
      <w:r>
        <w:rPr>
          <w:lang w:bidi="en-US"/>
        </w:rPr>
        <w:t>Khối lượng: oxmast.execqtty</w:t>
      </w:r>
    </w:p>
    <w:p w14:paraId="1D4ED934" w14:textId="77777777" w:rsidR="003F40B2" w:rsidRDefault="003F40B2" w:rsidP="003F40B2">
      <w:pPr>
        <w:pStyle w:val="ListParagraph"/>
        <w:numPr>
          <w:ilvl w:val="0"/>
          <w:numId w:val="3"/>
        </w:numPr>
        <w:rPr>
          <w:lang w:bidi="en-US"/>
        </w:rPr>
      </w:pPr>
      <w:r>
        <w:rPr>
          <w:lang w:bidi="en-US"/>
        </w:rPr>
        <w:t>Mệnh giá: assetdtl.parvalue</w:t>
      </w:r>
    </w:p>
    <w:p w14:paraId="74EF60DA" w14:textId="77777777" w:rsidR="003F40B2" w:rsidRDefault="003F40B2" w:rsidP="003F40B2">
      <w:pPr>
        <w:pStyle w:val="ListParagraph"/>
        <w:numPr>
          <w:ilvl w:val="0"/>
          <w:numId w:val="3"/>
        </w:numPr>
        <w:rPr>
          <w:lang w:bidi="en-US"/>
        </w:rPr>
      </w:pPr>
      <w:r>
        <w:rPr>
          <w:lang w:bidi="en-US"/>
        </w:rPr>
        <w:t>Tổng mệnh giá: = oxmast.execqtty * assetdtl.parvalue</w:t>
      </w:r>
    </w:p>
    <w:p w14:paraId="1E63778B" w14:textId="77777777" w:rsidR="003F40B2" w:rsidRPr="007E7753" w:rsidRDefault="003F40B2" w:rsidP="003F40B2">
      <w:pPr>
        <w:pStyle w:val="ListParagraph"/>
        <w:numPr>
          <w:ilvl w:val="0"/>
          <w:numId w:val="3"/>
        </w:numPr>
        <w:rPr>
          <w:lang w:bidi="en-US"/>
        </w:rPr>
      </w:pPr>
      <w:r w:rsidRPr="007E7753">
        <w:rPr>
          <w:lang w:bidi="en-US"/>
        </w:rPr>
        <w:t>Giá: oxmast.price</w:t>
      </w:r>
    </w:p>
    <w:p w14:paraId="68EDDBFF" w14:textId="77777777" w:rsidR="003F40B2" w:rsidRPr="007E7753" w:rsidRDefault="003F40B2" w:rsidP="003F40B2">
      <w:pPr>
        <w:pStyle w:val="ListParagraph"/>
        <w:numPr>
          <w:ilvl w:val="0"/>
          <w:numId w:val="3"/>
        </w:numPr>
        <w:rPr>
          <w:lang w:bidi="en-US"/>
        </w:rPr>
      </w:pPr>
      <w:r w:rsidRPr="007E7753">
        <w:rPr>
          <w:lang w:bidi="en-US"/>
        </w:rPr>
        <w:t>Giá trị lệnh: oxmast.execamt</w:t>
      </w:r>
    </w:p>
    <w:p w14:paraId="081DB0F0" w14:textId="77777777" w:rsidR="003F40B2" w:rsidRDefault="003F40B2" w:rsidP="003F40B2">
      <w:pPr>
        <w:pStyle w:val="ListParagraph"/>
        <w:numPr>
          <w:ilvl w:val="0"/>
          <w:numId w:val="3"/>
        </w:numPr>
        <w:rPr>
          <w:lang w:bidi="en-US"/>
        </w:rPr>
      </w:pPr>
      <w:r>
        <w:rPr>
          <w:lang w:bidi="en-US"/>
        </w:rPr>
        <w:t>Phí chuyển nhượng: left join bảng fee_dtl where fee_dtl.orderid = oxmast.order_id =&gt; sum(fee) where feetype = ‘003’ and types = ‘S’</w:t>
      </w:r>
    </w:p>
    <w:p w14:paraId="43B8B5E6" w14:textId="33FF3812" w:rsidR="003F40B2" w:rsidRPr="00EB62E4" w:rsidRDefault="003F40B2" w:rsidP="00BA5693">
      <w:pPr>
        <w:pStyle w:val="ListParagraph"/>
        <w:rPr>
          <w:lang w:bidi="en-US"/>
        </w:rPr>
      </w:pPr>
    </w:p>
    <w:p w14:paraId="2027171E" w14:textId="77777777" w:rsidR="003F40B2" w:rsidRDefault="003F40B2" w:rsidP="003F40B2">
      <w:pPr>
        <w:rPr>
          <w:lang w:bidi="en-US"/>
        </w:rPr>
      </w:pPr>
    </w:p>
    <w:p w14:paraId="16AE9638" w14:textId="77777777" w:rsidR="003F40B2" w:rsidRDefault="003F40B2" w:rsidP="003F40B2">
      <w:pPr>
        <w:pStyle w:val="Heading5"/>
      </w:pPr>
      <w:r>
        <w:t>Popup thực hiện</w:t>
      </w:r>
    </w:p>
    <w:p w14:paraId="42C59E49" w14:textId="77777777" w:rsidR="003F40B2" w:rsidRPr="00870D95" w:rsidRDefault="003F40B2" w:rsidP="003F40B2"/>
    <w:tbl>
      <w:tblPr>
        <w:tblStyle w:val="TableGrid"/>
        <w:tblW w:w="0" w:type="auto"/>
        <w:tblLook w:val="04A0" w:firstRow="1" w:lastRow="0" w:firstColumn="1" w:lastColumn="0" w:noHBand="0" w:noVBand="1"/>
      </w:tblPr>
      <w:tblGrid>
        <w:gridCol w:w="3292"/>
        <w:gridCol w:w="1856"/>
        <w:gridCol w:w="4590"/>
      </w:tblGrid>
      <w:tr w:rsidR="003F40B2" w:rsidRPr="00A35EE9" w14:paraId="632A2DD6" w14:textId="77777777" w:rsidTr="00DE54DF">
        <w:tc>
          <w:tcPr>
            <w:tcW w:w="3292" w:type="dxa"/>
          </w:tcPr>
          <w:p w14:paraId="32563C59" w14:textId="77777777" w:rsidR="003F40B2" w:rsidRPr="00A35EE9" w:rsidRDefault="003F40B2" w:rsidP="00DE54DF">
            <w:pPr>
              <w:jc w:val="center"/>
            </w:pPr>
            <w:r w:rsidRPr="00A35EE9">
              <w:rPr>
                <w:b/>
              </w:rPr>
              <w:t>Tên trường</w:t>
            </w:r>
          </w:p>
        </w:tc>
        <w:tc>
          <w:tcPr>
            <w:tcW w:w="1856" w:type="dxa"/>
          </w:tcPr>
          <w:p w14:paraId="3155F667" w14:textId="77777777" w:rsidR="003F40B2" w:rsidRPr="00A35EE9" w:rsidRDefault="003F40B2" w:rsidP="00DE54DF">
            <w:pPr>
              <w:jc w:val="center"/>
            </w:pPr>
            <w:r w:rsidRPr="00A35EE9">
              <w:rPr>
                <w:b/>
              </w:rPr>
              <w:t>Bắt buộc</w:t>
            </w:r>
          </w:p>
        </w:tc>
        <w:tc>
          <w:tcPr>
            <w:tcW w:w="4590" w:type="dxa"/>
          </w:tcPr>
          <w:p w14:paraId="49DA9F9D" w14:textId="77777777" w:rsidR="003F40B2" w:rsidRPr="00A35EE9" w:rsidRDefault="003F40B2" w:rsidP="00DE54DF">
            <w:pPr>
              <w:jc w:val="center"/>
            </w:pPr>
            <w:r w:rsidRPr="00A35EE9">
              <w:rPr>
                <w:b/>
              </w:rPr>
              <w:t>Mô tả</w:t>
            </w:r>
          </w:p>
        </w:tc>
      </w:tr>
      <w:tr w:rsidR="003F40B2" w:rsidRPr="00A35EE9" w14:paraId="67BA9CA6" w14:textId="77777777" w:rsidTr="00DE54DF">
        <w:tc>
          <w:tcPr>
            <w:tcW w:w="3292" w:type="dxa"/>
          </w:tcPr>
          <w:p w14:paraId="642D68D8" w14:textId="42C5CE84" w:rsidR="003F40B2" w:rsidRDefault="002B35CE" w:rsidP="00DE54DF">
            <w:r>
              <w:t>Số hiệu lệnh SELL</w:t>
            </w:r>
          </w:p>
        </w:tc>
        <w:tc>
          <w:tcPr>
            <w:tcW w:w="1856" w:type="dxa"/>
          </w:tcPr>
          <w:p w14:paraId="3D1C1B35" w14:textId="39906BA8" w:rsidR="003F40B2" w:rsidRDefault="002B35CE" w:rsidP="00DE54DF">
            <w:r>
              <w:t>Có</w:t>
            </w:r>
          </w:p>
        </w:tc>
        <w:tc>
          <w:tcPr>
            <w:tcW w:w="4590" w:type="dxa"/>
          </w:tcPr>
          <w:p w14:paraId="7A4C99F1" w14:textId="7D9C69CA" w:rsidR="003F40B2" w:rsidRDefault="002B35CE" w:rsidP="002B35CE">
            <w:r>
              <w:t>Theo dòng đã chọn trên grid</w:t>
            </w:r>
          </w:p>
        </w:tc>
      </w:tr>
      <w:tr w:rsidR="003F40B2" w:rsidRPr="00A35EE9" w14:paraId="1AF3B76A" w14:textId="77777777" w:rsidTr="00DE54DF">
        <w:tc>
          <w:tcPr>
            <w:tcW w:w="3292" w:type="dxa"/>
          </w:tcPr>
          <w:p w14:paraId="7D186DEF" w14:textId="4CE56253" w:rsidR="003F40B2" w:rsidRDefault="002B35CE" w:rsidP="00DE54DF">
            <w:r>
              <w:t>Số hợp đồng</w:t>
            </w:r>
          </w:p>
        </w:tc>
        <w:tc>
          <w:tcPr>
            <w:tcW w:w="1856" w:type="dxa"/>
          </w:tcPr>
          <w:p w14:paraId="2D3E5DAA" w14:textId="16F9EFC2" w:rsidR="003F40B2" w:rsidRDefault="002B35CE" w:rsidP="00DE54DF">
            <w:r>
              <w:t>Có</w:t>
            </w:r>
          </w:p>
        </w:tc>
        <w:tc>
          <w:tcPr>
            <w:tcW w:w="4590" w:type="dxa"/>
          </w:tcPr>
          <w:p w14:paraId="4C9C158E" w14:textId="5B544F65" w:rsidR="003F40B2" w:rsidRDefault="002B35CE" w:rsidP="00DE54DF">
            <w:r>
              <w:t>Theo dòng đã chọn trên grid</w:t>
            </w:r>
          </w:p>
        </w:tc>
      </w:tr>
      <w:tr w:rsidR="003F40B2" w:rsidRPr="00A35EE9" w14:paraId="22543972" w14:textId="77777777" w:rsidTr="00DE54DF">
        <w:tc>
          <w:tcPr>
            <w:tcW w:w="3292" w:type="dxa"/>
          </w:tcPr>
          <w:p w14:paraId="12D01449" w14:textId="4C76B7FF" w:rsidR="003F40B2" w:rsidRPr="00A35EE9" w:rsidRDefault="002B35CE" w:rsidP="00DE54DF">
            <w:r>
              <w:t>Mã trái phiếu</w:t>
            </w:r>
          </w:p>
        </w:tc>
        <w:tc>
          <w:tcPr>
            <w:tcW w:w="1856" w:type="dxa"/>
          </w:tcPr>
          <w:p w14:paraId="53A6DF87" w14:textId="017D9778" w:rsidR="003F40B2" w:rsidRPr="00A35EE9" w:rsidRDefault="002B35CE" w:rsidP="00DE54DF">
            <w:r>
              <w:t>Có</w:t>
            </w:r>
          </w:p>
        </w:tc>
        <w:tc>
          <w:tcPr>
            <w:tcW w:w="4590" w:type="dxa"/>
          </w:tcPr>
          <w:p w14:paraId="43DA21EC" w14:textId="4A28844D" w:rsidR="003F40B2" w:rsidRPr="00A35EE9" w:rsidRDefault="002B35CE" w:rsidP="00DE54DF">
            <w:r>
              <w:t>Theo dòng đã chọn trên grid</w:t>
            </w:r>
          </w:p>
        </w:tc>
      </w:tr>
      <w:tr w:rsidR="003F40B2" w:rsidRPr="00A35EE9" w14:paraId="5AF10EB1" w14:textId="77777777" w:rsidTr="00DE54DF">
        <w:tc>
          <w:tcPr>
            <w:tcW w:w="3292" w:type="dxa"/>
          </w:tcPr>
          <w:p w14:paraId="142C94AC" w14:textId="2FD870E4" w:rsidR="003F40B2" w:rsidRDefault="002B35CE" w:rsidP="00DE54DF">
            <w:r>
              <w:t>Trái phiếu niêm yết</w:t>
            </w:r>
          </w:p>
        </w:tc>
        <w:tc>
          <w:tcPr>
            <w:tcW w:w="1856" w:type="dxa"/>
          </w:tcPr>
          <w:p w14:paraId="0D503E30" w14:textId="1D6FAA8E" w:rsidR="003F40B2" w:rsidRDefault="002B35CE" w:rsidP="00DE54DF">
            <w:r>
              <w:t>Có</w:t>
            </w:r>
          </w:p>
        </w:tc>
        <w:tc>
          <w:tcPr>
            <w:tcW w:w="4590" w:type="dxa"/>
          </w:tcPr>
          <w:p w14:paraId="5A6E77A6" w14:textId="5FEEC740" w:rsidR="003F40B2" w:rsidRDefault="002B35CE" w:rsidP="00DE54DF">
            <w:r>
              <w:t>Theo dòng đã chọn trên grid</w:t>
            </w:r>
          </w:p>
        </w:tc>
      </w:tr>
      <w:tr w:rsidR="003F40B2" w:rsidRPr="00A35EE9" w14:paraId="550D35BB" w14:textId="77777777" w:rsidTr="00DE54DF">
        <w:tc>
          <w:tcPr>
            <w:tcW w:w="3292" w:type="dxa"/>
          </w:tcPr>
          <w:p w14:paraId="6CCD9203" w14:textId="665ECEE5" w:rsidR="003F40B2" w:rsidRDefault="002B35CE" w:rsidP="00DE54DF">
            <w:r>
              <w:t>Sản phẩm</w:t>
            </w:r>
          </w:p>
        </w:tc>
        <w:tc>
          <w:tcPr>
            <w:tcW w:w="1856" w:type="dxa"/>
          </w:tcPr>
          <w:p w14:paraId="256764A5" w14:textId="5E340F91" w:rsidR="003F40B2" w:rsidRDefault="002B35CE" w:rsidP="00DE54DF">
            <w:r>
              <w:t>Có</w:t>
            </w:r>
          </w:p>
        </w:tc>
        <w:tc>
          <w:tcPr>
            <w:tcW w:w="4590" w:type="dxa"/>
          </w:tcPr>
          <w:p w14:paraId="0A8CC278" w14:textId="0E46087E" w:rsidR="003F40B2" w:rsidRDefault="002B35CE" w:rsidP="00DE54DF">
            <w:r>
              <w:t>Theo dòng đã chọn trên grid</w:t>
            </w:r>
          </w:p>
        </w:tc>
      </w:tr>
      <w:tr w:rsidR="003F40B2" w:rsidRPr="00A35EE9" w14:paraId="170741C2" w14:textId="77777777" w:rsidTr="00DE54DF">
        <w:tc>
          <w:tcPr>
            <w:tcW w:w="3292" w:type="dxa"/>
          </w:tcPr>
          <w:p w14:paraId="76D3335A" w14:textId="2FC082F2" w:rsidR="003F40B2" w:rsidRDefault="002B35CE" w:rsidP="00DE54DF">
            <w:r>
              <w:t>Mã khách hàng</w:t>
            </w:r>
          </w:p>
        </w:tc>
        <w:tc>
          <w:tcPr>
            <w:tcW w:w="1856" w:type="dxa"/>
          </w:tcPr>
          <w:p w14:paraId="1F65FD88" w14:textId="076C4819" w:rsidR="003F40B2" w:rsidRDefault="002B35CE" w:rsidP="00DE54DF">
            <w:r>
              <w:t>Có</w:t>
            </w:r>
          </w:p>
        </w:tc>
        <w:tc>
          <w:tcPr>
            <w:tcW w:w="4590" w:type="dxa"/>
          </w:tcPr>
          <w:p w14:paraId="26BC0B39" w14:textId="601693D0" w:rsidR="003F40B2" w:rsidRDefault="002B35CE" w:rsidP="00DE54DF">
            <w:r>
              <w:t>Theo dòng đã chọn trên grid</w:t>
            </w:r>
          </w:p>
        </w:tc>
      </w:tr>
      <w:tr w:rsidR="003F40B2" w:rsidRPr="00A35EE9" w14:paraId="108E7C95" w14:textId="77777777" w:rsidTr="00DE54DF">
        <w:tc>
          <w:tcPr>
            <w:tcW w:w="3292" w:type="dxa"/>
          </w:tcPr>
          <w:p w14:paraId="0C725DDC" w14:textId="5D317D42" w:rsidR="003F40B2" w:rsidRDefault="002B35CE" w:rsidP="00DE54DF">
            <w:r>
              <w:t>Tên khách hàng</w:t>
            </w:r>
          </w:p>
        </w:tc>
        <w:tc>
          <w:tcPr>
            <w:tcW w:w="1856" w:type="dxa"/>
          </w:tcPr>
          <w:p w14:paraId="1A87851C" w14:textId="4E9F3FFE" w:rsidR="003F40B2" w:rsidRDefault="002B35CE" w:rsidP="00DE54DF">
            <w:r>
              <w:t>Có</w:t>
            </w:r>
          </w:p>
        </w:tc>
        <w:tc>
          <w:tcPr>
            <w:tcW w:w="4590" w:type="dxa"/>
          </w:tcPr>
          <w:p w14:paraId="5C0A41E3" w14:textId="4E66C625" w:rsidR="003F40B2" w:rsidRDefault="002B35CE" w:rsidP="00DE54DF">
            <w:r>
              <w:t>Theo dòng đã chọn trên grid</w:t>
            </w:r>
          </w:p>
        </w:tc>
      </w:tr>
      <w:tr w:rsidR="003F40B2" w:rsidRPr="00A35EE9" w14:paraId="49B1A8A6" w14:textId="77777777" w:rsidTr="00DE54DF">
        <w:tc>
          <w:tcPr>
            <w:tcW w:w="3292" w:type="dxa"/>
          </w:tcPr>
          <w:p w14:paraId="454E0ECF" w14:textId="57CC4F3C" w:rsidR="003F40B2" w:rsidRDefault="002B35CE" w:rsidP="00DE54DF">
            <w:r>
              <w:lastRenderedPageBreak/>
              <w:t>CMND/CCCD</w:t>
            </w:r>
          </w:p>
        </w:tc>
        <w:tc>
          <w:tcPr>
            <w:tcW w:w="1856" w:type="dxa"/>
          </w:tcPr>
          <w:p w14:paraId="5E9AFB41" w14:textId="540889D0" w:rsidR="003F40B2" w:rsidRDefault="002B35CE" w:rsidP="00DE54DF">
            <w:r>
              <w:t>Có</w:t>
            </w:r>
          </w:p>
        </w:tc>
        <w:tc>
          <w:tcPr>
            <w:tcW w:w="4590" w:type="dxa"/>
          </w:tcPr>
          <w:p w14:paraId="7AA5E791" w14:textId="500BD1B7" w:rsidR="003F40B2" w:rsidRDefault="002B35CE" w:rsidP="00DE54DF">
            <w:r>
              <w:t>Cfmast.idcode của KH</w:t>
            </w:r>
          </w:p>
        </w:tc>
      </w:tr>
      <w:tr w:rsidR="003F40B2" w:rsidRPr="00A35EE9" w14:paraId="7DF9631D" w14:textId="77777777" w:rsidTr="00DE54DF">
        <w:tc>
          <w:tcPr>
            <w:tcW w:w="3292" w:type="dxa"/>
          </w:tcPr>
          <w:p w14:paraId="3F9FD5A0" w14:textId="70792D66" w:rsidR="003F40B2" w:rsidRDefault="002B35CE" w:rsidP="00DE54DF">
            <w:r>
              <w:t>Ngày cấp</w:t>
            </w:r>
          </w:p>
        </w:tc>
        <w:tc>
          <w:tcPr>
            <w:tcW w:w="1856" w:type="dxa"/>
          </w:tcPr>
          <w:p w14:paraId="71D3357C" w14:textId="73CF8CAD" w:rsidR="003F40B2" w:rsidRDefault="002B35CE" w:rsidP="00DE54DF">
            <w:r>
              <w:t>Có</w:t>
            </w:r>
          </w:p>
        </w:tc>
        <w:tc>
          <w:tcPr>
            <w:tcW w:w="4590" w:type="dxa"/>
          </w:tcPr>
          <w:p w14:paraId="4EB7D87F" w14:textId="1DAC3AFD" w:rsidR="003F40B2" w:rsidRDefault="002B35CE" w:rsidP="00DE54DF">
            <w:r>
              <w:t>Cfmast.iddate của KH</w:t>
            </w:r>
          </w:p>
        </w:tc>
      </w:tr>
      <w:tr w:rsidR="003F40B2" w:rsidRPr="00A35EE9" w14:paraId="2100FCD2" w14:textId="77777777" w:rsidTr="00DE54DF">
        <w:tc>
          <w:tcPr>
            <w:tcW w:w="3292" w:type="dxa"/>
          </w:tcPr>
          <w:p w14:paraId="635C4DB6" w14:textId="6E34BEAF" w:rsidR="003F40B2" w:rsidRDefault="002B35CE" w:rsidP="00DE54DF">
            <w:r>
              <w:t>Nơi cấp</w:t>
            </w:r>
          </w:p>
        </w:tc>
        <w:tc>
          <w:tcPr>
            <w:tcW w:w="1856" w:type="dxa"/>
          </w:tcPr>
          <w:p w14:paraId="671E3AD2" w14:textId="78842B65" w:rsidR="003F40B2" w:rsidRDefault="002B35CE" w:rsidP="00DE54DF">
            <w:r>
              <w:t>Có</w:t>
            </w:r>
          </w:p>
        </w:tc>
        <w:tc>
          <w:tcPr>
            <w:tcW w:w="4590" w:type="dxa"/>
          </w:tcPr>
          <w:p w14:paraId="0DC38639" w14:textId="2503625B" w:rsidR="003F40B2" w:rsidRDefault="002B35CE" w:rsidP="00DE54DF">
            <w:r>
              <w:t>Cfmast.idplace của KH</w:t>
            </w:r>
          </w:p>
        </w:tc>
      </w:tr>
      <w:tr w:rsidR="003F40B2" w:rsidRPr="00A35EE9" w14:paraId="35F6CDFD" w14:textId="77777777" w:rsidTr="00DE54DF">
        <w:tc>
          <w:tcPr>
            <w:tcW w:w="3292" w:type="dxa"/>
          </w:tcPr>
          <w:p w14:paraId="3DEFBC09" w14:textId="735FCA95" w:rsidR="003F40B2" w:rsidRDefault="002B35CE" w:rsidP="00DE54DF">
            <w:r>
              <w:t>Ngày giao dịch</w:t>
            </w:r>
          </w:p>
        </w:tc>
        <w:tc>
          <w:tcPr>
            <w:tcW w:w="1856" w:type="dxa"/>
          </w:tcPr>
          <w:p w14:paraId="310D8481" w14:textId="3CEBABB1" w:rsidR="003F40B2" w:rsidRDefault="002B35CE" w:rsidP="00DE54DF">
            <w:r>
              <w:t>Có</w:t>
            </w:r>
          </w:p>
        </w:tc>
        <w:tc>
          <w:tcPr>
            <w:tcW w:w="4590" w:type="dxa"/>
          </w:tcPr>
          <w:p w14:paraId="6EA11D88" w14:textId="38267EFE" w:rsidR="003F40B2" w:rsidRDefault="002B35CE" w:rsidP="00DE54DF">
            <w:r>
              <w:t>Theo dòng đã chọn trên grid</w:t>
            </w:r>
          </w:p>
        </w:tc>
      </w:tr>
      <w:tr w:rsidR="003F40B2" w:rsidRPr="00A35EE9" w14:paraId="68198D4D" w14:textId="77777777" w:rsidTr="00DE54DF">
        <w:tc>
          <w:tcPr>
            <w:tcW w:w="3292" w:type="dxa"/>
          </w:tcPr>
          <w:p w14:paraId="584925D2" w14:textId="37E29A02" w:rsidR="003F40B2" w:rsidRDefault="002B35CE" w:rsidP="00DE54DF">
            <w:r>
              <w:t>Khối lượng</w:t>
            </w:r>
          </w:p>
        </w:tc>
        <w:tc>
          <w:tcPr>
            <w:tcW w:w="1856" w:type="dxa"/>
          </w:tcPr>
          <w:p w14:paraId="093CCB00" w14:textId="0B3B205D" w:rsidR="003F40B2" w:rsidRDefault="002B35CE" w:rsidP="00DE54DF">
            <w:r>
              <w:t>Có</w:t>
            </w:r>
          </w:p>
        </w:tc>
        <w:tc>
          <w:tcPr>
            <w:tcW w:w="4590" w:type="dxa"/>
          </w:tcPr>
          <w:p w14:paraId="7C446D14" w14:textId="765536E5" w:rsidR="003F40B2" w:rsidRDefault="002B35CE" w:rsidP="00DE54DF">
            <w:r>
              <w:t>Theo dòng đã chọn trên grid</w:t>
            </w:r>
          </w:p>
        </w:tc>
      </w:tr>
      <w:tr w:rsidR="003F40B2" w:rsidRPr="00A35EE9" w14:paraId="18F4B6B0" w14:textId="77777777" w:rsidTr="00DE54DF">
        <w:tc>
          <w:tcPr>
            <w:tcW w:w="3292" w:type="dxa"/>
          </w:tcPr>
          <w:p w14:paraId="374EB889" w14:textId="3E27E85A" w:rsidR="003F40B2" w:rsidRDefault="002B35CE" w:rsidP="00DE54DF">
            <w:r>
              <w:t>Mệnh giá</w:t>
            </w:r>
          </w:p>
        </w:tc>
        <w:tc>
          <w:tcPr>
            <w:tcW w:w="1856" w:type="dxa"/>
          </w:tcPr>
          <w:p w14:paraId="620A3962" w14:textId="1C099399" w:rsidR="003F40B2" w:rsidRDefault="002B35CE" w:rsidP="00DE54DF">
            <w:r>
              <w:t>Có</w:t>
            </w:r>
          </w:p>
        </w:tc>
        <w:tc>
          <w:tcPr>
            <w:tcW w:w="4590" w:type="dxa"/>
          </w:tcPr>
          <w:p w14:paraId="3D4847BB" w14:textId="36701253" w:rsidR="003F40B2" w:rsidRDefault="002B35CE" w:rsidP="00DE54DF">
            <w:r>
              <w:t>Theo dòng đã chọn trên grid</w:t>
            </w:r>
          </w:p>
        </w:tc>
      </w:tr>
      <w:tr w:rsidR="003F40B2" w:rsidRPr="00A35EE9" w14:paraId="755F046E" w14:textId="77777777" w:rsidTr="00DE54DF">
        <w:tc>
          <w:tcPr>
            <w:tcW w:w="3292" w:type="dxa"/>
          </w:tcPr>
          <w:p w14:paraId="7F114B09" w14:textId="047BC768" w:rsidR="003F40B2" w:rsidRDefault="002B35CE" w:rsidP="00DE54DF">
            <w:r>
              <w:t>Tổng mệnh giá</w:t>
            </w:r>
          </w:p>
        </w:tc>
        <w:tc>
          <w:tcPr>
            <w:tcW w:w="1856" w:type="dxa"/>
          </w:tcPr>
          <w:p w14:paraId="557894F3" w14:textId="1B9D9EAD" w:rsidR="003F40B2" w:rsidRDefault="002B35CE" w:rsidP="00DE54DF">
            <w:r>
              <w:t>Có</w:t>
            </w:r>
          </w:p>
        </w:tc>
        <w:tc>
          <w:tcPr>
            <w:tcW w:w="4590" w:type="dxa"/>
          </w:tcPr>
          <w:p w14:paraId="5A6F2804" w14:textId="08DD07AD" w:rsidR="003F40B2" w:rsidRDefault="002B35CE" w:rsidP="00DE54DF">
            <w:r>
              <w:t>Theo dòng đã chọn trên grid</w:t>
            </w:r>
          </w:p>
        </w:tc>
      </w:tr>
      <w:tr w:rsidR="003F40B2" w:rsidRPr="00A35EE9" w14:paraId="1F8B9007" w14:textId="77777777" w:rsidTr="00DE54DF">
        <w:tc>
          <w:tcPr>
            <w:tcW w:w="3292" w:type="dxa"/>
          </w:tcPr>
          <w:p w14:paraId="5939EE24" w14:textId="227C2D80" w:rsidR="003F40B2" w:rsidRDefault="002B35CE" w:rsidP="00DE54DF">
            <w:r>
              <w:t>Giá</w:t>
            </w:r>
          </w:p>
        </w:tc>
        <w:tc>
          <w:tcPr>
            <w:tcW w:w="1856" w:type="dxa"/>
          </w:tcPr>
          <w:p w14:paraId="1E71B06C" w14:textId="049F77D6" w:rsidR="003F40B2" w:rsidRDefault="002B35CE" w:rsidP="00DE54DF">
            <w:r>
              <w:t>Có</w:t>
            </w:r>
          </w:p>
        </w:tc>
        <w:tc>
          <w:tcPr>
            <w:tcW w:w="4590" w:type="dxa"/>
          </w:tcPr>
          <w:p w14:paraId="698146F2" w14:textId="74C4EEFB" w:rsidR="003F40B2" w:rsidRDefault="002B35CE" w:rsidP="00DE54DF">
            <w:r>
              <w:t>Theo dòng đã chọn trên grid</w:t>
            </w:r>
          </w:p>
        </w:tc>
      </w:tr>
      <w:tr w:rsidR="002B35CE" w:rsidRPr="00A35EE9" w14:paraId="7FBBC84F" w14:textId="77777777" w:rsidTr="00DE54DF">
        <w:tc>
          <w:tcPr>
            <w:tcW w:w="3292" w:type="dxa"/>
          </w:tcPr>
          <w:p w14:paraId="3D74CBD8" w14:textId="62008199" w:rsidR="002B35CE" w:rsidRDefault="002B35CE" w:rsidP="00DE54DF">
            <w:r>
              <w:t>Giá trị lệnh</w:t>
            </w:r>
          </w:p>
        </w:tc>
        <w:tc>
          <w:tcPr>
            <w:tcW w:w="1856" w:type="dxa"/>
          </w:tcPr>
          <w:p w14:paraId="44BCE327" w14:textId="4878B102" w:rsidR="002B35CE" w:rsidRDefault="002B35CE" w:rsidP="00DE54DF">
            <w:r>
              <w:t>Có</w:t>
            </w:r>
          </w:p>
        </w:tc>
        <w:tc>
          <w:tcPr>
            <w:tcW w:w="4590" w:type="dxa"/>
          </w:tcPr>
          <w:p w14:paraId="1D63262A" w14:textId="592B7F2E" w:rsidR="002B35CE" w:rsidRDefault="002B35CE" w:rsidP="00DE54DF">
            <w:r>
              <w:t>Theo dòng đã chọn trên grid</w:t>
            </w:r>
          </w:p>
        </w:tc>
      </w:tr>
      <w:tr w:rsidR="002B35CE" w:rsidRPr="00A35EE9" w14:paraId="5D151DC2" w14:textId="77777777" w:rsidTr="00DE54DF">
        <w:tc>
          <w:tcPr>
            <w:tcW w:w="3292" w:type="dxa"/>
          </w:tcPr>
          <w:p w14:paraId="26BE858D" w14:textId="74BADF4D" w:rsidR="002B35CE" w:rsidRDefault="002B35CE" w:rsidP="00DE54DF">
            <w:r>
              <w:t>Phí chuyển nhượng</w:t>
            </w:r>
          </w:p>
        </w:tc>
        <w:tc>
          <w:tcPr>
            <w:tcW w:w="1856" w:type="dxa"/>
          </w:tcPr>
          <w:p w14:paraId="76162C5D" w14:textId="401573C6" w:rsidR="002B35CE" w:rsidRDefault="002B35CE" w:rsidP="00DE54DF">
            <w:r>
              <w:t>Có</w:t>
            </w:r>
          </w:p>
        </w:tc>
        <w:tc>
          <w:tcPr>
            <w:tcW w:w="4590" w:type="dxa"/>
          </w:tcPr>
          <w:p w14:paraId="4BB0EA30" w14:textId="120754DD" w:rsidR="002B35CE" w:rsidRDefault="002B35CE" w:rsidP="00DE54DF">
            <w:r>
              <w:t>Theo dòng đã chọn trên grid</w:t>
            </w:r>
          </w:p>
        </w:tc>
      </w:tr>
      <w:tr w:rsidR="003F40B2" w:rsidRPr="00A35EE9" w14:paraId="70EC024B" w14:textId="77777777" w:rsidTr="00DE54DF">
        <w:tc>
          <w:tcPr>
            <w:tcW w:w="3292" w:type="dxa"/>
          </w:tcPr>
          <w:p w14:paraId="4821156A" w14:textId="77777777" w:rsidR="003F40B2" w:rsidRDefault="003F40B2" w:rsidP="00DE54DF">
            <w:r>
              <w:t>Số chứng từ trên Core CK</w:t>
            </w:r>
          </w:p>
        </w:tc>
        <w:tc>
          <w:tcPr>
            <w:tcW w:w="1856" w:type="dxa"/>
          </w:tcPr>
          <w:p w14:paraId="383F582D" w14:textId="77777777" w:rsidR="003F40B2" w:rsidRDefault="003F40B2" w:rsidP="00DE54DF">
            <w:r>
              <w:t>Có</w:t>
            </w:r>
          </w:p>
        </w:tc>
        <w:tc>
          <w:tcPr>
            <w:tcW w:w="4590" w:type="dxa"/>
          </w:tcPr>
          <w:p w14:paraId="712699ED" w14:textId="77777777" w:rsidR="003F40B2" w:rsidRDefault="003F40B2" w:rsidP="00DE54DF">
            <w:r>
              <w:t>Nhập</w:t>
            </w:r>
          </w:p>
        </w:tc>
      </w:tr>
      <w:tr w:rsidR="003F40B2" w:rsidRPr="00A35EE9" w14:paraId="52C7152B" w14:textId="77777777" w:rsidTr="00DE54DF">
        <w:tc>
          <w:tcPr>
            <w:tcW w:w="3292" w:type="dxa"/>
          </w:tcPr>
          <w:p w14:paraId="2920F859" w14:textId="0A99A118" w:rsidR="003F40B2" w:rsidRDefault="003F40B2" w:rsidP="002B35CE">
            <w:r>
              <w:t xml:space="preserve">Ngày </w:t>
            </w:r>
            <w:r w:rsidR="002B35CE">
              <w:t>chuyển nhượng</w:t>
            </w:r>
          </w:p>
        </w:tc>
        <w:tc>
          <w:tcPr>
            <w:tcW w:w="1856" w:type="dxa"/>
          </w:tcPr>
          <w:p w14:paraId="70E446F8" w14:textId="77777777" w:rsidR="003F40B2" w:rsidRDefault="003F40B2" w:rsidP="00DE54DF">
            <w:r>
              <w:t>Có</w:t>
            </w:r>
          </w:p>
        </w:tc>
        <w:tc>
          <w:tcPr>
            <w:tcW w:w="4590" w:type="dxa"/>
          </w:tcPr>
          <w:p w14:paraId="008393BB" w14:textId="77777777" w:rsidR="003F40B2" w:rsidRDefault="003F40B2" w:rsidP="00DE54DF">
            <w:r>
              <w:t>Nhập ngày &lt;= ngày hệ thống</w:t>
            </w:r>
          </w:p>
        </w:tc>
      </w:tr>
    </w:tbl>
    <w:p w14:paraId="3A840138" w14:textId="77777777" w:rsidR="003F40B2" w:rsidRDefault="003F40B2" w:rsidP="003F40B2">
      <w:pPr>
        <w:rPr>
          <w:lang w:bidi="en-US"/>
        </w:rPr>
      </w:pPr>
    </w:p>
    <w:p w14:paraId="752F842D" w14:textId="77777777" w:rsidR="003F40B2" w:rsidRDefault="003F40B2" w:rsidP="003F40B2">
      <w:pPr>
        <w:pStyle w:val="Heading4"/>
      </w:pPr>
      <w:bookmarkStart w:id="1488" w:name="_Toc78535596"/>
      <w:r>
        <w:t>Quy tắc xử lý</w:t>
      </w:r>
      <w:bookmarkEnd w:id="1488"/>
    </w:p>
    <w:p w14:paraId="022DD76A" w14:textId="2C89A88F" w:rsidR="002B35CE" w:rsidRPr="00A90D70" w:rsidRDefault="002B35CE" w:rsidP="002B35CE">
      <w:pPr>
        <w:pStyle w:val="ListParagraph"/>
        <w:numPr>
          <w:ilvl w:val="0"/>
          <w:numId w:val="3"/>
        </w:numPr>
        <w:rPr>
          <w:lang w:bidi="en-US"/>
        </w:rPr>
      </w:pPr>
      <w:r>
        <w:rPr>
          <w:lang w:bidi="en-US"/>
        </w:rPr>
        <w:t>Button “Xác nhận”</w:t>
      </w:r>
    </w:p>
    <w:p w14:paraId="33ADB58E" w14:textId="6F1F5CB7" w:rsidR="002B35CE" w:rsidRDefault="002B35CE" w:rsidP="002B35CE">
      <w:pPr>
        <w:ind w:left="720"/>
        <w:rPr>
          <w:lang w:bidi="en-US"/>
        </w:rPr>
      </w:pPr>
      <w:r>
        <w:rPr>
          <w:lang w:bidi="en-US"/>
        </w:rPr>
        <w:t xml:space="preserve">Sinh giao dịch 2101 – “Xác nhận chuyển nhượng HĐ bán” với type = ‘A’ </w:t>
      </w:r>
      <w:r w:rsidR="0034536B">
        <w:rPr>
          <w:lang w:bidi="en-US"/>
        </w:rPr>
        <w:t>(Có make/check)</w:t>
      </w:r>
    </w:p>
    <w:p w14:paraId="2A1ADD55" w14:textId="77777777" w:rsidR="002B35CE" w:rsidRDefault="002B35CE" w:rsidP="002B35CE">
      <w:pPr>
        <w:pStyle w:val="ListParagraph"/>
        <w:numPr>
          <w:ilvl w:val="1"/>
          <w:numId w:val="3"/>
        </w:numPr>
        <w:rPr>
          <w:lang w:bidi="en-US"/>
        </w:rPr>
      </w:pPr>
      <w:r>
        <w:rPr>
          <w:lang w:bidi="en-US"/>
        </w:rPr>
        <w:t>Appcheck:</w:t>
      </w:r>
    </w:p>
    <w:p w14:paraId="73286BCC" w14:textId="77777777" w:rsidR="002701E7" w:rsidRDefault="002701E7" w:rsidP="002B35CE">
      <w:pPr>
        <w:pStyle w:val="ListParagraph"/>
        <w:numPr>
          <w:ilvl w:val="2"/>
          <w:numId w:val="3"/>
        </w:numPr>
        <w:rPr>
          <w:lang w:bidi="en-US"/>
        </w:rPr>
      </w:pPr>
      <w:r>
        <w:rPr>
          <w:lang w:bidi="en-US"/>
        </w:rPr>
        <w:t>reqlog.tltxcd = ‘8102’ and reqlog.status = ‘P’ and reqlog.confirmno = oxmast.confirmno and oxmast.status = ‘C’</w:t>
      </w:r>
    </w:p>
    <w:p w14:paraId="072C2531" w14:textId="70BC6373" w:rsidR="002B35CE" w:rsidRDefault="002B35CE" w:rsidP="002B35CE">
      <w:pPr>
        <w:pStyle w:val="ListParagraph"/>
        <w:numPr>
          <w:ilvl w:val="2"/>
          <w:numId w:val="3"/>
        </w:numPr>
        <w:rPr>
          <w:lang w:bidi="en-US"/>
        </w:rPr>
      </w:pPr>
      <w:r>
        <w:rPr>
          <w:lang w:bidi="en-US"/>
        </w:rPr>
        <w:t>semast.trade của người bán phải &gt;= khối lượng giao dịch</w:t>
      </w:r>
    </w:p>
    <w:p w14:paraId="064013AA" w14:textId="633F0EFD" w:rsidR="002701E7" w:rsidRDefault="002701E7" w:rsidP="002B35CE">
      <w:pPr>
        <w:pStyle w:val="ListParagraph"/>
        <w:numPr>
          <w:ilvl w:val="2"/>
          <w:numId w:val="3"/>
        </w:numPr>
        <w:rPr>
          <w:lang w:bidi="en-US"/>
        </w:rPr>
      </w:pPr>
      <w:r>
        <w:rPr>
          <w:lang w:bidi="en-US"/>
        </w:rPr>
        <w:t>semast.secured của người bán phải &gt;= khối lượng giao dịch</w:t>
      </w:r>
    </w:p>
    <w:p w14:paraId="439B7E60" w14:textId="2134DB9B" w:rsidR="002B35CE" w:rsidRDefault="002B35CE" w:rsidP="002B35CE">
      <w:pPr>
        <w:pStyle w:val="ListParagraph"/>
        <w:numPr>
          <w:ilvl w:val="1"/>
          <w:numId w:val="3"/>
        </w:numPr>
        <w:rPr>
          <w:lang w:bidi="en-US"/>
        </w:rPr>
      </w:pPr>
      <w:commentRangeStart w:id="1489"/>
      <w:r>
        <w:rPr>
          <w:lang w:bidi="en-US"/>
        </w:rPr>
        <w:t>Appupdate</w:t>
      </w:r>
      <w:commentRangeEnd w:id="1489"/>
      <w:r w:rsidR="002701E7">
        <w:rPr>
          <w:rStyle w:val="CommentReference"/>
        </w:rPr>
        <w:commentReference w:id="1489"/>
      </w:r>
      <w:r w:rsidR="0034536B">
        <w:rPr>
          <w:lang w:bidi="en-US"/>
        </w:rPr>
        <w:t xml:space="preserve"> khi duyệt giao dịch</w:t>
      </w:r>
    </w:p>
    <w:p w14:paraId="3F4BFDD8" w14:textId="77777777" w:rsidR="002B35CE" w:rsidRDefault="002B35CE" w:rsidP="002B35CE">
      <w:pPr>
        <w:pStyle w:val="ListParagraph"/>
        <w:numPr>
          <w:ilvl w:val="2"/>
          <w:numId w:val="3"/>
        </w:numPr>
        <w:rPr>
          <w:lang w:bidi="en-US"/>
        </w:rPr>
      </w:pPr>
      <w:r>
        <w:rPr>
          <w:lang w:bidi="en-US"/>
        </w:rPr>
        <w:t>Lấy thông tin mã trái phiếu, người mua, người bán, số lượng từ oxmast theo orderid</w:t>
      </w:r>
    </w:p>
    <w:p w14:paraId="7D7D13D9" w14:textId="77777777" w:rsidR="002701E7" w:rsidRDefault="002701E7" w:rsidP="002701E7">
      <w:pPr>
        <w:pStyle w:val="ListParagraph"/>
        <w:numPr>
          <w:ilvl w:val="2"/>
          <w:numId w:val="3"/>
        </w:numPr>
        <w:rPr>
          <w:lang w:bidi="en-US"/>
        </w:rPr>
      </w:pPr>
      <w:r>
        <w:rPr>
          <w:lang w:bidi="en-US"/>
        </w:rPr>
        <w:t>Giảm semast.trade, giảm semast.secured của người bán theo khối lượng tương ứng của giao dịch</w:t>
      </w:r>
    </w:p>
    <w:p w14:paraId="426F751A" w14:textId="77777777" w:rsidR="002701E7" w:rsidRDefault="002701E7" w:rsidP="002701E7">
      <w:pPr>
        <w:pStyle w:val="ListParagraph"/>
        <w:numPr>
          <w:ilvl w:val="2"/>
          <w:numId w:val="3"/>
        </w:numPr>
        <w:rPr>
          <w:lang w:bidi="en-US"/>
        </w:rPr>
      </w:pPr>
      <w:r>
        <w:rPr>
          <w:lang w:bidi="en-US"/>
        </w:rPr>
        <w:t>Insert setran của người bán tương ứng cho 2 bút toán trên với diễn giải = “X/n chuyen nhuong HD ban TP ” + oxmast.contract_no</w:t>
      </w:r>
    </w:p>
    <w:p w14:paraId="1B87F76B" w14:textId="48EC374B" w:rsidR="002B35CE" w:rsidRDefault="002B35CE" w:rsidP="002B35CE">
      <w:pPr>
        <w:pStyle w:val="ListParagraph"/>
        <w:numPr>
          <w:ilvl w:val="2"/>
          <w:numId w:val="3"/>
        </w:numPr>
        <w:rPr>
          <w:lang w:bidi="en-US"/>
        </w:rPr>
      </w:pPr>
      <w:r>
        <w:rPr>
          <w:lang w:bidi="en-US"/>
        </w:rPr>
        <w:t>Giảm semast.receiving, tăng semast.trade của người mua theo khối lượng tương ứng của giao dịch</w:t>
      </w:r>
    </w:p>
    <w:p w14:paraId="4A2B88A8" w14:textId="77777777" w:rsidR="002B35CE" w:rsidRDefault="002B35CE" w:rsidP="002B35CE">
      <w:pPr>
        <w:pStyle w:val="ListParagraph"/>
        <w:numPr>
          <w:ilvl w:val="2"/>
          <w:numId w:val="3"/>
        </w:numPr>
        <w:rPr>
          <w:lang w:bidi="en-US"/>
        </w:rPr>
      </w:pPr>
      <w:r>
        <w:rPr>
          <w:lang w:bidi="en-US"/>
        </w:rPr>
        <w:t>Insert setran của người mua cho 2 bút toán trên với diễn giải = “X/n chuyen nhuong HD ban TP ” + oxmast.contract_no</w:t>
      </w:r>
    </w:p>
    <w:p w14:paraId="03266522" w14:textId="47280BD5" w:rsidR="002B35CE" w:rsidRDefault="002B35CE" w:rsidP="002B35CE">
      <w:pPr>
        <w:pStyle w:val="ListParagraph"/>
        <w:numPr>
          <w:ilvl w:val="2"/>
          <w:numId w:val="3"/>
        </w:numPr>
        <w:rPr>
          <w:lang w:bidi="en-US"/>
        </w:rPr>
      </w:pPr>
      <w:r>
        <w:rPr>
          <w:lang w:bidi="en-US"/>
        </w:rPr>
        <w:t xml:space="preserve">Cập nhật oxmast.transfer_date = ngày </w:t>
      </w:r>
      <w:r w:rsidR="008F7B62">
        <w:rPr>
          <w:lang w:bidi="en-US"/>
        </w:rPr>
        <w:t>chuyển nhượng đã nhập</w:t>
      </w:r>
    </w:p>
    <w:p w14:paraId="7302837E" w14:textId="634EEB9F" w:rsidR="002B35CE" w:rsidRDefault="002B35CE" w:rsidP="002B35CE">
      <w:pPr>
        <w:pStyle w:val="ListParagraph"/>
        <w:numPr>
          <w:ilvl w:val="2"/>
          <w:numId w:val="3"/>
        </w:numPr>
        <w:rPr>
          <w:lang w:bidi="en-US"/>
        </w:rPr>
      </w:pPr>
      <w:r>
        <w:rPr>
          <w:lang w:bidi="en-US"/>
        </w:rPr>
        <w:t>Cập nhật oxmast.</w:t>
      </w:r>
      <w:r w:rsidR="002701E7">
        <w:rPr>
          <w:lang w:bidi="en-US"/>
        </w:rPr>
        <w:t>status = ‘F’</w:t>
      </w:r>
    </w:p>
    <w:p w14:paraId="3FEA1B1A" w14:textId="76E5EE3C" w:rsidR="00460B1A" w:rsidRDefault="00460B1A" w:rsidP="00460B1A">
      <w:pPr>
        <w:pStyle w:val="ListParagraph"/>
        <w:numPr>
          <w:ilvl w:val="2"/>
          <w:numId w:val="3"/>
        </w:numPr>
        <w:rPr>
          <w:lang w:bidi="en-US"/>
        </w:rPr>
      </w:pPr>
      <w:r>
        <w:rPr>
          <w:lang w:bidi="en-US"/>
        </w:rPr>
        <w:t>Update reqlog.reftxnum = số chứng từ trên core CK, reglog.reftxdate = ngày giao dịch trên core CK, reqlog.status = ‘S’</w:t>
      </w:r>
    </w:p>
    <w:p w14:paraId="7812128D" w14:textId="77777777" w:rsidR="00FD0F0E" w:rsidRPr="00FD0F0E" w:rsidRDefault="00FD0F0E" w:rsidP="00FD0F0E">
      <w:pPr>
        <w:pStyle w:val="ListParagraph"/>
        <w:numPr>
          <w:ilvl w:val="2"/>
          <w:numId w:val="3"/>
        </w:numPr>
        <w:rPr>
          <w:color w:val="FF0000"/>
          <w:lang w:bidi="en-US"/>
        </w:rPr>
      </w:pPr>
      <w:r w:rsidRPr="00FD0F0E">
        <w:rPr>
          <w:color w:val="FF0000"/>
          <w:lang w:bidi="en-US"/>
        </w:rPr>
        <w:t>Cập nhật ivmast</w:t>
      </w:r>
    </w:p>
    <w:p w14:paraId="685EA235" w14:textId="2A92085B" w:rsidR="00FD0F0E" w:rsidRPr="00FD0F0E" w:rsidRDefault="00FD0F0E" w:rsidP="00FD0F0E">
      <w:pPr>
        <w:pStyle w:val="ListParagraph"/>
        <w:numPr>
          <w:ilvl w:val="3"/>
          <w:numId w:val="3"/>
        </w:numPr>
        <w:rPr>
          <w:color w:val="FF0000"/>
          <w:lang w:bidi="en-US"/>
        </w:rPr>
      </w:pPr>
      <w:r w:rsidRPr="00FD0F0E">
        <w:rPr>
          <w:color w:val="FF0000"/>
          <w:lang w:bidi="en-US"/>
        </w:rPr>
        <w:t xml:space="preserve">Ghi </w:t>
      </w:r>
      <w:r w:rsidR="00E92203">
        <w:rPr>
          <w:color w:val="FF0000"/>
          <w:lang w:bidi="en-US"/>
        </w:rPr>
        <w:t>giảm</w:t>
      </w:r>
      <w:r w:rsidRPr="00FD0F0E">
        <w:rPr>
          <w:color w:val="FF0000"/>
          <w:lang w:bidi="en-US"/>
        </w:rPr>
        <w:t xml:space="preserve"> ivmast.netting của người mua (acbuyer) = Tổng tiền cần thanh toán. Insert ivtran 2 dòng của người mua với diễn giải = “Thanh toan HD” + oxmast.contract_no</w:t>
      </w:r>
    </w:p>
    <w:p w14:paraId="1181B62E" w14:textId="7EFE7780" w:rsidR="00FD0F0E" w:rsidRPr="00FD0F0E" w:rsidRDefault="00FD0F0E" w:rsidP="00FD0F0E">
      <w:pPr>
        <w:pStyle w:val="ListParagraph"/>
        <w:numPr>
          <w:ilvl w:val="4"/>
          <w:numId w:val="3"/>
        </w:numPr>
        <w:rPr>
          <w:color w:val="FF0000"/>
          <w:lang w:bidi="en-US"/>
        </w:rPr>
      </w:pPr>
      <w:r w:rsidRPr="00FD0F0E">
        <w:rPr>
          <w:color w:val="FF0000"/>
          <w:lang w:bidi="en-US"/>
        </w:rPr>
        <w:t xml:space="preserve">Dòng bút toán ghi </w:t>
      </w:r>
      <w:r w:rsidR="00E92203">
        <w:rPr>
          <w:color w:val="FF0000"/>
          <w:lang w:bidi="en-US"/>
        </w:rPr>
        <w:t>giảm</w:t>
      </w:r>
      <w:r w:rsidR="00E92203" w:rsidRPr="00FD0F0E">
        <w:rPr>
          <w:color w:val="FF0000"/>
          <w:lang w:bidi="en-US"/>
        </w:rPr>
        <w:t xml:space="preserve"> </w:t>
      </w:r>
      <w:r w:rsidRPr="00FD0F0E">
        <w:rPr>
          <w:color w:val="FF0000"/>
          <w:lang w:bidi="en-US"/>
        </w:rPr>
        <w:t>ivmast.netting = Tổng giá trị giao dịch</w:t>
      </w:r>
    </w:p>
    <w:p w14:paraId="3836BDE8" w14:textId="1E3E9283" w:rsidR="00FD0F0E" w:rsidRPr="00FD0F0E" w:rsidRDefault="00FD0F0E" w:rsidP="00FD0F0E">
      <w:pPr>
        <w:pStyle w:val="ListParagraph"/>
        <w:numPr>
          <w:ilvl w:val="4"/>
          <w:numId w:val="3"/>
        </w:numPr>
        <w:rPr>
          <w:color w:val="FF0000"/>
          <w:lang w:bidi="en-US"/>
        </w:rPr>
      </w:pPr>
      <w:r w:rsidRPr="00FD0F0E">
        <w:rPr>
          <w:color w:val="FF0000"/>
          <w:lang w:bidi="en-US"/>
        </w:rPr>
        <w:t xml:space="preserve">Dòng bút toán ghi </w:t>
      </w:r>
      <w:r w:rsidR="00E92203">
        <w:rPr>
          <w:color w:val="FF0000"/>
          <w:lang w:bidi="en-US"/>
        </w:rPr>
        <w:t>giảm</w:t>
      </w:r>
      <w:r w:rsidR="00E92203" w:rsidRPr="00FD0F0E">
        <w:rPr>
          <w:color w:val="FF0000"/>
          <w:lang w:bidi="en-US"/>
        </w:rPr>
        <w:t xml:space="preserve"> </w:t>
      </w:r>
      <w:r w:rsidRPr="00FD0F0E">
        <w:rPr>
          <w:color w:val="FF0000"/>
          <w:lang w:bidi="en-US"/>
        </w:rPr>
        <w:t>ivmast.netting = Tổng phí mua (Chỉ insert nếu phí &lt;&gt; 0)</w:t>
      </w:r>
    </w:p>
    <w:p w14:paraId="272033CA" w14:textId="3CDC95BA" w:rsidR="00FD0F0E" w:rsidRPr="00FD0F0E" w:rsidRDefault="00FD0F0E" w:rsidP="00FD0F0E">
      <w:pPr>
        <w:pStyle w:val="ListParagraph"/>
        <w:numPr>
          <w:ilvl w:val="3"/>
          <w:numId w:val="3"/>
        </w:numPr>
        <w:rPr>
          <w:color w:val="FF0000"/>
          <w:lang w:bidi="en-US"/>
        </w:rPr>
      </w:pPr>
      <w:r w:rsidRPr="00FD0F0E">
        <w:rPr>
          <w:color w:val="FF0000"/>
          <w:lang w:bidi="en-US"/>
        </w:rPr>
        <w:t xml:space="preserve">Ghi </w:t>
      </w:r>
      <w:r w:rsidR="00E92203">
        <w:rPr>
          <w:color w:val="FF0000"/>
          <w:lang w:bidi="en-US"/>
        </w:rPr>
        <w:t>giảm</w:t>
      </w:r>
      <w:r w:rsidR="00E92203" w:rsidRPr="00FD0F0E">
        <w:rPr>
          <w:color w:val="FF0000"/>
          <w:lang w:bidi="en-US"/>
        </w:rPr>
        <w:t xml:space="preserve"> </w:t>
      </w:r>
      <w:r w:rsidRPr="00FD0F0E">
        <w:rPr>
          <w:color w:val="FF0000"/>
          <w:lang w:bidi="en-US"/>
        </w:rPr>
        <w:t xml:space="preserve">ivmast.receiving của người bán = Tổng tiền bán nhận được. Insert 3 dòng ivtran của người bán </w:t>
      </w:r>
    </w:p>
    <w:p w14:paraId="196FA34D" w14:textId="2B321D83" w:rsidR="00FD0F0E" w:rsidRPr="00FD0F0E" w:rsidRDefault="00FD0F0E" w:rsidP="00FD0F0E">
      <w:pPr>
        <w:pStyle w:val="ListParagraph"/>
        <w:numPr>
          <w:ilvl w:val="4"/>
          <w:numId w:val="3"/>
        </w:numPr>
        <w:rPr>
          <w:color w:val="FF0000"/>
          <w:lang w:bidi="en-US"/>
        </w:rPr>
      </w:pPr>
      <w:r w:rsidRPr="00FD0F0E">
        <w:rPr>
          <w:color w:val="FF0000"/>
          <w:lang w:bidi="en-US"/>
        </w:rPr>
        <w:t xml:space="preserve">Dòng bút toán </w:t>
      </w:r>
      <w:r w:rsidR="00E92203">
        <w:rPr>
          <w:color w:val="FF0000"/>
          <w:lang w:bidi="en-US"/>
        </w:rPr>
        <w:t>giảm</w:t>
      </w:r>
      <w:r w:rsidR="00E92203" w:rsidRPr="00FD0F0E">
        <w:rPr>
          <w:color w:val="FF0000"/>
          <w:lang w:bidi="en-US"/>
        </w:rPr>
        <w:t xml:space="preserve"> </w:t>
      </w:r>
      <w:r w:rsidRPr="00FD0F0E">
        <w:rPr>
          <w:color w:val="FF0000"/>
          <w:lang w:bidi="en-US"/>
        </w:rPr>
        <w:t>receiving = Tổng giá trị giao dịch =&gt; description = “Thanh toan HD” + oxmast.contract_no</w:t>
      </w:r>
    </w:p>
    <w:p w14:paraId="6AD88F6C" w14:textId="575ED279" w:rsidR="00FD0F0E" w:rsidRPr="00FD0F0E" w:rsidRDefault="00FD0F0E" w:rsidP="00FD0F0E">
      <w:pPr>
        <w:pStyle w:val="ListParagraph"/>
        <w:numPr>
          <w:ilvl w:val="4"/>
          <w:numId w:val="3"/>
        </w:numPr>
        <w:rPr>
          <w:color w:val="FF0000"/>
          <w:lang w:bidi="en-US"/>
        </w:rPr>
      </w:pPr>
      <w:r w:rsidRPr="00FD0F0E">
        <w:rPr>
          <w:color w:val="FF0000"/>
          <w:lang w:bidi="en-US"/>
        </w:rPr>
        <w:t xml:space="preserve">Dòng bút toán </w:t>
      </w:r>
      <w:r w:rsidR="00E92203">
        <w:rPr>
          <w:color w:val="FF0000"/>
          <w:lang w:bidi="en-US"/>
        </w:rPr>
        <w:t>tăng</w:t>
      </w:r>
      <w:r w:rsidRPr="00FD0F0E">
        <w:rPr>
          <w:color w:val="FF0000"/>
          <w:lang w:bidi="en-US"/>
        </w:rPr>
        <w:t xml:space="preserve"> receiving = Phí người bán (Chỉ insert nếu phí &lt;&gt; 0) =&gt; description = “Tu choi HD” + oxmast.contract_no</w:t>
      </w:r>
    </w:p>
    <w:p w14:paraId="110302E5" w14:textId="311EBEB9" w:rsidR="00FD0F0E" w:rsidRPr="00FD0F0E" w:rsidRDefault="00FD0F0E" w:rsidP="00FD0F0E">
      <w:pPr>
        <w:pStyle w:val="ListParagraph"/>
        <w:numPr>
          <w:ilvl w:val="4"/>
          <w:numId w:val="3"/>
        </w:numPr>
        <w:rPr>
          <w:color w:val="FF0000"/>
          <w:lang w:bidi="en-US"/>
        </w:rPr>
      </w:pPr>
      <w:r w:rsidRPr="00FD0F0E">
        <w:rPr>
          <w:color w:val="FF0000"/>
          <w:lang w:bidi="en-US"/>
        </w:rPr>
        <w:lastRenderedPageBreak/>
        <w:t xml:space="preserve">Dòng bút toán </w:t>
      </w:r>
      <w:r w:rsidR="00E92203">
        <w:rPr>
          <w:color w:val="FF0000"/>
          <w:lang w:bidi="en-US"/>
        </w:rPr>
        <w:t>tăng</w:t>
      </w:r>
      <w:r w:rsidR="00E92203" w:rsidRPr="00FD0F0E">
        <w:rPr>
          <w:color w:val="FF0000"/>
          <w:lang w:bidi="en-US"/>
        </w:rPr>
        <w:t xml:space="preserve"> </w:t>
      </w:r>
      <w:r w:rsidRPr="00FD0F0E">
        <w:rPr>
          <w:color w:val="FF0000"/>
          <w:lang w:bidi="en-US"/>
        </w:rPr>
        <w:t>receiving = Thuế bán (Chỉ insert nếu thuế &lt;&gt; 0) =&gt; description = “Tu choi HD” + oxmast.contract_no</w:t>
      </w:r>
    </w:p>
    <w:p w14:paraId="0275A617" w14:textId="77777777" w:rsidR="002B35CE" w:rsidRPr="00F80625" w:rsidRDefault="002B35CE" w:rsidP="002B35CE">
      <w:pPr>
        <w:rPr>
          <w:lang w:bidi="en-US"/>
        </w:rPr>
      </w:pPr>
    </w:p>
    <w:p w14:paraId="7671600C" w14:textId="00D53B0C" w:rsidR="002B35CE" w:rsidRPr="00A90D70" w:rsidRDefault="002B35CE" w:rsidP="002B35CE">
      <w:pPr>
        <w:pStyle w:val="ListParagraph"/>
        <w:numPr>
          <w:ilvl w:val="0"/>
          <w:numId w:val="3"/>
        </w:numPr>
        <w:rPr>
          <w:lang w:bidi="en-US"/>
        </w:rPr>
      </w:pPr>
      <w:r>
        <w:rPr>
          <w:lang w:bidi="en-US"/>
        </w:rPr>
        <w:t>Button “</w:t>
      </w:r>
      <w:r w:rsidR="002701E7">
        <w:rPr>
          <w:lang w:bidi="en-US"/>
        </w:rPr>
        <w:t>Từ chối</w:t>
      </w:r>
      <w:r>
        <w:rPr>
          <w:lang w:bidi="en-US"/>
        </w:rPr>
        <w:t>”</w:t>
      </w:r>
    </w:p>
    <w:p w14:paraId="767EA631" w14:textId="6F5BDF28" w:rsidR="002B35CE" w:rsidRDefault="002B35CE" w:rsidP="002B35CE">
      <w:pPr>
        <w:ind w:left="720"/>
        <w:rPr>
          <w:lang w:bidi="en-US"/>
        </w:rPr>
      </w:pPr>
      <w:r>
        <w:rPr>
          <w:lang w:bidi="en-US"/>
        </w:rPr>
        <w:t>Sinh giao dịch 2101 – “Xác nhận chuyển nhượng HĐ bán” với type = ‘P’ (</w:t>
      </w:r>
      <w:r w:rsidR="00B51D56">
        <w:rPr>
          <w:lang w:bidi="en-US"/>
        </w:rPr>
        <w:t>Có make/check</w:t>
      </w:r>
      <w:r>
        <w:rPr>
          <w:lang w:bidi="en-US"/>
        </w:rPr>
        <w:t>)</w:t>
      </w:r>
    </w:p>
    <w:p w14:paraId="73BAA3E7" w14:textId="77777777" w:rsidR="002B35CE" w:rsidRDefault="002B35CE" w:rsidP="002B35CE">
      <w:pPr>
        <w:pStyle w:val="ListParagraph"/>
        <w:numPr>
          <w:ilvl w:val="1"/>
          <w:numId w:val="3"/>
        </w:numPr>
        <w:rPr>
          <w:lang w:bidi="en-US"/>
        </w:rPr>
      </w:pPr>
      <w:r>
        <w:rPr>
          <w:lang w:bidi="en-US"/>
        </w:rPr>
        <w:t>Appcheck:</w:t>
      </w:r>
    </w:p>
    <w:p w14:paraId="3600EA25" w14:textId="77777777" w:rsidR="002701E7" w:rsidRDefault="002701E7" w:rsidP="002701E7">
      <w:pPr>
        <w:pStyle w:val="ListParagraph"/>
        <w:numPr>
          <w:ilvl w:val="2"/>
          <w:numId w:val="3"/>
        </w:numPr>
        <w:rPr>
          <w:lang w:bidi="en-US"/>
        </w:rPr>
      </w:pPr>
      <w:r>
        <w:rPr>
          <w:lang w:bidi="en-US"/>
        </w:rPr>
        <w:t>reqlog.tltxcd = ‘8102’ and reqlog.status = ‘P’ and reqlog.confirmno = oxmast.confirmno and oxmast.status = ‘C’</w:t>
      </w:r>
    </w:p>
    <w:p w14:paraId="5C2367A7" w14:textId="77777777" w:rsidR="002701E7" w:rsidRDefault="002701E7" w:rsidP="002701E7">
      <w:pPr>
        <w:pStyle w:val="ListParagraph"/>
        <w:numPr>
          <w:ilvl w:val="2"/>
          <w:numId w:val="3"/>
        </w:numPr>
        <w:rPr>
          <w:lang w:bidi="en-US"/>
        </w:rPr>
      </w:pPr>
      <w:r>
        <w:rPr>
          <w:lang w:bidi="en-US"/>
        </w:rPr>
        <w:t>semast.trade của người bán phải &gt;= khối lượng giao dịch</w:t>
      </w:r>
    </w:p>
    <w:p w14:paraId="554C662E" w14:textId="77777777" w:rsidR="002701E7" w:rsidRDefault="002701E7" w:rsidP="002701E7">
      <w:pPr>
        <w:pStyle w:val="ListParagraph"/>
        <w:numPr>
          <w:ilvl w:val="2"/>
          <w:numId w:val="3"/>
        </w:numPr>
        <w:rPr>
          <w:lang w:bidi="en-US"/>
        </w:rPr>
      </w:pPr>
      <w:r>
        <w:rPr>
          <w:lang w:bidi="en-US"/>
        </w:rPr>
        <w:t>semast.secured của người bán phải &gt;= khối lượng giao dịch</w:t>
      </w:r>
    </w:p>
    <w:p w14:paraId="4FFDEBAA" w14:textId="03D99E35" w:rsidR="002B35CE" w:rsidRDefault="002B35CE" w:rsidP="002B35CE">
      <w:pPr>
        <w:pStyle w:val="ListParagraph"/>
        <w:numPr>
          <w:ilvl w:val="1"/>
          <w:numId w:val="3"/>
        </w:numPr>
        <w:rPr>
          <w:lang w:bidi="en-US"/>
        </w:rPr>
      </w:pPr>
      <w:r>
        <w:rPr>
          <w:lang w:bidi="en-US"/>
        </w:rPr>
        <w:t>Appupdate</w:t>
      </w:r>
      <w:r w:rsidR="0034536B">
        <w:rPr>
          <w:lang w:bidi="en-US"/>
        </w:rPr>
        <w:t xml:space="preserve"> khi duyệt giao dịch</w:t>
      </w:r>
    </w:p>
    <w:p w14:paraId="184DA0C9" w14:textId="77777777" w:rsidR="00460B1A" w:rsidRPr="00296454" w:rsidRDefault="00460B1A" w:rsidP="00460B1A">
      <w:pPr>
        <w:pStyle w:val="ListParagraph"/>
        <w:numPr>
          <w:ilvl w:val="2"/>
          <w:numId w:val="3"/>
        </w:numPr>
        <w:rPr>
          <w:lang w:bidi="en-US"/>
        </w:rPr>
      </w:pPr>
      <w:r>
        <w:rPr>
          <w:lang w:bidi="en-US"/>
        </w:rPr>
        <w:t>Update reqlog.reftxnum = số chứng từ trên core CK, reglog.reftxdate = ngày giao dịch trên core CK, reqlog.status = ‘S’</w:t>
      </w:r>
    </w:p>
    <w:p w14:paraId="451B6847" w14:textId="3BFFD3C3" w:rsidR="002B35CE" w:rsidRDefault="002701E7" w:rsidP="002B35CE">
      <w:pPr>
        <w:pStyle w:val="ListParagraph"/>
        <w:numPr>
          <w:ilvl w:val="2"/>
          <w:numId w:val="3"/>
        </w:numPr>
        <w:rPr>
          <w:lang w:bidi="en-US"/>
        </w:rPr>
      </w:pPr>
      <w:commentRangeStart w:id="1490"/>
      <w:r>
        <w:rPr>
          <w:lang w:bidi="en-US"/>
        </w:rPr>
        <w:t>Hủy HĐ</w:t>
      </w:r>
      <w:commentRangeEnd w:id="1490"/>
      <w:r>
        <w:rPr>
          <w:rStyle w:val="CommentReference"/>
        </w:rPr>
        <w:commentReference w:id="1490"/>
      </w:r>
    </w:p>
    <w:p w14:paraId="606BBDB9" w14:textId="77777777" w:rsidR="002701E7" w:rsidRDefault="002701E7" w:rsidP="002701E7">
      <w:pPr>
        <w:pStyle w:val="ListParagraph"/>
        <w:numPr>
          <w:ilvl w:val="3"/>
          <w:numId w:val="3"/>
        </w:numPr>
        <w:rPr>
          <w:lang w:bidi="en-US"/>
        </w:rPr>
      </w:pPr>
      <w:r>
        <w:rPr>
          <w:lang w:bidi="en-US"/>
        </w:rPr>
        <w:t>Cập nhật oxmast.status = ‘R’</w:t>
      </w:r>
    </w:p>
    <w:p w14:paraId="205A52E7" w14:textId="436AA695" w:rsidR="002701E7" w:rsidRDefault="002701E7" w:rsidP="002701E7">
      <w:pPr>
        <w:pStyle w:val="ListParagraph"/>
        <w:numPr>
          <w:ilvl w:val="3"/>
          <w:numId w:val="3"/>
        </w:numPr>
        <w:rPr>
          <w:lang w:bidi="en-US"/>
        </w:rPr>
      </w:pPr>
      <w:r>
        <w:rPr>
          <w:lang w:bidi="en-US"/>
        </w:rPr>
        <w:t xml:space="preserve">giảm semast.secured (= oxmast.execqtty) của người bán (acseller). Insert setran bút toán giảm secured tương ứng =&gt; description = “Tu choi </w:t>
      </w:r>
      <w:r w:rsidR="0034536B">
        <w:rPr>
          <w:lang w:bidi="en-US"/>
        </w:rPr>
        <w:t>chuyen nhuong</w:t>
      </w:r>
      <w:r>
        <w:rPr>
          <w:lang w:bidi="en-US"/>
        </w:rPr>
        <w:t>” + oxmast.contract_no</w:t>
      </w:r>
    </w:p>
    <w:p w14:paraId="442B2296" w14:textId="77777777" w:rsidR="002701E7" w:rsidRDefault="002701E7" w:rsidP="002701E7">
      <w:pPr>
        <w:pStyle w:val="ListParagraph"/>
        <w:numPr>
          <w:ilvl w:val="3"/>
          <w:numId w:val="3"/>
        </w:numPr>
        <w:rPr>
          <w:lang w:bidi="en-US"/>
        </w:rPr>
      </w:pPr>
      <w:r>
        <w:rPr>
          <w:lang w:bidi="en-US"/>
        </w:rPr>
        <w:t>Giảm oxpost.firmqtty (=oxmast.execqtty), oxpost.firmamt (=oxmast.execamt) của lệnh chào tương ứng trong oxpost</w:t>
      </w:r>
    </w:p>
    <w:p w14:paraId="45DAB6F3" w14:textId="21F05FF9" w:rsidR="002701E7" w:rsidRDefault="002701E7" w:rsidP="002701E7">
      <w:pPr>
        <w:pStyle w:val="ListParagraph"/>
        <w:numPr>
          <w:ilvl w:val="3"/>
          <w:numId w:val="3"/>
        </w:numPr>
        <w:rPr>
          <w:lang w:bidi="en-US"/>
        </w:rPr>
      </w:pPr>
      <w:r>
        <w:rPr>
          <w:lang w:bidi="en-US"/>
        </w:rPr>
        <w:t xml:space="preserve">Ghi giảm ivmast.netting của người mua (acbuyer) = Tổng tiền cần thanh toán. Insert ivtran 2 dòng của người mua với diễn giải = “Tu choi </w:t>
      </w:r>
      <w:r w:rsidR="00336FFA">
        <w:rPr>
          <w:lang w:bidi="en-US"/>
        </w:rPr>
        <w:t>chuyen nhuong</w:t>
      </w:r>
      <w:r>
        <w:rPr>
          <w:lang w:bidi="en-US"/>
        </w:rPr>
        <w:t>” + oxmast.contract_no</w:t>
      </w:r>
    </w:p>
    <w:p w14:paraId="72A955AD" w14:textId="77777777" w:rsidR="002701E7" w:rsidRDefault="002701E7" w:rsidP="002701E7">
      <w:pPr>
        <w:pStyle w:val="ListParagraph"/>
        <w:numPr>
          <w:ilvl w:val="4"/>
          <w:numId w:val="3"/>
        </w:numPr>
        <w:rPr>
          <w:lang w:bidi="en-US"/>
        </w:rPr>
      </w:pPr>
      <w:r>
        <w:rPr>
          <w:lang w:bidi="en-US"/>
        </w:rPr>
        <w:t>Dòng bút toán ghi giảm ivmast.netting = Tổng giá trị giao dịch</w:t>
      </w:r>
    </w:p>
    <w:p w14:paraId="6548C009" w14:textId="77777777" w:rsidR="002701E7" w:rsidRDefault="002701E7" w:rsidP="002701E7">
      <w:pPr>
        <w:pStyle w:val="ListParagraph"/>
        <w:numPr>
          <w:ilvl w:val="4"/>
          <w:numId w:val="3"/>
        </w:numPr>
        <w:rPr>
          <w:lang w:bidi="en-US"/>
        </w:rPr>
      </w:pPr>
      <w:r>
        <w:rPr>
          <w:lang w:bidi="en-US"/>
        </w:rPr>
        <w:t>Dòng bút toán ghi giảm ivmast.netting = Tổng phí mua (Chỉ insert nếu phí &lt;&gt; 0)</w:t>
      </w:r>
    </w:p>
    <w:p w14:paraId="32FC1294" w14:textId="6C60E0E2" w:rsidR="002701E7" w:rsidRDefault="002701E7" w:rsidP="002701E7">
      <w:pPr>
        <w:pStyle w:val="ListParagraph"/>
        <w:numPr>
          <w:ilvl w:val="3"/>
          <w:numId w:val="3"/>
        </w:numPr>
        <w:rPr>
          <w:lang w:bidi="en-US"/>
        </w:rPr>
      </w:pPr>
      <w:r>
        <w:rPr>
          <w:lang w:bidi="en-US"/>
        </w:rPr>
        <w:t xml:space="preserve">Ghi giảm semast.receiving của người mua (acbuyer) = oxmast.execqtty. Insert setran bút toán tương ứng =&gt; description = “Tu choi </w:t>
      </w:r>
      <w:r w:rsidR="00336FFA">
        <w:rPr>
          <w:lang w:bidi="en-US"/>
        </w:rPr>
        <w:t>chuyen nhuong</w:t>
      </w:r>
      <w:r>
        <w:rPr>
          <w:lang w:bidi="en-US"/>
        </w:rPr>
        <w:t>” + oxmast.contract_no</w:t>
      </w:r>
    </w:p>
    <w:p w14:paraId="0B619488" w14:textId="77777777" w:rsidR="002701E7" w:rsidRPr="00E35456" w:rsidRDefault="002701E7" w:rsidP="002701E7">
      <w:pPr>
        <w:pStyle w:val="ListParagraph"/>
        <w:numPr>
          <w:ilvl w:val="3"/>
          <w:numId w:val="3"/>
        </w:numPr>
        <w:rPr>
          <w:lang w:bidi="en-US"/>
        </w:rPr>
      </w:pPr>
      <w:r w:rsidRPr="00E35456">
        <w:rPr>
          <w:lang w:bidi="en-US"/>
        </w:rPr>
        <w:t xml:space="preserve">Ghi giảm ivmast.receiving của người bán = Tổng tiền bán nhận được. Insert 3 dòng ivtran của người bán </w:t>
      </w:r>
    </w:p>
    <w:p w14:paraId="398BD3F0" w14:textId="2CA891EA" w:rsidR="002701E7" w:rsidRPr="00E35456" w:rsidRDefault="002701E7" w:rsidP="002701E7">
      <w:pPr>
        <w:pStyle w:val="ListParagraph"/>
        <w:numPr>
          <w:ilvl w:val="4"/>
          <w:numId w:val="3"/>
        </w:numPr>
        <w:rPr>
          <w:lang w:bidi="en-US"/>
        </w:rPr>
      </w:pPr>
      <w:r w:rsidRPr="00E35456">
        <w:rPr>
          <w:lang w:bidi="en-US"/>
        </w:rPr>
        <w:t xml:space="preserve">Dòng bút toán giảm receiving = Tổng giá trị giao dịch =&gt; description = </w:t>
      </w:r>
      <w:r>
        <w:rPr>
          <w:lang w:bidi="en-US"/>
        </w:rPr>
        <w:t xml:space="preserve">“Tu choi </w:t>
      </w:r>
      <w:r w:rsidR="00336FFA">
        <w:rPr>
          <w:lang w:bidi="en-US"/>
        </w:rPr>
        <w:t>chuyen nhuong</w:t>
      </w:r>
      <w:r>
        <w:rPr>
          <w:lang w:bidi="en-US"/>
        </w:rPr>
        <w:t>” + oxmast.contract_no</w:t>
      </w:r>
    </w:p>
    <w:p w14:paraId="444E704F" w14:textId="46E3FD9B" w:rsidR="002701E7" w:rsidRPr="00E35456" w:rsidRDefault="002701E7" w:rsidP="002701E7">
      <w:pPr>
        <w:pStyle w:val="ListParagraph"/>
        <w:numPr>
          <w:ilvl w:val="4"/>
          <w:numId w:val="3"/>
        </w:numPr>
        <w:rPr>
          <w:lang w:bidi="en-US"/>
        </w:rPr>
      </w:pPr>
      <w:r w:rsidRPr="00E35456">
        <w:rPr>
          <w:lang w:bidi="en-US"/>
        </w:rPr>
        <w:t xml:space="preserve">Dòng bút toán tăng receiving = Phí người bán (Chỉ insert nếu phí &lt;&gt; 0) =&gt; description = </w:t>
      </w:r>
      <w:r>
        <w:rPr>
          <w:lang w:bidi="en-US"/>
        </w:rPr>
        <w:t xml:space="preserve">“Tu choi </w:t>
      </w:r>
      <w:r w:rsidR="00336FFA">
        <w:rPr>
          <w:lang w:bidi="en-US"/>
        </w:rPr>
        <w:t>chuyen nhuong</w:t>
      </w:r>
      <w:r>
        <w:rPr>
          <w:lang w:bidi="en-US"/>
        </w:rPr>
        <w:t>” + oxmast.contract_no</w:t>
      </w:r>
    </w:p>
    <w:p w14:paraId="1037638A" w14:textId="0DBFE5B3" w:rsidR="002701E7" w:rsidRPr="00E35456" w:rsidRDefault="002701E7" w:rsidP="002701E7">
      <w:pPr>
        <w:pStyle w:val="ListParagraph"/>
        <w:numPr>
          <w:ilvl w:val="4"/>
          <w:numId w:val="3"/>
        </w:numPr>
        <w:rPr>
          <w:lang w:bidi="en-US"/>
        </w:rPr>
      </w:pPr>
      <w:r w:rsidRPr="00E35456">
        <w:rPr>
          <w:lang w:bidi="en-US"/>
        </w:rPr>
        <w:t xml:space="preserve">Dòng bút toán tăng receiving = Thuế bán (Chỉ insert nếu thuế &lt;&gt; 0) =&gt; description = </w:t>
      </w:r>
      <w:r>
        <w:rPr>
          <w:lang w:bidi="en-US"/>
        </w:rPr>
        <w:t xml:space="preserve">“Tu choi </w:t>
      </w:r>
      <w:r w:rsidR="00336FFA">
        <w:rPr>
          <w:lang w:bidi="en-US"/>
        </w:rPr>
        <w:t>chuyen nhuong</w:t>
      </w:r>
      <w:r>
        <w:rPr>
          <w:lang w:bidi="en-US"/>
        </w:rPr>
        <w:t>” + oxmast.contract_no</w:t>
      </w:r>
    </w:p>
    <w:p w14:paraId="37F25AA2" w14:textId="77777777" w:rsidR="002701E7" w:rsidRDefault="002701E7" w:rsidP="002701E7">
      <w:pPr>
        <w:pStyle w:val="ListParagraph"/>
        <w:numPr>
          <w:ilvl w:val="3"/>
          <w:numId w:val="3"/>
        </w:numPr>
        <w:rPr>
          <w:lang w:bidi="en-US"/>
        </w:rPr>
      </w:pPr>
      <w:r>
        <w:rPr>
          <w:lang w:bidi="en-US"/>
        </w:rPr>
        <w:t>Hoàn hạn mức bán ra đã ghi nhận:</w:t>
      </w:r>
    </w:p>
    <w:p w14:paraId="678BC6DA" w14:textId="77777777" w:rsidR="002701E7" w:rsidRPr="00E35456" w:rsidRDefault="002701E7" w:rsidP="002701E7">
      <w:pPr>
        <w:pStyle w:val="ListParagraph"/>
        <w:numPr>
          <w:ilvl w:val="4"/>
          <w:numId w:val="3"/>
        </w:numPr>
        <w:rPr>
          <w:lang w:bidi="en-US"/>
        </w:rPr>
      </w:pPr>
      <w:r w:rsidRPr="00E35456">
        <w:rPr>
          <w:lang w:bidi="en-US"/>
        </w:rPr>
        <w:t>Cập nhật các dòng trong solddtl có confirmno = oxmast.confirmno &amp; type = ‘D’ &amp; deltd = ‘N’ =&gt; cập nhật deltd = ‘Y’</w:t>
      </w:r>
    </w:p>
    <w:p w14:paraId="78587667" w14:textId="77777777" w:rsidR="002701E7" w:rsidRPr="00E35456" w:rsidRDefault="002701E7" w:rsidP="002701E7">
      <w:pPr>
        <w:pStyle w:val="ListParagraph"/>
        <w:numPr>
          <w:ilvl w:val="4"/>
          <w:numId w:val="3"/>
        </w:numPr>
        <w:rPr>
          <w:lang w:bidi="en-US"/>
        </w:rPr>
      </w:pPr>
      <w:r w:rsidRPr="00E35456">
        <w:rPr>
          <w:lang w:bidi="en-US"/>
        </w:rPr>
        <w:t>Cập nhật các dòng trong solddtl có return_confirmno = oxmast.confirmno &amp; type = ‘C’ &amp; deltd = ‘N’ =&gt; cập nhật deltd = ‘Y’</w:t>
      </w:r>
    </w:p>
    <w:p w14:paraId="74C34C1E" w14:textId="77777777" w:rsidR="002701E7" w:rsidRDefault="002701E7" w:rsidP="002701E7">
      <w:pPr>
        <w:pStyle w:val="ListParagraph"/>
        <w:numPr>
          <w:ilvl w:val="3"/>
          <w:numId w:val="3"/>
        </w:numPr>
        <w:rPr>
          <w:lang w:bidi="en-US"/>
        </w:rPr>
      </w:pPr>
      <w:r>
        <w:rPr>
          <w:lang w:bidi="en-US"/>
        </w:rPr>
        <w:t>Hoàn hạn mức mua lại đã ghi nhận</w:t>
      </w:r>
    </w:p>
    <w:p w14:paraId="034C2119" w14:textId="77777777" w:rsidR="002701E7" w:rsidRPr="00E35456" w:rsidRDefault="002701E7" w:rsidP="002701E7">
      <w:pPr>
        <w:pStyle w:val="ListParagraph"/>
        <w:numPr>
          <w:ilvl w:val="4"/>
          <w:numId w:val="3"/>
        </w:numPr>
        <w:rPr>
          <w:lang w:bidi="en-US"/>
        </w:rPr>
      </w:pPr>
      <w:r w:rsidRPr="00E35456">
        <w:rPr>
          <w:lang w:bidi="en-US"/>
        </w:rPr>
        <w:t>Tìm các dòng trong boughtdtl có confirmno = oxmast.confirmno &amp; type = ‘C’ &amp; deltd = ‘N’ =&gt; lấy giá trị return_confirmno &amp; qtty =&gt; Tìm đến dòng trong boughtdtl có confirmno = return_confirmno vừa mới lấy được &amp; type = ‘D’ &amp; deltd = ‘N’, ghi giảm giá trị return_qtty = qtty vừa lấy được, giảm return_limit = decode(limits.method</w:t>
      </w:r>
      <w:r>
        <w:rPr>
          <w:lang w:bidi="en-US"/>
        </w:rPr>
        <w:t xml:space="preserve"> của HM tổng</w:t>
      </w:r>
      <w:r w:rsidRPr="00E35456">
        <w:rPr>
          <w:lang w:bidi="en-US"/>
        </w:rPr>
        <w:t xml:space="preserve">, ‘F’, </w:t>
      </w:r>
      <w:r w:rsidRPr="00E35456">
        <w:rPr>
          <w:lang w:bidi="en-US"/>
        </w:rPr>
        <w:lastRenderedPageBreak/>
        <w:t>boughtdtl.parvalue, ‘P’, boughtdtl.price) * qtty vừa lấy được</w:t>
      </w:r>
      <w:r>
        <w:rPr>
          <w:lang w:bidi="en-US"/>
        </w:rPr>
        <w:t xml:space="preserve">, </w:t>
      </w:r>
      <w:r w:rsidRPr="00E35456">
        <w:rPr>
          <w:lang w:bidi="en-US"/>
        </w:rPr>
        <w:t>giảm return_limit</w:t>
      </w:r>
      <w:r>
        <w:rPr>
          <w:lang w:bidi="en-US"/>
        </w:rPr>
        <w:t>_ass</w:t>
      </w:r>
      <w:r w:rsidRPr="00E35456">
        <w:rPr>
          <w:lang w:bidi="en-US"/>
        </w:rPr>
        <w:t xml:space="preserve"> = decode(limits.method</w:t>
      </w:r>
      <w:r>
        <w:rPr>
          <w:lang w:bidi="en-US"/>
        </w:rPr>
        <w:t xml:space="preserve"> của HM TS</w:t>
      </w:r>
      <w:r w:rsidRPr="00E35456">
        <w:rPr>
          <w:lang w:bidi="en-US"/>
        </w:rPr>
        <w:t>, ‘F’, boughtdtl.parvalue, ‘P’, boughtdtl.price) * qtty vừa lấy được</w:t>
      </w:r>
      <w:r>
        <w:rPr>
          <w:lang w:bidi="en-US"/>
        </w:rPr>
        <w:t xml:space="preserve">, </w:t>
      </w:r>
      <w:r w:rsidRPr="00E35456">
        <w:rPr>
          <w:lang w:bidi="en-US"/>
        </w:rPr>
        <w:t>giảm return_limit</w:t>
      </w:r>
      <w:r>
        <w:rPr>
          <w:lang w:bidi="en-US"/>
        </w:rPr>
        <w:t>_prd</w:t>
      </w:r>
      <w:r w:rsidRPr="00E35456">
        <w:rPr>
          <w:lang w:bidi="en-US"/>
        </w:rPr>
        <w:t xml:space="preserve"> = decode(limits.method</w:t>
      </w:r>
      <w:r>
        <w:rPr>
          <w:lang w:bidi="en-US"/>
        </w:rPr>
        <w:t xml:space="preserve"> của HM SP</w:t>
      </w:r>
      <w:r w:rsidRPr="00E35456">
        <w:rPr>
          <w:lang w:bidi="en-US"/>
        </w:rPr>
        <w:t>, ‘F’, boughtdtl.parvalue, ‘P’, boughtdtl.price) * qtty vừa lấy được</w:t>
      </w:r>
    </w:p>
    <w:p w14:paraId="1A9E7BD9" w14:textId="77777777" w:rsidR="002701E7" w:rsidRPr="001909DB" w:rsidRDefault="002701E7" w:rsidP="002701E7">
      <w:pPr>
        <w:pStyle w:val="ListParagraph"/>
        <w:numPr>
          <w:ilvl w:val="4"/>
          <w:numId w:val="3"/>
        </w:numPr>
        <w:rPr>
          <w:lang w:bidi="en-US"/>
        </w:rPr>
      </w:pPr>
      <w:r w:rsidRPr="00E35456">
        <w:rPr>
          <w:lang w:bidi="en-US"/>
        </w:rPr>
        <w:t>Cập nhật các dòng trong boughtdtl có confirmno = oxmast.confirmno &amp; type = ‘C’ &amp; deltd = ‘N’ =&gt; cập nhật deltd = ‘Y’</w:t>
      </w:r>
    </w:p>
    <w:p w14:paraId="2F1E646F" w14:textId="77777777" w:rsidR="002701E7" w:rsidRDefault="002701E7" w:rsidP="002701E7">
      <w:pPr>
        <w:pStyle w:val="ListParagraph"/>
        <w:ind w:left="2160"/>
        <w:rPr>
          <w:lang w:bidi="en-US"/>
        </w:rPr>
      </w:pPr>
    </w:p>
    <w:p w14:paraId="477C361F" w14:textId="77777777" w:rsidR="002B35CE" w:rsidRDefault="002B35CE" w:rsidP="002B35CE">
      <w:pPr>
        <w:rPr>
          <w:lang w:bidi="en-US"/>
        </w:rPr>
      </w:pPr>
    </w:p>
    <w:p w14:paraId="0335244C" w14:textId="33C93B2E" w:rsidR="002B35CE" w:rsidRDefault="002B35CE" w:rsidP="002B35CE">
      <w:pPr>
        <w:rPr>
          <w:b/>
          <w:i/>
          <w:lang w:bidi="en-US"/>
        </w:rPr>
      </w:pPr>
      <w:r w:rsidRPr="00E5782A">
        <w:rPr>
          <w:b/>
          <w:i/>
          <w:lang w:bidi="en-US"/>
        </w:rPr>
        <w:t xml:space="preserve">Đồng bộ </w:t>
      </w:r>
      <w:r w:rsidR="00CF209F">
        <w:rPr>
          <w:b/>
          <w:i/>
          <w:lang w:bidi="en-US"/>
        </w:rPr>
        <w:t>cache OXMAST</w:t>
      </w:r>
      <w:r w:rsidR="00EC0E71">
        <w:rPr>
          <w:b/>
          <w:i/>
          <w:lang w:bidi="en-US"/>
        </w:rPr>
        <w:t xml:space="preserve"> </w:t>
      </w:r>
      <w:r w:rsidRPr="00E5782A">
        <w:rPr>
          <w:b/>
          <w:i/>
          <w:lang w:bidi="en-US"/>
        </w:rPr>
        <w:t xml:space="preserve"> sau khi duyệt giao dịch</w:t>
      </w:r>
    </w:p>
    <w:p w14:paraId="49F02B60" w14:textId="1DBCEFA6" w:rsidR="00EC0E71" w:rsidRDefault="00EC0E71" w:rsidP="002B35CE">
      <w:pPr>
        <w:rPr>
          <w:b/>
          <w:i/>
          <w:lang w:bidi="en-US"/>
        </w:rPr>
      </w:pPr>
      <w:r>
        <w:rPr>
          <w:b/>
          <w:i/>
          <w:lang w:bidi="en-US"/>
        </w:rPr>
        <w:t>Đồng bộ cache OXPOST nếu từ chối chuyển nhượng</w:t>
      </w:r>
    </w:p>
    <w:p w14:paraId="28BE33B4" w14:textId="77777777" w:rsidR="002B35CE" w:rsidRDefault="002B35CE" w:rsidP="002B35CE">
      <w:pPr>
        <w:rPr>
          <w:b/>
          <w:i/>
          <w:lang w:bidi="en-US"/>
        </w:rPr>
      </w:pPr>
      <w:r>
        <w:rPr>
          <w:b/>
          <w:i/>
          <w:lang w:bidi="en-US"/>
        </w:rPr>
        <w:t>Refresh lại grid sau khi thực hiện xong.</w:t>
      </w:r>
    </w:p>
    <w:p w14:paraId="73CAF217" w14:textId="5022274B" w:rsidR="00251E76" w:rsidRDefault="00251E76" w:rsidP="00251E76">
      <w:pPr>
        <w:pStyle w:val="Heading3"/>
      </w:pPr>
      <w:bookmarkStart w:id="1491" w:name="_Toc78535597"/>
      <w:r>
        <w:t>Phê duyệt yêu cầu ghi nhận doanh số cho RM</w:t>
      </w:r>
      <w:bookmarkEnd w:id="1491"/>
    </w:p>
    <w:p w14:paraId="4BB65F11" w14:textId="77777777" w:rsidR="00251E76" w:rsidRDefault="00251E76" w:rsidP="00251E76">
      <w:pPr>
        <w:pStyle w:val="Heading4"/>
      </w:pPr>
      <w:bookmarkStart w:id="1492" w:name="_Toc78535598"/>
      <w:r>
        <w:t>Mô tả giao diện</w:t>
      </w:r>
      <w:bookmarkEnd w:id="1492"/>
    </w:p>
    <w:p w14:paraId="2E69F767" w14:textId="77777777" w:rsidR="00251E76" w:rsidRDefault="00251E76" w:rsidP="00251E76">
      <w:pPr>
        <w:pStyle w:val="Heading5"/>
        <w:rPr>
          <w:lang w:bidi="en-US"/>
        </w:rPr>
      </w:pPr>
      <w:r>
        <w:rPr>
          <w:lang w:bidi="en-US"/>
        </w:rPr>
        <w:t>Grid tìm kiếm</w:t>
      </w:r>
    </w:p>
    <w:p w14:paraId="3244F74C" w14:textId="77777777" w:rsidR="00251E76" w:rsidRPr="00526AFA" w:rsidRDefault="00251E76" w:rsidP="00251E76">
      <w:pPr>
        <w:pStyle w:val="Heading5"/>
        <w:rPr>
          <w:lang w:bidi="en-US"/>
        </w:rPr>
      </w:pPr>
      <w:r>
        <w:rPr>
          <w:lang w:bidi="en-US"/>
        </w:rPr>
        <w:t>Popup thực hiện</w:t>
      </w:r>
    </w:p>
    <w:p w14:paraId="1ACFE006" w14:textId="77777777" w:rsidR="00251E76" w:rsidRDefault="00251E76" w:rsidP="00251E76">
      <w:pPr>
        <w:pStyle w:val="Heading4"/>
      </w:pPr>
      <w:bookmarkStart w:id="1493" w:name="_Toc78535599"/>
      <w:r>
        <w:t>Quy tắc xử lý</w:t>
      </w:r>
      <w:bookmarkEnd w:id="1493"/>
    </w:p>
    <w:p w14:paraId="61435DF3" w14:textId="493C02AD" w:rsidR="00D56178" w:rsidRDefault="00D56178" w:rsidP="00D56178">
      <w:pPr>
        <w:pStyle w:val="Heading3"/>
      </w:pPr>
      <w:bookmarkStart w:id="1494" w:name="_Toc78535600"/>
      <w:r>
        <w:t>Hủy yêu cầu điều chỉnh lãi suất HĐ bán</w:t>
      </w:r>
      <w:bookmarkEnd w:id="1494"/>
    </w:p>
    <w:p w14:paraId="70781103" w14:textId="77777777" w:rsidR="00D56178" w:rsidRDefault="00D56178" w:rsidP="00D56178">
      <w:pPr>
        <w:pStyle w:val="Heading4"/>
      </w:pPr>
      <w:bookmarkStart w:id="1495" w:name="_Toc78535601"/>
      <w:r>
        <w:t>Mô tả giao diện</w:t>
      </w:r>
      <w:bookmarkEnd w:id="1495"/>
    </w:p>
    <w:p w14:paraId="493182D8" w14:textId="77777777" w:rsidR="00D56178" w:rsidRDefault="00D56178" w:rsidP="00D56178">
      <w:pPr>
        <w:pStyle w:val="Heading5"/>
        <w:rPr>
          <w:lang w:bidi="en-US"/>
        </w:rPr>
      </w:pPr>
      <w:r>
        <w:rPr>
          <w:lang w:bidi="en-US"/>
        </w:rPr>
        <w:t>Grid tìm kiếm</w:t>
      </w:r>
    </w:p>
    <w:p w14:paraId="0B7581E5" w14:textId="050F0DDF" w:rsidR="00D56178" w:rsidRDefault="00D56178" w:rsidP="00D56178">
      <w:pPr>
        <w:rPr>
          <w:lang w:bidi="en-US"/>
        </w:rPr>
      </w:pPr>
      <w:r>
        <w:rPr>
          <w:lang w:bidi="en-US"/>
        </w:rPr>
        <w:t xml:space="preserve">Hiển thị danh sách các lệnh trong oxmast có status </w:t>
      </w:r>
      <w:del w:id="1496" w:author="Microsoft account" w:date="2021-09-05T22:35:00Z">
        <w:r w:rsidDel="008252C9">
          <w:rPr>
            <w:lang w:bidi="en-US"/>
          </w:rPr>
          <w:delText xml:space="preserve">= </w:delText>
        </w:r>
      </w:del>
      <w:ins w:id="1497" w:author="Microsoft account" w:date="2021-09-05T22:35:00Z">
        <w:r w:rsidR="008252C9">
          <w:rPr>
            <w:lang w:bidi="en-US"/>
          </w:rPr>
          <w:t>in (</w:t>
        </w:r>
      </w:ins>
      <w:r>
        <w:rPr>
          <w:lang w:bidi="en-US"/>
        </w:rPr>
        <w:t>‘P’</w:t>
      </w:r>
      <w:ins w:id="1498" w:author="Microsoft account" w:date="2021-09-05T22:35:00Z">
        <w:r w:rsidR="008252C9">
          <w:rPr>
            <w:lang w:bidi="en-US"/>
          </w:rPr>
          <w:t xml:space="preserve">, ‘D’) </w:t>
        </w:r>
      </w:ins>
      <w:del w:id="1499" w:author="Microsoft account" w:date="2021-09-05T22:35:00Z">
        <w:r w:rsidDel="008252C9">
          <w:rPr>
            <w:lang w:bidi="en-US"/>
          </w:rPr>
          <w:delText xml:space="preserve"> </w:delText>
        </w:r>
      </w:del>
      <w:r>
        <w:rPr>
          <w:lang w:bidi="en-US"/>
        </w:rPr>
        <w:t>&amp; intadj = ‘Y’, bao gồm các thông tin</w:t>
      </w:r>
    </w:p>
    <w:p w14:paraId="3604F779" w14:textId="77777777" w:rsidR="00D56178" w:rsidRDefault="00D56178" w:rsidP="00D56178">
      <w:pPr>
        <w:pStyle w:val="ListParagraph"/>
        <w:numPr>
          <w:ilvl w:val="0"/>
          <w:numId w:val="3"/>
        </w:numPr>
        <w:rPr>
          <w:lang w:bidi="en-US"/>
        </w:rPr>
      </w:pPr>
      <w:r>
        <w:rPr>
          <w:lang w:bidi="en-US"/>
        </w:rPr>
        <w:t>Button: Thực hiện</w:t>
      </w:r>
    </w:p>
    <w:p w14:paraId="7796A928" w14:textId="77777777" w:rsidR="00D56178" w:rsidRDefault="00D56178" w:rsidP="00D56178">
      <w:pPr>
        <w:pStyle w:val="ListParagraph"/>
        <w:numPr>
          <w:ilvl w:val="0"/>
          <w:numId w:val="3"/>
        </w:numPr>
        <w:rPr>
          <w:lang w:bidi="en-US"/>
        </w:rPr>
      </w:pPr>
      <w:r>
        <w:rPr>
          <w:lang w:bidi="en-US"/>
        </w:rPr>
        <w:t>Số hiệu lệnh: oxmast.confirmno</w:t>
      </w:r>
    </w:p>
    <w:p w14:paraId="69E45951" w14:textId="77777777" w:rsidR="00D56178" w:rsidRDefault="00D56178" w:rsidP="00D56178">
      <w:pPr>
        <w:pStyle w:val="ListParagraph"/>
        <w:numPr>
          <w:ilvl w:val="0"/>
          <w:numId w:val="3"/>
        </w:numPr>
        <w:rPr>
          <w:ins w:id="1500" w:author="Microsoft account" w:date="2021-09-05T22:24:00Z"/>
          <w:lang w:bidi="en-US"/>
        </w:rPr>
      </w:pPr>
      <w:r>
        <w:rPr>
          <w:lang w:bidi="en-US"/>
        </w:rPr>
        <w:t>Số hợp đồng SELL: oxmast.contract_no</w:t>
      </w:r>
    </w:p>
    <w:p w14:paraId="6B5C5B88" w14:textId="77777777" w:rsidR="007A480F" w:rsidRDefault="007A480F" w:rsidP="007A480F">
      <w:pPr>
        <w:pStyle w:val="ListParagraph"/>
        <w:numPr>
          <w:ilvl w:val="2"/>
          <w:numId w:val="3"/>
        </w:numPr>
        <w:ind w:left="720"/>
        <w:rPr>
          <w:ins w:id="1501" w:author="Microsoft account" w:date="2021-09-05T22:24:00Z"/>
          <w:lang w:bidi="en-US"/>
        </w:rPr>
      </w:pPr>
      <w:ins w:id="1502" w:author="Microsoft account" w:date="2021-09-05T22:24:00Z">
        <w:r>
          <w:rPr>
            <w:lang w:bidi="en-US"/>
          </w:rPr>
          <w:t>Đại lý: oxmast.acseller =&gt; Hiển thị cfmast.fullname</w:t>
        </w:r>
      </w:ins>
    </w:p>
    <w:p w14:paraId="784366F1" w14:textId="77777777" w:rsidR="00D56178" w:rsidRDefault="00D56178" w:rsidP="00D56178">
      <w:pPr>
        <w:pStyle w:val="ListParagraph"/>
        <w:numPr>
          <w:ilvl w:val="0"/>
          <w:numId w:val="3"/>
        </w:numPr>
        <w:rPr>
          <w:lang w:bidi="en-US"/>
        </w:rPr>
      </w:pPr>
      <w:r>
        <w:rPr>
          <w:lang w:bidi="en-US"/>
        </w:rPr>
        <w:t>Mã trái phiếu: oxmast.symbol</w:t>
      </w:r>
    </w:p>
    <w:p w14:paraId="4CD128AE" w14:textId="77777777" w:rsidR="00D56178" w:rsidRDefault="00D56178" w:rsidP="00D56178">
      <w:pPr>
        <w:pStyle w:val="ListParagraph"/>
        <w:numPr>
          <w:ilvl w:val="0"/>
          <w:numId w:val="3"/>
        </w:numPr>
        <w:rPr>
          <w:lang w:bidi="en-US"/>
        </w:rPr>
      </w:pPr>
      <w:r>
        <w:rPr>
          <w:lang w:bidi="en-US"/>
        </w:rPr>
        <w:t>Tổ chức phát hành: assetdtl.issuerid =&gt; Hiển thị issuers.issuerid - fullname</w:t>
      </w:r>
    </w:p>
    <w:p w14:paraId="0F12823E" w14:textId="77777777" w:rsidR="00D56178" w:rsidRDefault="00D56178" w:rsidP="00D56178">
      <w:pPr>
        <w:pStyle w:val="ListParagraph"/>
        <w:numPr>
          <w:ilvl w:val="0"/>
          <w:numId w:val="3"/>
        </w:numPr>
        <w:rPr>
          <w:lang w:bidi="en-US"/>
        </w:rPr>
      </w:pPr>
      <w:r>
        <w:rPr>
          <w:lang w:bidi="en-US"/>
        </w:rPr>
        <w:t>Trái phiếu niêm yết: oxmast.isListed</w:t>
      </w:r>
    </w:p>
    <w:p w14:paraId="541B2EA2" w14:textId="77777777" w:rsidR="00D56178" w:rsidRPr="001909DB" w:rsidRDefault="00D56178" w:rsidP="00D56178">
      <w:pPr>
        <w:pStyle w:val="ListParagraph"/>
        <w:numPr>
          <w:ilvl w:val="0"/>
          <w:numId w:val="3"/>
        </w:numPr>
        <w:rPr>
          <w:lang w:bidi="en-US"/>
        </w:rPr>
      </w:pPr>
      <w:r w:rsidRPr="001909DB">
        <w:rPr>
          <w:lang w:bidi="en-US"/>
        </w:rPr>
        <w:t>Sản phẩm: Hiển thị product.shortname theo oxmast.productid</w:t>
      </w:r>
    </w:p>
    <w:p w14:paraId="31D8D9D7" w14:textId="77777777" w:rsidR="00D56178" w:rsidRDefault="00D56178" w:rsidP="00D56178">
      <w:pPr>
        <w:pStyle w:val="ListParagraph"/>
        <w:numPr>
          <w:ilvl w:val="0"/>
          <w:numId w:val="3"/>
        </w:numPr>
        <w:rPr>
          <w:lang w:bidi="en-US"/>
        </w:rPr>
      </w:pPr>
      <w:r>
        <w:rPr>
          <w:lang w:bidi="en-US"/>
        </w:rPr>
        <w:t>Mã khách hàng</w:t>
      </w:r>
      <w:r w:rsidRPr="001909DB">
        <w:rPr>
          <w:lang w:bidi="en-US"/>
        </w:rPr>
        <w:t xml:space="preserve">: </w:t>
      </w:r>
      <w:r>
        <w:rPr>
          <w:lang w:bidi="en-US"/>
        </w:rPr>
        <w:t>oxmast.acbuyer, hiển thị cfmast.custodycd</w:t>
      </w:r>
    </w:p>
    <w:p w14:paraId="46A9CC70" w14:textId="7E188EE3" w:rsidR="00595DF4" w:rsidRDefault="00595DF4" w:rsidP="00D56178">
      <w:pPr>
        <w:pStyle w:val="ListParagraph"/>
        <w:numPr>
          <w:ilvl w:val="0"/>
          <w:numId w:val="3"/>
        </w:numPr>
        <w:rPr>
          <w:lang w:bidi="en-US"/>
        </w:rPr>
      </w:pPr>
      <w:ins w:id="1503" w:author="Microsoft account" w:date="2021-09-05T22:26:00Z">
        <w:r>
          <w:rPr>
            <w:lang w:bidi="en-US"/>
          </w:rPr>
          <w:t xml:space="preserve">CIF trên Core Bank: oxmast.acbuyer, hiển thị </w:t>
        </w:r>
      </w:ins>
      <w:ins w:id="1504" w:author="Microsoft account" w:date="2021-09-05T22:27:00Z">
        <w:r>
          <w:rPr>
            <w:lang w:bidi="en-US"/>
          </w:rPr>
          <w:t>cfmast.cif</w:t>
        </w:r>
      </w:ins>
    </w:p>
    <w:p w14:paraId="6729D08A" w14:textId="77777777" w:rsidR="00D56178" w:rsidRDefault="00D56178" w:rsidP="00D56178">
      <w:pPr>
        <w:pStyle w:val="ListParagraph"/>
        <w:numPr>
          <w:ilvl w:val="0"/>
          <w:numId w:val="3"/>
        </w:numPr>
        <w:rPr>
          <w:lang w:bidi="en-US"/>
        </w:rPr>
      </w:pPr>
      <w:r>
        <w:rPr>
          <w:lang w:bidi="en-US"/>
        </w:rPr>
        <w:t>Họ tên: oxmast.acbuyer, hiển thị cfmast.fullname</w:t>
      </w:r>
    </w:p>
    <w:p w14:paraId="4A322A41" w14:textId="7300C027" w:rsidR="00D56178" w:rsidRPr="001909DB" w:rsidRDefault="00D56178" w:rsidP="00D56178">
      <w:pPr>
        <w:pStyle w:val="ListParagraph"/>
        <w:numPr>
          <w:ilvl w:val="0"/>
          <w:numId w:val="3"/>
        </w:numPr>
        <w:rPr>
          <w:lang w:bidi="en-US"/>
        </w:rPr>
      </w:pPr>
      <w:r>
        <w:rPr>
          <w:lang w:bidi="en-US"/>
        </w:rPr>
        <w:t xml:space="preserve">Số </w:t>
      </w:r>
      <w:del w:id="1505" w:author="Microsoft account" w:date="2021-09-05T22:27:00Z">
        <w:r w:rsidDel="00595DF4">
          <w:rPr>
            <w:lang w:bidi="en-US"/>
          </w:rPr>
          <w:delText>CMND/CCCD</w:delText>
        </w:r>
      </w:del>
      <w:ins w:id="1506" w:author="Microsoft account" w:date="2021-09-05T22:27:00Z">
        <w:r w:rsidR="00595DF4">
          <w:rPr>
            <w:lang w:bidi="en-US"/>
          </w:rPr>
          <w:t>giấy tờ định danh</w:t>
        </w:r>
      </w:ins>
      <w:r>
        <w:rPr>
          <w:lang w:bidi="en-US"/>
        </w:rPr>
        <w:t xml:space="preserve">: oxmast.acbuyer, hiển thị </w:t>
      </w:r>
      <w:ins w:id="1507" w:author="Microsoft account" w:date="2021-09-05T22:27:00Z">
        <w:r w:rsidR="00595DF4">
          <w:rPr>
            <w:lang w:bidi="en-US"/>
          </w:rPr>
          <w:t xml:space="preserve">nvl(cfmast.idcodeck, </w:t>
        </w:r>
      </w:ins>
      <w:r>
        <w:rPr>
          <w:lang w:bidi="en-US"/>
        </w:rPr>
        <w:t>cfmast.idcode</w:t>
      </w:r>
      <w:ins w:id="1508" w:author="Microsoft account" w:date="2021-09-05T22:27:00Z">
        <w:r w:rsidR="00595DF4">
          <w:rPr>
            <w:lang w:bidi="en-US"/>
          </w:rPr>
          <w:t>)</w:t>
        </w:r>
      </w:ins>
    </w:p>
    <w:p w14:paraId="018BDD94" w14:textId="77777777" w:rsidR="00D56178" w:rsidRPr="001909DB" w:rsidRDefault="00D56178" w:rsidP="00D56178">
      <w:pPr>
        <w:pStyle w:val="ListParagraph"/>
        <w:numPr>
          <w:ilvl w:val="0"/>
          <w:numId w:val="3"/>
        </w:numPr>
        <w:rPr>
          <w:lang w:bidi="en-US"/>
        </w:rPr>
      </w:pPr>
      <w:r w:rsidRPr="001909DB">
        <w:rPr>
          <w:lang w:bidi="en-US"/>
        </w:rPr>
        <w:t>Khối lượng: oxmast.execqtty</w:t>
      </w:r>
    </w:p>
    <w:p w14:paraId="6DC021B2" w14:textId="77777777" w:rsidR="00D56178" w:rsidRPr="001909DB" w:rsidRDefault="00D56178" w:rsidP="00D56178">
      <w:pPr>
        <w:pStyle w:val="ListParagraph"/>
        <w:numPr>
          <w:ilvl w:val="0"/>
          <w:numId w:val="3"/>
        </w:numPr>
        <w:rPr>
          <w:lang w:bidi="en-US"/>
        </w:rPr>
      </w:pPr>
      <w:r w:rsidRPr="001909DB">
        <w:rPr>
          <w:lang w:bidi="en-US"/>
        </w:rPr>
        <w:t xml:space="preserve">RM đặt lệnh: join tlprofiles where tlprofiles.tlid = oxmast.idbuyer =&gt; Hiển thị tlid – tlname </w:t>
      </w:r>
    </w:p>
    <w:p w14:paraId="7ED9ACF0" w14:textId="77777777" w:rsidR="00D56178" w:rsidRPr="001909DB" w:rsidRDefault="00D56178" w:rsidP="00D56178">
      <w:pPr>
        <w:pStyle w:val="ListParagraph"/>
        <w:numPr>
          <w:ilvl w:val="0"/>
          <w:numId w:val="3"/>
        </w:numPr>
        <w:rPr>
          <w:lang w:bidi="en-US"/>
        </w:rPr>
      </w:pPr>
      <w:r w:rsidRPr="001909DB">
        <w:rPr>
          <w:lang w:bidi="en-US"/>
        </w:rPr>
        <w:t xml:space="preserve">CBQL: join tlprofiles where tlprofiles.tlid = oxmast.sale_managerid =&gt; Hiển thị tlid – tlname </w:t>
      </w:r>
    </w:p>
    <w:p w14:paraId="7FCC618E" w14:textId="77777777" w:rsidR="00D56178" w:rsidRPr="001909DB" w:rsidRDefault="00D56178" w:rsidP="00D56178">
      <w:pPr>
        <w:pStyle w:val="ListParagraph"/>
        <w:numPr>
          <w:ilvl w:val="0"/>
          <w:numId w:val="3"/>
        </w:numPr>
        <w:rPr>
          <w:lang w:bidi="en-US"/>
        </w:rPr>
      </w:pPr>
      <w:r w:rsidRPr="001909DB">
        <w:rPr>
          <w:lang w:bidi="en-US"/>
        </w:rPr>
        <w:t xml:space="preserve">CTV: join collaborator where collaborator.coid = oxmast.collab_id =&gt; Hiển thị idcode – fullname </w:t>
      </w:r>
    </w:p>
    <w:p w14:paraId="5EC773DA" w14:textId="77777777" w:rsidR="00D56178" w:rsidRDefault="00D56178" w:rsidP="00D56178">
      <w:pPr>
        <w:pStyle w:val="ListParagraph"/>
        <w:numPr>
          <w:ilvl w:val="0"/>
          <w:numId w:val="3"/>
        </w:numPr>
        <w:rPr>
          <w:lang w:bidi="en-US"/>
        </w:rPr>
      </w:pPr>
      <w:r w:rsidRPr="001909DB">
        <w:rPr>
          <w:lang w:bidi="en-US"/>
        </w:rPr>
        <w:t>POS: join brgrp where brgrp.brid = oxmast.brid =&gt; Hiển thị brid – brname</w:t>
      </w:r>
    </w:p>
    <w:p w14:paraId="1055E879" w14:textId="77777777" w:rsidR="007D31AA" w:rsidRDefault="007D31AA" w:rsidP="007D31AA">
      <w:pPr>
        <w:rPr>
          <w:lang w:bidi="en-US"/>
        </w:rPr>
      </w:pPr>
    </w:p>
    <w:p w14:paraId="3814560F" w14:textId="77777777" w:rsidR="00D56178" w:rsidRDefault="00D56178" w:rsidP="00D56178">
      <w:pPr>
        <w:rPr>
          <w:lang w:bidi="en-US"/>
        </w:rPr>
      </w:pPr>
    </w:p>
    <w:p w14:paraId="7F363F9B" w14:textId="77777777" w:rsidR="00D56178" w:rsidRDefault="00D56178" w:rsidP="00D56178">
      <w:pPr>
        <w:pStyle w:val="Heading5"/>
        <w:rPr>
          <w:lang w:bidi="en-US"/>
        </w:rPr>
      </w:pPr>
      <w:r>
        <w:rPr>
          <w:lang w:bidi="en-US"/>
        </w:rPr>
        <w:lastRenderedPageBreak/>
        <w:t>Popup thực hiện</w:t>
      </w:r>
    </w:p>
    <w:p w14:paraId="7383F874" w14:textId="77777777" w:rsidR="008252C9" w:rsidRDefault="008252C9" w:rsidP="008252C9">
      <w:pPr>
        <w:rPr>
          <w:ins w:id="1509" w:author="Microsoft account" w:date="2021-09-05T22:32:00Z"/>
          <w:lang w:bidi="en-US"/>
        </w:rPr>
      </w:pPr>
      <w:ins w:id="1510" w:author="Microsoft account" w:date="2021-09-05T22:32:00Z">
        <w:r>
          <w:rPr>
            <w:lang w:bidi="en-US"/>
          </w:rPr>
          <w:t>Bao gồm 2 vùng</w:t>
        </w:r>
      </w:ins>
    </w:p>
    <w:p w14:paraId="28DF7D58" w14:textId="2C6E8F81" w:rsidR="008252C9" w:rsidRDefault="008252C9" w:rsidP="008252C9">
      <w:pPr>
        <w:pStyle w:val="ListParagraph"/>
        <w:numPr>
          <w:ilvl w:val="0"/>
          <w:numId w:val="3"/>
        </w:numPr>
        <w:rPr>
          <w:ins w:id="1511" w:author="Microsoft account" w:date="2021-09-05T22:32:00Z"/>
          <w:lang w:bidi="en-US"/>
        </w:rPr>
      </w:pPr>
      <w:ins w:id="1512" w:author="Microsoft account" w:date="2021-09-05T22:32:00Z">
        <w:r>
          <w:rPr>
            <w:lang w:bidi="en-US"/>
          </w:rPr>
          <w:t>Vùng trái: Thông tin chi tiết lệnh: Hiển thị các thông tin theo grid, disable</w:t>
        </w:r>
      </w:ins>
    </w:p>
    <w:p w14:paraId="20D84E8B" w14:textId="77777777" w:rsidR="008252C9" w:rsidRPr="00F21086" w:rsidRDefault="008252C9" w:rsidP="008252C9">
      <w:pPr>
        <w:pStyle w:val="ListParagraph"/>
        <w:numPr>
          <w:ilvl w:val="0"/>
          <w:numId w:val="3"/>
        </w:numPr>
        <w:rPr>
          <w:ins w:id="1513" w:author="Microsoft account" w:date="2021-09-05T22:32:00Z"/>
          <w:lang w:bidi="en-US"/>
        </w:rPr>
      </w:pPr>
      <w:ins w:id="1514" w:author="Microsoft account" w:date="2021-09-05T22:32:00Z">
        <w:r w:rsidRPr="00F21086">
          <w:rPr>
            <w:lang w:bidi="en-US"/>
          </w:rPr>
          <w:t>Vùng bên phải: Hiển thị nội dung file tờ trình ĐCLS đã upload ở bước đặt lệnh</w:t>
        </w:r>
      </w:ins>
    </w:p>
    <w:p w14:paraId="768BFD5E" w14:textId="77777777" w:rsidR="008252C9" w:rsidRPr="008252C9" w:rsidRDefault="008252C9" w:rsidP="008252C9">
      <w:pPr>
        <w:rPr>
          <w:lang w:bidi="en-US"/>
        </w:rPr>
      </w:pPr>
    </w:p>
    <w:p w14:paraId="1E3F7FB7" w14:textId="2884241A" w:rsidR="00D56178" w:rsidDel="008252C9" w:rsidRDefault="00D56178" w:rsidP="00D56178">
      <w:pPr>
        <w:rPr>
          <w:del w:id="1515" w:author="Microsoft account" w:date="2021-09-05T22:32:00Z"/>
          <w:lang w:bidi="en-US"/>
        </w:rPr>
      </w:pPr>
      <w:del w:id="1516" w:author="Microsoft account" w:date="2021-09-05T22:32:00Z">
        <w:r w:rsidDel="008252C9">
          <w:rPr>
            <w:lang w:bidi="en-US"/>
          </w:rPr>
          <w:delText>Hiển thị các thông tin theo grid, disable</w:delText>
        </w:r>
      </w:del>
    </w:p>
    <w:p w14:paraId="2AF93737" w14:textId="77777777" w:rsidR="00D56178" w:rsidRDefault="00D56178" w:rsidP="00D56178">
      <w:pPr>
        <w:pStyle w:val="Heading4"/>
      </w:pPr>
      <w:bookmarkStart w:id="1517" w:name="_Toc78535602"/>
      <w:r>
        <w:t>Quy tắc xử lý</w:t>
      </w:r>
      <w:bookmarkEnd w:id="1517"/>
    </w:p>
    <w:p w14:paraId="35C7F8BF" w14:textId="52B3E3AB" w:rsidR="00D56178" w:rsidRDefault="00D56178" w:rsidP="00D56178">
      <w:pPr>
        <w:rPr>
          <w:lang w:bidi="en-US"/>
        </w:rPr>
      </w:pPr>
      <w:r>
        <w:rPr>
          <w:lang w:bidi="en-US"/>
        </w:rPr>
        <w:t>Sinh giao dịch 8111 – Hủy yêu cầu ĐCLS (make/check)</w:t>
      </w:r>
    </w:p>
    <w:p w14:paraId="539E80F7" w14:textId="77777777" w:rsidR="00D56178" w:rsidRDefault="00D56178" w:rsidP="00D56178">
      <w:pPr>
        <w:pStyle w:val="ListParagraph"/>
        <w:numPr>
          <w:ilvl w:val="0"/>
          <w:numId w:val="3"/>
        </w:numPr>
        <w:rPr>
          <w:lang w:bidi="en-US"/>
        </w:rPr>
      </w:pPr>
      <w:r>
        <w:rPr>
          <w:lang w:bidi="en-US"/>
        </w:rPr>
        <w:t>Appcheck</w:t>
      </w:r>
    </w:p>
    <w:p w14:paraId="02C66BCF" w14:textId="7FD9FCD3" w:rsidR="00D56178" w:rsidRDefault="00D56178" w:rsidP="00D56178">
      <w:pPr>
        <w:pStyle w:val="ListParagraph"/>
        <w:numPr>
          <w:ilvl w:val="1"/>
          <w:numId w:val="3"/>
        </w:numPr>
        <w:rPr>
          <w:ins w:id="1518" w:author="Microsoft account" w:date="2021-09-05T22:30:00Z"/>
          <w:lang w:bidi="en-US"/>
        </w:rPr>
      </w:pPr>
      <w:r>
        <w:rPr>
          <w:lang w:bidi="en-US"/>
        </w:rPr>
        <w:t xml:space="preserve">Tồn tại lệnh oxmast với status </w:t>
      </w:r>
      <w:del w:id="1519" w:author="Microsoft account" w:date="2021-09-05T22:36:00Z">
        <w:r w:rsidDel="00246974">
          <w:rPr>
            <w:lang w:bidi="en-US"/>
          </w:rPr>
          <w:delText xml:space="preserve">= </w:delText>
        </w:r>
      </w:del>
      <w:ins w:id="1520" w:author="Microsoft account" w:date="2021-09-05T22:36:00Z">
        <w:r w:rsidR="00246974">
          <w:rPr>
            <w:lang w:bidi="en-US"/>
          </w:rPr>
          <w:t>in (</w:t>
        </w:r>
      </w:ins>
      <w:r>
        <w:rPr>
          <w:lang w:bidi="en-US"/>
        </w:rPr>
        <w:t>‘P’</w:t>
      </w:r>
      <w:ins w:id="1521" w:author="Microsoft account" w:date="2021-09-05T22:36:00Z">
        <w:r w:rsidR="00246974">
          <w:rPr>
            <w:lang w:bidi="en-US"/>
          </w:rPr>
          <w:t>, ‘D’)</w:t>
        </w:r>
      </w:ins>
      <w:r>
        <w:rPr>
          <w:lang w:bidi="en-US"/>
        </w:rPr>
        <w:t xml:space="preserve"> &amp; intadj = ‘Y’</w:t>
      </w:r>
    </w:p>
    <w:p w14:paraId="4045CB88" w14:textId="509DFD18" w:rsidR="00585906" w:rsidRDefault="00585906" w:rsidP="00D56178">
      <w:pPr>
        <w:pStyle w:val="ListParagraph"/>
        <w:numPr>
          <w:ilvl w:val="1"/>
          <w:numId w:val="3"/>
        </w:numPr>
        <w:rPr>
          <w:lang w:bidi="en-US"/>
        </w:rPr>
      </w:pPr>
      <w:ins w:id="1522" w:author="Microsoft account" w:date="2021-09-05T22:30:00Z">
        <w:r w:rsidRPr="006A56BC">
          <w:rPr>
            <w:b/>
            <w:lang w:bidi="en-US"/>
          </w:rPr>
          <w:t>Kiểm tra còn đủ hạn mức bán ra</w:t>
        </w:r>
      </w:ins>
    </w:p>
    <w:p w14:paraId="1122A324" w14:textId="77777777" w:rsidR="00D56178" w:rsidRDefault="00D56178" w:rsidP="00D56178">
      <w:pPr>
        <w:pStyle w:val="ListParagraph"/>
        <w:numPr>
          <w:ilvl w:val="0"/>
          <w:numId w:val="3"/>
        </w:numPr>
        <w:rPr>
          <w:lang w:bidi="en-US"/>
        </w:rPr>
      </w:pPr>
      <w:r>
        <w:rPr>
          <w:lang w:bidi="en-US"/>
        </w:rPr>
        <w:t>Appupdate</w:t>
      </w:r>
    </w:p>
    <w:p w14:paraId="68C53197" w14:textId="6CE60DBB" w:rsidR="00246974" w:rsidRDefault="00246974" w:rsidP="00D56178">
      <w:pPr>
        <w:pStyle w:val="ListParagraph"/>
        <w:numPr>
          <w:ilvl w:val="1"/>
          <w:numId w:val="3"/>
        </w:numPr>
        <w:rPr>
          <w:ins w:id="1523" w:author="Microsoft account" w:date="2021-09-05T22:36:00Z"/>
          <w:lang w:bidi="en-US"/>
        </w:rPr>
      </w:pPr>
      <w:ins w:id="1524" w:author="Microsoft account" w:date="2021-09-05T22:36:00Z">
        <w:r>
          <w:rPr>
            <w:lang w:bidi="en-US"/>
          </w:rPr>
          <w:t>Nếu oxmast.status  = ‘D’ =&gt; Tìm bản ghi productadj</w:t>
        </w:r>
      </w:ins>
      <w:ins w:id="1525" w:author="Microsoft account" w:date="2021-09-05T22:37:00Z">
        <w:r>
          <w:rPr>
            <w:lang w:bidi="en-US"/>
          </w:rPr>
          <w:t xml:space="preserve"> có confirmno tương ứng =&gt; update productadj.status = ‘R’</w:t>
        </w:r>
      </w:ins>
    </w:p>
    <w:p w14:paraId="78D965BB" w14:textId="3763AE65" w:rsidR="00D56178" w:rsidRDefault="00D56178" w:rsidP="00D56178">
      <w:pPr>
        <w:pStyle w:val="ListParagraph"/>
        <w:numPr>
          <w:ilvl w:val="1"/>
          <w:numId w:val="3"/>
        </w:numPr>
        <w:rPr>
          <w:ins w:id="1526" w:author="Microsoft account" w:date="2021-09-05T22:29:00Z"/>
          <w:lang w:bidi="en-US"/>
        </w:rPr>
      </w:pPr>
      <w:r>
        <w:rPr>
          <w:lang w:bidi="en-US"/>
        </w:rPr>
        <w:t>Update oxmast.status = ‘A’, intadj = ‘N’</w:t>
      </w:r>
    </w:p>
    <w:p w14:paraId="4A266A45" w14:textId="77777777" w:rsidR="00585906" w:rsidRPr="005A6C6E" w:rsidRDefault="00585906" w:rsidP="00585906">
      <w:pPr>
        <w:pStyle w:val="ListParagraph"/>
        <w:numPr>
          <w:ilvl w:val="1"/>
          <w:numId w:val="3"/>
        </w:numPr>
        <w:rPr>
          <w:ins w:id="1527" w:author="Microsoft account" w:date="2021-09-05T22:29:00Z"/>
          <w:lang w:bidi="en-US"/>
        </w:rPr>
      </w:pPr>
      <w:ins w:id="1528" w:author="Microsoft account" w:date="2021-09-05T22:29:00Z">
        <w:r w:rsidRPr="005A6C6E">
          <w:rPr>
            <w:lang w:bidi="en-US"/>
          </w:rPr>
          <w:t>Ghi tăng oxpost.firmqtty =KL mua của giao dịch</w:t>
        </w:r>
      </w:ins>
    </w:p>
    <w:p w14:paraId="3EC7A4BF" w14:textId="77777777" w:rsidR="00585906" w:rsidRPr="005A6C6E" w:rsidRDefault="00585906" w:rsidP="00585906">
      <w:pPr>
        <w:pStyle w:val="ListParagraph"/>
        <w:numPr>
          <w:ilvl w:val="1"/>
          <w:numId w:val="3"/>
        </w:numPr>
        <w:rPr>
          <w:ins w:id="1529" w:author="Microsoft account" w:date="2021-09-05T22:29:00Z"/>
          <w:lang w:bidi="en-US"/>
        </w:rPr>
      </w:pPr>
      <w:ins w:id="1530" w:author="Microsoft account" w:date="2021-09-05T22:29:00Z">
        <w:r w:rsidRPr="005A6C6E">
          <w:rPr>
            <w:lang w:bidi="en-US"/>
          </w:rPr>
          <w:t>Ghi tăng oxpost.firmamt = Tổng giá trị giao dịch</w:t>
        </w:r>
      </w:ins>
    </w:p>
    <w:p w14:paraId="0C07F866" w14:textId="77777777" w:rsidR="00585906" w:rsidRPr="001909DB" w:rsidRDefault="00585906" w:rsidP="00585906">
      <w:pPr>
        <w:pStyle w:val="ListParagraph"/>
        <w:numPr>
          <w:ilvl w:val="1"/>
          <w:numId w:val="3"/>
        </w:numPr>
        <w:rPr>
          <w:ins w:id="1531" w:author="Microsoft account" w:date="2021-09-05T22:29:00Z"/>
          <w:lang w:bidi="en-US"/>
        </w:rPr>
      </w:pPr>
      <w:ins w:id="1532" w:author="Microsoft account" w:date="2021-09-05T22:29:00Z">
        <w:r w:rsidRPr="001909DB">
          <w:rPr>
            <w:lang w:bidi="en-US"/>
          </w:rPr>
          <w:t>Ghi tăng semast.receiving</w:t>
        </w:r>
        <w:r>
          <w:rPr>
            <w:lang w:bidi="en-US"/>
          </w:rPr>
          <w:t xml:space="preserve"> </w:t>
        </w:r>
        <w:r w:rsidRPr="001909DB">
          <w:rPr>
            <w:lang w:bidi="en-US"/>
          </w:rPr>
          <w:t>của người mua = KL mua của giao dịch. Insert setran bút toán tăng receiving</w:t>
        </w:r>
        <w:r>
          <w:rPr>
            <w:lang w:bidi="en-US"/>
          </w:rPr>
          <w:t xml:space="preserve"> </w:t>
        </w:r>
        <w:r w:rsidRPr="001909DB">
          <w:rPr>
            <w:lang w:bidi="en-US"/>
          </w:rPr>
          <w:t xml:space="preserve">tương ứng =&gt; description = </w:t>
        </w:r>
        <w:r>
          <w:rPr>
            <w:lang w:bidi="en-US"/>
          </w:rPr>
          <w:t>“M</w:t>
        </w:r>
        <w:r w:rsidRPr="001909DB">
          <w:rPr>
            <w:lang w:bidi="en-US"/>
          </w:rPr>
          <w:t>ua ” + KL mua + mã tài sản</w:t>
        </w:r>
        <w:r>
          <w:rPr>
            <w:lang w:bidi="en-US"/>
          </w:rPr>
          <w:t xml:space="preserve"> + “ – HĐ:” + số HĐ sinh ở oxmast</w:t>
        </w:r>
      </w:ins>
    </w:p>
    <w:p w14:paraId="28D11FB2" w14:textId="77777777" w:rsidR="00585906" w:rsidRPr="001909DB" w:rsidRDefault="00585906" w:rsidP="00585906">
      <w:pPr>
        <w:pStyle w:val="ListParagraph"/>
        <w:numPr>
          <w:ilvl w:val="1"/>
          <w:numId w:val="3"/>
        </w:numPr>
        <w:rPr>
          <w:ins w:id="1533" w:author="Microsoft account" w:date="2021-09-05T22:29:00Z"/>
          <w:lang w:bidi="en-US"/>
        </w:rPr>
      </w:pPr>
      <w:ins w:id="1534" w:author="Microsoft account" w:date="2021-09-05T22:29:00Z">
        <w:r w:rsidRPr="001909DB">
          <w:rPr>
            <w:lang w:bidi="en-US"/>
          </w:rPr>
          <w:t>Nếu người mua chưa có dòng trong ivmast với symbol tương ứng =&gt; insert dòng trong ivmast</w:t>
        </w:r>
      </w:ins>
    </w:p>
    <w:p w14:paraId="79B9C3CE" w14:textId="77777777" w:rsidR="00585906" w:rsidRDefault="00585906" w:rsidP="00585906">
      <w:pPr>
        <w:pStyle w:val="ListParagraph"/>
        <w:numPr>
          <w:ilvl w:val="1"/>
          <w:numId w:val="3"/>
        </w:numPr>
        <w:rPr>
          <w:ins w:id="1535" w:author="Microsoft account" w:date="2021-09-05T22:29:00Z"/>
          <w:lang w:bidi="en-US"/>
        </w:rPr>
      </w:pPr>
      <w:ins w:id="1536" w:author="Microsoft account" w:date="2021-09-05T22:29:00Z">
        <w:r w:rsidRPr="001909DB">
          <w:rPr>
            <w:lang w:bidi="en-US"/>
          </w:rPr>
          <w:t xml:space="preserve">Ghi tăng ivmast.netting của người mua = Tổng tiền cần thanh toán. Insert ivtran 2 dòng của người mua </w:t>
        </w:r>
      </w:ins>
    </w:p>
    <w:p w14:paraId="6699B55D" w14:textId="77777777" w:rsidR="00585906" w:rsidRPr="001909DB" w:rsidRDefault="00585906" w:rsidP="00585906">
      <w:pPr>
        <w:pStyle w:val="ListParagraph"/>
        <w:numPr>
          <w:ilvl w:val="2"/>
          <w:numId w:val="3"/>
        </w:numPr>
        <w:rPr>
          <w:ins w:id="1537" w:author="Microsoft account" w:date="2021-09-05T22:29:00Z"/>
          <w:lang w:bidi="en-US"/>
        </w:rPr>
      </w:pPr>
      <w:ins w:id="1538" w:author="Microsoft account" w:date="2021-09-05T22:29:00Z">
        <w:r w:rsidRPr="001909DB">
          <w:rPr>
            <w:lang w:bidi="en-US"/>
          </w:rPr>
          <w:t>Dòng bút toán ghi tăng ivmast.netting = Tổng giá trị giao dịch</w:t>
        </w:r>
        <w:r>
          <w:rPr>
            <w:lang w:bidi="en-US"/>
          </w:rPr>
          <w:t xml:space="preserve">, </w:t>
        </w:r>
        <w:r w:rsidRPr="001909DB">
          <w:rPr>
            <w:lang w:bidi="en-US"/>
          </w:rPr>
          <w:t xml:space="preserve">với diễn giải = </w:t>
        </w:r>
        <w:r>
          <w:rPr>
            <w:lang w:bidi="en-US"/>
          </w:rPr>
          <w:t>“Tien mua</w:t>
        </w:r>
        <w:r w:rsidRPr="001909DB">
          <w:rPr>
            <w:lang w:bidi="en-US"/>
          </w:rPr>
          <w:t xml:space="preserve"> ” + KL mua + mã tài sản</w:t>
        </w:r>
        <w:r>
          <w:rPr>
            <w:lang w:bidi="en-US"/>
          </w:rPr>
          <w:t xml:space="preserve"> + “ – HĐ:” + số HĐ sinh ở oxmast</w:t>
        </w:r>
      </w:ins>
    </w:p>
    <w:p w14:paraId="31CF909F" w14:textId="77777777" w:rsidR="00585906" w:rsidRPr="001909DB" w:rsidRDefault="00585906" w:rsidP="00585906">
      <w:pPr>
        <w:pStyle w:val="ListParagraph"/>
        <w:numPr>
          <w:ilvl w:val="2"/>
          <w:numId w:val="3"/>
        </w:numPr>
        <w:rPr>
          <w:ins w:id="1539" w:author="Microsoft account" w:date="2021-09-05T22:29:00Z"/>
          <w:lang w:bidi="en-US"/>
        </w:rPr>
      </w:pPr>
      <w:ins w:id="1540" w:author="Microsoft account" w:date="2021-09-05T22:29:00Z">
        <w:r w:rsidRPr="001909DB">
          <w:rPr>
            <w:lang w:bidi="en-US"/>
          </w:rPr>
          <w:t>Dòng bút toán ghi tăng ivmast.netting = Tổng phí mua</w:t>
        </w:r>
        <w:r>
          <w:rPr>
            <w:lang w:bidi="en-US"/>
          </w:rPr>
          <w:t xml:space="preserve">, , </w:t>
        </w:r>
        <w:r w:rsidRPr="001909DB">
          <w:rPr>
            <w:lang w:bidi="en-US"/>
          </w:rPr>
          <w:t xml:space="preserve">với diễn giải = </w:t>
        </w:r>
        <w:r>
          <w:rPr>
            <w:lang w:bidi="en-US"/>
          </w:rPr>
          <w:t>“Phi mua</w:t>
        </w:r>
        <w:r w:rsidRPr="001909DB">
          <w:rPr>
            <w:lang w:bidi="en-US"/>
          </w:rPr>
          <w:t xml:space="preserve"> ” + KL mua + mã tài sản</w:t>
        </w:r>
        <w:r>
          <w:rPr>
            <w:lang w:bidi="en-US"/>
          </w:rPr>
          <w:t xml:space="preserve"> + “ – HĐ:” + số HĐ sinh ở oxmast </w:t>
        </w:r>
        <w:r w:rsidRPr="009B2656">
          <w:rPr>
            <w:b/>
            <w:lang w:bidi="en-US"/>
          </w:rPr>
          <w:t>(Chỉ insert nếu phí mua &lt;&gt; 0)</w:t>
        </w:r>
      </w:ins>
    </w:p>
    <w:p w14:paraId="02EBE374" w14:textId="34B8F308" w:rsidR="00585906" w:rsidRDefault="00585906" w:rsidP="00585906">
      <w:pPr>
        <w:pStyle w:val="ListParagraph"/>
        <w:numPr>
          <w:ilvl w:val="1"/>
          <w:numId w:val="3"/>
        </w:numPr>
        <w:rPr>
          <w:ins w:id="1541" w:author="Microsoft account" w:date="2021-09-05T22:29:00Z"/>
          <w:lang w:bidi="en-US"/>
        </w:rPr>
      </w:pPr>
      <w:ins w:id="1542" w:author="Microsoft account" w:date="2021-09-05T22:29:00Z">
        <w:r>
          <w:rPr>
            <w:lang w:bidi="en-US"/>
          </w:rPr>
          <w:t>insert fee_dtl dòng types = ‘S’ các feetype của người mua, acbuyer = người mua, giá trị fee tương ứng của từng feetype</w:t>
        </w:r>
      </w:ins>
      <w:ins w:id="1543" w:author="Microsoft account" w:date="2021-09-05T22:42:00Z">
        <w:r w:rsidR="00154860">
          <w:rPr>
            <w:lang w:bidi="en-US"/>
          </w:rPr>
          <w:t>, deltd = ‘N’</w:t>
        </w:r>
      </w:ins>
    </w:p>
    <w:p w14:paraId="2E819BC1" w14:textId="77777777" w:rsidR="00585906" w:rsidRPr="001909DB" w:rsidRDefault="00585906" w:rsidP="00585906">
      <w:pPr>
        <w:pStyle w:val="ListParagraph"/>
        <w:numPr>
          <w:ilvl w:val="1"/>
          <w:numId w:val="3"/>
        </w:numPr>
        <w:rPr>
          <w:ins w:id="1544" w:author="Microsoft account" w:date="2021-09-05T22:29:00Z"/>
          <w:lang w:bidi="en-US"/>
        </w:rPr>
      </w:pPr>
      <w:ins w:id="1545" w:author="Microsoft account" w:date="2021-09-05T22:29:00Z">
        <w:r w:rsidRPr="001909DB">
          <w:rPr>
            <w:lang w:bidi="en-US"/>
          </w:rPr>
          <w:t>Nếu người bán chưa có ivmast =&gt; Insert ivmast cho người bán</w:t>
        </w:r>
      </w:ins>
    </w:p>
    <w:p w14:paraId="3D4100F3" w14:textId="77777777" w:rsidR="00585906" w:rsidRPr="001909DB" w:rsidRDefault="00585906" w:rsidP="00585906">
      <w:pPr>
        <w:pStyle w:val="ListParagraph"/>
        <w:numPr>
          <w:ilvl w:val="1"/>
          <w:numId w:val="3"/>
        </w:numPr>
        <w:rPr>
          <w:ins w:id="1546" w:author="Microsoft account" w:date="2021-09-05T22:29:00Z"/>
          <w:lang w:bidi="en-US"/>
        </w:rPr>
      </w:pPr>
      <w:ins w:id="1547" w:author="Microsoft account" w:date="2021-09-05T22:29:00Z">
        <w:r w:rsidRPr="001909DB">
          <w:rPr>
            <w:lang w:bidi="en-US"/>
          </w:rPr>
          <w:t xml:space="preserve">Ghi tăng ivmast.receiving của người bán = Tổng tiền bán nhận được. Insert 3 dòng ivtran của người bán </w:t>
        </w:r>
      </w:ins>
    </w:p>
    <w:p w14:paraId="01CE3FD9" w14:textId="77777777" w:rsidR="00585906" w:rsidRPr="001909DB" w:rsidRDefault="00585906" w:rsidP="00585906">
      <w:pPr>
        <w:pStyle w:val="ListParagraph"/>
        <w:numPr>
          <w:ilvl w:val="2"/>
          <w:numId w:val="3"/>
        </w:numPr>
        <w:rPr>
          <w:ins w:id="1548" w:author="Microsoft account" w:date="2021-09-05T22:29:00Z"/>
          <w:lang w:bidi="en-US"/>
        </w:rPr>
      </w:pPr>
      <w:ins w:id="1549" w:author="Microsoft account" w:date="2021-09-05T22:29:00Z">
        <w:r w:rsidRPr="001909DB">
          <w:rPr>
            <w:lang w:bidi="en-US"/>
          </w:rPr>
          <w:t xml:space="preserve">Dòng bút toán tăng receiving = Tổng giá trị giao dịch =&gt; description = “Tien ban ” + KL mua + mã tài sản </w:t>
        </w:r>
        <w:r>
          <w:rPr>
            <w:lang w:bidi="en-US"/>
          </w:rPr>
          <w:t>+ “ – HĐ:” + số HĐ sinh ở oxmast</w:t>
        </w:r>
      </w:ins>
    </w:p>
    <w:p w14:paraId="60742BF1" w14:textId="77777777" w:rsidR="00585906" w:rsidRPr="001909DB" w:rsidRDefault="00585906" w:rsidP="00585906">
      <w:pPr>
        <w:pStyle w:val="ListParagraph"/>
        <w:numPr>
          <w:ilvl w:val="2"/>
          <w:numId w:val="3"/>
        </w:numPr>
        <w:rPr>
          <w:ins w:id="1550" w:author="Microsoft account" w:date="2021-09-05T22:29:00Z"/>
          <w:lang w:bidi="en-US"/>
        </w:rPr>
      </w:pPr>
      <w:ins w:id="1551" w:author="Microsoft account" w:date="2021-09-05T22:29:00Z">
        <w:r w:rsidRPr="001909DB">
          <w:rPr>
            <w:lang w:bidi="en-US"/>
          </w:rPr>
          <w:t xml:space="preserve">Dòng bút toán giảm receiving = Phí người bán </w:t>
        </w:r>
        <w:r w:rsidRPr="009B2656">
          <w:rPr>
            <w:b/>
            <w:lang w:bidi="en-US"/>
          </w:rPr>
          <w:t>(Chỉ insert nếu phí &lt;&gt; 0)</w:t>
        </w:r>
        <w:r w:rsidRPr="001909DB">
          <w:rPr>
            <w:lang w:bidi="en-US"/>
          </w:rPr>
          <w:t xml:space="preserve"> =&gt; description = “Phi chuyen nhuong ban ” + KL mua + mã tài sản </w:t>
        </w:r>
        <w:r>
          <w:rPr>
            <w:lang w:bidi="en-US"/>
          </w:rPr>
          <w:t>+ “ – HĐ:” + số HĐ sinh ở oxmast</w:t>
        </w:r>
      </w:ins>
    </w:p>
    <w:p w14:paraId="63C69AA9" w14:textId="77777777" w:rsidR="00585906" w:rsidRPr="001909DB" w:rsidRDefault="00585906" w:rsidP="00585906">
      <w:pPr>
        <w:pStyle w:val="ListParagraph"/>
        <w:numPr>
          <w:ilvl w:val="2"/>
          <w:numId w:val="3"/>
        </w:numPr>
        <w:rPr>
          <w:ins w:id="1552" w:author="Microsoft account" w:date="2021-09-05T22:29:00Z"/>
          <w:lang w:bidi="en-US"/>
        </w:rPr>
      </w:pPr>
      <w:ins w:id="1553" w:author="Microsoft account" w:date="2021-09-05T22:29:00Z">
        <w:r w:rsidRPr="001909DB">
          <w:rPr>
            <w:lang w:bidi="en-US"/>
          </w:rPr>
          <w:t xml:space="preserve">Dòng bút toán giảm receiving = Thuế bán </w:t>
        </w:r>
        <w:r w:rsidRPr="009B2656">
          <w:rPr>
            <w:b/>
            <w:lang w:bidi="en-US"/>
          </w:rPr>
          <w:t>(Chỉ insert nếu thuế &lt;&gt; 0)</w:t>
        </w:r>
        <w:r w:rsidRPr="001909DB">
          <w:rPr>
            <w:lang w:bidi="en-US"/>
          </w:rPr>
          <w:t xml:space="preserve"> =&gt; description = “Thue ban ” + KL mua + mã tài sản </w:t>
        </w:r>
        <w:r>
          <w:rPr>
            <w:lang w:bidi="en-US"/>
          </w:rPr>
          <w:t>+ “ – HĐ:” + số HĐ sinh ở oxmast</w:t>
        </w:r>
      </w:ins>
    </w:p>
    <w:p w14:paraId="55283BA1" w14:textId="36504B0E" w:rsidR="00585906" w:rsidRDefault="00585906" w:rsidP="00585906">
      <w:pPr>
        <w:pStyle w:val="ListParagraph"/>
        <w:numPr>
          <w:ilvl w:val="1"/>
          <w:numId w:val="3"/>
        </w:numPr>
        <w:rPr>
          <w:ins w:id="1554" w:author="Microsoft account" w:date="2021-09-05T22:29:00Z"/>
          <w:lang w:bidi="en-US"/>
        </w:rPr>
      </w:pPr>
      <w:ins w:id="1555" w:author="Microsoft account" w:date="2021-09-05T22:29:00Z">
        <w:r>
          <w:rPr>
            <w:lang w:bidi="en-US"/>
          </w:rPr>
          <w:t>insert fee_dtl dòng types = ‘S’ các feetype của người bán, acseller = người bán, giá trị fee tương ứng của từng feetype</w:t>
        </w:r>
      </w:ins>
      <w:ins w:id="1556" w:author="Microsoft account" w:date="2021-09-05T22:42:00Z">
        <w:r w:rsidR="00154860">
          <w:rPr>
            <w:lang w:bidi="en-US"/>
          </w:rPr>
          <w:t>, deltd = ‘N’</w:t>
        </w:r>
      </w:ins>
    </w:p>
    <w:p w14:paraId="03848175" w14:textId="77777777" w:rsidR="00585906" w:rsidRPr="001909DB" w:rsidRDefault="00585906" w:rsidP="00585906">
      <w:pPr>
        <w:pStyle w:val="ListParagraph"/>
        <w:numPr>
          <w:ilvl w:val="1"/>
          <w:numId w:val="3"/>
        </w:numPr>
        <w:rPr>
          <w:ins w:id="1557" w:author="Microsoft account" w:date="2021-09-05T22:29:00Z"/>
          <w:lang w:bidi="en-US"/>
        </w:rPr>
      </w:pPr>
      <w:ins w:id="1558" w:author="Microsoft account" w:date="2021-09-05T22:29:00Z">
        <w:r w:rsidRPr="001909DB">
          <w:rPr>
            <w:lang w:bidi="en-US"/>
          </w:rPr>
          <w:t xml:space="preserve">Với lệnh chào bán của đại lý </w:t>
        </w:r>
        <w:r>
          <w:rPr>
            <w:lang w:bidi="en-US"/>
          </w:rPr>
          <w:t xml:space="preserve">=&gt; </w:t>
        </w:r>
        <w:r>
          <w:rPr>
            <w:b/>
            <w:lang w:bidi="en-US"/>
          </w:rPr>
          <w:t>Ghi nhận hạn mức bán ra</w:t>
        </w:r>
      </w:ins>
    </w:p>
    <w:p w14:paraId="0D67238C" w14:textId="77777777" w:rsidR="00585906" w:rsidRPr="00E345B8" w:rsidRDefault="00585906" w:rsidP="00585906">
      <w:pPr>
        <w:pStyle w:val="ListParagraph"/>
        <w:numPr>
          <w:ilvl w:val="1"/>
          <w:numId w:val="3"/>
        </w:numPr>
        <w:rPr>
          <w:ins w:id="1559" w:author="Microsoft account" w:date="2021-09-05T22:29:00Z"/>
          <w:lang w:bidi="en-US"/>
        </w:rPr>
      </w:pPr>
      <w:ins w:id="1560" w:author="Microsoft account" w:date="2021-09-05T22:29:00Z">
        <w:r w:rsidRPr="001909DB">
          <w:rPr>
            <w:lang w:bidi="en-US"/>
          </w:rPr>
          <w:t xml:space="preserve">Với lệnh chào bán của đại lý =&gt; </w:t>
        </w:r>
        <w:r>
          <w:rPr>
            <w:b/>
            <w:lang w:bidi="en-US"/>
          </w:rPr>
          <w:t>Hoàn hạn mức mua lại</w:t>
        </w:r>
      </w:ins>
    </w:p>
    <w:p w14:paraId="63AC2A97" w14:textId="77777777" w:rsidR="00D56178" w:rsidRDefault="00D56178" w:rsidP="00D56178">
      <w:pPr>
        <w:rPr>
          <w:lang w:bidi="en-US"/>
        </w:rPr>
      </w:pPr>
    </w:p>
    <w:p w14:paraId="5EEABBA5" w14:textId="77777777" w:rsidR="00D56178" w:rsidRPr="00435A3D" w:rsidRDefault="00D56178" w:rsidP="00D56178">
      <w:pPr>
        <w:rPr>
          <w:b/>
          <w:lang w:bidi="en-US"/>
        </w:rPr>
      </w:pPr>
      <w:r w:rsidRPr="00435A3D">
        <w:rPr>
          <w:b/>
          <w:lang w:bidi="en-US"/>
        </w:rPr>
        <w:t>Đồng bộ lại cache OXMAST</w:t>
      </w:r>
    </w:p>
    <w:p w14:paraId="27094DC5" w14:textId="77777777" w:rsidR="00D56178" w:rsidRPr="00D56178" w:rsidRDefault="00D56178" w:rsidP="00D56178">
      <w:pPr>
        <w:rPr>
          <w:lang w:bidi="en-US"/>
        </w:rPr>
      </w:pPr>
    </w:p>
    <w:p w14:paraId="6D0B3028" w14:textId="77777777" w:rsidR="00D56178" w:rsidRPr="00D56178" w:rsidRDefault="00D56178" w:rsidP="00D56178">
      <w:pPr>
        <w:rPr>
          <w:lang w:bidi="en-US"/>
        </w:rPr>
      </w:pPr>
    </w:p>
    <w:p w14:paraId="281CCC00" w14:textId="77777777" w:rsidR="00251E76" w:rsidRPr="00251E76" w:rsidRDefault="00251E76" w:rsidP="00251E76">
      <w:pPr>
        <w:rPr>
          <w:lang w:bidi="en-US"/>
        </w:rPr>
      </w:pPr>
    </w:p>
    <w:p w14:paraId="507106D3" w14:textId="7DFBCE21" w:rsidR="002D003D" w:rsidRDefault="002D003D" w:rsidP="002D003D">
      <w:pPr>
        <w:pStyle w:val="Heading2"/>
        <w:ind w:left="360"/>
      </w:pPr>
      <w:bookmarkStart w:id="1561" w:name="_Toc78535603"/>
      <w:r>
        <w:lastRenderedPageBreak/>
        <w:t>Mua lại trái phiếu</w:t>
      </w:r>
      <w:bookmarkEnd w:id="1561"/>
    </w:p>
    <w:p w14:paraId="2945B5CF" w14:textId="6F6CC5B2" w:rsidR="002D003D" w:rsidRDefault="00251E76" w:rsidP="002D003D">
      <w:pPr>
        <w:pStyle w:val="Heading3"/>
      </w:pPr>
      <w:bookmarkStart w:id="1562" w:name="_Toc78535604"/>
      <w:r>
        <w:t>Yêu cầu mua lạ</w:t>
      </w:r>
      <w:r w:rsidR="006A7946">
        <w:t>i</w:t>
      </w:r>
      <w:r>
        <w:t xml:space="preserve"> (Sổ lệnh – HĐ bán)</w:t>
      </w:r>
      <w:bookmarkEnd w:id="1562"/>
    </w:p>
    <w:p w14:paraId="7482A380" w14:textId="77777777" w:rsidR="004943BF" w:rsidRDefault="004943BF" w:rsidP="004943BF">
      <w:pPr>
        <w:pStyle w:val="Heading4"/>
      </w:pPr>
      <w:bookmarkStart w:id="1563" w:name="_Toc75156713"/>
      <w:bookmarkStart w:id="1564" w:name="_Toc78535605"/>
      <w:r>
        <w:t>Mô tả giao diện</w:t>
      </w:r>
      <w:bookmarkEnd w:id="1563"/>
      <w:bookmarkEnd w:id="1564"/>
    </w:p>
    <w:p w14:paraId="52C76E65" w14:textId="4901AF5F" w:rsidR="004943BF" w:rsidRDefault="004943BF" w:rsidP="004943BF">
      <w:pPr>
        <w:rPr>
          <w:lang w:bidi="en-US"/>
        </w:rPr>
      </w:pPr>
      <w:r>
        <w:rPr>
          <w:lang w:bidi="en-US"/>
        </w:rPr>
        <w:t>Hiển thị popup theo thông tin lấy từ Grid của Tab HĐ bán (Sổ lệnh), bao gồm các trường</w:t>
      </w:r>
    </w:p>
    <w:p w14:paraId="47E2ED23" w14:textId="77777777" w:rsidR="004943BF" w:rsidRDefault="004943BF" w:rsidP="004943BF">
      <w:pPr>
        <w:rPr>
          <w:lang w:bidi="en-US"/>
        </w:rPr>
      </w:pPr>
    </w:p>
    <w:tbl>
      <w:tblPr>
        <w:tblStyle w:val="TableGrid"/>
        <w:tblW w:w="0" w:type="auto"/>
        <w:tblLook w:val="04A0" w:firstRow="1" w:lastRow="0" w:firstColumn="1" w:lastColumn="0" w:noHBand="0" w:noVBand="1"/>
      </w:tblPr>
      <w:tblGrid>
        <w:gridCol w:w="3292"/>
        <w:gridCol w:w="1856"/>
        <w:gridCol w:w="4590"/>
      </w:tblGrid>
      <w:tr w:rsidR="004943BF" w:rsidRPr="008419E6" w14:paraId="17F4752A" w14:textId="77777777" w:rsidTr="009D1F40">
        <w:tc>
          <w:tcPr>
            <w:tcW w:w="3292" w:type="dxa"/>
          </w:tcPr>
          <w:p w14:paraId="67B02663" w14:textId="77777777" w:rsidR="004943BF" w:rsidRPr="008419E6" w:rsidRDefault="004943BF" w:rsidP="009D1F40">
            <w:pPr>
              <w:jc w:val="center"/>
            </w:pPr>
            <w:r w:rsidRPr="008419E6">
              <w:rPr>
                <w:b/>
              </w:rPr>
              <w:t>Tên trường</w:t>
            </w:r>
          </w:p>
        </w:tc>
        <w:tc>
          <w:tcPr>
            <w:tcW w:w="1856" w:type="dxa"/>
          </w:tcPr>
          <w:p w14:paraId="6BBD9986" w14:textId="77777777" w:rsidR="004943BF" w:rsidRPr="008419E6" w:rsidRDefault="004943BF" w:rsidP="009D1F40">
            <w:pPr>
              <w:jc w:val="center"/>
            </w:pPr>
            <w:r w:rsidRPr="008419E6">
              <w:rPr>
                <w:b/>
              </w:rPr>
              <w:t>Bắt buộc</w:t>
            </w:r>
          </w:p>
        </w:tc>
        <w:tc>
          <w:tcPr>
            <w:tcW w:w="4590" w:type="dxa"/>
          </w:tcPr>
          <w:p w14:paraId="63B7A9A8" w14:textId="77777777" w:rsidR="004943BF" w:rsidRPr="008419E6" w:rsidRDefault="004943BF" w:rsidP="009D1F40">
            <w:pPr>
              <w:jc w:val="center"/>
            </w:pPr>
            <w:r w:rsidRPr="008419E6">
              <w:rPr>
                <w:b/>
              </w:rPr>
              <w:t>Mô tả</w:t>
            </w:r>
          </w:p>
        </w:tc>
      </w:tr>
      <w:tr w:rsidR="004943BF" w:rsidRPr="008419E6" w14:paraId="0F8F6A84" w14:textId="77777777" w:rsidTr="009D1F40">
        <w:tc>
          <w:tcPr>
            <w:tcW w:w="3292" w:type="dxa"/>
          </w:tcPr>
          <w:p w14:paraId="183F8BA6" w14:textId="77777777" w:rsidR="004943BF" w:rsidRPr="008419E6" w:rsidRDefault="004943BF" w:rsidP="009D1F40">
            <w:r w:rsidRPr="008419E6">
              <w:t>Số hiệu lệnh SELL</w:t>
            </w:r>
          </w:p>
        </w:tc>
        <w:tc>
          <w:tcPr>
            <w:tcW w:w="1856" w:type="dxa"/>
          </w:tcPr>
          <w:p w14:paraId="58DD2C68" w14:textId="77777777" w:rsidR="004943BF" w:rsidRPr="008419E6" w:rsidRDefault="004943BF" w:rsidP="009D1F40">
            <w:r w:rsidRPr="008419E6">
              <w:t>Có</w:t>
            </w:r>
          </w:p>
        </w:tc>
        <w:tc>
          <w:tcPr>
            <w:tcW w:w="4590" w:type="dxa"/>
          </w:tcPr>
          <w:p w14:paraId="37FD6819" w14:textId="77777777" w:rsidR="004943BF" w:rsidRPr="008419E6" w:rsidRDefault="004943BF" w:rsidP="009D1F40">
            <w:r w:rsidRPr="008419E6">
              <w:t>Hiển thị theo dòng của grid đã chọn, lấy từ cache hoặc grid. Không sửa</w:t>
            </w:r>
          </w:p>
        </w:tc>
      </w:tr>
      <w:tr w:rsidR="004943BF" w:rsidRPr="008419E6" w14:paraId="084D129B" w14:textId="77777777" w:rsidTr="009D1F40">
        <w:tc>
          <w:tcPr>
            <w:tcW w:w="3292" w:type="dxa"/>
          </w:tcPr>
          <w:p w14:paraId="0BF5FEDB" w14:textId="77777777" w:rsidR="004943BF" w:rsidRPr="008419E6" w:rsidRDefault="004943BF" w:rsidP="009D1F40">
            <w:r w:rsidRPr="008419E6">
              <w:t>Số hợp đồng SELL</w:t>
            </w:r>
          </w:p>
        </w:tc>
        <w:tc>
          <w:tcPr>
            <w:tcW w:w="1856" w:type="dxa"/>
          </w:tcPr>
          <w:p w14:paraId="773ED42C" w14:textId="77777777" w:rsidR="004943BF" w:rsidRPr="008419E6" w:rsidRDefault="004943BF" w:rsidP="009D1F40">
            <w:r w:rsidRPr="008419E6">
              <w:t>Có</w:t>
            </w:r>
          </w:p>
        </w:tc>
        <w:tc>
          <w:tcPr>
            <w:tcW w:w="4590" w:type="dxa"/>
          </w:tcPr>
          <w:p w14:paraId="405E9A2A" w14:textId="77777777" w:rsidR="004943BF" w:rsidRPr="008419E6" w:rsidRDefault="004943BF" w:rsidP="009D1F40">
            <w:r w:rsidRPr="008419E6">
              <w:t>Hiển thị theo dòng của grid đã chọn, lấy từ cache hoặc grid.. Không sửa</w:t>
            </w:r>
          </w:p>
        </w:tc>
      </w:tr>
      <w:tr w:rsidR="004943BF" w:rsidRPr="008419E6" w14:paraId="257CBEF8" w14:textId="77777777" w:rsidTr="009D1F40">
        <w:tc>
          <w:tcPr>
            <w:tcW w:w="3292" w:type="dxa"/>
          </w:tcPr>
          <w:p w14:paraId="0FCF7384" w14:textId="01C566C5" w:rsidR="004943BF" w:rsidRPr="008419E6" w:rsidRDefault="004943BF" w:rsidP="004943BF">
            <w:r w:rsidRPr="008419E6">
              <w:t xml:space="preserve">Mã </w:t>
            </w:r>
            <w:r>
              <w:t>trái phiếu</w:t>
            </w:r>
          </w:p>
        </w:tc>
        <w:tc>
          <w:tcPr>
            <w:tcW w:w="1856" w:type="dxa"/>
          </w:tcPr>
          <w:p w14:paraId="248F5311" w14:textId="77777777" w:rsidR="004943BF" w:rsidRPr="008419E6" w:rsidRDefault="004943BF" w:rsidP="009D1F40">
            <w:r w:rsidRPr="008419E6">
              <w:t>Có</w:t>
            </w:r>
          </w:p>
        </w:tc>
        <w:tc>
          <w:tcPr>
            <w:tcW w:w="4590" w:type="dxa"/>
          </w:tcPr>
          <w:p w14:paraId="29726AED" w14:textId="77777777" w:rsidR="004943BF" w:rsidRPr="008419E6" w:rsidRDefault="004943BF" w:rsidP="009D1F40">
            <w:r w:rsidRPr="008419E6">
              <w:t>Hiển thị theo dòng của grid đã chọn, lấy từ cache hoặc grid.. Không sửa</w:t>
            </w:r>
          </w:p>
        </w:tc>
      </w:tr>
      <w:tr w:rsidR="001117D9" w:rsidRPr="001117D9" w14:paraId="53A55681" w14:textId="77777777" w:rsidTr="009D1F40">
        <w:tc>
          <w:tcPr>
            <w:tcW w:w="3292" w:type="dxa"/>
          </w:tcPr>
          <w:p w14:paraId="10625CE9" w14:textId="08F48103" w:rsidR="004943BF" w:rsidRPr="001117D9" w:rsidRDefault="004943BF" w:rsidP="009D1F40">
            <w:pPr>
              <w:rPr>
                <w:color w:val="FF0000"/>
              </w:rPr>
            </w:pPr>
            <w:r w:rsidRPr="001117D9">
              <w:rPr>
                <w:color w:val="FF0000"/>
              </w:rPr>
              <w:t>Trái phiếu NY</w:t>
            </w:r>
          </w:p>
        </w:tc>
        <w:tc>
          <w:tcPr>
            <w:tcW w:w="1856" w:type="dxa"/>
          </w:tcPr>
          <w:p w14:paraId="28931FDA" w14:textId="27060404" w:rsidR="004943BF" w:rsidRPr="001117D9" w:rsidRDefault="004943BF" w:rsidP="009D1F40">
            <w:pPr>
              <w:rPr>
                <w:color w:val="FF0000"/>
              </w:rPr>
            </w:pPr>
            <w:r w:rsidRPr="001117D9">
              <w:rPr>
                <w:color w:val="FF0000"/>
              </w:rPr>
              <w:t>Có</w:t>
            </w:r>
          </w:p>
        </w:tc>
        <w:tc>
          <w:tcPr>
            <w:tcW w:w="4590" w:type="dxa"/>
          </w:tcPr>
          <w:p w14:paraId="2F39B36E" w14:textId="7E04E210" w:rsidR="004943BF" w:rsidRPr="001117D9" w:rsidRDefault="004943BF" w:rsidP="009D1F40">
            <w:pPr>
              <w:rPr>
                <w:color w:val="FF0000"/>
              </w:rPr>
            </w:pPr>
            <w:r w:rsidRPr="001117D9">
              <w:rPr>
                <w:color w:val="FF0000"/>
              </w:rPr>
              <w:t>Hiển thị theo dòng của grid đã chọn, lấy từ cache hoặc grid.. Không sửa</w:t>
            </w:r>
          </w:p>
        </w:tc>
      </w:tr>
      <w:tr w:rsidR="004943BF" w:rsidRPr="008419E6" w14:paraId="0AEE8748" w14:textId="77777777" w:rsidTr="009D1F40">
        <w:tc>
          <w:tcPr>
            <w:tcW w:w="3292" w:type="dxa"/>
          </w:tcPr>
          <w:p w14:paraId="3DB704C3" w14:textId="77777777" w:rsidR="004943BF" w:rsidRPr="008419E6" w:rsidRDefault="004943BF" w:rsidP="009D1F40">
            <w:r w:rsidRPr="008419E6">
              <w:t>Sản phẩm</w:t>
            </w:r>
          </w:p>
        </w:tc>
        <w:tc>
          <w:tcPr>
            <w:tcW w:w="1856" w:type="dxa"/>
          </w:tcPr>
          <w:p w14:paraId="313E906C" w14:textId="77777777" w:rsidR="004943BF" w:rsidRPr="008419E6" w:rsidRDefault="004943BF" w:rsidP="009D1F40">
            <w:r w:rsidRPr="008419E6">
              <w:t>Có</w:t>
            </w:r>
          </w:p>
        </w:tc>
        <w:tc>
          <w:tcPr>
            <w:tcW w:w="4590" w:type="dxa"/>
          </w:tcPr>
          <w:p w14:paraId="48374212" w14:textId="77777777" w:rsidR="004943BF" w:rsidRPr="008419E6" w:rsidRDefault="004943BF" w:rsidP="009D1F40">
            <w:r w:rsidRPr="008419E6">
              <w:t>Hiển thị theo dòng của grid đã chọn, lấy từ cache hoặc grid. Không sửa</w:t>
            </w:r>
          </w:p>
        </w:tc>
      </w:tr>
      <w:tr w:rsidR="004943BF" w:rsidRPr="008419E6" w14:paraId="68501401" w14:textId="77777777" w:rsidTr="009D1F40">
        <w:tc>
          <w:tcPr>
            <w:tcW w:w="3292" w:type="dxa"/>
          </w:tcPr>
          <w:p w14:paraId="7BC8875B" w14:textId="03AD861E" w:rsidR="004943BF" w:rsidRPr="008419E6" w:rsidRDefault="004943BF" w:rsidP="009D1F40">
            <w:r>
              <w:t>Mã</w:t>
            </w:r>
            <w:r w:rsidRPr="008419E6">
              <w:t xml:space="preserve"> khách hàng</w:t>
            </w:r>
          </w:p>
        </w:tc>
        <w:tc>
          <w:tcPr>
            <w:tcW w:w="1856" w:type="dxa"/>
          </w:tcPr>
          <w:p w14:paraId="56FDA2B9" w14:textId="77777777" w:rsidR="004943BF" w:rsidRPr="008419E6" w:rsidRDefault="004943BF" w:rsidP="009D1F40">
            <w:r w:rsidRPr="008419E6">
              <w:t>Có</w:t>
            </w:r>
          </w:p>
        </w:tc>
        <w:tc>
          <w:tcPr>
            <w:tcW w:w="4590" w:type="dxa"/>
          </w:tcPr>
          <w:p w14:paraId="5B586600" w14:textId="77777777" w:rsidR="004943BF" w:rsidRPr="008419E6" w:rsidRDefault="004943BF" w:rsidP="009D1F40">
            <w:r w:rsidRPr="008419E6">
              <w:t>Hiển thị custodycd của người mua theo grid đã chọn, lấy từ cache hoặc grid.Không sửa</w:t>
            </w:r>
          </w:p>
          <w:p w14:paraId="694E0330" w14:textId="77777777" w:rsidR="004943BF" w:rsidRPr="008419E6" w:rsidRDefault="004943BF" w:rsidP="009D1F40"/>
          <w:p w14:paraId="70DD2592" w14:textId="77777777" w:rsidR="004943BF" w:rsidRPr="008419E6" w:rsidRDefault="004943BF" w:rsidP="009D1F40">
            <w:r w:rsidRPr="008419E6">
              <w:t>Bên cạnh có một link “Hiển thị thông tin KH” =&gt; Khi click vào, sẽ hiển thị thêm các thông tin của khách hàng (lấy từ cache, không truy vấn lại DB), bao gồm</w:t>
            </w:r>
          </w:p>
          <w:p w14:paraId="6EF749C6" w14:textId="77777777" w:rsidR="004943BF" w:rsidRPr="008419E6" w:rsidRDefault="004943BF" w:rsidP="009D1F40">
            <w:pPr>
              <w:pStyle w:val="ListParagraph"/>
              <w:numPr>
                <w:ilvl w:val="0"/>
                <w:numId w:val="3"/>
              </w:numPr>
              <w:spacing w:before="60"/>
            </w:pPr>
            <w:r w:rsidRPr="008419E6">
              <w:t>Họ tên</w:t>
            </w:r>
          </w:p>
          <w:p w14:paraId="1FD614F6" w14:textId="77777777" w:rsidR="004943BF" w:rsidRPr="008419E6" w:rsidRDefault="004943BF" w:rsidP="009D1F40">
            <w:pPr>
              <w:pStyle w:val="ListParagraph"/>
              <w:numPr>
                <w:ilvl w:val="0"/>
                <w:numId w:val="3"/>
              </w:numPr>
              <w:spacing w:before="60"/>
            </w:pPr>
            <w:r w:rsidRPr="008419E6">
              <w:t>Họ tên có dấu</w:t>
            </w:r>
          </w:p>
          <w:p w14:paraId="72EEE7B9" w14:textId="77777777" w:rsidR="004943BF" w:rsidRPr="008419E6" w:rsidRDefault="004943BF" w:rsidP="009D1F40">
            <w:pPr>
              <w:pStyle w:val="ListParagraph"/>
              <w:numPr>
                <w:ilvl w:val="0"/>
                <w:numId w:val="3"/>
              </w:numPr>
              <w:spacing w:before="60"/>
            </w:pPr>
            <w:r w:rsidRPr="008419E6">
              <w:t>Số ĐKSH</w:t>
            </w:r>
          </w:p>
          <w:p w14:paraId="523C938D" w14:textId="77777777" w:rsidR="004943BF" w:rsidRPr="008419E6" w:rsidRDefault="004943BF" w:rsidP="009D1F40">
            <w:pPr>
              <w:pStyle w:val="ListParagraph"/>
              <w:numPr>
                <w:ilvl w:val="0"/>
                <w:numId w:val="3"/>
              </w:numPr>
              <w:spacing w:before="60"/>
            </w:pPr>
            <w:r w:rsidRPr="008419E6">
              <w:t>Nơi cấp</w:t>
            </w:r>
          </w:p>
          <w:p w14:paraId="78F55F10" w14:textId="77777777" w:rsidR="004943BF" w:rsidRPr="008419E6" w:rsidRDefault="004943BF" w:rsidP="009D1F40">
            <w:pPr>
              <w:pStyle w:val="ListParagraph"/>
              <w:numPr>
                <w:ilvl w:val="0"/>
                <w:numId w:val="3"/>
              </w:numPr>
              <w:spacing w:before="60"/>
            </w:pPr>
            <w:r w:rsidRPr="008419E6">
              <w:t>Ngày cấp</w:t>
            </w:r>
          </w:p>
          <w:p w14:paraId="784CD6A7" w14:textId="77777777" w:rsidR="004943BF" w:rsidRPr="008419E6" w:rsidRDefault="004943BF" w:rsidP="009D1F40">
            <w:pPr>
              <w:pStyle w:val="ListParagraph"/>
              <w:numPr>
                <w:ilvl w:val="0"/>
                <w:numId w:val="3"/>
              </w:numPr>
              <w:spacing w:before="60"/>
            </w:pPr>
            <w:r w:rsidRPr="008419E6">
              <w:t>Địa chỉ thường trú</w:t>
            </w:r>
          </w:p>
          <w:p w14:paraId="36D3CFF6" w14:textId="77777777" w:rsidR="004943BF" w:rsidRPr="008419E6" w:rsidRDefault="004943BF" w:rsidP="009D1F40">
            <w:pPr>
              <w:pStyle w:val="ListParagraph"/>
              <w:numPr>
                <w:ilvl w:val="0"/>
                <w:numId w:val="3"/>
              </w:numPr>
              <w:spacing w:before="60"/>
            </w:pPr>
            <w:r w:rsidRPr="008419E6">
              <w:t>Email</w:t>
            </w:r>
          </w:p>
          <w:p w14:paraId="76DDDD9E" w14:textId="77777777" w:rsidR="004943BF" w:rsidRPr="008419E6" w:rsidRDefault="004943BF" w:rsidP="009D1F40">
            <w:pPr>
              <w:pStyle w:val="ListParagraph"/>
              <w:numPr>
                <w:ilvl w:val="0"/>
                <w:numId w:val="3"/>
              </w:numPr>
              <w:spacing w:before="60"/>
            </w:pPr>
            <w:r w:rsidRPr="008419E6">
              <w:t>Mobile</w:t>
            </w:r>
          </w:p>
          <w:p w14:paraId="388BDAA7" w14:textId="77777777" w:rsidR="004943BF" w:rsidRPr="008419E6" w:rsidRDefault="004943BF" w:rsidP="009D1F40">
            <w:r w:rsidRPr="008419E6">
              <w:t>Đường link đổi label thành “Ẩn thông tin KH” =&gt; Click vào sẽ ẩn thông tin KH đi</w:t>
            </w:r>
          </w:p>
        </w:tc>
      </w:tr>
      <w:tr w:rsidR="004943BF" w:rsidRPr="008419E6" w14:paraId="2C7AEC03" w14:textId="77777777" w:rsidTr="009D1F40">
        <w:tc>
          <w:tcPr>
            <w:tcW w:w="3292" w:type="dxa"/>
          </w:tcPr>
          <w:p w14:paraId="7B6DC97B" w14:textId="77777777" w:rsidR="004943BF" w:rsidRPr="008419E6" w:rsidRDefault="004943BF" w:rsidP="009D1F40">
            <w:r w:rsidRPr="008419E6">
              <w:t>Ngày mua lần đầu</w:t>
            </w:r>
          </w:p>
        </w:tc>
        <w:tc>
          <w:tcPr>
            <w:tcW w:w="1856" w:type="dxa"/>
          </w:tcPr>
          <w:p w14:paraId="3DD77A08" w14:textId="77777777" w:rsidR="004943BF" w:rsidRPr="008419E6" w:rsidRDefault="004943BF" w:rsidP="009D1F40">
            <w:r w:rsidRPr="008419E6">
              <w:t>Có</w:t>
            </w:r>
          </w:p>
        </w:tc>
        <w:tc>
          <w:tcPr>
            <w:tcW w:w="4590" w:type="dxa"/>
          </w:tcPr>
          <w:p w14:paraId="0E71529C" w14:textId="77777777" w:rsidR="004943BF" w:rsidRPr="008419E6" w:rsidRDefault="004943BF" w:rsidP="009D1F40">
            <w:pPr>
              <w:ind w:left="-18"/>
            </w:pPr>
            <w:r w:rsidRPr="008419E6">
              <w:t>Hiển thị theo dòng của grid đã chọn, lấy từ cache hoặc grid. Không sửa</w:t>
            </w:r>
          </w:p>
        </w:tc>
      </w:tr>
      <w:tr w:rsidR="004943BF" w:rsidRPr="008419E6" w14:paraId="1200AFFE" w14:textId="77777777" w:rsidTr="009D1F40">
        <w:tc>
          <w:tcPr>
            <w:tcW w:w="3292" w:type="dxa"/>
          </w:tcPr>
          <w:p w14:paraId="02BCF18E" w14:textId="77777777" w:rsidR="004943BF" w:rsidRPr="008419E6" w:rsidRDefault="004943BF" w:rsidP="009D1F40">
            <w:r w:rsidRPr="008419E6">
              <w:t>Khối lượng khả dụng</w:t>
            </w:r>
          </w:p>
        </w:tc>
        <w:tc>
          <w:tcPr>
            <w:tcW w:w="1856" w:type="dxa"/>
          </w:tcPr>
          <w:p w14:paraId="258B8C7C" w14:textId="77777777" w:rsidR="004943BF" w:rsidRPr="008419E6" w:rsidRDefault="004943BF" w:rsidP="009D1F40">
            <w:r w:rsidRPr="008419E6">
              <w:t>Có</w:t>
            </w:r>
          </w:p>
        </w:tc>
        <w:tc>
          <w:tcPr>
            <w:tcW w:w="4590" w:type="dxa"/>
          </w:tcPr>
          <w:p w14:paraId="759937DA" w14:textId="3FE65530" w:rsidR="004943BF" w:rsidRPr="008419E6" w:rsidRDefault="004943BF" w:rsidP="003A4275">
            <w:r w:rsidRPr="008419E6">
              <w:t>Hiển thị theo dòng của grid đã chọn, lấy từ cache hoặc grid. Không sửa</w:t>
            </w:r>
          </w:p>
        </w:tc>
      </w:tr>
      <w:tr w:rsidR="004943BF" w:rsidRPr="008419E6" w14:paraId="79473167" w14:textId="77777777" w:rsidTr="009D1F40">
        <w:tc>
          <w:tcPr>
            <w:tcW w:w="3292" w:type="dxa"/>
          </w:tcPr>
          <w:p w14:paraId="3F6C5840" w14:textId="77777777" w:rsidR="004943BF" w:rsidRPr="008419E6" w:rsidRDefault="004943BF" w:rsidP="009D1F40">
            <w:r w:rsidRPr="008419E6">
              <w:t>Giá tất toán ngày hiện tại</w:t>
            </w:r>
          </w:p>
        </w:tc>
        <w:tc>
          <w:tcPr>
            <w:tcW w:w="1856" w:type="dxa"/>
          </w:tcPr>
          <w:p w14:paraId="3A8252D6" w14:textId="77777777" w:rsidR="004943BF" w:rsidRPr="008419E6" w:rsidRDefault="004943BF" w:rsidP="009D1F40">
            <w:r w:rsidRPr="008419E6">
              <w:t>Có</w:t>
            </w:r>
          </w:p>
        </w:tc>
        <w:tc>
          <w:tcPr>
            <w:tcW w:w="4590" w:type="dxa"/>
          </w:tcPr>
          <w:p w14:paraId="34B0AF70" w14:textId="77777777" w:rsidR="004943BF" w:rsidRPr="008419E6" w:rsidRDefault="004943BF" w:rsidP="009D1F40">
            <w:r w:rsidRPr="008419E6">
              <w:t>Gọi đến hàm tính giá mua lại</w:t>
            </w:r>
          </w:p>
        </w:tc>
      </w:tr>
      <w:tr w:rsidR="004943BF" w:rsidRPr="008419E6" w14:paraId="68187782" w14:textId="77777777" w:rsidTr="009D1F40">
        <w:tc>
          <w:tcPr>
            <w:tcW w:w="3292" w:type="dxa"/>
          </w:tcPr>
          <w:p w14:paraId="3B3F34D4" w14:textId="77777777" w:rsidR="004943BF" w:rsidRPr="008419E6" w:rsidRDefault="004943BF" w:rsidP="009D1F40">
            <w:r w:rsidRPr="008419E6">
              <w:t>Khối lượng KH tất toán</w:t>
            </w:r>
          </w:p>
        </w:tc>
        <w:tc>
          <w:tcPr>
            <w:tcW w:w="1856" w:type="dxa"/>
          </w:tcPr>
          <w:p w14:paraId="02DA7EF6" w14:textId="77777777" w:rsidR="004943BF" w:rsidRPr="008419E6" w:rsidRDefault="004943BF" w:rsidP="009D1F40">
            <w:r w:rsidRPr="008419E6">
              <w:t>Có</w:t>
            </w:r>
          </w:p>
        </w:tc>
        <w:tc>
          <w:tcPr>
            <w:tcW w:w="4590" w:type="dxa"/>
          </w:tcPr>
          <w:p w14:paraId="134563F5" w14:textId="77777777" w:rsidR="004943BF" w:rsidRPr="008419E6" w:rsidRDefault="004943BF" w:rsidP="009D1F40">
            <w:r w:rsidRPr="008419E6">
              <w:t>Nhập số &gt;0 và &lt;= Khối lượng khả dụng</w:t>
            </w:r>
          </w:p>
        </w:tc>
      </w:tr>
      <w:tr w:rsidR="004943BF" w:rsidRPr="008419E6" w14:paraId="718FE5D9" w14:textId="77777777" w:rsidTr="009D1F40">
        <w:tc>
          <w:tcPr>
            <w:tcW w:w="3292" w:type="dxa"/>
          </w:tcPr>
          <w:p w14:paraId="0DADAE57" w14:textId="77777777" w:rsidR="004943BF" w:rsidRPr="008419E6" w:rsidRDefault="004943BF" w:rsidP="009D1F40">
            <w:r w:rsidRPr="008419E6">
              <w:t>Phí bán</w:t>
            </w:r>
          </w:p>
        </w:tc>
        <w:tc>
          <w:tcPr>
            <w:tcW w:w="1856" w:type="dxa"/>
          </w:tcPr>
          <w:p w14:paraId="5B05F999" w14:textId="77777777" w:rsidR="004943BF" w:rsidRPr="008419E6" w:rsidRDefault="004943BF" w:rsidP="009D1F40">
            <w:r w:rsidRPr="008419E6">
              <w:t>Có</w:t>
            </w:r>
          </w:p>
        </w:tc>
        <w:tc>
          <w:tcPr>
            <w:tcW w:w="4590" w:type="dxa"/>
          </w:tcPr>
          <w:p w14:paraId="0F45530D" w14:textId="77777777" w:rsidR="004943BF" w:rsidRPr="008419E6" w:rsidRDefault="004943BF" w:rsidP="009D1F40">
            <w:r w:rsidRPr="008419E6">
              <w:t>Tính phí loai giao dịch = NĐT bán lại</w:t>
            </w:r>
          </w:p>
        </w:tc>
      </w:tr>
      <w:tr w:rsidR="004943BF" w:rsidRPr="008419E6" w14:paraId="2D258CC7" w14:textId="77777777" w:rsidTr="009D1F40">
        <w:tc>
          <w:tcPr>
            <w:tcW w:w="3292" w:type="dxa"/>
          </w:tcPr>
          <w:p w14:paraId="3871A4A7" w14:textId="77777777" w:rsidR="004943BF" w:rsidRPr="008419E6" w:rsidRDefault="004943BF" w:rsidP="009D1F40">
            <w:r w:rsidRPr="008419E6">
              <w:t>Thuế bán</w:t>
            </w:r>
          </w:p>
        </w:tc>
        <w:tc>
          <w:tcPr>
            <w:tcW w:w="1856" w:type="dxa"/>
          </w:tcPr>
          <w:p w14:paraId="7AC66704" w14:textId="77777777" w:rsidR="004943BF" w:rsidRPr="008419E6" w:rsidRDefault="004943BF" w:rsidP="009D1F40">
            <w:r w:rsidRPr="008419E6">
              <w:t>Có</w:t>
            </w:r>
          </w:p>
        </w:tc>
        <w:tc>
          <w:tcPr>
            <w:tcW w:w="4590" w:type="dxa"/>
          </w:tcPr>
          <w:p w14:paraId="286B082E" w14:textId="77777777" w:rsidR="004943BF" w:rsidRPr="008419E6" w:rsidRDefault="004943BF" w:rsidP="009D1F40">
            <w:r w:rsidRPr="008419E6">
              <w:t>Tính thuế bán tương ứng loại KH của NĐT</w:t>
            </w:r>
          </w:p>
        </w:tc>
      </w:tr>
      <w:tr w:rsidR="004943BF" w:rsidRPr="008419E6" w14:paraId="0A129BE1" w14:textId="77777777" w:rsidTr="009D1F40">
        <w:tc>
          <w:tcPr>
            <w:tcW w:w="3292" w:type="dxa"/>
          </w:tcPr>
          <w:p w14:paraId="14966D63" w14:textId="77777777" w:rsidR="004943BF" w:rsidRPr="008419E6" w:rsidRDefault="004943BF" w:rsidP="009D1F40">
            <w:r w:rsidRPr="008419E6">
              <w:t>Tổng tiền thanh toán cho KH</w:t>
            </w:r>
          </w:p>
        </w:tc>
        <w:tc>
          <w:tcPr>
            <w:tcW w:w="1856" w:type="dxa"/>
          </w:tcPr>
          <w:p w14:paraId="69EF2031" w14:textId="77777777" w:rsidR="004943BF" w:rsidRPr="008419E6" w:rsidRDefault="004943BF" w:rsidP="009D1F40">
            <w:r w:rsidRPr="008419E6">
              <w:t>Có</w:t>
            </w:r>
          </w:p>
        </w:tc>
        <w:tc>
          <w:tcPr>
            <w:tcW w:w="4590" w:type="dxa"/>
          </w:tcPr>
          <w:p w14:paraId="15B2DE9B" w14:textId="77777777" w:rsidR="004943BF" w:rsidRPr="008419E6" w:rsidRDefault="004943BF" w:rsidP="009D1F40">
            <w:r w:rsidRPr="008419E6">
              <w:t>= Khối lượng KH bán lại * Giá mua lại – Phí chuyển nhượng – Thuế bán</w:t>
            </w:r>
          </w:p>
        </w:tc>
      </w:tr>
      <w:tr w:rsidR="001117D9" w:rsidRPr="001117D9" w14:paraId="2C9DA46D" w14:textId="77777777" w:rsidTr="009D1F40">
        <w:tc>
          <w:tcPr>
            <w:tcW w:w="3292" w:type="dxa"/>
          </w:tcPr>
          <w:p w14:paraId="2D19391A" w14:textId="36B9BA72" w:rsidR="001117D9" w:rsidRPr="001117D9" w:rsidRDefault="001117D9" w:rsidP="009D1F40">
            <w:pPr>
              <w:rPr>
                <w:color w:val="FF0000"/>
              </w:rPr>
            </w:pPr>
            <w:r w:rsidRPr="001117D9">
              <w:rPr>
                <w:color w:val="FF0000"/>
              </w:rPr>
              <w:t>LS coupon kỳ hiện tại</w:t>
            </w:r>
          </w:p>
        </w:tc>
        <w:tc>
          <w:tcPr>
            <w:tcW w:w="1856" w:type="dxa"/>
          </w:tcPr>
          <w:p w14:paraId="3BB074CF" w14:textId="0E3280E2" w:rsidR="001117D9" w:rsidRPr="001117D9" w:rsidRDefault="001117D9" w:rsidP="009D1F40">
            <w:pPr>
              <w:rPr>
                <w:color w:val="FF0000"/>
              </w:rPr>
            </w:pPr>
            <w:r w:rsidRPr="001117D9">
              <w:rPr>
                <w:color w:val="FF0000"/>
              </w:rPr>
              <w:t>Có</w:t>
            </w:r>
          </w:p>
        </w:tc>
        <w:tc>
          <w:tcPr>
            <w:tcW w:w="4590" w:type="dxa"/>
          </w:tcPr>
          <w:p w14:paraId="7B7E0548" w14:textId="42870CEF" w:rsidR="001117D9" w:rsidRPr="001117D9" w:rsidRDefault="001117D9" w:rsidP="009D1F40">
            <w:pPr>
              <w:rPr>
                <w:color w:val="FF0000"/>
              </w:rPr>
            </w:pPr>
            <w:r w:rsidRPr="001117D9">
              <w:rPr>
                <w:color w:val="FF0000"/>
              </w:rPr>
              <w:t>Hiển thị giá trị LS coupon kỳ hiện tại</w:t>
            </w:r>
          </w:p>
        </w:tc>
      </w:tr>
      <w:tr w:rsidR="004943BF" w:rsidRPr="008419E6" w14:paraId="546FB0A5" w14:textId="77777777" w:rsidTr="009D1F40">
        <w:tc>
          <w:tcPr>
            <w:tcW w:w="3292" w:type="dxa"/>
          </w:tcPr>
          <w:p w14:paraId="06F2C9BA" w14:textId="77777777" w:rsidR="004943BF" w:rsidRPr="008419E6" w:rsidRDefault="004943BF" w:rsidP="009D1F40">
            <w:r w:rsidRPr="008419E6">
              <w:t>Lãi đầu tư</w:t>
            </w:r>
          </w:p>
        </w:tc>
        <w:tc>
          <w:tcPr>
            <w:tcW w:w="1856" w:type="dxa"/>
          </w:tcPr>
          <w:p w14:paraId="2B31A6E2" w14:textId="77777777" w:rsidR="004943BF" w:rsidRPr="008419E6" w:rsidRDefault="004943BF" w:rsidP="009D1F40">
            <w:r w:rsidRPr="008419E6">
              <w:t>Có</w:t>
            </w:r>
          </w:p>
        </w:tc>
        <w:tc>
          <w:tcPr>
            <w:tcW w:w="4590" w:type="dxa"/>
          </w:tcPr>
          <w:p w14:paraId="2ADBFC6D" w14:textId="77777777" w:rsidR="004943BF" w:rsidRPr="008419E6" w:rsidRDefault="004943BF" w:rsidP="009D1F40">
            <w:r w:rsidRPr="008419E6">
              <w:t>Gọi đến hàm tính lãi đầu tư đến ngày hiện tại</w:t>
            </w:r>
          </w:p>
        </w:tc>
      </w:tr>
      <w:tr w:rsidR="004943BF" w:rsidRPr="008419E6" w14:paraId="6F7D3FFF" w14:textId="77777777" w:rsidTr="009D1F40">
        <w:tc>
          <w:tcPr>
            <w:tcW w:w="3292" w:type="dxa"/>
          </w:tcPr>
          <w:p w14:paraId="5BD89BFB" w14:textId="77777777" w:rsidR="004943BF" w:rsidRPr="008419E6" w:rsidRDefault="004943BF" w:rsidP="009D1F40">
            <w:pPr>
              <w:rPr>
                <w:i/>
              </w:rPr>
            </w:pPr>
            <w:r w:rsidRPr="008419E6">
              <w:rPr>
                <w:i/>
              </w:rPr>
              <w:t>(Chi tiết dòng tiền đầu tư)</w:t>
            </w:r>
          </w:p>
        </w:tc>
        <w:tc>
          <w:tcPr>
            <w:tcW w:w="1856" w:type="dxa"/>
          </w:tcPr>
          <w:p w14:paraId="1FE4D78F" w14:textId="77777777" w:rsidR="004943BF" w:rsidRPr="008419E6" w:rsidRDefault="004943BF" w:rsidP="009D1F40"/>
        </w:tc>
        <w:tc>
          <w:tcPr>
            <w:tcW w:w="4590" w:type="dxa"/>
          </w:tcPr>
          <w:p w14:paraId="292E4797" w14:textId="77777777" w:rsidR="004943BF" w:rsidRPr="008419E6" w:rsidRDefault="004943BF" w:rsidP="009D1F40">
            <w:r w:rsidRPr="008419E6">
              <w:t xml:space="preserve">Click vào link =&gt; Hiển thị Popup chính là popup dòng tiền đầu tư trước ở chấp thuận lệnh bán với tham số truyền vào: Ngày bán lại ở đây là ngày hệ thống, ngày mua là </w:t>
            </w:r>
            <w:r w:rsidRPr="008419E6">
              <w:lastRenderedPageBreak/>
              <w:t>orgdate</w:t>
            </w:r>
          </w:p>
        </w:tc>
      </w:tr>
      <w:tr w:rsidR="004943BF" w:rsidRPr="008419E6" w14:paraId="30B1B6C2" w14:textId="77777777" w:rsidTr="009D1F40">
        <w:tc>
          <w:tcPr>
            <w:tcW w:w="3292" w:type="dxa"/>
          </w:tcPr>
          <w:p w14:paraId="330D192A" w14:textId="77777777" w:rsidR="004943BF" w:rsidRPr="008419E6" w:rsidRDefault="004943BF" w:rsidP="009D1F40">
            <w:r w:rsidRPr="008419E6">
              <w:lastRenderedPageBreak/>
              <w:t>Hạn mức mua lại còn</w:t>
            </w:r>
          </w:p>
        </w:tc>
        <w:tc>
          <w:tcPr>
            <w:tcW w:w="1856" w:type="dxa"/>
          </w:tcPr>
          <w:p w14:paraId="188B4018" w14:textId="77777777" w:rsidR="004943BF" w:rsidRPr="008419E6" w:rsidRDefault="004943BF" w:rsidP="009D1F40">
            <w:r w:rsidRPr="008419E6">
              <w:t>Có</w:t>
            </w:r>
          </w:p>
        </w:tc>
        <w:tc>
          <w:tcPr>
            <w:tcW w:w="4590" w:type="dxa"/>
          </w:tcPr>
          <w:p w14:paraId="31269869" w14:textId="32FEE53F" w:rsidR="004943BF" w:rsidRPr="008419E6" w:rsidRDefault="004943BF" w:rsidP="004943BF">
            <w:r w:rsidRPr="008419E6">
              <w:t>Gọi đến hàm tính, không đưa vào câu lệnh select dữ liệu lên cache. Không sửa</w:t>
            </w:r>
          </w:p>
        </w:tc>
      </w:tr>
      <w:tr w:rsidR="001117D9" w:rsidRPr="001117D9" w14:paraId="1D0406D8" w14:textId="77777777" w:rsidTr="009D1F40">
        <w:tc>
          <w:tcPr>
            <w:tcW w:w="3292" w:type="dxa"/>
          </w:tcPr>
          <w:p w14:paraId="1E159805" w14:textId="0EB4C51A" w:rsidR="001117D9" w:rsidRPr="001117D9" w:rsidRDefault="001117D9" w:rsidP="009D1F40">
            <w:pPr>
              <w:rPr>
                <w:color w:val="FF0000"/>
              </w:rPr>
            </w:pPr>
            <w:r w:rsidRPr="001117D9">
              <w:rPr>
                <w:color w:val="FF0000"/>
              </w:rPr>
              <w:t>Có chuyển tiền từ TK CK về TK TT?</w:t>
            </w:r>
          </w:p>
        </w:tc>
        <w:tc>
          <w:tcPr>
            <w:tcW w:w="1856" w:type="dxa"/>
          </w:tcPr>
          <w:p w14:paraId="3D75AEAA" w14:textId="77777777" w:rsidR="001117D9" w:rsidRPr="001117D9" w:rsidRDefault="001117D9" w:rsidP="009D1F40">
            <w:pPr>
              <w:rPr>
                <w:color w:val="FF0000"/>
              </w:rPr>
            </w:pPr>
          </w:p>
        </w:tc>
        <w:tc>
          <w:tcPr>
            <w:tcW w:w="4590" w:type="dxa"/>
          </w:tcPr>
          <w:p w14:paraId="47FA2B7F" w14:textId="6C753F0B" w:rsidR="001117D9" w:rsidRPr="001117D9" w:rsidRDefault="001117D9" w:rsidP="004943BF">
            <w:pPr>
              <w:rPr>
                <w:color w:val="FF0000"/>
              </w:rPr>
            </w:pPr>
            <w:r w:rsidRPr="001117D9">
              <w:rPr>
                <w:color w:val="FF0000"/>
              </w:rPr>
              <w:t>Chỉ hiển thị và cho nhập đối với trái phiếu niêm yết</w:t>
            </w:r>
          </w:p>
          <w:p w14:paraId="66BA8819" w14:textId="790D62DF" w:rsidR="001117D9" w:rsidRPr="001117D9" w:rsidRDefault="001117D9" w:rsidP="004943BF">
            <w:pPr>
              <w:rPr>
                <w:color w:val="FF0000"/>
              </w:rPr>
            </w:pPr>
            <w:r w:rsidRPr="001117D9">
              <w:rPr>
                <w:color w:val="FF0000"/>
              </w:rPr>
              <w:t>Gồm 2 giá trị Có/Không</w:t>
            </w:r>
          </w:p>
        </w:tc>
      </w:tr>
      <w:tr w:rsidR="001117D9" w:rsidRPr="001117D9" w14:paraId="5FBAF5CC" w14:textId="77777777" w:rsidTr="009D1F40">
        <w:tc>
          <w:tcPr>
            <w:tcW w:w="3292" w:type="dxa"/>
          </w:tcPr>
          <w:p w14:paraId="53E70D6D" w14:textId="22748DEB" w:rsidR="001117D9" w:rsidRPr="001117D9" w:rsidRDefault="001117D9" w:rsidP="009D1F40">
            <w:pPr>
              <w:rPr>
                <w:color w:val="FF0000"/>
              </w:rPr>
            </w:pPr>
            <w:r w:rsidRPr="001117D9">
              <w:rPr>
                <w:color w:val="FF0000"/>
              </w:rPr>
              <w:t>Có ứng tiền?</w:t>
            </w:r>
          </w:p>
        </w:tc>
        <w:tc>
          <w:tcPr>
            <w:tcW w:w="1856" w:type="dxa"/>
          </w:tcPr>
          <w:p w14:paraId="61FAF15A" w14:textId="77777777" w:rsidR="001117D9" w:rsidRPr="001117D9" w:rsidRDefault="001117D9" w:rsidP="009D1F40">
            <w:pPr>
              <w:rPr>
                <w:color w:val="FF0000"/>
              </w:rPr>
            </w:pPr>
          </w:p>
        </w:tc>
        <w:tc>
          <w:tcPr>
            <w:tcW w:w="4590" w:type="dxa"/>
          </w:tcPr>
          <w:p w14:paraId="6EECB023" w14:textId="77777777" w:rsidR="001117D9" w:rsidRPr="001117D9" w:rsidRDefault="001117D9" w:rsidP="001117D9">
            <w:pPr>
              <w:rPr>
                <w:color w:val="FF0000"/>
              </w:rPr>
            </w:pPr>
            <w:r w:rsidRPr="001117D9">
              <w:rPr>
                <w:color w:val="FF0000"/>
              </w:rPr>
              <w:t>Chỉ hiển thị và cho nhập đối với trái phiếu niêm yết</w:t>
            </w:r>
          </w:p>
          <w:p w14:paraId="7309F2F7" w14:textId="092E27E1" w:rsidR="001117D9" w:rsidRPr="001117D9" w:rsidRDefault="001117D9" w:rsidP="001117D9">
            <w:pPr>
              <w:rPr>
                <w:color w:val="FF0000"/>
              </w:rPr>
            </w:pPr>
            <w:r w:rsidRPr="001117D9">
              <w:rPr>
                <w:color w:val="FF0000"/>
              </w:rPr>
              <w:t>Gồm 2 giá trị Có/Không</w:t>
            </w:r>
          </w:p>
        </w:tc>
      </w:tr>
    </w:tbl>
    <w:p w14:paraId="2CBCF650" w14:textId="636371B0" w:rsidR="004943BF" w:rsidRPr="008419E6" w:rsidRDefault="004943BF" w:rsidP="004943BF">
      <w:pPr>
        <w:rPr>
          <w:lang w:bidi="en-US"/>
        </w:rPr>
      </w:pPr>
    </w:p>
    <w:p w14:paraId="684219A0" w14:textId="5FDBFE94" w:rsidR="004943BF" w:rsidRPr="004943BF" w:rsidRDefault="004943BF" w:rsidP="004943BF">
      <w:pPr>
        <w:rPr>
          <w:b/>
          <w:lang w:bidi="en-US"/>
        </w:rPr>
      </w:pPr>
      <w:r w:rsidRPr="004943BF">
        <w:rPr>
          <w:b/>
          <w:lang w:bidi="en-US"/>
        </w:rPr>
        <w:t>Chi tiết dòng tiền đầu tư:</w:t>
      </w:r>
    </w:p>
    <w:p w14:paraId="19A77E36" w14:textId="77777777" w:rsidR="004943BF" w:rsidRDefault="004943BF" w:rsidP="004943BF">
      <w:pPr>
        <w:pStyle w:val="ListParagraph"/>
        <w:numPr>
          <w:ilvl w:val="0"/>
          <w:numId w:val="10"/>
        </w:numPr>
        <w:spacing w:before="120" w:after="120" w:line="276" w:lineRule="auto"/>
        <w:jc w:val="both"/>
        <w:rPr>
          <w:lang w:bidi="en-US"/>
        </w:rPr>
      </w:pPr>
      <w:r>
        <w:rPr>
          <w:lang w:bidi="en-US"/>
        </w:rPr>
        <w:t>Bảng gồm các cột</w:t>
      </w:r>
    </w:p>
    <w:p w14:paraId="49A18E18" w14:textId="77777777" w:rsidR="004943BF" w:rsidRDefault="004943BF" w:rsidP="004943BF">
      <w:pPr>
        <w:pStyle w:val="ListParagraph"/>
        <w:numPr>
          <w:ilvl w:val="1"/>
          <w:numId w:val="10"/>
        </w:numPr>
        <w:spacing w:before="120" w:after="120" w:line="276" w:lineRule="auto"/>
        <w:jc w:val="both"/>
        <w:rPr>
          <w:lang w:bidi="en-US"/>
        </w:rPr>
      </w:pPr>
      <w:r>
        <w:rPr>
          <w:lang w:bidi="en-US"/>
        </w:rPr>
        <w:t>Ngày</w:t>
      </w:r>
    </w:p>
    <w:p w14:paraId="55D51C90" w14:textId="77777777" w:rsidR="004943BF" w:rsidRDefault="004943BF" w:rsidP="004943BF">
      <w:pPr>
        <w:pStyle w:val="ListParagraph"/>
        <w:numPr>
          <w:ilvl w:val="1"/>
          <w:numId w:val="10"/>
        </w:numPr>
        <w:spacing w:before="120" w:after="120" w:line="276" w:lineRule="auto"/>
        <w:jc w:val="both"/>
        <w:rPr>
          <w:lang w:bidi="en-US"/>
        </w:rPr>
      </w:pPr>
      <w:r>
        <w:rPr>
          <w:lang w:bidi="en-US"/>
        </w:rPr>
        <w:t>Loại (Coupon/Gốc)</w:t>
      </w:r>
    </w:p>
    <w:p w14:paraId="704250F1" w14:textId="3B282D01" w:rsidR="004943BF" w:rsidRDefault="004943BF" w:rsidP="004943BF">
      <w:pPr>
        <w:pStyle w:val="ListParagraph"/>
        <w:numPr>
          <w:ilvl w:val="1"/>
          <w:numId w:val="10"/>
        </w:numPr>
        <w:spacing w:before="120" w:after="120" w:line="276" w:lineRule="auto"/>
        <w:jc w:val="both"/>
        <w:rPr>
          <w:lang w:bidi="en-US"/>
        </w:rPr>
      </w:pPr>
      <w:r>
        <w:rPr>
          <w:lang w:bidi="en-US"/>
        </w:rPr>
        <w:t>Khối lượng</w:t>
      </w:r>
    </w:p>
    <w:p w14:paraId="328B48F6" w14:textId="77777777" w:rsidR="004943BF" w:rsidRDefault="004943BF" w:rsidP="004943BF">
      <w:pPr>
        <w:pStyle w:val="ListParagraph"/>
        <w:numPr>
          <w:ilvl w:val="1"/>
          <w:numId w:val="10"/>
        </w:numPr>
        <w:spacing w:before="120" w:after="120" w:line="276" w:lineRule="auto"/>
        <w:jc w:val="both"/>
        <w:rPr>
          <w:lang w:bidi="en-US"/>
        </w:rPr>
      </w:pPr>
      <w:r>
        <w:rPr>
          <w:lang w:bidi="en-US"/>
        </w:rPr>
        <w:t>Phí</w:t>
      </w:r>
    </w:p>
    <w:p w14:paraId="247AC489" w14:textId="77777777" w:rsidR="004943BF" w:rsidRDefault="004943BF" w:rsidP="004943BF">
      <w:pPr>
        <w:pStyle w:val="ListParagraph"/>
        <w:numPr>
          <w:ilvl w:val="1"/>
          <w:numId w:val="10"/>
        </w:numPr>
        <w:spacing w:before="120" w:after="120" w:line="276" w:lineRule="auto"/>
        <w:jc w:val="both"/>
        <w:rPr>
          <w:lang w:bidi="en-US"/>
        </w:rPr>
      </w:pPr>
      <w:r>
        <w:rPr>
          <w:lang w:bidi="en-US"/>
        </w:rPr>
        <w:t>Thuế</w:t>
      </w:r>
    </w:p>
    <w:p w14:paraId="14D273F8" w14:textId="77777777" w:rsidR="004943BF" w:rsidRDefault="004943BF" w:rsidP="004943BF">
      <w:pPr>
        <w:pStyle w:val="ListParagraph"/>
        <w:numPr>
          <w:ilvl w:val="1"/>
          <w:numId w:val="10"/>
        </w:numPr>
        <w:spacing w:before="120" w:after="120" w:line="276" w:lineRule="auto"/>
        <w:jc w:val="both"/>
        <w:rPr>
          <w:lang w:bidi="en-US"/>
        </w:rPr>
      </w:pPr>
      <w:r>
        <w:rPr>
          <w:lang w:bidi="en-US"/>
        </w:rPr>
        <w:t>Giá trị thực nhận</w:t>
      </w:r>
    </w:p>
    <w:p w14:paraId="68B7AD69" w14:textId="77777777" w:rsidR="004943BF" w:rsidRDefault="004943BF" w:rsidP="004943BF">
      <w:pPr>
        <w:pStyle w:val="ListParagraph"/>
        <w:numPr>
          <w:ilvl w:val="1"/>
          <w:numId w:val="10"/>
        </w:numPr>
        <w:spacing w:before="120" w:after="120" w:line="276" w:lineRule="auto"/>
        <w:jc w:val="both"/>
        <w:rPr>
          <w:lang w:bidi="en-US"/>
        </w:rPr>
      </w:pPr>
      <w:r>
        <w:rPr>
          <w:lang w:bidi="en-US"/>
        </w:rPr>
        <w:t>Giá trị tái đầu tư</w:t>
      </w:r>
    </w:p>
    <w:p w14:paraId="69847773" w14:textId="77777777" w:rsidR="004943BF" w:rsidRDefault="004943BF" w:rsidP="004943BF">
      <w:pPr>
        <w:pStyle w:val="ListParagraph"/>
        <w:numPr>
          <w:ilvl w:val="4"/>
          <w:numId w:val="10"/>
        </w:numPr>
        <w:spacing w:before="120" w:after="120" w:line="276" w:lineRule="auto"/>
        <w:ind w:left="720"/>
        <w:jc w:val="both"/>
        <w:rPr>
          <w:lang w:bidi="en-US"/>
        </w:rPr>
      </w:pPr>
      <w:r>
        <w:rPr>
          <w:lang w:bidi="en-US"/>
        </w:rPr>
        <w:t>Dòng nhận lãi coupon</w:t>
      </w:r>
    </w:p>
    <w:p w14:paraId="19E75C9C" w14:textId="7D98D12F" w:rsidR="004943BF" w:rsidRDefault="004943BF" w:rsidP="004943BF">
      <w:pPr>
        <w:pStyle w:val="ListParagraph"/>
        <w:numPr>
          <w:ilvl w:val="1"/>
          <w:numId w:val="10"/>
        </w:numPr>
        <w:spacing w:before="120" w:after="120" w:line="276" w:lineRule="auto"/>
        <w:jc w:val="both"/>
        <w:rPr>
          <w:lang w:bidi="en-US"/>
        </w:rPr>
      </w:pPr>
      <w:r>
        <w:rPr>
          <w:lang w:bidi="en-US"/>
        </w:rPr>
        <w:t xml:space="preserve">Ngày = Ngày thanh toán lãi (valuedt) của các kỳ coupon từ ngày phát hành trái phiếu đến ngày hiện tại </w:t>
      </w:r>
      <w:r w:rsidRPr="001C3967">
        <w:rPr>
          <w:b/>
          <w:lang w:bidi="en-US"/>
        </w:rPr>
        <w:t>(dựa theo ngày chốt quyền reportdt)</w:t>
      </w:r>
    </w:p>
    <w:p w14:paraId="5BD87A60" w14:textId="77777777" w:rsidR="004943BF" w:rsidRDefault="004943BF" w:rsidP="004943BF">
      <w:pPr>
        <w:pStyle w:val="ListParagraph"/>
        <w:numPr>
          <w:ilvl w:val="1"/>
          <w:numId w:val="10"/>
        </w:numPr>
        <w:spacing w:before="120" w:after="120" w:line="276" w:lineRule="auto"/>
        <w:jc w:val="both"/>
        <w:rPr>
          <w:lang w:bidi="en-US"/>
        </w:rPr>
      </w:pPr>
      <w:r>
        <w:rPr>
          <w:lang w:bidi="en-US"/>
        </w:rPr>
        <w:t>Loại: Coupon</w:t>
      </w:r>
    </w:p>
    <w:p w14:paraId="1ADBAD70" w14:textId="7113303B" w:rsidR="004943BF" w:rsidRDefault="004943BF" w:rsidP="004943BF">
      <w:pPr>
        <w:pStyle w:val="ListParagraph"/>
        <w:numPr>
          <w:ilvl w:val="1"/>
          <w:numId w:val="10"/>
        </w:numPr>
        <w:spacing w:before="120" w:after="120" w:line="276" w:lineRule="auto"/>
        <w:jc w:val="both"/>
        <w:rPr>
          <w:lang w:bidi="en-US"/>
        </w:rPr>
      </w:pPr>
      <w:r>
        <w:rPr>
          <w:lang w:bidi="en-US"/>
        </w:rPr>
        <w:t>Khối lượng: = 0 nếu ngày hiện tại &gt; ngày chốt quyền của kỳ thanh toán lãi đang hiển thị. Nếu ngày hiện tại &lt;= ngày chốt quyền của kỳ thanh toán lãi đang hiển thị =&gt; = Khối lượng tất toán</w:t>
      </w:r>
    </w:p>
    <w:p w14:paraId="78995F20" w14:textId="77777777" w:rsidR="004943BF" w:rsidRDefault="004943BF" w:rsidP="004943BF">
      <w:pPr>
        <w:pStyle w:val="ListParagraph"/>
        <w:numPr>
          <w:ilvl w:val="1"/>
          <w:numId w:val="10"/>
        </w:numPr>
        <w:spacing w:before="120" w:after="120" w:line="276" w:lineRule="auto"/>
        <w:jc w:val="both"/>
        <w:rPr>
          <w:lang w:bidi="en-US"/>
        </w:rPr>
      </w:pPr>
      <w:r>
        <w:rPr>
          <w:lang w:bidi="en-US"/>
        </w:rPr>
        <w:t>Số tiền lãi: Lấy số tiền lãi trả cho 1 ĐVTS của kỳ nhận lãi đang xét từ intschd và payment_schd * Khối lượng ở trên</w:t>
      </w:r>
    </w:p>
    <w:p w14:paraId="2EE34CBB" w14:textId="77777777" w:rsidR="004943BF" w:rsidRDefault="004943BF" w:rsidP="004943BF">
      <w:pPr>
        <w:pStyle w:val="ListParagraph"/>
        <w:numPr>
          <w:ilvl w:val="1"/>
          <w:numId w:val="10"/>
        </w:numPr>
        <w:spacing w:before="120" w:after="120" w:line="276" w:lineRule="auto"/>
        <w:jc w:val="both"/>
        <w:rPr>
          <w:lang w:bidi="en-US"/>
        </w:rPr>
      </w:pPr>
      <w:r>
        <w:rPr>
          <w:lang w:bidi="en-US"/>
        </w:rPr>
        <w:t>Thuế lợi tức: Tính thuế lợi tức trên số tiền lãi</w:t>
      </w:r>
    </w:p>
    <w:p w14:paraId="61037062" w14:textId="77777777" w:rsidR="004943BF" w:rsidRDefault="004943BF" w:rsidP="004943BF">
      <w:pPr>
        <w:pStyle w:val="ListParagraph"/>
        <w:numPr>
          <w:ilvl w:val="1"/>
          <w:numId w:val="10"/>
        </w:numPr>
        <w:spacing w:before="120" w:after="120" w:line="276" w:lineRule="auto"/>
        <w:jc w:val="both"/>
        <w:rPr>
          <w:lang w:bidi="en-US"/>
        </w:rPr>
      </w:pPr>
      <w:r>
        <w:rPr>
          <w:lang w:bidi="en-US"/>
        </w:rPr>
        <w:t>Giá trị thực nhận = Số tiền lãi – Thuế lợi tức</w:t>
      </w:r>
    </w:p>
    <w:p w14:paraId="5BFB4042" w14:textId="77777777" w:rsidR="004943BF" w:rsidRDefault="004943BF" w:rsidP="004943BF">
      <w:pPr>
        <w:pStyle w:val="ListParagraph"/>
        <w:numPr>
          <w:ilvl w:val="1"/>
          <w:numId w:val="10"/>
        </w:numPr>
        <w:spacing w:before="120" w:after="120" w:line="276" w:lineRule="auto"/>
        <w:jc w:val="both"/>
        <w:rPr>
          <w:lang w:bidi="en-US"/>
        </w:rPr>
      </w:pPr>
      <w:r>
        <w:rPr>
          <w:lang w:bidi="en-US"/>
        </w:rPr>
        <w:t>Giá trị tái đầu tư coupon: Tính giá trị tái đầu tư cho Số tiền lãi theo khung LS tái đầu tư tùa ngày thanh toán lãi đến ngày đáo hạn TP</w:t>
      </w:r>
    </w:p>
    <w:p w14:paraId="50DD09F4" w14:textId="082E36C8" w:rsidR="004943BF" w:rsidRDefault="004943BF" w:rsidP="004943BF">
      <w:pPr>
        <w:pStyle w:val="ListParagraph"/>
        <w:numPr>
          <w:ilvl w:val="4"/>
          <w:numId w:val="10"/>
        </w:numPr>
        <w:spacing w:before="120" w:after="120" w:line="276" w:lineRule="auto"/>
        <w:ind w:left="720"/>
        <w:jc w:val="both"/>
        <w:rPr>
          <w:lang w:bidi="en-US"/>
        </w:rPr>
      </w:pPr>
      <w:r>
        <w:rPr>
          <w:lang w:bidi="en-US"/>
        </w:rPr>
        <w:t xml:space="preserve">Dòng nhận gốc: </w:t>
      </w:r>
    </w:p>
    <w:p w14:paraId="4AD3B7A6" w14:textId="4CDF5018" w:rsidR="004943BF" w:rsidRDefault="004943BF" w:rsidP="004943BF">
      <w:pPr>
        <w:pStyle w:val="ListParagraph"/>
        <w:numPr>
          <w:ilvl w:val="1"/>
          <w:numId w:val="10"/>
        </w:numPr>
        <w:spacing w:before="120" w:after="120" w:line="276" w:lineRule="auto"/>
        <w:jc w:val="both"/>
        <w:rPr>
          <w:lang w:bidi="en-US"/>
        </w:rPr>
      </w:pPr>
      <w:r>
        <w:rPr>
          <w:lang w:bidi="en-US"/>
        </w:rPr>
        <w:t>Ngày: ngày hiện tại</w:t>
      </w:r>
    </w:p>
    <w:p w14:paraId="37392543" w14:textId="77777777" w:rsidR="004943BF" w:rsidRDefault="004943BF" w:rsidP="004943BF">
      <w:pPr>
        <w:pStyle w:val="ListParagraph"/>
        <w:numPr>
          <w:ilvl w:val="1"/>
          <w:numId w:val="10"/>
        </w:numPr>
        <w:spacing w:before="120" w:after="120" w:line="276" w:lineRule="auto"/>
        <w:jc w:val="both"/>
        <w:rPr>
          <w:lang w:bidi="en-US"/>
        </w:rPr>
      </w:pPr>
      <w:r>
        <w:rPr>
          <w:lang w:bidi="en-US"/>
        </w:rPr>
        <w:t>Loại: Gốc</w:t>
      </w:r>
    </w:p>
    <w:p w14:paraId="26573988" w14:textId="1863BAA2" w:rsidR="004943BF" w:rsidRDefault="004943BF" w:rsidP="004943BF">
      <w:pPr>
        <w:pStyle w:val="ListParagraph"/>
        <w:numPr>
          <w:ilvl w:val="1"/>
          <w:numId w:val="10"/>
        </w:numPr>
        <w:spacing w:before="120" w:after="120" w:line="276" w:lineRule="auto"/>
        <w:jc w:val="both"/>
        <w:rPr>
          <w:lang w:bidi="en-US"/>
        </w:rPr>
      </w:pPr>
      <w:r>
        <w:rPr>
          <w:lang w:bidi="en-US"/>
        </w:rPr>
        <w:t>Khối lượng: Khối lượng tất toán</w:t>
      </w:r>
    </w:p>
    <w:p w14:paraId="7B46E71A" w14:textId="6335AC33" w:rsidR="004943BF" w:rsidRDefault="004943BF" w:rsidP="004943BF">
      <w:pPr>
        <w:pStyle w:val="ListParagraph"/>
        <w:numPr>
          <w:ilvl w:val="1"/>
          <w:numId w:val="10"/>
        </w:numPr>
        <w:spacing w:before="120" w:after="120" w:line="276" w:lineRule="auto"/>
        <w:jc w:val="both"/>
        <w:rPr>
          <w:lang w:bidi="en-US"/>
        </w:rPr>
      </w:pPr>
      <w:r>
        <w:rPr>
          <w:lang w:bidi="en-US"/>
        </w:rPr>
        <w:t>Phí: Phí bán tính được</w:t>
      </w:r>
    </w:p>
    <w:p w14:paraId="6A1CC256" w14:textId="75B0A0BC" w:rsidR="004943BF" w:rsidRDefault="004943BF" w:rsidP="004943BF">
      <w:pPr>
        <w:pStyle w:val="ListParagraph"/>
        <w:numPr>
          <w:ilvl w:val="1"/>
          <w:numId w:val="10"/>
        </w:numPr>
        <w:spacing w:before="120" w:after="120" w:line="276" w:lineRule="auto"/>
        <w:jc w:val="both"/>
        <w:rPr>
          <w:lang w:bidi="en-US"/>
        </w:rPr>
      </w:pPr>
      <w:r>
        <w:rPr>
          <w:lang w:bidi="en-US"/>
        </w:rPr>
        <w:t>Thuế: Thuế bán tính được</w:t>
      </w:r>
    </w:p>
    <w:p w14:paraId="6C583AAD" w14:textId="42B4E799" w:rsidR="004943BF" w:rsidRDefault="004943BF" w:rsidP="004943BF">
      <w:pPr>
        <w:pStyle w:val="ListParagraph"/>
        <w:numPr>
          <w:ilvl w:val="1"/>
          <w:numId w:val="10"/>
        </w:numPr>
        <w:spacing w:before="120" w:after="120" w:line="276" w:lineRule="auto"/>
        <w:jc w:val="both"/>
        <w:rPr>
          <w:lang w:bidi="en-US"/>
        </w:rPr>
      </w:pPr>
      <w:r>
        <w:rPr>
          <w:lang w:bidi="en-US"/>
        </w:rPr>
        <w:t>Giá trị thực nhận: Tổng tiền thanh toán cho khách hàng tính được</w:t>
      </w:r>
    </w:p>
    <w:p w14:paraId="0FCFEC19" w14:textId="77777777" w:rsidR="004943BF" w:rsidRDefault="004943BF" w:rsidP="004943BF">
      <w:pPr>
        <w:pStyle w:val="ListParagraph"/>
        <w:numPr>
          <w:ilvl w:val="1"/>
          <w:numId w:val="10"/>
        </w:numPr>
        <w:spacing w:before="120" w:after="120" w:line="276" w:lineRule="auto"/>
        <w:jc w:val="both"/>
        <w:rPr>
          <w:lang w:bidi="en-US"/>
        </w:rPr>
      </w:pPr>
      <w:r>
        <w:rPr>
          <w:lang w:bidi="en-US"/>
        </w:rPr>
        <w:t>Giá trị tái đầu tư: NULL</w:t>
      </w:r>
    </w:p>
    <w:p w14:paraId="77AD6C23" w14:textId="77777777" w:rsidR="004943BF" w:rsidRDefault="004943BF" w:rsidP="004943BF">
      <w:pPr>
        <w:rPr>
          <w:lang w:bidi="en-US"/>
        </w:rPr>
      </w:pPr>
    </w:p>
    <w:p w14:paraId="39F2FACE" w14:textId="77777777" w:rsidR="004943BF" w:rsidRPr="008419E6" w:rsidRDefault="004943BF" w:rsidP="004943BF">
      <w:pPr>
        <w:rPr>
          <w:lang w:bidi="en-US"/>
        </w:rPr>
      </w:pPr>
    </w:p>
    <w:p w14:paraId="4ADE02AA" w14:textId="77777777" w:rsidR="004943BF" w:rsidRPr="008419E6" w:rsidRDefault="004943BF" w:rsidP="004943BF">
      <w:pPr>
        <w:pStyle w:val="Heading4"/>
      </w:pPr>
      <w:bookmarkStart w:id="1565" w:name="_Toc75156714"/>
      <w:bookmarkStart w:id="1566" w:name="_Toc78535606"/>
      <w:r w:rsidRPr="008419E6">
        <w:t>Quy tắc xử lý</w:t>
      </w:r>
      <w:bookmarkEnd w:id="1565"/>
      <w:bookmarkEnd w:id="1566"/>
    </w:p>
    <w:p w14:paraId="4219110B" w14:textId="792A1F60" w:rsidR="004943BF" w:rsidRPr="008419E6" w:rsidRDefault="004943BF" w:rsidP="004943BF">
      <w:pPr>
        <w:rPr>
          <w:lang w:bidi="en-US"/>
        </w:rPr>
      </w:pPr>
      <w:r w:rsidRPr="008419E6">
        <w:rPr>
          <w:lang w:bidi="en-US"/>
        </w:rPr>
        <w:t xml:space="preserve">Sinh giao dịch 0404 – yêu cầu tất toán </w:t>
      </w:r>
      <w:r w:rsidRPr="001117D9">
        <w:rPr>
          <w:b/>
          <w:color w:val="FF0000"/>
          <w:lang w:bidi="en-US"/>
        </w:rPr>
        <w:t>(Một cấp make)</w:t>
      </w:r>
    </w:p>
    <w:p w14:paraId="56AFB24E" w14:textId="77777777" w:rsidR="004943BF" w:rsidRPr="008419E6" w:rsidRDefault="004943BF" w:rsidP="004943BF">
      <w:pPr>
        <w:pStyle w:val="ListParagraph"/>
        <w:numPr>
          <w:ilvl w:val="0"/>
          <w:numId w:val="3"/>
        </w:numPr>
        <w:rPr>
          <w:lang w:bidi="en-US"/>
        </w:rPr>
      </w:pPr>
      <w:commentRangeStart w:id="1567"/>
      <w:r w:rsidRPr="008419E6">
        <w:rPr>
          <w:lang w:bidi="en-US"/>
        </w:rPr>
        <w:t>Appcheck</w:t>
      </w:r>
      <w:commentRangeEnd w:id="1567"/>
      <w:r w:rsidR="00A725B4">
        <w:rPr>
          <w:rStyle w:val="CommentReference"/>
        </w:rPr>
        <w:commentReference w:id="1567"/>
      </w:r>
    </w:p>
    <w:p w14:paraId="2D5835FA" w14:textId="77777777" w:rsidR="004943BF" w:rsidRPr="008419E6" w:rsidRDefault="004943BF" w:rsidP="004943BF">
      <w:pPr>
        <w:pStyle w:val="ListParagraph"/>
        <w:numPr>
          <w:ilvl w:val="1"/>
          <w:numId w:val="3"/>
        </w:numPr>
        <w:rPr>
          <w:lang w:bidi="en-US"/>
        </w:rPr>
      </w:pPr>
      <w:r w:rsidRPr="008419E6">
        <w:rPr>
          <w:lang w:bidi="en-US"/>
        </w:rPr>
        <w:t>Kiểm tra trạng thái TK đại lý =&gt; cfstatus = ‘A’</w:t>
      </w:r>
    </w:p>
    <w:p w14:paraId="2C1B70EB" w14:textId="77777777" w:rsidR="004943BF" w:rsidRPr="008419E6" w:rsidRDefault="004943BF" w:rsidP="004943BF">
      <w:pPr>
        <w:pStyle w:val="ListParagraph"/>
        <w:numPr>
          <w:ilvl w:val="1"/>
          <w:numId w:val="3"/>
        </w:numPr>
        <w:rPr>
          <w:lang w:bidi="en-US"/>
        </w:rPr>
      </w:pPr>
      <w:r w:rsidRPr="008419E6">
        <w:rPr>
          <w:lang w:bidi="en-US"/>
        </w:rPr>
        <w:lastRenderedPageBreak/>
        <w:t>Kiểm tra trạng thái của KH =&gt; cfstatus = ‘A’</w:t>
      </w:r>
    </w:p>
    <w:p w14:paraId="33C7AA95" w14:textId="30FF9F13" w:rsidR="004943BF" w:rsidRPr="008419E6" w:rsidRDefault="004943BF" w:rsidP="004943BF">
      <w:pPr>
        <w:pStyle w:val="ListParagraph"/>
        <w:numPr>
          <w:ilvl w:val="1"/>
          <w:numId w:val="3"/>
        </w:numPr>
        <w:rPr>
          <w:lang w:bidi="en-US"/>
        </w:rPr>
      </w:pPr>
      <w:r w:rsidRPr="008419E6">
        <w:rPr>
          <w:lang w:bidi="en-US"/>
        </w:rPr>
        <w:t xml:space="preserve">Trạng thái deal oxmast.status </w:t>
      </w:r>
      <w:r>
        <w:rPr>
          <w:lang w:bidi="en-US"/>
        </w:rPr>
        <w:t>= ‘F’</w:t>
      </w:r>
      <w:r w:rsidRPr="008419E6">
        <w:rPr>
          <w:lang w:bidi="en-US"/>
        </w:rPr>
        <w:t xml:space="preserve"> &amp; oxmast.category = ‘T’ &amp; ngày hệ thống &lt; assetdtl.duedate</w:t>
      </w:r>
    </w:p>
    <w:p w14:paraId="0DE7ED59" w14:textId="0DFD1895" w:rsidR="004943BF" w:rsidRDefault="003A4275" w:rsidP="004943BF">
      <w:pPr>
        <w:pStyle w:val="ListParagraph"/>
        <w:numPr>
          <w:ilvl w:val="1"/>
          <w:numId w:val="3"/>
        </w:numPr>
        <w:rPr>
          <w:lang w:bidi="en-US"/>
        </w:rPr>
      </w:pPr>
      <w:r>
        <w:rPr>
          <w:lang w:bidi="en-US"/>
        </w:rPr>
        <w:t>Khối lượng khả dụng</w:t>
      </w:r>
      <w:r w:rsidR="004943BF">
        <w:rPr>
          <w:lang w:bidi="en-US"/>
        </w:rPr>
        <w:t xml:space="preserve"> của deal phải (=</w:t>
      </w:r>
      <w:r>
        <w:rPr>
          <w:lang w:bidi="en-US"/>
        </w:rPr>
        <w:t>LEAST(semast.trade – semast.secured; oxmast.execqtty – oxmast.pendingclsqtty – oxmast.clsqtty – oxmast.soldqtty)</w:t>
      </w:r>
      <w:r w:rsidR="004943BF">
        <w:rPr>
          <w:lang w:bidi="en-US"/>
        </w:rPr>
        <w:t xml:space="preserve">) &gt;= Khối lượng </w:t>
      </w:r>
      <w:r w:rsidR="00A725B4">
        <w:rPr>
          <w:lang w:bidi="en-US"/>
        </w:rPr>
        <w:t>tất toán</w:t>
      </w:r>
    </w:p>
    <w:p w14:paraId="1589334B" w14:textId="31A368DE" w:rsidR="004943BF" w:rsidRPr="00D43A98" w:rsidRDefault="004943BF" w:rsidP="004943BF">
      <w:pPr>
        <w:pStyle w:val="ListParagraph"/>
        <w:numPr>
          <w:ilvl w:val="1"/>
          <w:numId w:val="3"/>
        </w:numPr>
        <w:rPr>
          <w:b/>
          <w:lang w:bidi="en-US"/>
        </w:rPr>
      </w:pPr>
      <w:r w:rsidRPr="00D43A98">
        <w:rPr>
          <w:b/>
          <w:lang w:bidi="en-US"/>
        </w:rPr>
        <w:t>Kiểm tra còn đủ hạn mức mua lại</w:t>
      </w:r>
    </w:p>
    <w:p w14:paraId="4B81946B" w14:textId="77777777" w:rsidR="004943BF" w:rsidRPr="005739A9" w:rsidRDefault="004943BF" w:rsidP="004943BF">
      <w:pPr>
        <w:pStyle w:val="ListParagraph"/>
        <w:ind w:left="1440"/>
        <w:rPr>
          <w:lang w:bidi="en-US"/>
        </w:rPr>
      </w:pPr>
    </w:p>
    <w:p w14:paraId="4527B459" w14:textId="77777777" w:rsidR="004943BF" w:rsidRPr="005739A9" w:rsidRDefault="004943BF" w:rsidP="004943BF">
      <w:pPr>
        <w:pStyle w:val="ListParagraph"/>
        <w:numPr>
          <w:ilvl w:val="0"/>
          <w:numId w:val="3"/>
        </w:numPr>
        <w:rPr>
          <w:lang w:bidi="en-US"/>
        </w:rPr>
      </w:pPr>
      <w:r w:rsidRPr="005739A9">
        <w:rPr>
          <w:lang w:bidi="en-US"/>
        </w:rPr>
        <w:t>Appupdate</w:t>
      </w:r>
    </w:p>
    <w:p w14:paraId="1E473C6D" w14:textId="77777777" w:rsidR="00DE40BC" w:rsidRPr="005739A9" w:rsidRDefault="00DE40BC" w:rsidP="00DE40BC">
      <w:pPr>
        <w:pStyle w:val="ListParagraph"/>
        <w:numPr>
          <w:ilvl w:val="1"/>
          <w:numId w:val="3"/>
        </w:numPr>
        <w:rPr>
          <w:lang w:bidi="en-US"/>
        </w:rPr>
      </w:pPr>
      <w:r w:rsidRPr="005739A9">
        <w:rPr>
          <w:lang w:bidi="en-US"/>
        </w:rPr>
        <w:t>Insert sereqclose</w:t>
      </w:r>
    </w:p>
    <w:p w14:paraId="2DE5D72C" w14:textId="77777777" w:rsidR="00DE40BC" w:rsidRPr="005739A9" w:rsidRDefault="00DE40BC" w:rsidP="00DE40BC">
      <w:pPr>
        <w:pStyle w:val="ListParagraph"/>
        <w:numPr>
          <w:ilvl w:val="2"/>
          <w:numId w:val="3"/>
        </w:numPr>
        <w:rPr>
          <w:lang w:bidi="en-US"/>
        </w:rPr>
      </w:pPr>
      <w:r w:rsidRPr="005739A9">
        <w:rPr>
          <w:lang w:bidi="en-US"/>
        </w:rPr>
        <w:t>Autoid: tự tăng</w:t>
      </w:r>
    </w:p>
    <w:p w14:paraId="657C87F3" w14:textId="77777777" w:rsidR="00DE40BC" w:rsidRPr="005739A9" w:rsidRDefault="00DE40BC" w:rsidP="00DE40BC">
      <w:pPr>
        <w:pStyle w:val="ListParagraph"/>
        <w:numPr>
          <w:ilvl w:val="2"/>
          <w:numId w:val="3"/>
        </w:numPr>
        <w:rPr>
          <w:lang w:bidi="en-US"/>
        </w:rPr>
      </w:pPr>
      <w:r w:rsidRPr="005739A9">
        <w:rPr>
          <w:lang w:bidi="en-US"/>
        </w:rPr>
        <w:t>Acctno: oxmast.acbuyer</w:t>
      </w:r>
    </w:p>
    <w:p w14:paraId="757874BA" w14:textId="77777777" w:rsidR="00DE40BC" w:rsidRDefault="00DE40BC" w:rsidP="00DE40BC">
      <w:pPr>
        <w:pStyle w:val="ListParagraph"/>
        <w:numPr>
          <w:ilvl w:val="2"/>
          <w:numId w:val="3"/>
        </w:numPr>
        <w:rPr>
          <w:lang w:bidi="en-US"/>
        </w:rPr>
      </w:pPr>
      <w:r>
        <w:rPr>
          <w:lang w:bidi="en-US"/>
        </w:rPr>
        <w:t>dealeracctno: oxmast.acseller</w:t>
      </w:r>
    </w:p>
    <w:p w14:paraId="292302A7" w14:textId="77777777" w:rsidR="00DE40BC" w:rsidRDefault="00DE40BC" w:rsidP="00DE40BC">
      <w:pPr>
        <w:pStyle w:val="ListParagraph"/>
        <w:numPr>
          <w:ilvl w:val="2"/>
          <w:numId w:val="3"/>
        </w:numPr>
        <w:rPr>
          <w:lang w:bidi="en-US"/>
        </w:rPr>
      </w:pPr>
      <w:r>
        <w:rPr>
          <w:lang w:bidi="en-US"/>
        </w:rPr>
        <w:t>Symbol: oxmast.symbol</w:t>
      </w:r>
    </w:p>
    <w:p w14:paraId="3F29768B" w14:textId="77777777" w:rsidR="00DE40BC" w:rsidRDefault="00DE40BC" w:rsidP="00DE40BC">
      <w:pPr>
        <w:pStyle w:val="ListParagraph"/>
        <w:numPr>
          <w:ilvl w:val="2"/>
          <w:numId w:val="3"/>
        </w:numPr>
        <w:rPr>
          <w:lang w:bidi="en-US"/>
        </w:rPr>
      </w:pPr>
      <w:r>
        <w:rPr>
          <w:lang w:bidi="en-US"/>
        </w:rPr>
        <w:t>Quantity: khối lượng tất toán đã nhập</w:t>
      </w:r>
    </w:p>
    <w:p w14:paraId="34B57CFA" w14:textId="77777777" w:rsidR="00DE40BC" w:rsidRDefault="00DE40BC" w:rsidP="00DE40BC">
      <w:pPr>
        <w:pStyle w:val="ListParagraph"/>
        <w:numPr>
          <w:ilvl w:val="2"/>
          <w:numId w:val="3"/>
        </w:numPr>
        <w:rPr>
          <w:lang w:bidi="en-US"/>
        </w:rPr>
      </w:pPr>
      <w:r>
        <w:rPr>
          <w:lang w:bidi="en-US"/>
        </w:rPr>
        <w:t>Price: Giá tất toán ở popup</w:t>
      </w:r>
    </w:p>
    <w:p w14:paraId="31884B6D" w14:textId="77777777" w:rsidR="00DE40BC" w:rsidRDefault="00DE40BC" w:rsidP="00DE40BC">
      <w:pPr>
        <w:pStyle w:val="ListParagraph"/>
        <w:numPr>
          <w:ilvl w:val="2"/>
          <w:numId w:val="3"/>
        </w:numPr>
        <w:rPr>
          <w:lang w:bidi="en-US"/>
        </w:rPr>
      </w:pPr>
      <w:r>
        <w:rPr>
          <w:lang w:bidi="en-US"/>
        </w:rPr>
        <w:t>Status: A</w:t>
      </w:r>
    </w:p>
    <w:p w14:paraId="54C26ECF" w14:textId="77777777" w:rsidR="00DE40BC" w:rsidRDefault="00DE40BC" w:rsidP="00DE40BC">
      <w:pPr>
        <w:pStyle w:val="ListParagraph"/>
        <w:numPr>
          <w:ilvl w:val="2"/>
          <w:numId w:val="3"/>
        </w:numPr>
        <w:rPr>
          <w:lang w:bidi="en-US"/>
        </w:rPr>
      </w:pPr>
      <w:r>
        <w:rPr>
          <w:lang w:bidi="en-US"/>
        </w:rPr>
        <w:t>Txdate: txdate của giao dịch</w:t>
      </w:r>
    </w:p>
    <w:p w14:paraId="4221EFB7" w14:textId="77777777" w:rsidR="00DE40BC" w:rsidRDefault="00DE40BC" w:rsidP="00DE40BC">
      <w:pPr>
        <w:pStyle w:val="ListParagraph"/>
        <w:numPr>
          <w:ilvl w:val="2"/>
          <w:numId w:val="3"/>
        </w:numPr>
        <w:rPr>
          <w:lang w:bidi="en-US"/>
        </w:rPr>
      </w:pPr>
      <w:r>
        <w:rPr>
          <w:lang w:bidi="en-US"/>
        </w:rPr>
        <w:t>Ref: txnum của giao dịch</w:t>
      </w:r>
    </w:p>
    <w:p w14:paraId="2AF60444" w14:textId="77777777" w:rsidR="00DE40BC" w:rsidRDefault="00DE40BC" w:rsidP="00DE40BC">
      <w:pPr>
        <w:pStyle w:val="ListParagraph"/>
        <w:numPr>
          <w:ilvl w:val="2"/>
          <w:numId w:val="3"/>
        </w:numPr>
        <w:rPr>
          <w:lang w:bidi="en-US"/>
        </w:rPr>
      </w:pPr>
      <w:r>
        <w:rPr>
          <w:lang w:bidi="en-US"/>
        </w:rPr>
        <w:t>Txtime: txtime của giao dịch</w:t>
      </w:r>
    </w:p>
    <w:p w14:paraId="3B0E74CD" w14:textId="77777777" w:rsidR="00DE40BC" w:rsidRDefault="00DE40BC" w:rsidP="00DE40BC">
      <w:pPr>
        <w:pStyle w:val="ListParagraph"/>
        <w:numPr>
          <w:ilvl w:val="2"/>
          <w:numId w:val="3"/>
        </w:numPr>
        <w:rPr>
          <w:lang w:bidi="en-US"/>
        </w:rPr>
      </w:pPr>
      <w:r>
        <w:rPr>
          <w:lang w:bidi="en-US"/>
        </w:rPr>
        <w:t>orgconfirmno: oxmast.confirmno</w:t>
      </w:r>
    </w:p>
    <w:p w14:paraId="34A3BCFB" w14:textId="77777777" w:rsidR="00DE40BC" w:rsidRDefault="00DE40BC" w:rsidP="00DE40BC">
      <w:pPr>
        <w:pStyle w:val="ListParagraph"/>
        <w:numPr>
          <w:ilvl w:val="2"/>
          <w:numId w:val="3"/>
        </w:numPr>
        <w:rPr>
          <w:lang w:bidi="en-US"/>
        </w:rPr>
      </w:pPr>
      <w:r>
        <w:rPr>
          <w:lang w:bidi="en-US"/>
        </w:rPr>
        <w:t>Taxamt: thuế bán đã tính được ở popup</w:t>
      </w:r>
    </w:p>
    <w:p w14:paraId="0895C13A" w14:textId="77777777" w:rsidR="00DE40BC" w:rsidRDefault="00DE40BC" w:rsidP="00DE40BC">
      <w:pPr>
        <w:pStyle w:val="ListParagraph"/>
        <w:numPr>
          <w:ilvl w:val="2"/>
          <w:numId w:val="3"/>
        </w:numPr>
        <w:rPr>
          <w:lang w:bidi="en-US"/>
        </w:rPr>
      </w:pPr>
      <w:r>
        <w:rPr>
          <w:lang w:bidi="en-US"/>
        </w:rPr>
        <w:t>Feeamt: phí chuyển nhượng đã tính được ở popup</w:t>
      </w:r>
    </w:p>
    <w:p w14:paraId="742291F4" w14:textId="77777777" w:rsidR="00DE40BC" w:rsidRDefault="00DE40BC" w:rsidP="00DE40BC">
      <w:pPr>
        <w:pStyle w:val="ListParagraph"/>
        <w:numPr>
          <w:ilvl w:val="2"/>
          <w:numId w:val="3"/>
        </w:numPr>
        <w:rPr>
          <w:lang w:bidi="en-US"/>
        </w:rPr>
      </w:pPr>
      <w:r>
        <w:rPr>
          <w:lang w:bidi="en-US"/>
        </w:rPr>
        <w:t>Tlid: người nhập giao dịch</w:t>
      </w:r>
    </w:p>
    <w:p w14:paraId="6D462D35" w14:textId="77777777" w:rsidR="00DE40BC" w:rsidRDefault="00DE40BC" w:rsidP="00DE40BC">
      <w:pPr>
        <w:pStyle w:val="ListParagraph"/>
        <w:numPr>
          <w:ilvl w:val="2"/>
          <w:numId w:val="3"/>
        </w:numPr>
        <w:rPr>
          <w:lang w:bidi="en-US"/>
        </w:rPr>
      </w:pPr>
      <w:r>
        <w:rPr>
          <w:lang w:bidi="en-US"/>
        </w:rPr>
        <w:t>Offid: người duyệt giao dịch</w:t>
      </w:r>
    </w:p>
    <w:p w14:paraId="384135ED" w14:textId="77777777" w:rsidR="00DE40BC" w:rsidRDefault="00DE40BC" w:rsidP="00DE40BC">
      <w:pPr>
        <w:pStyle w:val="ListParagraph"/>
        <w:numPr>
          <w:ilvl w:val="2"/>
          <w:numId w:val="3"/>
        </w:numPr>
        <w:rPr>
          <w:lang w:bidi="en-US"/>
        </w:rPr>
      </w:pPr>
      <w:r>
        <w:rPr>
          <w:lang w:bidi="en-US"/>
        </w:rPr>
        <w:t xml:space="preserve">Confirmno: </w:t>
      </w:r>
      <w:r w:rsidRPr="00012DD6">
        <w:rPr>
          <w:lang w:bidi="en-US"/>
        </w:rPr>
        <w:t>lpad(to_char(seq_</w:t>
      </w:r>
      <w:r>
        <w:rPr>
          <w:lang w:bidi="en-US"/>
        </w:rPr>
        <w:t>sereqclose</w:t>
      </w:r>
      <w:r w:rsidRPr="00012DD6">
        <w:rPr>
          <w:lang w:bidi="en-US"/>
        </w:rPr>
        <w:t>.nextval),9,'0')</w:t>
      </w:r>
    </w:p>
    <w:p w14:paraId="38BE9FB0" w14:textId="77777777" w:rsidR="00DE40BC" w:rsidRDefault="00DE40BC" w:rsidP="00DE40BC">
      <w:pPr>
        <w:pStyle w:val="ListParagraph"/>
        <w:numPr>
          <w:ilvl w:val="2"/>
          <w:numId w:val="3"/>
        </w:numPr>
        <w:rPr>
          <w:lang w:bidi="en-US"/>
        </w:rPr>
      </w:pPr>
      <w:r>
        <w:rPr>
          <w:lang w:bidi="en-US"/>
        </w:rPr>
        <w:t>Contract_no: Sinh theo quy tắc sau = oxmast.brid + “.” + oxmast.sale_manager_id + “.” + oxmast.tlid + “.” + Confirmno đã sinh ở trên + “.” + product.shortname của sản phẩm trong trường hợp oxmast.category = ‘T’ / mã tài sản trong trường hợp oxmast.category in (‘I’, ‘O’) + “/HĐTP-M-” + oxmast.confirmno + “/SHB”</w:t>
      </w:r>
    </w:p>
    <w:p w14:paraId="0400ED92" w14:textId="77777777" w:rsidR="00DE40BC" w:rsidRDefault="00DE40BC" w:rsidP="00DE40BC">
      <w:pPr>
        <w:pStyle w:val="ListParagraph"/>
        <w:numPr>
          <w:ilvl w:val="2"/>
          <w:numId w:val="3"/>
        </w:numPr>
        <w:rPr>
          <w:lang w:bidi="en-US"/>
        </w:rPr>
      </w:pPr>
      <w:r>
        <w:rPr>
          <w:lang w:bidi="en-US"/>
        </w:rPr>
        <w:t>Ttkd_profile_stat: N</w:t>
      </w:r>
    </w:p>
    <w:p w14:paraId="32A6AA38" w14:textId="77777777" w:rsidR="00DE40BC" w:rsidRDefault="00DE40BC" w:rsidP="00DE40BC">
      <w:pPr>
        <w:pStyle w:val="ListParagraph"/>
        <w:numPr>
          <w:ilvl w:val="2"/>
          <w:numId w:val="3"/>
        </w:numPr>
        <w:rPr>
          <w:lang w:bidi="en-US"/>
        </w:rPr>
      </w:pPr>
      <w:r>
        <w:rPr>
          <w:lang w:bidi="en-US"/>
        </w:rPr>
        <w:t>Bks_profile_stat: N</w:t>
      </w:r>
    </w:p>
    <w:p w14:paraId="3EDCF851" w14:textId="77777777" w:rsidR="00DE40BC" w:rsidRDefault="00DE40BC" w:rsidP="00DE40BC">
      <w:pPr>
        <w:pStyle w:val="ListParagraph"/>
        <w:numPr>
          <w:ilvl w:val="2"/>
          <w:numId w:val="3"/>
        </w:numPr>
        <w:rPr>
          <w:lang w:bidi="en-US"/>
        </w:rPr>
      </w:pPr>
      <w:r>
        <w:rPr>
          <w:lang w:bidi="en-US"/>
        </w:rPr>
        <w:t>Appr_stat: N</w:t>
      </w:r>
    </w:p>
    <w:p w14:paraId="3E2F0A53" w14:textId="77777777" w:rsidR="00DE40BC" w:rsidRPr="00025494" w:rsidRDefault="00DE40BC" w:rsidP="00DE40BC">
      <w:pPr>
        <w:pStyle w:val="ListParagraph"/>
        <w:numPr>
          <w:ilvl w:val="2"/>
          <w:numId w:val="3"/>
        </w:numPr>
        <w:rPr>
          <w:lang w:bidi="en-US"/>
        </w:rPr>
      </w:pPr>
      <w:r w:rsidRPr="00025494">
        <w:rPr>
          <w:lang w:bidi="en-US"/>
        </w:rPr>
        <w:t>Sett_stat: N</w:t>
      </w:r>
    </w:p>
    <w:p w14:paraId="2DABF642" w14:textId="77777777" w:rsidR="00DE40BC" w:rsidRDefault="00DE40BC" w:rsidP="00DE40BC">
      <w:pPr>
        <w:pStyle w:val="ListParagraph"/>
        <w:numPr>
          <w:ilvl w:val="2"/>
          <w:numId w:val="3"/>
        </w:numPr>
        <w:rPr>
          <w:lang w:bidi="en-US"/>
        </w:rPr>
      </w:pPr>
      <w:r>
        <w:rPr>
          <w:lang w:bidi="en-US"/>
        </w:rPr>
        <w:t>Transfer_stat: N</w:t>
      </w:r>
    </w:p>
    <w:p w14:paraId="39130F3A" w14:textId="77777777" w:rsidR="00DE40BC" w:rsidRDefault="00DE40BC" w:rsidP="00DE40BC">
      <w:pPr>
        <w:pStyle w:val="ListParagraph"/>
        <w:numPr>
          <w:ilvl w:val="2"/>
          <w:numId w:val="3"/>
        </w:numPr>
        <w:rPr>
          <w:lang w:bidi="en-US"/>
        </w:rPr>
      </w:pPr>
      <w:r>
        <w:rPr>
          <w:lang w:bidi="en-US"/>
        </w:rPr>
        <w:t>Accounting_stat: N</w:t>
      </w:r>
    </w:p>
    <w:p w14:paraId="2B3C0853" w14:textId="77777777" w:rsidR="00DE40BC" w:rsidRDefault="00DE40BC" w:rsidP="00DE40BC">
      <w:pPr>
        <w:pStyle w:val="ListParagraph"/>
        <w:numPr>
          <w:ilvl w:val="2"/>
          <w:numId w:val="3"/>
        </w:numPr>
        <w:rPr>
          <w:lang w:bidi="en-US"/>
        </w:rPr>
      </w:pPr>
      <w:r>
        <w:rPr>
          <w:lang w:bidi="en-US"/>
        </w:rPr>
        <w:t>Istransfer: N</w:t>
      </w:r>
    </w:p>
    <w:p w14:paraId="60C1092D" w14:textId="77777777" w:rsidR="001117D9" w:rsidRPr="001117D9" w:rsidRDefault="001117D9" w:rsidP="001117D9">
      <w:pPr>
        <w:pStyle w:val="ListParagraph"/>
        <w:numPr>
          <w:ilvl w:val="2"/>
          <w:numId w:val="3"/>
        </w:numPr>
        <w:rPr>
          <w:color w:val="FF0000"/>
          <w:lang w:bidi="en-US"/>
        </w:rPr>
      </w:pPr>
      <w:r w:rsidRPr="001117D9">
        <w:rPr>
          <w:color w:val="FF0000"/>
          <w:lang w:bidi="en-US"/>
        </w:rPr>
        <w:t>Intrate: Lưu LS coupon kỳ hiện tại đã lấy được ở trên</w:t>
      </w:r>
    </w:p>
    <w:p w14:paraId="6889E86C" w14:textId="490CC6EB" w:rsidR="001117D9" w:rsidRPr="001117D9" w:rsidRDefault="001117D9" w:rsidP="001117D9">
      <w:pPr>
        <w:pStyle w:val="ListParagraph"/>
        <w:numPr>
          <w:ilvl w:val="2"/>
          <w:numId w:val="3"/>
        </w:numPr>
        <w:rPr>
          <w:color w:val="FF0000"/>
          <w:lang w:bidi="en-US"/>
        </w:rPr>
      </w:pPr>
      <w:r w:rsidRPr="001117D9">
        <w:rPr>
          <w:color w:val="FF0000"/>
          <w:lang w:bidi="en-US"/>
        </w:rPr>
        <w:t>Islisted: Trái phiếu niêm yết Y/N</w:t>
      </w:r>
    </w:p>
    <w:p w14:paraId="0DA678B7" w14:textId="77777777" w:rsidR="001117D9" w:rsidRPr="001117D9" w:rsidRDefault="001117D9" w:rsidP="001117D9">
      <w:pPr>
        <w:pStyle w:val="ListParagraph"/>
        <w:numPr>
          <w:ilvl w:val="2"/>
          <w:numId w:val="3"/>
        </w:numPr>
        <w:rPr>
          <w:color w:val="FF0000"/>
          <w:lang w:bidi="en-US"/>
        </w:rPr>
      </w:pPr>
      <w:r w:rsidRPr="001117D9">
        <w:rPr>
          <w:color w:val="FF0000"/>
          <w:lang w:bidi="en-US"/>
        </w:rPr>
        <w:t>Ispushed: ‘N’</w:t>
      </w:r>
    </w:p>
    <w:p w14:paraId="4671B329" w14:textId="2C297620" w:rsidR="001117D9" w:rsidRPr="001117D9" w:rsidRDefault="001117D9" w:rsidP="001117D9">
      <w:pPr>
        <w:pStyle w:val="ListParagraph"/>
        <w:numPr>
          <w:ilvl w:val="2"/>
          <w:numId w:val="3"/>
        </w:numPr>
        <w:rPr>
          <w:color w:val="FF0000"/>
          <w:lang w:bidi="en-US"/>
        </w:rPr>
      </w:pPr>
      <w:r w:rsidRPr="001117D9">
        <w:rPr>
          <w:color w:val="FF0000"/>
          <w:lang w:bidi="en-US"/>
        </w:rPr>
        <w:t>Moneytransfer: TP chưa NY lưu = ‘N’, TP NY dựa theo thông tin KH nhập có chuyển tiền từ TK CK sang TK TT hay không</w:t>
      </w:r>
    </w:p>
    <w:p w14:paraId="4DA56950" w14:textId="50C892D2" w:rsidR="001117D9" w:rsidRPr="001117D9" w:rsidRDefault="001117D9" w:rsidP="001117D9">
      <w:pPr>
        <w:pStyle w:val="ListParagraph"/>
        <w:numPr>
          <w:ilvl w:val="2"/>
          <w:numId w:val="3"/>
        </w:numPr>
        <w:rPr>
          <w:color w:val="FF0000"/>
          <w:lang w:bidi="en-US"/>
        </w:rPr>
      </w:pPr>
      <w:r w:rsidRPr="001117D9">
        <w:rPr>
          <w:color w:val="FF0000"/>
          <w:lang w:bidi="en-US"/>
        </w:rPr>
        <w:t>Inadvance: TP chưa NY lưu = ‘N’, TP NY dựa theo thông nhập có ứng tiền không</w:t>
      </w:r>
    </w:p>
    <w:p w14:paraId="4E517914" w14:textId="77777777" w:rsidR="00DE40BC" w:rsidRDefault="00DE40BC" w:rsidP="00DE40BC">
      <w:pPr>
        <w:pStyle w:val="ListParagraph"/>
        <w:numPr>
          <w:ilvl w:val="1"/>
          <w:numId w:val="3"/>
        </w:numPr>
        <w:rPr>
          <w:lang w:bidi="en-US"/>
        </w:rPr>
      </w:pPr>
      <w:r w:rsidRPr="005739A9">
        <w:rPr>
          <w:lang w:bidi="en-US"/>
        </w:rPr>
        <w:t>Cập nhật tăng oxmast.pending_clsqtty = khối lượng tất toán đã nhập</w:t>
      </w:r>
    </w:p>
    <w:p w14:paraId="1F2C67DD" w14:textId="326C4949" w:rsidR="00DE40BC" w:rsidRPr="005739A9" w:rsidRDefault="00DE40BC" w:rsidP="00DE40BC">
      <w:pPr>
        <w:pStyle w:val="ListParagraph"/>
        <w:numPr>
          <w:ilvl w:val="1"/>
          <w:numId w:val="3"/>
        </w:numPr>
        <w:rPr>
          <w:lang w:bidi="en-US"/>
        </w:rPr>
      </w:pPr>
      <w:r w:rsidRPr="005739A9">
        <w:rPr>
          <w:lang w:bidi="en-US"/>
        </w:rPr>
        <w:t xml:space="preserve">Cập nhật tăng semast.secured của khách hàng (acbuyer) = khối lượng tất toán đã nhập. Insert setran bút toán tương ứng với diễn giải = “Yeu cau tat toan </w:t>
      </w:r>
      <w:r>
        <w:rPr>
          <w:lang w:bidi="en-US"/>
        </w:rPr>
        <w:t>HD” + sereqclose.contract_no</w:t>
      </w:r>
    </w:p>
    <w:p w14:paraId="05994262" w14:textId="50F63A45" w:rsidR="00DE40BC" w:rsidRPr="005739A9" w:rsidRDefault="00DE40BC" w:rsidP="00DE40BC">
      <w:pPr>
        <w:pStyle w:val="ListParagraph"/>
        <w:numPr>
          <w:ilvl w:val="1"/>
          <w:numId w:val="3"/>
        </w:numPr>
        <w:rPr>
          <w:lang w:bidi="en-US"/>
        </w:rPr>
      </w:pPr>
      <w:r w:rsidRPr="005739A9">
        <w:rPr>
          <w:lang w:bidi="en-US"/>
        </w:rPr>
        <w:t xml:space="preserve">Cập nhật tăng ivmast.netting của đại lý (acseller) = Giá tất toán * Khối lượng tất toán. Insert ivtran tương ứng, diễn giải “Tien can thanh toan KH cho </w:t>
      </w:r>
      <w:r>
        <w:rPr>
          <w:lang w:bidi="en-US"/>
        </w:rPr>
        <w:t>y</w:t>
      </w:r>
      <w:r w:rsidRPr="005739A9">
        <w:rPr>
          <w:lang w:bidi="en-US"/>
        </w:rPr>
        <w:t xml:space="preserve">eu cau tat toan </w:t>
      </w:r>
      <w:r>
        <w:rPr>
          <w:lang w:bidi="en-US"/>
        </w:rPr>
        <w:t>HD” + sereqclose.contract_no</w:t>
      </w:r>
    </w:p>
    <w:p w14:paraId="0B9315C2" w14:textId="04B64663" w:rsidR="004943BF" w:rsidRDefault="004943BF" w:rsidP="00A725B4">
      <w:pPr>
        <w:pStyle w:val="ListParagraph"/>
        <w:numPr>
          <w:ilvl w:val="1"/>
          <w:numId w:val="3"/>
        </w:numPr>
        <w:rPr>
          <w:lang w:bidi="en-US"/>
        </w:rPr>
      </w:pPr>
      <w:r>
        <w:rPr>
          <w:lang w:bidi="en-US"/>
        </w:rPr>
        <w:lastRenderedPageBreak/>
        <w:t xml:space="preserve">Cập nhật tăng semast.receiving của đại lý (acseller) = khối lượng tất toán đã nhập. Insert setran bút toán tương ứng với diễn giải = </w:t>
      </w:r>
      <w:r w:rsidR="00DE40BC" w:rsidRPr="005739A9">
        <w:rPr>
          <w:lang w:bidi="en-US"/>
        </w:rPr>
        <w:t xml:space="preserve">“Yeu cau tat toan </w:t>
      </w:r>
      <w:r w:rsidR="00DE40BC">
        <w:rPr>
          <w:lang w:bidi="en-US"/>
        </w:rPr>
        <w:t>HD” + sereqclose.contract_no</w:t>
      </w:r>
      <w:r>
        <w:rPr>
          <w:lang w:bidi="en-US"/>
        </w:rPr>
        <w:t xml:space="preserve"> </w:t>
      </w:r>
    </w:p>
    <w:p w14:paraId="24B65B1E" w14:textId="77777777" w:rsidR="004943BF" w:rsidRPr="005739A9" w:rsidRDefault="004943BF" w:rsidP="00A725B4">
      <w:pPr>
        <w:pStyle w:val="ListParagraph"/>
        <w:numPr>
          <w:ilvl w:val="1"/>
          <w:numId w:val="3"/>
        </w:numPr>
        <w:rPr>
          <w:lang w:bidi="en-US"/>
        </w:rPr>
      </w:pPr>
      <w:r w:rsidRPr="005739A9">
        <w:rPr>
          <w:lang w:bidi="en-US"/>
        </w:rPr>
        <w:t>Cập nhật tăng ivmast.receiving của khách hàng (acbuyer) = Tổng tiền thanh toán cho KH. Insert ivtran 3 bút toán tương ứng:</w:t>
      </w:r>
    </w:p>
    <w:p w14:paraId="02D244C0" w14:textId="36EA5F61" w:rsidR="004943BF" w:rsidRPr="005739A9" w:rsidRDefault="004943BF" w:rsidP="00A725B4">
      <w:pPr>
        <w:pStyle w:val="ListParagraph"/>
        <w:numPr>
          <w:ilvl w:val="2"/>
          <w:numId w:val="3"/>
        </w:numPr>
        <w:rPr>
          <w:lang w:bidi="en-US"/>
        </w:rPr>
      </w:pPr>
      <w:r w:rsidRPr="005739A9">
        <w:rPr>
          <w:lang w:bidi="en-US"/>
        </w:rPr>
        <w:t xml:space="preserve">Tăng receiving = Khối lượng * Giá tất toán với diễn giải = “Tien tat toan </w:t>
      </w:r>
      <w:r w:rsidR="003870E7">
        <w:rPr>
          <w:lang w:bidi="en-US"/>
        </w:rPr>
        <w:t>HD” + sereqclose.contract_no</w:t>
      </w:r>
      <w:r w:rsidRPr="005739A9">
        <w:rPr>
          <w:lang w:bidi="en-US"/>
        </w:rPr>
        <w:t xml:space="preserve"> </w:t>
      </w:r>
    </w:p>
    <w:p w14:paraId="57A42BBA" w14:textId="0AE24A31" w:rsidR="004943BF" w:rsidRPr="005739A9" w:rsidRDefault="004943BF" w:rsidP="00A725B4">
      <w:pPr>
        <w:pStyle w:val="ListParagraph"/>
        <w:numPr>
          <w:ilvl w:val="2"/>
          <w:numId w:val="3"/>
        </w:numPr>
        <w:rPr>
          <w:lang w:bidi="en-US"/>
        </w:rPr>
      </w:pPr>
      <w:r w:rsidRPr="005739A9">
        <w:rPr>
          <w:lang w:bidi="en-US"/>
        </w:rPr>
        <w:t xml:space="preserve">Giảm receiving = Phí bán với diễn giải = “Phi ban </w:t>
      </w:r>
      <w:r w:rsidR="003870E7">
        <w:rPr>
          <w:lang w:bidi="en-US"/>
        </w:rPr>
        <w:t>HD” + sereqclose.contract_no</w:t>
      </w:r>
    </w:p>
    <w:p w14:paraId="502E5E55" w14:textId="3F3B185A" w:rsidR="004943BF" w:rsidRPr="005739A9" w:rsidRDefault="004943BF" w:rsidP="00A725B4">
      <w:pPr>
        <w:pStyle w:val="ListParagraph"/>
        <w:numPr>
          <w:ilvl w:val="2"/>
          <w:numId w:val="3"/>
        </w:numPr>
        <w:rPr>
          <w:lang w:bidi="en-US"/>
        </w:rPr>
      </w:pPr>
      <w:r w:rsidRPr="005739A9">
        <w:rPr>
          <w:lang w:bidi="en-US"/>
        </w:rPr>
        <w:t xml:space="preserve">Giảm receiving = Thuế bán với diễn giải = “Thue ban </w:t>
      </w:r>
      <w:r w:rsidR="003870E7">
        <w:rPr>
          <w:lang w:bidi="en-US"/>
        </w:rPr>
        <w:t>HD” + sereqclose.contract_no</w:t>
      </w:r>
    </w:p>
    <w:p w14:paraId="56DEA061" w14:textId="24B4DFC2" w:rsidR="004943BF" w:rsidRPr="00D43A98" w:rsidRDefault="004943BF" w:rsidP="00A725B4">
      <w:pPr>
        <w:pStyle w:val="ListParagraph"/>
        <w:numPr>
          <w:ilvl w:val="1"/>
          <w:numId w:val="3"/>
        </w:numPr>
        <w:rPr>
          <w:b/>
          <w:lang w:bidi="en-US"/>
        </w:rPr>
      </w:pPr>
      <w:r w:rsidRPr="00D43A98">
        <w:rPr>
          <w:b/>
          <w:lang w:bidi="en-US"/>
        </w:rPr>
        <w:t>Hoàn hạn mức bán ra</w:t>
      </w:r>
    </w:p>
    <w:p w14:paraId="35BB985C" w14:textId="55855D94" w:rsidR="004943BF" w:rsidRPr="00D43A98" w:rsidRDefault="00EE1B17" w:rsidP="00A725B4">
      <w:pPr>
        <w:pStyle w:val="ListParagraph"/>
        <w:numPr>
          <w:ilvl w:val="1"/>
          <w:numId w:val="3"/>
        </w:numPr>
        <w:rPr>
          <w:b/>
          <w:lang w:bidi="en-US"/>
        </w:rPr>
      </w:pPr>
      <w:r>
        <w:rPr>
          <w:b/>
          <w:lang w:bidi="en-US"/>
        </w:rPr>
        <w:t>Ghi nhận hạn mức mua lại</w:t>
      </w:r>
    </w:p>
    <w:p w14:paraId="78D0C335" w14:textId="77777777" w:rsidR="004943BF" w:rsidRDefault="004943BF" w:rsidP="004943BF">
      <w:pPr>
        <w:pStyle w:val="ListParagraph"/>
        <w:ind w:left="2880"/>
        <w:rPr>
          <w:lang w:bidi="en-US"/>
        </w:rPr>
      </w:pPr>
    </w:p>
    <w:p w14:paraId="7BDDB486" w14:textId="77777777" w:rsidR="004943BF" w:rsidRDefault="004943BF" w:rsidP="004943BF">
      <w:pPr>
        <w:pStyle w:val="ListParagraph"/>
        <w:ind w:left="2160"/>
        <w:rPr>
          <w:lang w:bidi="en-US"/>
        </w:rPr>
      </w:pPr>
    </w:p>
    <w:p w14:paraId="036364A8" w14:textId="26840799" w:rsidR="004943BF" w:rsidRPr="005739A9" w:rsidRDefault="004943BF" w:rsidP="004943BF">
      <w:pPr>
        <w:rPr>
          <w:b/>
          <w:lang w:bidi="en-US"/>
        </w:rPr>
      </w:pPr>
      <w:r w:rsidRPr="005739A9">
        <w:rPr>
          <w:b/>
          <w:lang w:bidi="en-US"/>
        </w:rPr>
        <w:t xml:space="preserve">Đồng bộ lại </w:t>
      </w:r>
      <w:r w:rsidR="00552A8D">
        <w:rPr>
          <w:b/>
          <w:lang w:bidi="en-US"/>
        </w:rPr>
        <w:t>cache OXMAST &amp; SEREQCLOSE</w:t>
      </w:r>
      <w:r w:rsidRPr="005739A9">
        <w:rPr>
          <w:b/>
          <w:lang w:bidi="en-US"/>
        </w:rPr>
        <w:t xml:space="preserve"> khi thực hiện giao dịch</w:t>
      </w:r>
    </w:p>
    <w:p w14:paraId="7769D8CC" w14:textId="77777777" w:rsidR="002D003D" w:rsidRDefault="002D003D" w:rsidP="002D003D">
      <w:pPr>
        <w:rPr>
          <w:lang w:bidi="en-US"/>
        </w:rPr>
      </w:pPr>
    </w:p>
    <w:p w14:paraId="2F2C8477" w14:textId="6C9EAB05" w:rsidR="002D003D" w:rsidRDefault="002D003D" w:rsidP="002D003D">
      <w:pPr>
        <w:pStyle w:val="Heading3"/>
        <w:keepNext w:val="0"/>
      </w:pPr>
      <w:bookmarkStart w:id="1568" w:name="_Toc78535607"/>
      <w:r>
        <w:t>In hồ sơ mua lại (</w:t>
      </w:r>
      <w:r w:rsidR="00592ACF">
        <w:t>Sổ lệnh – HĐ mua lại</w:t>
      </w:r>
      <w:r>
        <w:t>)</w:t>
      </w:r>
      <w:bookmarkEnd w:id="1568"/>
    </w:p>
    <w:p w14:paraId="77E3FBAE" w14:textId="77777777" w:rsidR="00CE0EB8" w:rsidRDefault="00CE0EB8" w:rsidP="00CE0EB8">
      <w:pPr>
        <w:pStyle w:val="ListParagraph"/>
        <w:numPr>
          <w:ilvl w:val="0"/>
          <w:numId w:val="3"/>
        </w:numPr>
        <w:rPr>
          <w:lang w:bidi="en-US"/>
        </w:rPr>
      </w:pPr>
      <w:r>
        <w:rPr>
          <w:lang w:bidi="en-US"/>
        </w:rPr>
        <w:t>Ra popup hiển thị 2 vùng thông tin</w:t>
      </w:r>
    </w:p>
    <w:p w14:paraId="003B46FD" w14:textId="7BE0713F" w:rsidR="00CE0EB8" w:rsidRDefault="00CE0EB8" w:rsidP="00CE0EB8">
      <w:pPr>
        <w:pStyle w:val="ListParagraph"/>
        <w:numPr>
          <w:ilvl w:val="1"/>
          <w:numId w:val="3"/>
        </w:numPr>
        <w:rPr>
          <w:lang w:bidi="en-US"/>
        </w:rPr>
      </w:pPr>
      <w:r>
        <w:rPr>
          <w:lang w:bidi="en-US"/>
        </w:rPr>
        <w:t>Vùng bên trái: Hiển thị chi tiết thông tin lệnh, lấy từ dòng đã chọn, bao gồm</w:t>
      </w:r>
    </w:p>
    <w:p w14:paraId="7D1F064A" w14:textId="5C34B80D" w:rsidR="00CE0EB8" w:rsidRDefault="00CE0EB8" w:rsidP="00CE0EB8">
      <w:pPr>
        <w:pStyle w:val="ListParagraph"/>
        <w:numPr>
          <w:ilvl w:val="2"/>
          <w:numId w:val="3"/>
        </w:numPr>
        <w:rPr>
          <w:lang w:bidi="en-US"/>
        </w:rPr>
      </w:pPr>
      <w:r>
        <w:rPr>
          <w:lang w:bidi="en-US"/>
        </w:rPr>
        <w:t>Số hiệu lệnh BUY: sereqclose.confirmno</w:t>
      </w:r>
    </w:p>
    <w:p w14:paraId="0DF91ACA" w14:textId="4EFFB22F" w:rsidR="00CE0EB8" w:rsidRDefault="00CE0EB8" w:rsidP="00CE0EB8">
      <w:pPr>
        <w:pStyle w:val="ListParagraph"/>
        <w:numPr>
          <w:ilvl w:val="2"/>
          <w:numId w:val="3"/>
        </w:numPr>
        <w:rPr>
          <w:lang w:bidi="en-US"/>
        </w:rPr>
      </w:pPr>
      <w:r>
        <w:rPr>
          <w:lang w:bidi="en-US"/>
        </w:rPr>
        <w:t>Số hiệu lệnh SELL: sereqclose.orgconfirmno</w:t>
      </w:r>
    </w:p>
    <w:p w14:paraId="2A412F6F" w14:textId="1F57D612" w:rsidR="00CE0EB8" w:rsidRDefault="00CE0EB8" w:rsidP="00CE0EB8">
      <w:pPr>
        <w:pStyle w:val="ListParagraph"/>
        <w:numPr>
          <w:ilvl w:val="2"/>
          <w:numId w:val="3"/>
        </w:numPr>
        <w:rPr>
          <w:lang w:bidi="en-US"/>
        </w:rPr>
      </w:pPr>
      <w:r>
        <w:rPr>
          <w:lang w:bidi="en-US"/>
        </w:rPr>
        <w:t>Số hợp đồng BUY: sereqclose.contract_no</w:t>
      </w:r>
    </w:p>
    <w:p w14:paraId="21C5826D" w14:textId="58F4F128" w:rsidR="00CE0EB8" w:rsidRDefault="00CE0EB8" w:rsidP="00CE0EB8">
      <w:pPr>
        <w:pStyle w:val="ListParagraph"/>
        <w:numPr>
          <w:ilvl w:val="2"/>
          <w:numId w:val="3"/>
        </w:numPr>
        <w:rPr>
          <w:lang w:bidi="en-US"/>
        </w:rPr>
      </w:pPr>
      <w:r>
        <w:rPr>
          <w:lang w:bidi="en-US"/>
        </w:rPr>
        <w:t>Mã trái phiếu: sereqclose.symbol</w:t>
      </w:r>
    </w:p>
    <w:p w14:paraId="312965EB" w14:textId="3C7AE594" w:rsidR="00CE0EB8" w:rsidRPr="00136E56" w:rsidRDefault="00CE0EB8" w:rsidP="00CE0EB8">
      <w:pPr>
        <w:pStyle w:val="ListParagraph"/>
        <w:numPr>
          <w:ilvl w:val="2"/>
          <w:numId w:val="3"/>
        </w:numPr>
        <w:rPr>
          <w:lang w:bidi="en-US"/>
        </w:rPr>
      </w:pPr>
      <w:r w:rsidRPr="00136E56">
        <w:rPr>
          <w:lang w:bidi="en-US"/>
        </w:rPr>
        <w:t xml:space="preserve">Trái phiếu NY: </w:t>
      </w:r>
      <w:r>
        <w:rPr>
          <w:lang w:bidi="en-US"/>
        </w:rPr>
        <w:t>sereqclose.isListed</w:t>
      </w:r>
    </w:p>
    <w:p w14:paraId="1C37A571" w14:textId="51C62DD0" w:rsidR="00CE0EB8" w:rsidRDefault="00CE0EB8" w:rsidP="00CE0EB8">
      <w:pPr>
        <w:pStyle w:val="ListParagraph"/>
        <w:numPr>
          <w:ilvl w:val="2"/>
          <w:numId w:val="3"/>
        </w:numPr>
        <w:rPr>
          <w:lang w:bidi="en-US"/>
        </w:rPr>
      </w:pPr>
      <w:r>
        <w:rPr>
          <w:lang w:bidi="en-US"/>
        </w:rPr>
        <w:t>Sản phẩm: oxmast.productid =&gt; Hiển thị shortname của oxmast tương ứng</w:t>
      </w:r>
    </w:p>
    <w:p w14:paraId="1DD294F4" w14:textId="1D4ADD52" w:rsidR="00CE0EB8" w:rsidRDefault="00CE0EB8" w:rsidP="00CE0EB8">
      <w:pPr>
        <w:pStyle w:val="ListParagraph"/>
        <w:numPr>
          <w:ilvl w:val="2"/>
          <w:numId w:val="3"/>
        </w:numPr>
        <w:rPr>
          <w:lang w:bidi="en-US"/>
        </w:rPr>
      </w:pPr>
      <w:r>
        <w:rPr>
          <w:lang w:bidi="en-US"/>
        </w:rPr>
        <w:t>Mã khách hàng: sereqclose.acctno =&gt; Hiển thị cfmast.custodycd</w:t>
      </w:r>
    </w:p>
    <w:p w14:paraId="32A91142" w14:textId="77777777" w:rsidR="00CE0EB8" w:rsidRPr="001909DB" w:rsidRDefault="00CE0EB8" w:rsidP="00CE0EB8">
      <w:pPr>
        <w:ind w:left="2160"/>
      </w:pPr>
      <w:r w:rsidRPr="001909DB">
        <w:t>Bên cạnh có một link “Hiển thị thông tin KH” =&gt; Khi click vào, sẽ hiển thị thêm các thông tin của khách hàng (lấy từ cache, không truy vấn lại DB), bao gồm</w:t>
      </w:r>
    </w:p>
    <w:p w14:paraId="1B07E8CC" w14:textId="77777777" w:rsidR="00CE0EB8" w:rsidRPr="001909DB" w:rsidRDefault="00CE0EB8" w:rsidP="00CE0EB8">
      <w:pPr>
        <w:pStyle w:val="ListParagraph"/>
        <w:numPr>
          <w:ilvl w:val="3"/>
          <w:numId w:val="3"/>
        </w:numPr>
        <w:rPr>
          <w:lang w:bidi="en-US"/>
        </w:rPr>
      </w:pPr>
      <w:r w:rsidRPr="001909DB">
        <w:rPr>
          <w:lang w:bidi="en-US"/>
        </w:rPr>
        <w:t>Họ tên có dấu</w:t>
      </w:r>
    </w:p>
    <w:p w14:paraId="197A8918" w14:textId="77777777" w:rsidR="00CE0EB8" w:rsidRPr="001909DB" w:rsidRDefault="00CE0EB8" w:rsidP="00CE0EB8">
      <w:pPr>
        <w:pStyle w:val="ListParagraph"/>
        <w:numPr>
          <w:ilvl w:val="3"/>
          <w:numId w:val="3"/>
        </w:numPr>
        <w:rPr>
          <w:lang w:bidi="en-US"/>
        </w:rPr>
      </w:pPr>
      <w:r w:rsidRPr="001909DB">
        <w:rPr>
          <w:lang w:bidi="en-US"/>
        </w:rPr>
        <w:t>Số ĐKSH</w:t>
      </w:r>
    </w:p>
    <w:p w14:paraId="0CEA0CED" w14:textId="77777777" w:rsidR="00CE0EB8" w:rsidRPr="001909DB" w:rsidRDefault="00CE0EB8" w:rsidP="00CE0EB8">
      <w:pPr>
        <w:pStyle w:val="ListParagraph"/>
        <w:numPr>
          <w:ilvl w:val="3"/>
          <w:numId w:val="3"/>
        </w:numPr>
        <w:rPr>
          <w:lang w:bidi="en-US"/>
        </w:rPr>
      </w:pPr>
      <w:r w:rsidRPr="001909DB">
        <w:rPr>
          <w:lang w:bidi="en-US"/>
        </w:rPr>
        <w:t>Nơi cấp</w:t>
      </w:r>
    </w:p>
    <w:p w14:paraId="09FEA436" w14:textId="77777777" w:rsidR="00CE0EB8" w:rsidRPr="001909DB" w:rsidRDefault="00CE0EB8" w:rsidP="00CE0EB8">
      <w:pPr>
        <w:pStyle w:val="ListParagraph"/>
        <w:numPr>
          <w:ilvl w:val="3"/>
          <w:numId w:val="3"/>
        </w:numPr>
        <w:rPr>
          <w:lang w:bidi="en-US"/>
        </w:rPr>
      </w:pPr>
      <w:r w:rsidRPr="001909DB">
        <w:rPr>
          <w:lang w:bidi="en-US"/>
        </w:rPr>
        <w:t>Ngày cấp</w:t>
      </w:r>
    </w:p>
    <w:p w14:paraId="08EE635E" w14:textId="77777777" w:rsidR="00CE0EB8" w:rsidRPr="001909DB" w:rsidRDefault="00CE0EB8" w:rsidP="00CE0EB8">
      <w:pPr>
        <w:pStyle w:val="ListParagraph"/>
        <w:numPr>
          <w:ilvl w:val="3"/>
          <w:numId w:val="3"/>
        </w:numPr>
        <w:rPr>
          <w:lang w:bidi="en-US"/>
        </w:rPr>
      </w:pPr>
      <w:r w:rsidRPr="001909DB">
        <w:rPr>
          <w:lang w:bidi="en-US"/>
        </w:rPr>
        <w:t>Địa chỉ thường trú</w:t>
      </w:r>
    </w:p>
    <w:p w14:paraId="3C66C605" w14:textId="77777777" w:rsidR="00CE0EB8" w:rsidRPr="001909DB" w:rsidRDefault="00CE0EB8" w:rsidP="00CE0EB8">
      <w:pPr>
        <w:pStyle w:val="ListParagraph"/>
        <w:numPr>
          <w:ilvl w:val="3"/>
          <w:numId w:val="3"/>
        </w:numPr>
        <w:rPr>
          <w:lang w:bidi="en-US"/>
        </w:rPr>
      </w:pPr>
      <w:r w:rsidRPr="001909DB">
        <w:rPr>
          <w:lang w:bidi="en-US"/>
        </w:rPr>
        <w:t>Email</w:t>
      </w:r>
    </w:p>
    <w:p w14:paraId="4DC7827C" w14:textId="77777777" w:rsidR="00CE0EB8" w:rsidRDefault="00CE0EB8" w:rsidP="00CE0EB8">
      <w:pPr>
        <w:pStyle w:val="ListParagraph"/>
        <w:numPr>
          <w:ilvl w:val="3"/>
          <w:numId w:val="3"/>
        </w:numPr>
        <w:rPr>
          <w:lang w:bidi="en-US"/>
        </w:rPr>
      </w:pPr>
      <w:r w:rsidRPr="001909DB">
        <w:rPr>
          <w:lang w:bidi="en-US"/>
        </w:rPr>
        <w:t>Mobile</w:t>
      </w:r>
    </w:p>
    <w:p w14:paraId="1DC0A2B1" w14:textId="77777777" w:rsidR="00BE019F" w:rsidRDefault="00BE019F" w:rsidP="00BE019F">
      <w:pPr>
        <w:pStyle w:val="ListParagraph"/>
        <w:numPr>
          <w:ilvl w:val="2"/>
          <w:numId w:val="3"/>
        </w:numPr>
        <w:spacing w:before="120" w:after="120" w:line="276" w:lineRule="auto"/>
        <w:jc w:val="both"/>
        <w:rPr>
          <w:lang w:bidi="en-US"/>
        </w:rPr>
      </w:pPr>
      <w:r>
        <w:rPr>
          <w:lang w:bidi="en-US"/>
        </w:rPr>
        <w:t>Ngày giao dịch: sereqclose.txdate</w:t>
      </w:r>
    </w:p>
    <w:p w14:paraId="3EB37434" w14:textId="77777777" w:rsidR="00BE019F" w:rsidRDefault="00BE019F" w:rsidP="00BE019F">
      <w:pPr>
        <w:pStyle w:val="ListParagraph"/>
        <w:numPr>
          <w:ilvl w:val="2"/>
          <w:numId w:val="3"/>
        </w:numPr>
        <w:spacing w:before="120" w:after="120" w:line="276" w:lineRule="auto"/>
        <w:jc w:val="both"/>
        <w:rPr>
          <w:lang w:bidi="en-US"/>
        </w:rPr>
      </w:pPr>
      <w:r>
        <w:rPr>
          <w:lang w:bidi="en-US"/>
        </w:rPr>
        <w:t>Trạng thái: sereqclose.status</w:t>
      </w:r>
    </w:p>
    <w:p w14:paraId="057DCBE2" w14:textId="77777777" w:rsidR="00BE019F" w:rsidRDefault="00BE019F" w:rsidP="00BE019F">
      <w:pPr>
        <w:pStyle w:val="ListParagraph"/>
        <w:numPr>
          <w:ilvl w:val="2"/>
          <w:numId w:val="3"/>
        </w:numPr>
        <w:spacing w:before="120" w:after="120" w:line="276" w:lineRule="auto"/>
        <w:jc w:val="both"/>
        <w:rPr>
          <w:lang w:bidi="en-US"/>
        </w:rPr>
      </w:pPr>
      <w:r>
        <w:rPr>
          <w:lang w:bidi="en-US"/>
        </w:rPr>
        <w:t>Số lượng: sereqclose.execqtty</w:t>
      </w:r>
    </w:p>
    <w:p w14:paraId="4603512D" w14:textId="77777777" w:rsidR="00BE019F" w:rsidRDefault="00BE019F" w:rsidP="00BE019F">
      <w:pPr>
        <w:pStyle w:val="ListParagraph"/>
        <w:numPr>
          <w:ilvl w:val="2"/>
          <w:numId w:val="3"/>
        </w:numPr>
        <w:spacing w:before="120" w:after="120" w:line="276" w:lineRule="auto"/>
        <w:jc w:val="both"/>
        <w:rPr>
          <w:lang w:bidi="en-US"/>
        </w:rPr>
      </w:pPr>
      <w:r>
        <w:rPr>
          <w:lang w:bidi="en-US"/>
        </w:rPr>
        <w:t>Giá: sereqclose.price</w:t>
      </w:r>
    </w:p>
    <w:p w14:paraId="084E0E68" w14:textId="77777777" w:rsidR="00BE019F" w:rsidRDefault="00BE019F" w:rsidP="00BE019F">
      <w:pPr>
        <w:pStyle w:val="ListParagraph"/>
        <w:numPr>
          <w:ilvl w:val="2"/>
          <w:numId w:val="3"/>
        </w:numPr>
        <w:spacing w:before="120" w:after="120" w:line="276" w:lineRule="auto"/>
        <w:jc w:val="both"/>
        <w:rPr>
          <w:lang w:bidi="en-US"/>
        </w:rPr>
      </w:pPr>
      <w:r>
        <w:rPr>
          <w:lang w:bidi="en-US"/>
        </w:rPr>
        <w:t>Tổng mệnh giá: sereqclose.execqtty * assetdtl.parvalue</w:t>
      </w:r>
    </w:p>
    <w:p w14:paraId="358B6434" w14:textId="77777777" w:rsidR="00BE019F" w:rsidRDefault="00BE019F" w:rsidP="00BE019F">
      <w:pPr>
        <w:pStyle w:val="ListParagraph"/>
        <w:numPr>
          <w:ilvl w:val="2"/>
          <w:numId w:val="3"/>
        </w:numPr>
        <w:spacing w:before="120" w:after="120" w:line="276" w:lineRule="auto"/>
        <w:jc w:val="both"/>
        <w:rPr>
          <w:lang w:bidi="en-US"/>
        </w:rPr>
      </w:pPr>
      <w:r>
        <w:rPr>
          <w:lang w:bidi="en-US"/>
        </w:rPr>
        <w:t>Phí: sereqclose.feeamt</w:t>
      </w:r>
    </w:p>
    <w:p w14:paraId="3F8FF01D" w14:textId="77777777" w:rsidR="00BE019F" w:rsidRDefault="00BE019F" w:rsidP="00BE019F">
      <w:pPr>
        <w:pStyle w:val="ListParagraph"/>
        <w:numPr>
          <w:ilvl w:val="2"/>
          <w:numId w:val="3"/>
        </w:numPr>
        <w:spacing w:before="120" w:after="120" w:line="276" w:lineRule="auto"/>
        <w:jc w:val="both"/>
        <w:rPr>
          <w:lang w:bidi="en-US"/>
        </w:rPr>
      </w:pPr>
      <w:r>
        <w:rPr>
          <w:lang w:bidi="en-US"/>
        </w:rPr>
        <w:t>Thuế: sereqclose.taxamt</w:t>
      </w:r>
    </w:p>
    <w:p w14:paraId="0FFB5E7B" w14:textId="77777777" w:rsidR="00BE019F" w:rsidRDefault="00BE019F" w:rsidP="00BE019F">
      <w:pPr>
        <w:pStyle w:val="ListParagraph"/>
        <w:numPr>
          <w:ilvl w:val="2"/>
          <w:numId w:val="3"/>
        </w:numPr>
        <w:spacing w:before="120" w:after="120" w:line="276" w:lineRule="auto"/>
        <w:jc w:val="both"/>
        <w:rPr>
          <w:lang w:bidi="en-US"/>
        </w:rPr>
      </w:pPr>
      <w:r>
        <w:rPr>
          <w:lang w:bidi="en-US"/>
        </w:rPr>
        <w:t>Tổng thực nhận: sereqclose.price * sereqclose.qtty – sereqclose.feeamt – sereqclose.taxamt</w:t>
      </w:r>
    </w:p>
    <w:p w14:paraId="39645546" w14:textId="77777777" w:rsidR="00BE019F" w:rsidRPr="001909DB" w:rsidRDefault="00BE019F" w:rsidP="00BE019F">
      <w:pPr>
        <w:pStyle w:val="ListParagraph"/>
        <w:numPr>
          <w:ilvl w:val="2"/>
          <w:numId w:val="3"/>
        </w:numPr>
        <w:rPr>
          <w:lang w:bidi="en-US"/>
        </w:rPr>
      </w:pPr>
      <w:r w:rsidRPr="001909DB">
        <w:rPr>
          <w:lang w:bidi="en-US"/>
        </w:rPr>
        <w:t xml:space="preserve">RM </w:t>
      </w:r>
      <w:r>
        <w:rPr>
          <w:lang w:bidi="en-US"/>
        </w:rPr>
        <w:t>HĐ SELL</w:t>
      </w:r>
      <w:r w:rsidRPr="001909DB">
        <w:rPr>
          <w:lang w:bidi="en-US"/>
        </w:rPr>
        <w:t xml:space="preserve">: join tlprofiles where tlprofiles.tlid = oxmast.idbuyer =&gt; Hiển thị tlid – tlname </w:t>
      </w:r>
    </w:p>
    <w:p w14:paraId="592827EF" w14:textId="77777777" w:rsidR="00BE019F" w:rsidRPr="001909DB" w:rsidRDefault="00BE019F" w:rsidP="00BE019F">
      <w:pPr>
        <w:pStyle w:val="ListParagraph"/>
        <w:numPr>
          <w:ilvl w:val="2"/>
          <w:numId w:val="3"/>
        </w:numPr>
        <w:rPr>
          <w:lang w:bidi="en-US"/>
        </w:rPr>
      </w:pPr>
      <w:r w:rsidRPr="001909DB">
        <w:rPr>
          <w:lang w:bidi="en-US"/>
        </w:rPr>
        <w:lastRenderedPageBreak/>
        <w:t>CBQL</w:t>
      </w:r>
      <w:r>
        <w:rPr>
          <w:lang w:bidi="en-US"/>
        </w:rPr>
        <w:t xml:space="preserve"> HĐ SELL</w:t>
      </w:r>
      <w:r w:rsidRPr="001909DB">
        <w:rPr>
          <w:lang w:bidi="en-US"/>
        </w:rPr>
        <w:t xml:space="preserve">: join tlprofiles where tlprofiles.tlid = oxmast.sale_managerid =&gt; Hiển thị tlid – tlname </w:t>
      </w:r>
    </w:p>
    <w:p w14:paraId="7490DCEE" w14:textId="77777777" w:rsidR="00BE019F" w:rsidRPr="001909DB" w:rsidRDefault="00BE019F" w:rsidP="00BE019F">
      <w:pPr>
        <w:pStyle w:val="ListParagraph"/>
        <w:numPr>
          <w:ilvl w:val="2"/>
          <w:numId w:val="3"/>
        </w:numPr>
        <w:rPr>
          <w:lang w:bidi="en-US"/>
        </w:rPr>
      </w:pPr>
      <w:r w:rsidRPr="001909DB">
        <w:rPr>
          <w:lang w:bidi="en-US"/>
        </w:rPr>
        <w:t>CTV</w:t>
      </w:r>
      <w:r>
        <w:rPr>
          <w:lang w:bidi="en-US"/>
        </w:rPr>
        <w:t xml:space="preserve"> HĐ SELL</w:t>
      </w:r>
      <w:r w:rsidRPr="001909DB">
        <w:rPr>
          <w:lang w:bidi="en-US"/>
        </w:rPr>
        <w:t xml:space="preserve">: join collaborator where collaborator.coid = oxmast.collab_id =&gt; Hiển thị idcode – fullname </w:t>
      </w:r>
    </w:p>
    <w:p w14:paraId="74787FE2" w14:textId="77777777" w:rsidR="00BE019F" w:rsidRDefault="00BE019F" w:rsidP="00BE019F">
      <w:pPr>
        <w:pStyle w:val="ListParagraph"/>
        <w:numPr>
          <w:ilvl w:val="2"/>
          <w:numId w:val="3"/>
        </w:numPr>
        <w:rPr>
          <w:lang w:bidi="en-US"/>
        </w:rPr>
      </w:pPr>
      <w:r w:rsidRPr="001909DB">
        <w:rPr>
          <w:lang w:bidi="en-US"/>
        </w:rPr>
        <w:t>POS</w:t>
      </w:r>
      <w:r>
        <w:rPr>
          <w:lang w:bidi="en-US"/>
        </w:rPr>
        <w:t xml:space="preserve"> HĐ SELL</w:t>
      </w:r>
      <w:r w:rsidRPr="001909DB">
        <w:rPr>
          <w:lang w:bidi="en-US"/>
        </w:rPr>
        <w:t>: join brgrp where brgrp.brid = oxmast.brid =&gt; Hiển thị brid – brname</w:t>
      </w:r>
    </w:p>
    <w:p w14:paraId="373C2979" w14:textId="77777777" w:rsidR="00CE0EB8" w:rsidRDefault="00CE0EB8" w:rsidP="00CE0EB8">
      <w:pPr>
        <w:pStyle w:val="ListParagraph"/>
        <w:ind w:left="1440"/>
        <w:rPr>
          <w:lang w:bidi="en-US"/>
        </w:rPr>
      </w:pPr>
    </w:p>
    <w:p w14:paraId="1A0FE8AB" w14:textId="77777777" w:rsidR="00CE0EB8" w:rsidRDefault="00CE0EB8" w:rsidP="00CE0EB8">
      <w:pPr>
        <w:pStyle w:val="ListParagraph"/>
        <w:numPr>
          <w:ilvl w:val="1"/>
          <w:numId w:val="3"/>
        </w:numPr>
        <w:rPr>
          <w:lang w:bidi="en-US"/>
        </w:rPr>
      </w:pPr>
      <w:r>
        <w:rPr>
          <w:lang w:bidi="en-US"/>
        </w:rPr>
        <w:t>Vùng bên phải:</w:t>
      </w:r>
    </w:p>
    <w:p w14:paraId="6F5D9633" w14:textId="77777777" w:rsidR="00CE0EB8" w:rsidRDefault="00CE0EB8" w:rsidP="00CE0EB8">
      <w:pPr>
        <w:pStyle w:val="ListParagraph"/>
        <w:numPr>
          <w:ilvl w:val="2"/>
          <w:numId w:val="3"/>
        </w:numPr>
      </w:pPr>
      <w:r>
        <w:t>Hiển thị danh sách các loại giấy tờ cần in đối với lệnh bán TP cho KH. Bên cạnh tên loại giấy tờ sẽ có nút Xem chi tiết =&gt; Click xem thì sẽ hiển thị nội dung mẫu biểu + cho phép In</w:t>
      </w:r>
    </w:p>
    <w:p w14:paraId="74581790" w14:textId="77777777" w:rsidR="00CE0EB8" w:rsidRDefault="00CE0EB8" w:rsidP="00CE0EB8">
      <w:pPr>
        <w:pStyle w:val="ListParagraph"/>
        <w:numPr>
          <w:ilvl w:val="2"/>
          <w:numId w:val="3"/>
        </w:numPr>
      </w:pPr>
      <w:r>
        <w:t>Danh sách hiện tại tạm thời để</w:t>
      </w:r>
    </w:p>
    <w:p w14:paraId="3DDEE7E6" w14:textId="7C05090A" w:rsidR="00CE0EB8" w:rsidRDefault="00BE019F" w:rsidP="00CE0EB8">
      <w:pPr>
        <w:pStyle w:val="ListParagraph"/>
        <w:numPr>
          <w:ilvl w:val="3"/>
          <w:numId w:val="3"/>
        </w:numPr>
      </w:pPr>
      <w:r>
        <w:t>Giấy đề nghị bán trái phiếu</w:t>
      </w:r>
    </w:p>
    <w:p w14:paraId="16F97B8A" w14:textId="61ADFC79" w:rsidR="00BE019F" w:rsidRDefault="00BE019F" w:rsidP="00CE0EB8">
      <w:pPr>
        <w:pStyle w:val="ListParagraph"/>
        <w:numPr>
          <w:ilvl w:val="3"/>
          <w:numId w:val="3"/>
        </w:numPr>
      </w:pPr>
      <w:r>
        <w:t>Hợp đồng chuyển nhượng trái phiếu</w:t>
      </w:r>
    </w:p>
    <w:p w14:paraId="6838AF67" w14:textId="3C7713AE" w:rsidR="00BE019F" w:rsidRDefault="00BE019F" w:rsidP="00CE0EB8">
      <w:pPr>
        <w:pStyle w:val="ListParagraph"/>
        <w:numPr>
          <w:ilvl w:val="3"/>
          <w:numId w:val="3"/>
        </w:numPr>
      </w:pPr>
      <w:r>
        <w:t>Giấy đề nghị chuyển quyền sở hữu trái phiếu</w:t>
      </w:r>
    </w:p>
    <w:p w14:paraId="6ABBAA09" w14:textId="3F3AD014" w:rsidR="00BE019F" w:rsidRDefault="00BE019F" w:rsidP="00CE0EB8">
      <w:pPr>
        <w:pStyle w:val="ListParagraph"/>
        <w:numPr>
          <w:ilvl w:val="3"/>
          <w:numId w:val="3"/>
        </w:numPr>
      </w:pPr>
      <w:r>
        <w:t>Phiếu giao dịch mua trái phiếu</w:t>
      </w:r>
    </w:p>
    <w:p w14:paraId="32CCDA6B" w14:textId="77777777" w:rsidR="00CE0EB8" w:rsidRPr="00CE0EB8" w:rsidRDefault="00CE0EB8" w:rsidP="00CE0EB8">
      <w:pPr>
        <w:rPr>
          <w:lang w:bidi="en-US"/>
        </w:rPr>
      </w:pPr>
    </w:p>
    <w:p w14:paraId="59E29608" w14:textId="760EB8C0" w:rsidR="002D003D" w:rsidRDefault="002D003D" w:rsidP="002D003D">
      <w:pPr>
        <w:pStyle w:val="Heading3"/>
      </w:pPr>
      <w:bookmarkStart w:id="1569" w:name="_Toc78535608"/>
      <w:r>
        <w:t>Upload hồ sơ mua lại TP (</w:t>
      </w:r>
      <w:r w:rsidR="00592ACF">
        <w:t>Sổ lệnh – HĐ mua lại</w:t>
      </w:r>
      <w:r>
        <w:t>)</w:t>
      </w:r>
      <w:bookmarkEnd w:id="1569"/>
    </w:p>
    <w:p w14:paraId="2A4DA69B" w14:textId="77777777" w:rsidR="00597EFA" w:rsidRDefault="00597EFA" w:rsidP="00597EFA">
      <w:pPr>
        <w:pStyle w:val="Heading4"/>
      </w:pPr>
      <w:bookmarkStart w:id="1570" w:name="_Toc78535609"/>
      <w:r>
        <w:t>Mô tả giao diện</w:t>
      </w:r>
      <w:bookmarkEnd w:id="1570"/>
    </w:p>
    <w:p w14:paraId="7FFD63A5" w14:textId="77777777" w:rsidR="00597EFA" w:rsidRDefault="00597EFA" w:rsidP="00597EFA">
      <w:r>
        <w:object w:dxaOrig="12691" w:dyaOrig="7576" w14:anchorId="462F9400">
          <v:shape id="_x0000_i1035" type="#_x0000_t75" style="width:348.85pt;height:207.85pt" o:ole="">
            <v:imagedata r:id="rId33" o:title=""/>
          </v:shape>
          <o:OLEObject Type="Embed" ProgID="Visio.Drawing.15" ShapeID="_x0000_i1035" DrawAspect="Content" ObjectID="_1692538954" r:id="rId37"/>
        </w:object>
      </w:r>
    </w:p>
    <w:p w14:paraId="36E49AE4" w14:textId="77777777" w:rsidR="00597EFA" w:rsidRDefault="00597EFA" w:rsidP="00597EFA"/>
    <w:p w14:paraId="7B16F0AB" w14:textId="20534F27" w:rsidR="00597EFA" w:rsidRDefault="00597EFA" w:rsidP="00597EFA">
      <w:pPr>
        <w:rPr>
          <w:lang w:bidi="en-US"/>
        </w:rPr>
      </w:pPr>
      <w:r>
        <w:rPr>
          <w:lang w:bidi="en-US"/>
        </w:rPr>
        <w:t xml:space="preserve">Nội dung chi tiết của lệnh lấy từ </w:t>
      </w:r>
      <w:r w:rsidR="004E51D5">
        <w:rPr>
          <w:lang w:bidi="en-US"/>
        </w:rPr>
        <w:t>dòng đã chọn</w:t>
      </w:r>
      <w:r>
        <w:rPr>
          <w:lang w:bidi="en-US"/>
        </w:rPr>
        <w:t>(bao gồm)</w:t>
      </w:r>
    </w:p>
    <w:p w14:paraId="65010E63" w14:textId="77777777" w:rsidR="00597EFA" w:rsidRDefault="00597EFA" w:rsidP="00597EFA">
      <w:pPr>
        <w:pStyle w:val="ListParagraph"/>
        <w:numPr>
          <w:ilvl w:val="2"/>
          <w:numId w:val="3"/>
        </w:numPr>
        <w:ind w:left="720"/>
        <w:rPr>
          <w:lang w:bidi="en-US"/>
        </w:rPr>
      </w:pPr>
      <w:r>
        <w:rPr>
          <w:lang w:bidi="en-US"/>
        </w:rPr>
        <w:t>Số hiệu lệnh BUY: sereqclose.confirmno</w:t>
      </w:r>
    </w:p>
    <w:p w14:paraId="7491DD67" w14:textId="77777777" w:rsidR="00597EFA" w:rsidRDefault="00597EFA" w:rsidP="00597EFA">
      <w:pPr>
        <w:pStyle w:val="ListParagraph"/>
        <w:numPr>
          <w:ilvl w:val="2"/>
          <w:numId w:val="3"/>
        </w:numPr>
        <w:ind w:left="720"/>
        <w:rPr>
          <w:lang w:bidi="en-US"/>
        </w:rPr>
      </w:pPr>
      <w:r>
        <w:rPr>
          <w:lang w:bidi="en-US"/>
        </w:rPr>
        <w:t>Số hiệu lệnh SELL: sereqclose.orgconfirmno</w:t>
      </w:r>
    </w:p>
    <w:p w14:paraId="1AE7B8C6" w14:textId="77777777" w:rsidR="00597EFA" w:rsidRDefault="00597EFA" w:rsidP="00597EFA">
      <w:pPr>
        <w:pStyle w:val="ListParagraph"/>
        <w:numPr>
          <w:ilvl w:val="2"/>
          <w:numId w:val="3"/>
        </w:numPr>
        <w:ind w:left="720"/>
        <w:rPr>
          <w:lang w:bidi="en-US"/>
        </w:rPr>
      </w:pPr>
      <w:r>
        <w:rPr>
          <w:lang w:bidi="en-US"/>
        </w:rPr>
        <w:t>Số hợp đồng BUY: sereqclose.contract_no</w:t>
      </w:r>
    </w:p>
    <w:p w14:paraId="46A83D40" w14:textId="77777777" w:rsidR="00597EFA" w:rsidRDefault="00597EFA" w:rsidP="00597EFA">
      <w:pPr>
        <w:pStyle w:val="ListParagraph"/>
        <w:numPr>
          <w:ilvl w:val="2"/>
          <w:numId w:val="3"/>
        </w:numPr>
        <w:ind w:left="720"/>
        <w:rPr>
          <w:lang w:bidi="en-US"/>
        </w:rPr>
      </w:pPr>
      <w:r>
        <w:rPr>
          <w:lang w:bidi="en-US"/>
        </w:rPr>
        <w:t>Mã trái phiếu: sereqclose.symbol</w:t>
      </w:r>
    </w:p>
    <w:p w14:paraId="3F42985E" w14:textId="77777777" w:rsidR="00597EFA" w:rsidRPr="00136E56" w:rsidRDefault="00597EFA" w:rsidP="00597EFA">
      <w:pPr>
        <w:pStyle w:val="ListParagraph"/>
        <w:numPr>
          <w:ilvl w:val="2"/>
          <w:numId w:val="3"/>
        </w:numPr>
        <w:ind w:left="720"/>
        <w:rPr>
          <w:lang w:bidi="en-US"/>
        </w:rPr>
      </w:pPr>
      <w:r w:rsidRPr="00136E56">
        <w:rPr>
          <w:lang w:bidi="en-US"/>
        </w:rPr>
        <w:t xml:space="preserve">Trái phiếu NY: </w:t>
      </w:r>
      <w:r>
        <w:rPr>
          <w:lang w:bidi="en-US"/>
        </w:rPr>
        <w:t>sereqclose.isListed</w:t>
      </w:r>
    </w:p>
    <w:p w14:paraId="78DC1900" w14:textId="77777777" w:rsidR="00597EFA" w:rsidRDefault="00597EFA" w:rsidP="00597EFA">
      <w:pPr>
        <w:pStyle w:val="ListParagraph"/>
        <w:numPr>
          <w:ilvl w:val="2"/>
          <w:numId w:val="3"/>
        </w:numPr>
        <w:ind w:left="720"/>
        <w:rPr>
          <w:lang w:bidi="en-US"/>
        </w:rPr>
      </w:pPr>
      <w:r>
        <w:rPr>
          <w:lang w:bidi="en-US"/>
        </w:rPr>
        <w:t>Sản phẩm: oxmast.productid =&gt; Hiển thị shortname của oxmast tương ứng</w:t>
      </w:r>
    </w:p>
    <w:p w14:paraId="2EB80073" w14:textId="77777777" w:rsidR="00597EFA" w:rsidRDefault="00597EFA" w:rsidP="00597EFA">
      <w:pPr>
        <w:pStyle w:val="ListParagraph"/>
        <w:numPr>
          <w:ilvl w:val="2"/>
          <w:numId w:val="3"/>
        </w:numPr>
        <w:ind w:left="720"/>
        <w:rPr>
          <w:lang w:bidi="en-US"/>
        </w:rPr>
      </w:pPr>
      <w:r>
        <w:rPr>
          <w:lang w:bidi="en-US"/>
        </w:rPr>
        <w:t>Mã khách hàng: sereqclose.acctno =&gt; Hiển thị cfmast.custodycd</w:t>
      </w:r>
    </w:p>
    <w:p w14:paraId="63F60189" w14:textId="77777777" w:rsidR="00597EFA" w:rsidRPr="001909DB" w:rsidRDefault="00597EFA" w:rsidP="00597EFA">
      <w:pPr>
        <w:ind w:left="720"/>
      </w:pPr>
      <w:r w:rsidRPr="001909DB">
        <w:t>Bên cạnh có một link “Hiển thị thông tin KH” =&gt; Khi click vào, sẽ hiển thị thêm các thông tin của khách hàng (lấy từ cache, không truy vấn lại DB), bao gồm</w:t>
      </w:r>
    </w:p>
    <w:p w14:paraId="6FA5C2BA" w14:textId="77777777" w:rsidR="00597EFA" w:rsidRPr="001909DB" w:rsidRDefault="00597EFA" w:rsidP="00597EFA">
      <w:pPr>
        <w:pStyle w:val="ListParagraph"/>
        <w:numPr>
          <w:ilvl w:val="3"/>
          <w:numId w:val="3"/>
        </w:numPr>
        <w:ind w:left="1440"/>
        <w:rPr>
          <w:lang w:bidi="en-US"/>
        </w:rPr>
      </w:pPr>
      <w:r w:rsidRPr="001909DB">
        <w:rPr>
          <w:lang w:bidi="en-US"/>
        </w:rPr>
        <w:t>Họ tên có dấu</w:t>
      </w:r>
    </w:p>
    <w:p w14:paraId="452C513B" w14:textId="77777777" w:rsidR="00597EFA" w:rsidRPr="001909DB" w:rsidRDefault="00597EFA" w:rsidP="00597EFA">
      <w:pPr>
        <w:pStyle w:val="ListParagraph"/>
        <w:numPr>
          <w:ilvl w:val="3"/>
          <w:numId w:val="3"/>
        </w:numPr>
        <w:ind w:left="1440"/>
        <w:rPr>
          <w:lang w:bidi="en-US"/>
        </w:rPr>
      </w:pPr>
      <w:r w:rsidRPr="001909DB">
        <w:rPr>
          <w:lang w:bidi="en-US"/>
        </w:rPr>
        <w:t>Số ĐKSH</w:t>
      </w:r>
    </w:p>
    <w:p w14:paraId="5035216B" w14:textId="77777777" w:rsidR="00597EFA" w:rsidRPr="001909DB" w:rsidRDefault="00597EFA" w:rsidP="00597EFA">
      <w:pPr>
        <w:pStyle w:val="ListParagraph"/>
        <w:numPr>
          <w:ilvl w:val="3"/>
          <w:numId w:val="3"/>
        </w:numPr>
        <w:ind w:left="1440"/>
        <w:rPr>
          <w:lang w:bidi="en-US"/>
        </w:rPr>
      </w:pPr>
      <w:r w:rsidRPr="001909DB">
        <w:rPr>
          <w:lang w:bidi="en-US"/>
        </w:rPr>
        <w:t>Nơi cấp</w:t>
      </w:r>
    </w:p>
    <w:p w14:paraId="214FEFAC" w14:textId="77777777" w:rsidR="00597EFA" w:rsidRPr="001909DB" w:rsidRDefault="00597EFA" w:rsidP="00597EFA">
      <w:pPr>
        <w:pStyle w:val="ListParagraph"/>
        <w:numPr>
          <w:ilvl w:val="3"/>
          <w:numId w:val="3"/>
        </w:numPr>
        <w:ind w:left="1440"/>
        <w:rPr>
          <w:lang w:bidi="en-US"/>
        </w:rPr>
      </w:pPr>
      <w:r w:rsidRPr="001909DB">
        <w:rPr>
          <w:lang w:bidi="en-US"/>
        </w:rPr>
        <w:t>Ngày cấp</w:t>
      </w:r>
    </w:p>
    <w:p w14:paraId="12AA5F3F" w14:textId="77777777" w:rsidR="00597EFA" w:rsidRPr="001909DB" w:rsidRDefault="00597EFA" w:rsidP="00597EFA">
      <w:pPr>
        <w:pStyle w:val="ListParagraph"/>
        <w:numPr>
          <w:ilvl w:val="3"/>
          <w:numId w:val="3"/>
        </w:numPr>
        <w:ind w:left="1440"/>
        <w:rPr>
          <w:lang w:bidi="en-US"/>
        </w:rPr>
      </w:pPr>
      <w:r w:rsidRPr="001909DB">
        <w:rPr>
          <w:lang w:bidi="en-US"/>
        </w:rPr>
        <w:t>Địa chỉ thường trú</w:t>
      </w:r>
    </w:p>
    <w:p w14:paraId="2D14AB7C" w14:textId="77777777" w:rsidR="00597EFA" w:rsidRPr="001909DB" w:rsidRDefault="00597EFA" w:rsidP="00597EFA">
      <w:pPr>
        <w:pStyle w:val="ListParagraph"/>
        <w:numPr>
          <w:ilvl w:val="3"/>
          <w:numId w:val="3"/>
        </w:numPr>
        <w:ind w:left="1440"/>
        <w:rPr>
          <w:lang w:bidi="en-US"/>
        </w:rPr>
      </w:pPr>
      <w:r w:rsidRPr="001909DB">
        <w:rPr>
          <w:lang w:bidi="en-US"/>
        </w:rPr>
        <w:lastRenderedPageBreak/>
        <w:t>Email</w:t>
      </w:r>
    </w:p>
    <w:p w14:paraId="0D038559" w14:textId="77777777" w:rsidR="00597EFA" w:rsidRDefault="00597EFA" w:rsidP="00597EFA">
      <w:pPr>
        <w:pStyle w:val="ListParagraph"/>
        <w:numPr>
          <w:ilvl w:val="3"/>
          <w:numId w:val="3"/>
        </w:numPr>
        <w:ind w:left="1440"/>
        <w:rPr>
          <w:lang w:bidi="en-US"/>
        </w:rPr>
      </w:pPr>
      <w:r w:rsidRPr="001909DB">
        <w:rPr>
          <w:lang w:bidi="en-US"/>
        </w:rPr>
        <w:t>Mobile</w:t>
      </w:r>
    </w:p>
    <w:p w14:paraId="5B1F5DE1" w14:textId="77777777" w:rsidR="00597EFA" w:rsidRDefault="00597EFA" w:rsidP="00597EFA">
      <w:pPr>
        <w:pStyle w:val="ListParagraph"/>
        <w:numPr>
          <w:ilvl w:val="2"/>
          <w:numId w:val="3"/>
        </w:numPr>
        <w:spacing w:before="120" w:after="120" w:line="276" w:lineRule="auto"/>
        <w:ind w:left="720"/>
        <w:jc w:val="both"/>
        <w:rPr>
          <w:lang w:bidi="en-US"/>
        </w:rPr>
      </w:pPr>
      <w:r>
        <w:rPr>
          <w:lang w:bidi="en-US"/>
        </w:rPr>
        <w:t>Ngày giao dịch: sereqclose.txdate</w:t>
      </w:r>
    </w:p>
    <w:p w14:paraId="5D616391" w14:textId="77777777" w:rsidR="00597EFA" w:rsidRDefault="00597EFA" w:rsidP="00597EFA">
      <w:pPr>
        <w:pStyle w:val="ListParagraph"/>
        <w:numPr>
          <w:ilvl w:val="2"/>
          <w:numId w:val="3"/>
        </w:numPr>
        <w:spacing w:before="120" w:after="120" w:line="276" w:lineRule="auto"/>
        <w:ind w:left="720"/>
        <w:jc w:val="both"/>
        <w:rPr>
          <w:lang w:bidi="en-US"/>
        </w:rPr>
      </w:pPr>
      <w:r>
        <w:rPr>
          <w:lang w:bidi="en-US"/>
        </w:rPr>
        <w:t>Trạng thái: sereqclose.status</w:t>
      </w:r>
    </w:p>
    <w:p w14:paraId="2E8291BF" w14:textId="77777777" w:rsidR="001F72D6" w:rsidRPr="001F72D6" w:rsidRDefault="001F72D6" w:rsidP="001F72D6">
      <w:pPr>
        <w:pStyle w:val="ListParagraph"/>
        <w:numPr>
          <w:ilvl w:val="2"/>
          <w:numId w:val="3"/>
        </w:numPr>
        <w:spacing w:before="120" w:after="120" w:line="276" w:lineRule="auto"/>
        <w:ind w:left="720"/>
        <w:jc w:val="both"/>
        <w:rPr>
          <w:color w:val="FF0000"/>
          <w:lang w:bidi="en-US"/>
        </w:rPr>
      </w:pPr>
      <w:r w:rsidRPr="001F72D6">
        <w:rPr>
          <w:color w:val="FF0000"/>
          <w:lang w:bidi="en-US"/>
        </w:rPr>
        <w:t>Trạng thái phê duyệt TTKD: sereqclose.ttkd_profile_stat (Chỉ hiển thị cột này nếu SYSVAR. TTKD_APPROVE_BUY = Y)</w:t>
      </w:r>
    </w:p>
    <w:p w14:paraId="621E252D" w14:textId="77777777" w:rsidR="001F72D6" w:rsidRPr="001F72D6" w:rsidRDefault="001F72D6" w:rsidP="001F72D6">
      <w:pPr>
        <w:pStyle w:val="ListParagraph"/>
        <w:numPr>
          <w:ilvl w:val="2"/>
          <w:numId w:val="3"/>
        </w:numPr>
        <w:spacing w:before="120" w:after="120" w:line="276" w:lineRule="auto"/>
        <w:ind w:left="720"/>
        <w:jc w:val="both"/>
        <w:rPr>
          <w:color w:val="FF0000"/>
          <w:lang w:bidi="en-US"/>
        </w:rPr>
      </w:pPr>
      <w:r w:rsidRPr="001F72D6">
        <w:rPr>
          <w:color w:val="FF0000"/>
          <w:lang w:bidi="en-US"/>
        </w:rPr>
        <w:t>Trạng thái phê duyệt BKS: sereqclose.bks_profile_stat (Chỉ hiển thị cột này nếu SYSVAR. BKS_APPROVE_BUY = Y)</w:t>
      </w:r>
    </w:p>
    <w:p w14:paraId="7C35A1EA" w14:textId="77777777" w:rsidR="00597EFA" w:rsidRDefault="00597EFA" w:rsidP="00597EFA">
      <w:pPr>
        <w:pStyle w:val="ListParagraph"/>
        <w:numPr>
          <w:ilvl w:val="2"/>
          <w:numId w:val="3"/>
        </w:numPr>
        <w:spacing w:before="120" w:after="120" w:line="276" w:lineRule="auto"/>
        <w:ind w:left="720"/>
        <w:jc w:val="both"/>
        <w:rPr>
          <w:lang w:bidi="en-US"/>
        </w:rPr>
      </w:pPr>
      <w:r>
        <w:rPr>
          <w:lang w:bidi="en-US"/>
        </w:rPr>
        <w:t>Số lượng: sereqclose.execqtty</w:t>
      </w:r>
    </w:p>
    <w:p w14:paraId="309191F5" w14:textId="77777777" w:rsidR="00597EFA" w:rsidRDefault="00597EFA" w:rsidP="00597EFA">
      <w:pPr>
        <w:pStyle w:val="ListParagraph"/>
        <w:numPr>
          <w:ilvl w:val="2"/>
          <w:numId w:val="3"/>
        </w:numPr>
        <w:spacing w:before="120" w:after="120" w:line="276" w:lineRule="auto"/>
        <w:ind w:left="720"/>
        <w:jc w:val="both"/>
        <w:rPr>
          <w:lang w:bidi="en-US"/>
        </w:rPr>
      </w:pPr>
      <w:r>
        <w:rPr>
          <w:lang w:bidi="en-US"/>
        </w:rPr>
        <w:t>Giá: sereqclose.price</w:t>
      </w:r>
    </w:p>
    <w:p w14:paraId="5B9938E5" w14:textId="77777777" w:rsidR="00597EFA" w:rsidRDefault="00597EFA" w:rsidP="00597EFA">
      <w:pPr>
        <w:pStyle w:val="ListParagraph"/>
        <w:numPr>
          <w:ilvl w:val="2"/>
          <w:numId w:val="3"/>
        </w:numPr>
        <w:spacing w:before="120" w:after="120" w:line="276" w:lineRule="auto"/>
        <w:ind w:left="720"/>
        <w:jc w:val="both"/>
        <w:rPr>
          <w:lang w:bidi="en-US"/>
        </w:rPr>
      </w:pPr>
      <w:r>
        <w:rPr>
          <w:lang w:bidi="en-US"/>
        </w:rPr>
        <w:t>Tổng mệnh giá: sereqclose.execqtty * assetdtl.parvalue</w:t>
      </w:r>
    </w:p>
    <w:p w14:paraId="2028A1AE" w14:textId="77777777" w:rsidR="00597EFA" w:rsidRDefault="00597EFA" w:rsidP="00597EFA">
      <w:pPr>
        <w:pStyle w:val="ListParagraph"/>
        <w:numPr>
          <w:ilvl w:val="2"/>
          <w:numId w:val="3"/>
        </w:numPr>
        <w:spacing w:before="120" w:after="120" w:line="276" w:lineRule="auto"/>
        <w:ind w:left="720"/>
        <w:jc w:val="both"/>
        <w:rPr>
          <w:lang w:bidi="en-US"/>
        </w:rPr>
      </w:pPr>
      <w:r>
        <w:rPr>
          <w:lang w:bidi="en-US"/>
        </w:rPr>
        <w:t>Phí: sereqclose.feeamt</w:t>
      </w:r>
    </w:p>
    <w:p w14:paraId="51CF46AF" w14:textId="77777777" w:rsidR="00597EFA" w:rsidRDefault="00597EFA" w:rsidP="00597EFA">
      <w:pPr>
        <w:pStyle w:val="ListParagraph"/>
        <w:numPr>
          <w:ilvl w:val="2"/>
          <w:numId w:val="3"/>
        </w:numPr>
        <w:spacing w:before="120" w:after="120" w:line="276" w:lineRule="auto"/>
        <w:ind w:left="720"/>
        <w:jc w:val="both"/>
        <w:rPr>
          <w:lang w:bidi="en-US"/>
        </w:rPr>
      </w:pPr>
      <w:r>
        <w:rPr>
          <w:lang w:bidi="en-US"/>
        </w:rPr>
        <w:t>Thuế: sereqclose.taxamt</w:t>
      </w:r>
    </w:p>
    <w:p w14:paraId="17D78370" w14:textId="77777777" w:rsidR="00597EFA" w:rsidRDefault="00597EFA" w:rsidP="00597EFA">
      <w:pPr>
        <w:pStyle w:val="ListParagraph"/>
        <w:numPr>
          <w:ilvl w:val="2"/>
          <w:numId w:val="3"/>
        </w:numPr>
        <w:spacing w:before="120" w:after="120" w:line="276" w:lineRule="auto"/>
        <w:ind w:left="720"/>
        <w:jc w:val="both"/>
        <w:rPr>
          <w:lang w:bidi="en-US"/>
        </w:rPr>
      </w:pPr>
      <w:r>
        <w:rPr>
          <w:lang w:bidi="en-US"/>
        </w:rPr>
        <w:t>Tổng thực nhận: sereqclose.price * sereqclose.qtty – sereqclose.feeamt – sereqclose.taxamt</w:t>
      </w:r>
    </w:p>
    <w:p w14:paraId="41DA2DB0" w14:textId="77777777" w:rsidR="00597EFA" w:rsidRPr="001909DB" w:rsidRDefault="00597EFA" w:rsidP="00597EFA">
      <w:pPr>
        <w:pStyle w:val="ListParagraph"/>
        <w:numPr>
          <w:ilvl w:val="2"/>
          <w:numId w:val="3"/>
        </w:numPr>
        <w:ind w:left="720"/>
        <w:rPr>
          <w:lang w:bidi="en-US"/>
        </w:rPr>
      </w:pPr>
      <w:r w:rsidRPr="001909DB">
        <w:rPr>
          <w:lang w:bidi="en-US"/>
        </w:rPr>
        <w:t xml:space="preserve">RM </w:t>
      </w:r>
      <w:r>
        <w:rPr>
          <w:lang w:bidi="en-US"/>
        </w:rPr>
        <w:t>HĐ SELL</w:t>
      </w:r>
      <w:r w:rsidRPr="001909DB">
        <w:rPr>
          <w:lang w:bidi="en-US"/>
        </w:rPr>
        <w:t xml:space="preserve">: join tlprofiles where tlprofiles.tlid = oxmast.idbuyer =&gt; Hiển thị tlid – tlname </w:t>
      </w:r>
    </w:p>
    <w:p w14:paraId="6A179625" w14:textId="77777777" w:rsidR="00597EFA" w:rsidRPr="001909DB" w:rsidRDefault="00597EFA" w:rsidP="00597EFA">
      <w:pPr>
        <w:pStyle w:val="ListParagraph"/>
        <w:numPr>
          <w:ilvl w:val="2"/>
          <w:numId w:val="3"/>
        </w:numPr>
        <w:ind w:left="720"/>
        <w:rPr>
          <w:lang w:bidi="en-US"/>
        </w:rPr>
      </w:pPr>
      <w:r w:rsidRPr="001909DB">
        <w:rPr>
          <w:lang w:bidi="en-US"/>
        </w:rPr>
        <w:t>CBQL</w:t>
      </w:r>
      <w:r>
        <w:rPr>
          <w:lang w:bidi="en-US"/>
        </w:rPr>
        <w:t xml:space="preserve"> HĐ SELL</w:t>
      </w:r>
      <w:r w:rsidRPr="001909DB">
        <w:rPr>
          <w:lang w:bidi="en-US"/>
        </w:rPr>
        <w:t xml:space="preserve">: join tlprofiles where tlprofiles.tlid = oxmast.sale_managerid =&gt; Hiển thị tlid – tlname </w:t>
      </w:r>
    </w:p>
    <w:p w14:paraId="25E80826" w14:textId="77777777" w:rsidR="00597EFA" w:rsidRPr="001909DB" w:rsidRDefault="00597EFA" w:rsidP="00597EFA">
      <w:pPr>
        <w:pStyle w:val="ListParagraph"/>
        <w:numPr>
          <w:ilvl w:val="2"/>
          <w:numId w:val="3"/>
        </w:numPr>
        <w:ind w:left="720"/>
        <w:rPr>
          <w:lang w:bidi="en-US"/>
        </w:rPr>
      </w:pPr>
      <w:r w:rsidRPr="001909DB">
        <w:rPr>
          <w:lang w:bidi="en-US"/>
        </w:rPr>
        <w:t>CTV</w:t>
      </w:r>
      <w:r>
        <w:rPr>
          <w:lang w:bidi="en-US"/>
        </w:rPr>
        <w:t xml:space="preserve"> HĐ SELL</w:t>
      </w:r>
      <w:r w:rsidRPr="001909DB">
        <w:rPr>
          <w:lang w:bidi="en-US"/>
        </w:rPr>
        <w:t xml:space="preserve">: join collaborator where collaborator.coid = oxmast.collab_id =&gt; Hiển thị idcode – fullname </w:t>
      </w:r>
    </w:p>
    <w:p w14:paraId="518D5333" w14:textId="77777777" w:rsidR="00597EFA" w:rsidRDefault="00597EFA" w:rsidP="00597EFA">
      <w:pPr>
        <w:pStyle w:val="ListParagraph"/>
        <w:numPr>
          <w:ilvl w:val="2"/>
          <w:numId w:val="3"/>
        </w:numPr>
        <w:ind w:left="720"/>
        <w:rPr>
          <w:lang w:bidi="en-US"/>
        </w:rPr>
      </w:pPr>
      <w:r w:rsidRPr="001909DB">
        <w:rPr>
          <w:lang w:bidi="en-US"/>
        </w:rPr>
        <w:t>POS</w:t>
      </w:r>
      <w:r>
        <w:rPr>
          <w:lang w:bidi="en-US"/>
        </w:rPr>
        <w:t xml:space="preserve"> HĐ SELL</w:t>
      </w:r>
      <w:r w:rsidRPr="001909DB">
        <w:rPr>
          <w:lang w:bidi="en-US"/>
        </w:rPr>
        <w:t>: join brgrp where brgrp.brid = oxmast.brid =&gt; Hiển thị brid – brname</w:t>
      </w:r>
    </w:p>
    <w:p w14:paraId="194AAD6D" w14:textId="77777777" w:rsidR="00597EFA" w:rsidRPr="001909DB" w:rsidRDefault="00597EFA" w:rsidP="00597EFA">
      <w:pPr>
        <w:rPr>
          <w:lang w:bidi="en-US"/>
        </w:rPr>
      </w:pPr>
    </w:p>
    <w:p w14:paraId="60EBE0F3" w14:textId="77777777" w:rsidR="00597EFA" w:rsidRPr="001909DB" w:rsidRDefault="00597EFA" w:rsidP="00597EFA">
      <w:pPr>
        <w:rPr>
          <w:lang w:bidi="en-US"/>
        </w:rPr>
      </w:pPr>
      <w:r w:rsidRPr="001909DB">
        <w:rPr>
          <w:lang w:bidi="en-US"/>
        </w:rPr>
        <w:t>Vùng thông tin nội dung file upload:</w:t>
      </w:r>
    </w:p>
    <w:p w14:paraId="5421A683" w14:textId="51668D5A" w:rsidR="00597EFA" w:rsidRPr="001909DB" w:rsidRDefault="00597EFA" w:rsidP="00597EFA">
      <w:pPr>
        <w:pStyle w:val="ListParagraph"/>
        <w:numPr>
          <w:ilvl w:val="0"/>
          <w:numId w:val="3"/>
        </w:numPr>
        <w:rPr>
          <w:lang w:bidi="en-US"/>
        </w:rPr>
      </w:pPr>
      <w:r>
        <w:rPr>
          <w:lang w:bidi="en-US"/>
        </w:rPr>
        <w:t>Chỉ hiển</w:t>
      </w:r>
      <w:r w:rsidRPr="001909DB">
        <w:rPr>
          <w:lang w:bidi="en-US"/>
        </w:rPr>
        <w:t xml:space="preserve"> thị nếu hồ sơ đã được upload (join prof</w:t>
      </w:r>
      <w:r>
        <w:rPr>
          <w:lang w:bidi="en-US"/>
        </w:rPr>
        <w:t>ilemanager where profilemanager</w:t>
      </w:r>
      <w:r w:rsidRPr="001909DB">
        <w:rPr>
          <w:lang w:bidi="en-US"/>
        </w:rPr>
        <w:t xml:space="preserve">.status in (‘P’, ‘C’) and profilemanager.confirmno = </w:t>
      </w:r>
      <w:r>
        <w:rPr>
          <w:lang w:bidi="en-US"/>
        </w:rPr>
        <w:t>sereqclose</w:t>
      </w:r>
      <w:r w:rsidRPr="001909DB">
        <w:rPr>
          <w:lang w:bidi="en-US"/>
        </w:rPr>
        <w:t>.confirmno and</w:t>
      </w:r>
      <w:r>
        <w:rPr>
          <w:lang w:bidi="en-US"/>
        </w:rPr>
        <w:t xml:space="preserve"> profilemanager.oxtype = ‘B</w:t>
      </w:r>
      <w:r w:rsidRPr="001909DB">
        <w:rPr>
          <w:lang w:bidi="en-US"/>
        </w:rPr>
        <w:t>’). Nếu hồ sơ chưa được upload sẽ không hiển thị vùng thông tin này</w:t>
      </w:r>
    </w:p>
    <w:p w14:paraId="29FDE06F" w14:textId="77777777" w:rsidR="00597EFA" w:rsidRPr="001909DB" w:rsidRDefault="00597EFA" w:rsidP="00597EFA">
      <w:pPr>
        <w:rPr>
          <w:lang w:bidi="en-US"/>
        </w:rPr>
      </w:pPr>
    </w:p>
    <w:p w14:paraId="0B97CAEF" w14:textId="77777777" w:rsidR="00597EFA" w:rsidRPr="001909DB" w:rsidRDefault="00597EFA" w:rsidP="00597EFA">
      <w:pPr>
        <w:pStyle w:val="Heading4"/>
      </w:pPr>
      <w:bookmarkStart w:id="1571" w:name="_Toc78535610"/>
      <w:r w:rsidRPr="001909DB">
        <w:t>Quy tắc xử lý</w:t>
      </w:r>
      <w:bookmarkEnd w:id="1571"/>
    </w:p>
    <w:p w14:paraId="0E1325E8" w14:textId="77777777" w:rsidR="00597EFA" w:rsidRDefault="00597EFA" w:rsidP="00597EFA">
      <w:pPr>
        <w:pStyle w:val="ListParagraph"/>
        <w:numPr>
          <w:ilvl w:val="0"/>
          <w:numId w:val="3"/>
        </w:numPr>
        <w:rPr>
          <w:lang w:bidi="en-US"/>
        </w:rPr>
      </w:pPr>
      <w:r>
        <w:rPr>
          <w:lang w:bidi="en-US"/>
        </w:rPr>
        <w:t>Chọn đến file cần upload (file ảnh hoặc file pdf) =&gt; Click button upload =&gt; Hiển thị dialog confirm “Bạn chắc chắn muốn upload hồ sơ?” =&gt; Click OK thực hiện upload, Click Cancel không xử lý</w:t>
      </w:r>
    </w:p>
    <w:p w14:paraId="0FA1DDE5" w14:textId="77777777" w:rsidR="00597EFA" w:rsidRDefault="00597EFA" w:rsidP="00597EFA">
      <w:pPr>
        <w:pStyle w:val="ListParagraph"/>
        <w:numPr>
          <w:ilvl w:val="0"/>
          <w:numId w:val="3"/>
        </w:numPr>
        <w:rPr>
          <w:lang w:bidi="en-US"/>
        </w:rPr>
      </w:pPr>
      <w:r>
        <w:rPr>
          <w:lang w:bidi="en-US"/>
        </w:rPr>
        <w:t>Thực hiện upload:</w:t>
      </w:r>
    </w:p>
    <w:p w14:paraId="4FCA5EE6" w14:textId="77777777" w:rsidR="00597EFA" w:rsidRDefault="00597EFA" w:rsidP="00597EFA">
      <w:pPr>
        <w:pStyle w:val="ListParagraph"/>
        <w:numPr>
          <w:ilvl w:val="1"/>
          <w:numId w:val="3"/>
        </w:numPr>
        <w:rPr>
          <w:lang w:bidi="en-US"/>
        </w:rPr>
      </w:pPr>
      <w:r>
        <w:rPr>
          <w:lang w:bidi="en-US"/>
        </w:rPr>
        <w:t>Sinh giao dịch 8301 – Upload hồ sơ mua lại =&gt; Chỉ có 1 cấp make, không cần check. Giao dịch này không hiển thị ngoài Home.</w:t>
      </w:r>
    </w:p>
    <w:p w14:paraId="21A78D0D" w14:textId="77777777" w:rsidR="00597EFA" w:rsidRDefault="00597EFA" w:rsidP="00597EFA">
      <w:pPr>
        <w:pStyle w:val="ListParagraph"/>
        <w:numPr>
          <w:ilvl w:val="2"/>
          <w:numId w:val="3"/>
        </w:numPr>
        <w:rPr>
          <w:lang w:bidi="en-US"/>
        </w:rPr>
      </w:pPr>
      <w:r>
        <w:rPr>
          <w:lang w:bidi="en-US"/>
        </w:rPr>
        <w:t>Nếu chưa tồn tại bản ghi có cùng confirmno &amp; oxtype = ‘B’ &amp; status in (‘P’, ‘C’) trong profilemanager =&gt; Insert dữ liệu vào bảng profilemanager</w:t>
      </w:r>
    </w:p>
    <w:p w14:paraId="33DAE9FD" w14:textId="77777777" w:rsidR="00597EFA" w:rsidRDefault="00597EFA" w:rsidP="00597EFA">
      <w:pPr>
        <w:pStyle w:val="ListParagraph"/>
        <w:numPr>
          <w:ilvl w:val="3"/>
          <w:numId w:val="3"/>
        </w:numPr>
        <w:rPr>
          <w:lang w:bidi="en-US"/>
        </w:rPr>
      </w:pPr>
      <w:r>
        <w:rPr>
          <w:lang w:bidi="en-US"/>
        </w:rPr>
        <w:t>Autoid: tự tăng</w:t>
      </w:r>
    </w:p>
    <w:p w14:paraId="704F6693" w14:textId="77777777" w:rsidR="00597EFA" w:rsidRDefault="00597EFA" w:rsidP="00597EFA">
      <w:pPr>
        <w:pStyle w:val="ListParagraph"/>
        <w:numPr>
          <w:ilvl w:val="3"/>
          <w:numId w:val="3"/>
        </w:numPr>
        <w:rPr>
          <w:lang w:bidi="en-US"/>
        </w:rPr>
      </w:pPr>
      <w:r>
        <w:rPr>
          <w:lang w:bidi="en-US"/>
        </w:rPr>
        <w:t>Txnum: Txnum của giao dịch</w:t>
      </w:r>
    </w:p>
    <w:p w14:paraId="311F032C" w14:textId="77777777" w:rsidR="00597EFA" w:rsidRDefault="00597EFA" w:rsidP="00597EFA">
      <w:pPr>
        <w:pStyle w:val="ListParagraph"/>
        <w:numPr>
          <w:ilvl w:val="3"/>
          <w:numId w:val="3"/>
        </w:numPr>
        <w:rPr>
          <w:lang w:bidi="en-US"/>
        </w:rPr>
      </w:pPr>
      <w:r>
        <w:rPr>
          <w:lang w:bidi="en-US"/>
        </w:rPr>
        <w:t>Txdate: Txdate của giao dịch</w:t>
      </w:r>
    </w:p>
    <w:p w14:paraId="0DC98CDF" w14:textId="77777777" w:rsidR="00597EFA" w:rsidRDefault="00597EFA" w:rsidP="00597EFA">
      <w:pPr>
        <w:pStyle w:val="ListParagraph"/>
        <w:numPr>
          <w:ilvl w:val="3"/>
          <w:numId w:val="3"/>
        </w:numPr>
        <w:rPr>
          <w:lang w:bidi="en-US"/>
        </w:rPr>
      </w:pPr>
      <w:r>
        <w:rPr>
          <w:lang w:bidi="en-US"/>
        </w:rPr>
        <w:t>Tlid: tlid của người thực hiện giao dịch</w:t>
      </w:r>
    </w:p>
    <w:p w14:paraId="082E1158" w14:textId="77777777" w:rsidR="00597EFA" w:rsidRDefault="00597EFA" w:rsidP="00597EFA">
      <w:pPr>
        <w:pStyle w:val="ListParagraph"/>
        <w:numPr>
          <w:ilvl w:val="3"/>
          <w:numId w:val="3"/>
        </w:numPr>
        <w:rPr>
          <w:lang w:bidi="en-US"/>
        </w:rPr>
      </w:pPr>
      <w:r>
        <w:rPr>
          <w:lang w:bidi="en-US"/>
        </w:rPr>
        <w:t>Confirmno: sereqclose.confirmno của lệnh đang chọn</w:t>
      </w:r>
    </w:p>
    <w:p w14:paraId="6A5C17A3" w14:textId="77777777" w:rsidR="00597EFA" w:rsidRDefault="00597EFA" w:rsidP="00597EFA">
      <w:pPr>
        <w:pStyle w:val="ListParagraph"/>
        <w:numPr>
          <w:ilvl w:val="3"/>
          <w:numId w:val="3"/>
        </w:numPr>
        <w:rPr>
          <w:lang w:bidi="en-US"/>
        </w:rPr>
      </w:pPr>
      <w:r>
        <w:rPr>
          <w:lang w:bidi="en-US"/>
        </w:rPr>
        <w:t>Oxtype: B</w:t>
      </w:r>
    </w:p>
    <w:p w14:paraId="6A03AAAB" w14:textId="77777777" w:rsidR="00597EFA" w:rsidRDefault="00597EFA" w:rsidP="00597EFA">
      <w:pPr>
        <w:pStyle w:val="ListParagraph"/>
        <w:numPr>
          <w:ilvl w:val="3"/>
          <w:numId w:val="3"/>
        </w:numPr>
        <w:rPr>
          <w:lang w:bidi="en-US"/>
        </w:rPr>
      </w:pPr>
      <w:r>
        <w:rPr>
          <w:lang w:bidi="en-US"/>
        </w:rPr>
        <w:t>Urlfile: ‘FileUpload/ProfileBuy/’ + sereqclose.confirmno + ‘_’ + txnum + ‘_’ + YYYYMMDDHHMISS</w:t>
      </w:r>
    </w:p>
    <w:p w14:paraId="29B755E3" w14:textId="77777777" w:rsidR="00597EFA" w:rsidRDefault="00597EFA" w:rsidP="00597EFA">
      <w:pPr>
        <w:pStyle w:val="ListParagraph"/>
        <w:numPr>
          <w:ilvl w:val="3"/>
          <w:numId w:val="3"/>
        </w:numPr>
        <w:rPr>
          <w:lang w:bidi="en-US"/>
        </w:rPr>
      </w:pPr>
      <w:r>
        <w:rPr>
          <w:lang w:bidi="en-US"/>
        </w:rPr>
        <w:t>Status: P</w:t>
      </w:r>
    </w:p>
    <w:p w14:paraId="7966B14A" w14:textId="77777777" w:rsidR="00597EFA" w:rsidRPr="00D27AC6" w:rsidRDefault="00597EFA" w:rsidP="00597EFA">
      <w:pPr>
        <w:pStyle w:val="ListParagraph"/>
        <w:numPr>
          <w:ilvl w:val="2"/>
          <w:numId w:val="3"/>
        </w:numPr>
        <w:rPr>
          <w:lang w:bidi="en-US"/>
        </w:rPr>
      </w:pPr>
      <w:r w:rsidRPr="00D27AC6">
        <w:rPr>
          <w:lang w:bidi="en-US"/>
        </w:rPr>
        <w:t>Nếu đã tồn tại bản ghi có cùng confirmno &amp; oxtype = ‘</w:t>
      </w:r>
      <w:r>
        <w:rPr>
          <w:lang w:bidi="en-US"/>
        </w:rPr>
        <w:t>B</w:t>
      </w:r>
      <w:r w:rsidRPr="00D27AC6">
        <w:rPr>
          <w:lang w:bidi="en-US"/>
        </w:rPr>
        <w:t xml:space="preserve">’ </w:t>
      </w:r>
    </w:p>
    <w:p w14:paraId="7B21F8A1" w14:textId="77777777" w:rsidR="001F72D6" w:rsidRPr="00D27AC6" w:rsidRDefault="001F72D6" w:rsidP="001F72D6">
      <w:pPr>
        <w:pStyle w:val="ListParagraph"/>
        <w:numPr>
          <w:ilvl w:val="3"/>
          <w:numId w:val="3"/>
        </w:numPr>
        <w:rPr>
          <w:lang w:bidi="en-US"/>
        </w:rPr>
      </w:pPr>
      <w:r w:rsidRPr="00D27AC6">
        <w:rPr>
          <w:lang w:val="vi-VN" w:bidi="en-US"/>
        </w:rPr>
        <w:t xml:space="preserve">Nếu </w:t>
      </w:r>
      <w:r w:rsidRPr="00D27AC6">
        <w:rPr>
          <w:lang w:bidi="en-US"/>
        </w:rPr>
        <w:t xml:space="preserve">status = </w:t>
      </w:r>
      <w:r w:rsidRPr="00D27AC6">
        <w:rPr>
          <w:lang w:val="vi-VN" w:bidi="en-US"/>
        </w:rPr>
        <w:t xml:space="preserve">P </w:t>
      </w:r>
      <w:r w:rsidRPr="00D27AC6">
        <w:rPr>
          <w:lang w:bidi="en-US"/>
        </w:rPr>
        <w:t xml:space="preserve">trong profilemanager =&gt; Cập nhật pstatus của bản ghi cũ này = status hiện tại, status = </w:t>
      </w:r>
      <w:r w:rsidRPr="00D27AC6">
        <w:rPr>
          <w:lang w:val="vi-VN" w:bidi="en-US"/>
        </w:rPr>
        <w:t>X</w:t>
      </w:r>
      <w:r w:rsidRPr="00D27AC6">
        <w:rPr>
          <w:lang w:bidi="en-US"/>
        </w:rPr>
        <w:t>, đồng thời insert bản ghi mới theo quy tắc đã mô tả ở trên</w:t>
      </w:r>
    </w:p>
    <w:p w14:paraId="614C3205" w14:textId="77777777" w:rsidR="001F72D6" w:rsidRPr="00FF1368" w:rsidRDefault="001F72D6" w:rsidP="001F72D6">
      <w:pPr>
        <w:pStyle w:val="ListParagraph"/>
        <w:numPr>
          <w:ilvl w:val="3"/>
          <w:numId w:val="3"/>
        </w:numPr>
        <w:rPr>
          <w:lang w:bidi="en-US"/>
        </w:rPr>
      </w:pPr>
      <w:r w:rsidRPr="00D27AC6">
        <w:rPr>
          <w:lang w:val="vi-VN" w:bidi="en-US"/>
        </w:rPr>
        <w:lastRenderedPageBreak/>
        <w:t xml:space="preserve">Nếu </w:t>
      </w:r>
      <w:r w:rsidRPr="00D27AC6">
        <w:rPr>
          <w:lang w:bidi="en-US"/>
        </w:rPr>
        <w:t xml:space="preserve">status = </w:t>
      </w:r>
      <w:r w:rsidRPr="00D27AC6">
        <w:rPr>
          <w:lang w:val="vi-VN" w:bidi="en-US"/>
        </w:rPr>
        <w:t xml:space="preserve">C </w:t>
      </w:r>
      <w:r w:rsidRPr="00D27AC6">
        <w:rPr>
          <w:lang w:bidi="en-US"/>
        </w:rPr>
        <w:t>trong profilemanager =&gt; Cập nhật pstatus của bản ghi cũ này = status hiện tại, status =</w:t>
      </w:r>
      <w:r w:rsidRPr="00FF1368">
        <w:rPr>
          <w:lang w:bidi="en-US"/>
        </w:rPr>
        <w:t xml:space="preserve"> </w:t>
      </w:r>
      <w:r w:rsidRPr="00FF1368">
        <w:rPr>
          <w:lang w:val="vi-VN" w:bidi="en-US"/>
        </w:rPr>
        <w:t>D</w:t>
      </w:r>
      <w:r w:rsidRPr="00FF1368">
        <w:rPr>
          <w:lang w:bidi="en-US"/>
        </w:rPr>
        <w:t>, đồng thời insert bản ghi mới theo quy tắc đã mô tả ở trên</w:t>
      </w:r>
    </w:p>
    <w:p w14:paraId="67323226" w14:textId="77777777" w:rsidR="00597EFA" w:rsidRDefault="00597EFA" w:rsidP="00597EFA">
      <w:pPr>
        <w:pStyle w:val="ListParagraph"/>
        <w:numPr>
          <w:ilvl w:val="1"/>
          <w:numId w:val="3"/>
        </w:numPr>
        <w:rPr>
          <w:lang w:bidi="en-US"/>
        </w:rPr>
      </w:pPr>
      <w:r>
        <w:rPr>
          <w:lang w:bidi="en-US"/>
        </w:rPr>
        <w:t>Lưu file đã upload lên server tại thư mục FileUpload/ProfileBuy, tên file theo tên đã lưu dưới DB</w:t>
      </w:r>
    </w:p>
    <w:p w14:paraId="0BBAD724" w14:textId="77777777" w:rsidR="00597EFA" w:rsidRDefault="00597EFA" w:rsidP="00597EFA">
      <w:pPr>
        <w:rPr>
          <w:lang w:bidi="en-US"/>
        </w:rPr>
      </w:pPr>
    </w:p>
    <w:p w14:paraId="19DC32CF" w14:textId="77777777" w:rsidR="00597EFA" w:rsidRPr="00043BB0" w:rsidRDefault="00597EFA" w:rsidP="00597EFA">
      <w:pPr>
        <w:rPr>
          <w:b/>
          <w:lang w:bidi="en-US"/>
        </w:rPr>
      </w:pPr>
      <w:r>
        <w:rPr>
          <w:b/>
          <w:lang w:bidi="en-US"/>
        </w:rPr>
        <w:t>Chú ý appcheck của 8301:</w:t>
      </w:r>
    </w:p>
    <w:p w14:paraId="2F95E18D" w14:textId="4FD712B0" w:rsidR="00597EFA" w:rsidRPr="005C5712" w:rsidRDefault="00597EFA" w:rsidP="00597EFA">
      <w:pPr>
        <w:pStyle w:val="ListParagraph"/>
        <w:numPr>
          <w:ilvl w:val="0"/>
          <w:numId w:val="10"/>
        </w:numPr>
        <w:rPr>
          <w:color w:val="FF0000"/>
          <w:lang w:bidi="en-US"/>
        </w:rPr>
      </w:pPr>
      <w:r w:rsidRPr="005C5712">
        <w:rPr>
          <w:color w:val="FF0000"/>
          <w:lang w:bidi="en-US"/>
        </w:rPr>
        <w:t xml:space="preserve">Kiểm tra </w:t>
      </w:r>
      <w:r w:rsidR="00A50CFA" w:rsidRPr="00A50CFA">
        <w:rPr>
          <w:noProof/>
          <w:color w:val="FF0000"/>
        </w:rPr>
        <w:t>status = ‘A’ or (status = ‘S’ and (ttkd_profile_stat = ‘U’ or bks_profile_stat = ‘U’)</w:t>
      </w:r>
      <w:r w:rsidR="00A50CFA">
        <w:rPr>
          <w:noProof/>
          <w:color w:val="FF0000"/>
        </w:rPr>
        <w:t>)</w:t>
      </w:r>
    </w:p>
    <w:p w14:paraId="37014136" w14:textId="77777777" w:rsidR="00597EFA" w:rsidRDefault="00597EFA" w:rsidP="00597EFA">
      <w:pPr>
        <w:rPr>
          <w:lang w:bidi="en-US"/>
        </w:rPr>
      </w:pPr>
    </w:p>
    <w:p w14:paraId="55D0FC1D" w14:textId="54DC198A" w:rsidR="00425A84" w:rsidRDefault="00425A84" w:rsidP="00425A84">
      <w:pPr>
        <w:pStyle w:val="Heading3"/>
      </w:pPr>
      <w:bookmarkStart w:id="1572" w:name="_Toc78535611"/>
      <w:r>
        <w:t xml:space="preserve">Hủy HĐ </w:t>
      </w:r>
      <w:r w:rsidR="00B97A83">
        <w:t xml:space="preserve">mua lại </w:t>
      </w:r>
      <w:r>
        <w:t>(Sổ lệnh – HĐ mua lại)</w:t>
      </w:r>
      <w:bookmarkEnd w:id="1572"/>
    </w:p>
    <w:p w14:paraId="1C16E97B" w14:textId="77777777" w:rsidR="00425A84" w:rsidRDefault="00425A84" w:rsidP="00425A84">
      <w:pPr>
        <w:pStyle w:val="Heading4"/>
      </w:pPr>
      <w:bookmarkStart w:id="1573" w:name="_Toc78535612"/>
      <w:r>
        <w:t>Mô tả giao diện</w:t>
      </w:r>
      <w:bookmarkEnd w:id="1573"/>
    </w:p>
    <w:p w14:paraId="6AE9AD20" w14:textId="77777777" w:rsidR="00425A84" w:rsidRDefault="00425A84" w:rsidP="00425A84">
      <w:pPr>
        <w:rPr>
          <w:lang w:bidi="en-US"/>
        </w:rPr>
      </w:pPr>
      <w:r>
        <w:rPr>
          <w:lang w:bidi="en-US"/>
        </w:rPr>
        <w:t>Nội dung chi tiết của lệnh lấy từ dòng đã chọn(bao gồm)</w:t>
      </w:r>
    </w:p>
    <w:p w14:paraId="21A397F1" w14:textId="77777777" w:rsidR="00425A84" w:rsidRDefault="00425A84" w:rsidP="00425A84">
      <w:pPr>
        <w:pStyle w:val="ListParagraph"/>
        <w:numPr>
          <w:ilvl w:val="0"/>
          <w:numId w:val="3"/>
        </w:numPr>
        <w:rPr>
          <w:lang w:bidi="en-US"/>
        </w:rPr>
      </w:pPr>
      <w:r>
        <w:rPr>
          <w:lang w:bidi="en-US"/>
        </w:rPr>
        <w:t>Số hiệu lệnh BUY: sereqclose.confirmno</w:t>
      </w:r>
    </w:p>
    <w:p w14:paraId="1C08C102" w14:textId="77777777" w:rsidR="00425A84" w:rsidRDefault="00425A84" w:rsidP="00425A84">
      <w:pPr>
        <w:pStyle w:val="ListParagraph"/>
        <w:numPr>
          <w:ilvl w:val="0"/>
          <w:numId w:val="3"/>
        </w:numPr>
        <w:rPr>
          <w:lang w:bidi="en-US"/>
        </w:rPr>
      </w:pPr>
      <w:r>
        <w:rPr>
          <w:lang w:bidi="en-US"/>
        </w:rPr>
        <w:t>Số hiệu lệnh SELL: sereqclose.orgconfirmno</w:t>
      </w:r>
    </w:p>
    <w:p w14:paraId="16E13602" w14:textId="77777777" w:rsidR="00425A84" w:rsidRDefault="00425A84" w:rsidP="00425A84">
      <w:pPr>
        <w:pStyle w:val="ListParagraph"/>
        <w:numPr>
          <w:ilvl w:val="0"/>
          <w:numId w:val="3"/>
        </w:numPr>
        <w:rPr>
          <w:lang w:bidi="en-US"/>
        </w:rPr>
      </w:pPr>
      <w:r>
        <w:rPr>
          <w:lang w:bidi="en-US"/>
        </w:rPr>
        <w:t>Số hợp đồng BUY: sereqclose.contract_no</w:t>
      </w:r>
    </w:p>
    <w:p w14:paraId="58E19AC1" w14:textId="77777777" w:rsidR="00425A84" w:rsidRDefault="00425A84" w:rsidP="00425A84">
      <w:pPr>
        <w:pStyle w:val="ListParagraph"/>
        <w:numPr>
          <w:ilvl w:val="0"/>
          <w:numId w:val="3"/>
        </w:numPr>
        <w:rPr>
          <w:lang w:bidi="en-US"/>
        </w:rPr>
      </w:pPr>
      <w:r>
        <w:rPr>
          <w:lang w:bidi="en-US"/>
        </w:rPr>
        <w:t>Mã trái phiếu: sereqclose.symbol</w:t>
      </w:r>
    </w:p>
    <w:p w14:paraId="61FAC882" w14:textId="77777777" w:rsidR="00425A84" w:rsidRPr="00136E56" w:rsidRDefault="00425A84" w:rsidP="00425A84">
      <w:pPr>
        <w:pStyle w:val="ListParagraph"/>
        <w:numPr>
          <w:ilvl w:val="0"/>
          <w:numId w:val="3"/>
        </w:numPr>
        <w:rPr>
          <w:lang w:bidi="en-US"/>
        </w:rPr>
      </w:pPr>
      <w:r w:rsidRPr="00136E56">
        <w:rPr>
          <w:lang w:bidi="en-US"/>
        </w:rPr>
        <w:t xml:space="preserve">Trái phiếu NY: </w:t>
      </w:r>
      <w:r>
        <w:rPr>
          <w:lang w:bidi="en-US"/>
        </w:rPr>
        <w:t>sereqclose.isListed</w:t>
      </w:r>
    </w:p>
    <w:p w14:paraId="6CEB20BB" w14:textId="77777777" w:rsidR="00425A84" w:rsidRDefault="00425A84" w:rsidP="00425A84">
      <w:pPr>
        <w:pStyle w:val="ListParagraph"/>
        <w:numPr>
          <w:ilvl w:val="0"/>
          <w:numId w:val="3"/>
        </w:numPr>
        <w:rPr>
          <w:lang w:bidi="en-US"/>
        </w:rPr>
      </w:pPr>
      <w:r>
        <w:rPr>
          <w:lang w:bidi="en-US"/>
        </w:rPr>
        <w:t>Sản phẩm: oxmast.productid =&gt; Hiển thị shortname của oxmast tương ứng</w:t>
      </w:r>
    </w:p>
    <w:p w14:paraId="1353894B" w14:textId="77777777" w:rsidR="00425A84" w:rsidRDefault="00425A84" w:rsidP="00425A84">
      <w:pPr>
        <w:pStyle w:val="ListParagraph"/>
        <w:numPr>
          <w:ilvl w:val="0"/>
          <w:numId w:val="3"/>
        </w:numPr>
        <w:rPr>
          <w:lang w:bidi="en-US"/>
        </w:rPr>
      </w:pPr>
      <w:r>
        <w:rPr>
          <w:lang w:bidi="en-US"/>
        </w:rPr>
        <w:t>Mã khách hàng: sereqclose.acctno =&gt; Hiển thị cfmast.custodycd</w:t>
      </w:r>
    </w:p>
    <w:p w14:paraId="06C6B055" w14:textId="77777777" w:rsidR="00425A84" w:rsidRPr="001909DB" w:rsidRDefault="00425A84" w:rsidP="00425A84">
      <w:pPr>
        <w:pStyle w:val="ListParagraph"/>
        <w:rPr>
          <w:lang w:bidi="en-US"/>
        </w:rPr>
      </w:pPr>
      <w:r w:rsidRPr="001909DB">
        <w:rPr>
          <w:lang w:bidi="en-US"/>
        </w:rPr>
        <w:t>Bên cạnh có một link “Hiển thị thông tin KH” =&gt; Khi click vào, sẽ hiển thị thêm các thông tin của khách hàng (lấy từ cache, không truy vấn lại DB), bao gồm</w:t>
      </w:r>
    </w:p>
    <w:p w14:paraId="0F675532" w14:textId="77777777" w:rsidR="00425A84" w:rsidRPr="001909DB" w:rsidRDefault="00425A84" w:rsidP="00425A84">
      <w:pPr>
        <w:pStyle w:val="ListParagraph"/>
        <w:numPr>
          <w:ilvl w:val="1"/>
          <w:numId w:val="3"/>
        </w:numPr>
        <w:rPr>
          <w:lang w:bidi="en-US"/>
        </w:rPr>
      </w:pPr>
      <w:r w:rsidRPr="001909DB">
        <w:rPr>
          <w:lang w:bidi="en-US"/>
        </w:rPr>
        <w:t>Họ tên có dấu</w:t>
      </w:r>
    </w:p>
    <w:p w14:paraId="0A3C0801" w14:textId="77777777" w:rsidR="00425A84" w:rsidRPr="001909DB" w:rsidRDefault="00425A84" w:rsidP="00425A84">
      <w:pPr>
        <w:pStyle w:val="ListParagraph"/>
        <w:numPr>
          <w:ilvl w:val="1"/>
          <w:numId w:val="3"/>
        </w:numPr>
        <w:rPr>
          <w:lang w:bidi="en-US"/>
        </w:rPr>
      </w:pPr>
      <w:r w:rsidRPr="001909DB">
        <w:rPr>
          <w:lang w:bidi="en-US"/>
        </w:rPr>
        <w:t>Số ĐKSH</w:t>
      </w:r>
    </w:p>
    <w:p w14:paraId="3C0BC19D" w14:textId="77777777" w:rsidR="00425A84" w:rsidRPr="001909DB" w:rsidRDefault="00425A84" w:rsidP="00425A84">
      <w:pPr>
        <w:pStyle w:val="ListParagraph"/>
        <w:numPr>
          <w:ilvl w:val="1"/>
          <w:numId w:val="3"/>
        </w:numPr>
        <w:rPr>
          <w:lang w:bidi="en-US"/>
        </w:rPr>
      </w:pPr>
      <w:r w:rsidRPr="001909DB">
        <w:rPr>
          <w:lang w:bidi="en-US"/>
        </w:rPr>
        <w:t>Nơi cấp</w:t>
      </w:r>
    </w:p>
    <w:p w14:paraId="2A0F872B" w14:textId="77777777" w:rsidR="00425A84" w:rsidRPr="001909DB" w:rsidRDefault="00425A84" w:rsidP="00425A84">
      <w:pPr>
        <w:pStyle w:val="ListParagraph"/>
        <w:numPr>
          <w:ilvl w:val="1"/>
          <w:numId w:val="3"/>
        </w:numPr>
        <w:rPr>
          <w:lang w:bidi="en-US"/>
        </w:rPr>
      </w:pPr>
      <w:r w:rsidRPr="001909DB">
        <w:rPr>
          <w:lang w:bidi="en-US"/>
        </w:rPr>
        <w:t>Ngày cấp</w:t>
      </w:r>
    </w:p>
    <w:p w14:paraId="30C13C03" w14:textId="77777777" w:rsidR="00425A84" w:rsidRPr="001909DB" w:rsidRDefault="00425A84" w:rsidP="00425A84">
      <w:pPr>
        <w:pStyle w:val="ListParagraph"/>
        <w:numPr>
          <w:ilvl w:val="1"/>
          <w:numId w:val="3"/>
        </w:numPr>
        <w:rPr>
          <w:lang w:bidi="en-US"/>
        </w:rPr>
      </w:pPr>
      <w:r w:rsidRPr="001909DB">
        <w:rPr>
          <w:lang w:bidi="en-US"/>
        </w:rPr>
        <w:t>Địa chỉ thường trú</w:t>
      </w:r>
    </w:p>
    <w:p w14:paraId="00280C32" w14:textId="77777777" w:rsidR="00425A84" w:rsidRPr="001909DB" w:rsidRDefault="00425A84" w:rsidP="00425A84">
      <w:pPr>
        <w:pStyle w:val="ListParagraph"/>
        <w:numPr>
          <w:ilvl w:val="1"/>
          <w:numId w:val="3"/>
        </w:numPr>
        <w:rPr>
          <w:lang w:bidi="en-US"/>
        </w:rPr>
      </w:pPr>
      <w:r w:rsidRPr="001909DB">
        <w:rPr>
          <w:lang w:bidi="en-US"/>
        </w:rPr>
        <w:t>Email</w:t>
      </w:r>
    </w:p>
    <w:p w14:paraId="1B688A1F" w14:textId="77777777" w:rsidR="00425A84" w:rsidRDefault="00425A84" w:rsidP="00425A84">
      <w:pPr>
        <w:pStyle w:val="ListParagraph"/>
        <w:numPr>
          <w:ilvl w:val="1"/>
          <w:numId w:val="3"/>
        </w:numPr>
        <w:rPr>
          <w:lang w:bidi="en-US"/>
        </w:rPr>
      </w:pPr>
      <w:r w:rsidRPr="001909DB">
        <w:rPr>
          <w:lang w:bidi="en-US"/>
        </w:rPr>
        <w:t>Mobile</w:t>
      </w:r>
    </w:p>
    <w:p w14:paraId="14878455" w14:textId="77777777" w:rsidR="00425A84" w:rsidRDefault="00425A84" w:rsidP="00425A84">
      <w:pPr>
        <w:pStyle w:val="ListParagraph"/>
        <w:numPr>
          <w:ilvl w:val="0"/>
          <w:numId w:val="3"/>
        </w:numPr>
        <w:rPr>
          <w:lang w:bidi="en-US"/>
        </w:rPr>
      </w:pPr>
      <w:r>
        <w:rPr>
          <w:lang w:bidi="en-US"/>
        </w:rPr>
        <w:t>Ngày giao dịch: sereqclose.txdate</w:t>
      </w:r>
    </w:p>
    <w:p w14:paraId="2DEC742A" w14:textId="77777777" w:rsidR="00425A84" w:rsidRDefault="00425A84" w:rsidP="00425A84">
      <w:pPr>
        <w:pStyle w:val="ListParagraph"/>
        <w:numPr>
          <w:ilvl w:val="0"/>
          <w:numId w:val="3"/>
        </w:numPr>
        <w:rPr>
          <w:lang w:bidi="en-US"/>
        </w:rPr>
      </w:pPr>
      <w:r>
        <w:rPr>
          <w:lang w:bidi="en-US"/>
        </w:rPr>
        <w:t>Trạng thái: sereqclose.status</w:t>
      </w:r>
    </w:p>
    <w:p w14:paraId="63314D71" w14:textId="77777777" w:rsidR="00425A84" w:rsidRDefault="00425A84" w:rsidP="00425A84">
      <w:pPr>
        <w:pStyle w:val="ListParagraph"/>
        <w:numPr>
          <w:ilvl w:val="0"/>
          <w:numId w:val="3"/>
        </w:numPr>
        <w:rPr>
          <w:lang w:bidi="en-US"/>
        </w:rPr>
      </w:pPr>
      <w:r>
        <w:rPr>
          <w:lang w:bidi="en-US"/>
        </w:rPr>
        <w:t>Số lượng: sereqclose.execqtty</w:t>
      </w:r>
    </w:p>
    <w:p w14:paraId="7574CE40" w14:textId="77777777" w:rsidR="00425A84" w:rsidRDefault="00425A84" w:rsidP="00425A84">
      <w:pPr>
        <w:pStyle w:val="ListParagraph"/>
        <w:numPr>
          <w:ilvl w:val="0"/>
          <w:numId w:val="3"/>
        </w:numPr>
        <w:rPr>
          <w:lang w:bidi="en-US"/>
        </w:rPr>
      </w:pPr>
      <w:r>
        <w:rPr>
          <w:lang w:bidi="en-US"/>
        </w:rPr>
        <w:t>Giá: sereqclose.price</w:t>
      </w:r>
    </w:p>
    <w:p w14:paraId="1D19642A" w14:textId="77777777" w:rsidR="00425A84" w:rsidRDefault="00425A84" w:rsidP="00425A84">
      <w:pPr>
        <w:pStyle w:val="ListParagraph"/>
        <w:numPr>
          <w:ilvl w:val="0"/>
          <w:numId w:val="3"/>
        </w:numPr>
        <w:rPr>
          <w:lang w:bidi="en-US"/>
        </w:rPr>
      </w:pPr>
      <w:r>
        <w:rPr>
          <w:lang w:bidi="en-US"/>
        </w:rPr>
        <w:t>Tổng mệnh giá: sereqclose.execqtty * assetdtl.parvalue</w:t>
      </w:r>
    </w:p>
    <w:p w14:paraId="72245CEC" w14:textId="77777777" w:rsidR="00425A84" w:rsidRDefault="00425A84" w:rsidP="00425A84">
      <w:pPr>
        <w:pStyle w:val="ListParagraph"/>
        <w:numPr>
          <w:ilvl w:val="0"/>
          <w:numId w:val="3"/>
        </w:numPr>
        <w:rPr>
          <w:lang w:bidi="en-US"/>
        </w:rPr>
      </w:pPr>
      <w:r>
        <w:rPr>
          <w:lang w:bidi="en-US"/>
        </w:rPr>
        <w:t>Phí: sereqclose.feeamt</w:t>
      </w:r>
    </w:p>
    <w:p w14:paraId="780DB661" w14:textId="77777777" w:rsidR="00425A84" w:rsidRDefault="00425A84" w:rsidP="00425A84">
      <w:pPr>
        <w:pStyle w:val="ListParagraph"/>
        <w:numPr>
          <w:ilvl w:val="0"/>
          <w:numId w:val="3"/>
        </w:numPr>
        <w:rPr>
          <w:lang w:bidi="en-US"/>
        </w:rPr>
      </w:pPr>
      <w:r>
        <w:rPr>
          <w:lang w:bidi="en-US"/>
        </w:rPr>
        <w:t>Thuế: sereqclose.taxamt</w:t>
      </w:r>
    </w:p>
    <w:p w14:paraId="411A8FC3" w14:textId="77777777" w:rsidR="00425A84" w:rsidRDefault="00425A84" w:rsidP="00425A84">
      <w:pPr>
        <w:pStyle w:val="ListParagraph"/>
        <w:numPr>
          <w:ilvl w:val="0"/>
          <w:numId w:val="3"/>
        </w:numPr>
        <w:rPr>
          <w:lang w:bidi="en-US"/>
        </w:rPr>
      </w:pPr>
      <w:r>
        <w:rPr>
          <w:lang w:bidi="en-US"/>
        </w:rPr>
        <w:t>Tổng thực nhận: sereqclose.price * sereqclose.qtty – sereqclose.feeamt – sereqclose.taxamt</w:t>
      </w:r>
    </w:p>
    <w:p w14:paraId="330A14AA" w14:textId="77777777" w:rsidR="00425A84" w:rsidRPr="001909DB" w:rsidRDefault="00425A84" w:rsidP="00425A84">
      <w:pPr>
        <w:pStyle w:val="ListParagraph"/>
        <w:numPr>
          <w:ilvl w:val="0"/>
          <w:numId w:val="3"/>
        </w:numPr>
        <w:rPr>
          <w:lang w:bidi="en-US"/>
        </w:rPr>
      </w:pPr>
      <w:r w:rsidRPr="001909DB">
        <w:rPr>
          <w:lang w:bidi="en-US"/>
        </w:rPr>
        <w:t xml:space="preserve">RM </w:t>
      </w:r>
      <w:r>
        <w:rPr>
          <w:lang w:bidi="en-US"/>
        </w:rPr>
        <w:t>HĐ SELL</w:t>
      </w:r>
      <w:r w:rsidRPr="001909DB">
        <w:rPr>
          <w:lang w:bidi="en-US"/>
        </w:rPr>
        <w:t xml:space="preserve">: join tlprofiles where tlprofiles.tlid = oxmast.idbuyer =&gt; Hiển thị tlid – tlname </w:t>
      </w:r>
    </w:p>
    <w:p w14:paraId="24C79C05" w14:textId="77777777" w:rsidR="00425A84" w:rsidRPr="001909DB" w:rsidRDefault="00425A84" w:rsidP="00425A84">
      <w:pPr>
        <w:pStyle w:val="ListParagraph"/>
        <w:numPr>
          <w:ilvl w:val="0"/>
          <w:numId w:val="3"/>
        </w:numPr>
        <w:rPr>
          <w:lang w:bidi="en-US"/>
        </w:rPr>
      </w:pPr>
      <w:r w:rsidRPr="001909DB">
        <w:rPr>
          <w:lang w:bidi="en-US"/>
        </w:rPr>
        <w:t>CBQL</w:t>
      </w:r>
      <w:r>
        <w:rPr>
          <w:lang w:bidi="en-US"/>
        </w:rPr>
        <w:t xml:space="preserve"> HĐ SELL</w:t>
      </w:r>
      <w:r w:rsidRPr="001909DB">
        <w:rPr>
          <w:lang w:bidi="en-US"/>
        </w:rPr>
        <w:t xml:space="preserve">: join tlprofiles where tlprofiles.tlid = oxmast.sale_managerid =&gt; Hiển thị tlid – tlname </w:t>
      </w:r>
    </w:p>
    <w:p w14:paraId="18B932A0" w14:textId="77777777" w:rsidR="00425A84" w:rsidRPr="001909DB" w:rsidRDefault="00425A84" w:rsidP="00425A84">
      <w:pPr>
        <w:pStyle w:val="ListParagraph"/>
        <w:numPr>
          <w:ilvl w:val="0"/>
          <w:numId w:val="3"/>
        </w:numPr>
        <w:rPr>
          <w:lang w:bidi="en-US"/>
        </w:rPr>
      </w:pPr>
      <w:r w:rsidRPr="001909DB">
        <w:rPr>
          <w:lang w:bidi="en-US"/>
        </w:rPr>
        <w:t>CTV</w:t>
      </w:r>
      <w:r>
        <w:rPr>
          <w:lang w:bidi="en-US"/>
        </w:rPr>
        <w:t xml:space="preserve"> HĐ SELL</w:t>
      </w:r>
      <w:r w:rsidRPr="001909DB">
        <w:rPr>
          <w:lang w:bidi="en-US"/>
        </w:rPr>
        <w:t xml:space="preserve">: join collaborator where collaborator.coid = oxmast.collab_id =&gt; Hiển thị idcode – fullname </w:t>
      </w:r>
    </w:p>
    <w:p w14:paraId="19D658B4" w14:textId="13D7F08E" w:rsidR="00425A84" w:rsidRDefault="00425A84" w:rsidP="00425A84">
      <w:pPr>
        <w:pStyle w:val="ListParagraph"/>
        <w:numPr>
          <w:ilvl w:val="0"/>
          <w:numId w:val="3"/>
        </w:numPr>
        <w:rPr>
          <w:lang w:bidi="en-US"/>
        </w:rPr>
      </w:pPr>
      <w:r w:rsidRPr="001909DB">
        <w:rPr>
          <w:lang w:bidi="en-US"/>
        </w:rPr>
        <w:t>POS</w:t>
      </w:r>
      <w:r>
        <w:rPr>
          <w:lang w:bidi="en-US"/>
        </w:rPr>
        <w:t xml:space="preserve"> HĐ SELL</w:t>
      </w:r>
      <w:r w:rsidRPr="001909DB">
        <w:rPr>
          <w:lang w:bidi="en-US"/>
        </w:rPr>
        <w:t>: join brgrp where brgrp.brid = oxmast.brid =&gt; Hiển thị brid – brname</w:t>
      </w:r>
    </w:p>
    <w:p w14:paraId="4F15BABF" w14:textId="77777777" w:rsidR="00425A84" w:rsidRDefault="00425A84" w:rsidP="00425A84">
      <w:pPr>
        <w:pStyle w:val="Heading4"/>
      </w:pPr>
      <w:bookmarkStart w:id="1574" w:name="_Toc78535613"/>
      <w:r>
        <w:t>Quy tắc xử lý</w:t>
      </w:r>
      <w:bookmarkEnd w:id="1574"/>
    </w:p>
    <w:p w14:paraId="6BE03E6E" w14:textId="3AC2A87F" w:rsidR="000844FA" w:rsidRDefault="000844FA" w:rsidP="000844FA">
      <w:pPr>
        <w:pStyle w:val="ListParagraph"/>
        <w:numPr>
          <w:ilvl w:val="0"/>
          <w:numId w:val="3"/>
        </w:numPr>
        <w:rPr>
          <w:lang w:bidi="en-US"/>
        </w:rPr>
      </w:pPr>
      <w:r>
        <w:rPr>
          <w:lang w:bidi="en-US"/>
        </w:rPr>
        <w:t>Sinh giao dịch 0405 – Hủy yêu cầu bán lại, 1 cấp make, không cần ra Home</w:t>
      </w:r>
    </w:p>
    <w:p w14:paraId="14C7EF36" w14:textId="77777777" w:rsidR="000844FA" w:rsidRDefault="000844FA" w:rsidP="000844FA">
      <w:pPr>
        <w:pStyle w:val="ListParagraph"/>
        <w:numPr>
          <w:ilvl w:val="1"/>
          <w:numId w:val="3"/>
        </w:numPr>
        <w:rPr>
          <w:lang w:bidi="en-US"/>
        </w:rPr>
      </w:pPr>
      <w:r>
        <w:rPr>
          <w:lang w:bidi="en-US"/>
        </w:rPr>
        <w:t>Appcheck:</w:t>
      </w:r>
    </w:p>
    <w:p w14:paraId="553097CC" w14:textId="00A0EB8D" w:rsidR="000844FA" w:rsidRDefault="000844FA" w:rsidP="000844FA">
      <w:pPr>
        <w:pStyle w:val="ListParagraph"/>
        <w:numPr>
          <w:ilvl w:val="2"/>
          <w:numId w:val="3"/>
        </w:numPr>
        <w:rPr>
          <w:lang w:bidi="en-US"/>
        </w:rPr>
      </w:pPr>
      <w:r>
        <w:rPr>
          <w:lang w:bidi="en-US"/>
        </w:rPr>
        <w:t>Kiểm tra lệnh có tồn tại trong sereqclose với sereqclose.status = ‘</w:t>
      </w:r>
      <w:r w:rsidR="005845F8">
        <w:rPr>
          <w:lang w:bidi="en-US"/>
        </w:rPr>
        <w:t>A’</w:t>
      </w:r>
    </w:p>
    <w:p w14:paraId="443C5B41" w14:textId="226731B0" w:rsidR="000844FA" w:rsidRDefault="005845F8" w:rsidP="000844FA">
      <w:pPr>
        <w:pStyle w:val="ListParagraph"/>
        <w:numPr>
          <w:ilvl w:val="1"/>
          <w:numId w:val="3"/>
        </w:numPr>
        <w:rPr>
          <w:lang w:bidi="en-US"/>
        </w:rPr>
      </w:pPr>
      <w:r>
        <w:rPr>
          <w:lang w:bidi="en-US"/>
        </w:rPr>
        <w:t>Appupdate:</w:t>
      </w:r>
    </w:p>
    <w:p w14:paraId="5A85A6E7" w14:textId="77777777" w:rsidR="000844FA" w:rsidRDefault="000844FA" w:rsidP="000844FA">
      <w:pPr>
        <w:pStyle w:val="ListParagraph"/>
        <w:numPr>
          <w:ilvl w:val="2"/>
          <w:numId w:val="3"/>
        </w:numPr>
        <w:rPr>
          <w:lang w:bidi="en-US"/>
        </w:rPr>
      </w:pPr>
      <w:r w:rsidRPr="004778A7">
        <w:rPr>
          <w:lang w:bidi="en-US"/>
        </w:rPr>
        <w:t>Cập nhật sereqclose.status = ‘R’</w:t>
      </w:r>
    </w:p>
    <w:p w14:paraId="5460C109" w14:textId="77777777" w:rsidR="000844FA" w:rsidRPr="009550A9" w:rsidRDefault="000844FA" w:rsidP="000844FA">
      <w:pPr>
        <w:pStyle w:val="ListParagraph"/>
        <w:numPr>
          <w:ilvl w:val="2"/>
          <w:numId w:val="3"/>
        </w:numPr>
        <w:rPr>
          <w:lang w:bidi="en-US"/>
        </w:rPr>
      </w:pPr>
      <w:r w:rsidRPr="009550A9">
        <w:rPr>
          <w:lang w:bidi="en-US"/>
        </w:rPr>
        <w:lastRenderedPageBreak/>
        <w:t xml:space="preserve">Cập nhật </w:t>
      </w:r>
      <w:r>
        <w:rPr>
          <w:lang w:bidi="en-US"/>
        </w:rPr>
        <w:t>giảm</w:t>
      </w:r>
      <w:r w:rsidRPr="009550A9">
        <w:rPr>
          <w:lang w:bidi="en-US"/>
        </w:rPr>
        <w:t xml:space="preserve"> oxmast.pending_clsqtty </w:t>
      </w:r>
      <w:r>
        <w:rPr>
          <w:lang w:bidi="en-US"/>
        </w:rPr>
        <w:t xml:space="preserve">của lệnh oxmast.confirmno = sereqclose.orgconfirmno </w:t>
      </w:r>
      <w:r w:rsidRPr="009550A9">
        <w:rPr>
          <w:lang w:bidi="en-US"/>
        </w:rPr>
        <w:t xml:space="preserve">= </w:t>
      </w:r>
      <w:r>
        <w:rPr>
          <w:lang w:bidi="en-US"/>
        </w:rPr>
        <w:t>sereqclose.quantity</w:t>
      </w:r>
    </w:p>
    <w:p w14:paraId="1EDA5D4C" w14:textId="77777777" w:rsidR="000844FA" w:rsidRPr="009550A9" w:rsidRDefault="000844FA" w:rsidP="000844FA">
      <w:pPr>
        <w:pStyle w:val="ListParagraph"/>
        <w:numPr>
          <w:ilvl w:val="2"/>
          <w:numId w:val="3"/>
        </w:numPr>
        <w:rPr>
          <w:lang w:bidi="en-US"/>
        </w:rPr>
      </w:pPr>
      <w:r w:rsidRPr="009550A9">
        <w:rPr>
          <w:lang w:bidi="en-US"/>
        </w:rPr>
        <w:t xml:space="preserve">Cập nhật </w:t>
      </w:r>
      <w:r>
        <w:rPr>
          <w:lang w:bidi="en-US"/>
        </w:rPr>
        <w:t>giảm</w:t>
      </w:r>
      <w:r w:rsidRPr="009550A9">
        <w:rPr>
          <w:lang w:bidi="en-US"/>
        </w:rPr>
        <w:t xml:space="preserve"> semast.secured của khách hàng (</w:t>
      </w:r>
      <w:r>
        <w:rPr>
          <w:lang w:bidi="en-US"/>
        </w:rPr>
        <w:t>acctno</w:t>
      </w:r>
      <w:r w:rsidRPr="009550A9">
        <w:rPr>
          <w:lang w:bidi="en-US"/>
        </w:rPr>
        <w:t xml:space="preserve">) = </w:t>
      </w:r>
      <w:r>
        <w:rPr>
          <w:lang w:bidi="en-US"/>
        </w:rPr>
        <w:t>sereqclose.quantity</w:t>
      </w:r>
      <w:r w:rsidRPr="009550A9">
        <w:rPr>
          <w:lang w:bidi="en-US"/>
        </w:rPr>
        <w:t>. Insert setran bút toán tương ứng với diễn giải = “Huy yeu cau tat toan ” + sereqclose.confirmno</w:t>
      </w:r>
    </w:p>
    <w:p w14:paraId="3A39FD15" w14:textId="77777777" w:rsidR="000844FA" w:rsidRPr="009550A9" w:rsidRDefault="000844FA" w:rsidP="000844FA">
      <w:pPr>
        <w:pStyle w:val="ListParagraph"/>
        <w:numPr>
          <w:ilvl w:val="2"/>
          <w:numId w:val="3"/>
        </w:numPr>
        <w:rPr>
          <w:lang w:bidi="en-US"/>
        </w:rPr>
      </w:pPr>
      <w:r w:rsidRPr="009550A9">
        <w:rPr>
          <w:lang w:bidi="en-US"/>
        </w:rPr>
        <w:t xml:space="preserve">Cập nhật </w:t>
      </w:r>
      <w:r>
        <w:rPr>
          <w:lang w:bidi="en-US"/>
        </w:rPr>
        <w:t>giảm</w:t>
      </w:r>
      <w:r w:rsidRPr="009550A9">
        <w:rPr>
          <w:lang w:bidi="en-US"/>
        </w:rPr>
        <w:t xml:space="preserve"> ivmast.netting của đại lý (</w:t>
      </w:r>
      <w:r>
        <w:rPr>
          <w:lang w:bidi="en-US"/>
        </w:rPr>
        <w:t>dealeracctno</w:t>
      </w:r>
      <w:r w:rsidRPr="009550A9">
        <w:rPr>
          <w:lang w:bidi="en-US"/>
        </w:rPr>
        <w:t xml:space="preserve">) = </w:t>
      </w:r>
      <w:r>
        <w:rPr>
          <w:lang w:bidi="en-US"/>
        </w:rPr>
        <w:t>sereqclose.quantity * sereqclose.price</w:t>
      </w:r>
      <w:r w:rsidRPr="009550A9">
        <w:rPr>
          <w:lang w:bidi="en-US"/>
        </w:rPr>
        <w:t>. Insert ivtran tương ứng, diễn giải “Huy yeu cau tat toan ” + sereqclose.confirmno</w:t>
      </w:r>
    </w:p>
    <w:p w14:paraId="5DAEEB9D" w14:textId="77777777" w:rsidR="000844FA" w:rsidRDefault="000844FA" w:rsidP="000844FA">
      <w:pPr>
        <w:pStyle w:val="ListParagraph"/>
        <w:numPr>
          <w:ilvl w:val="2"/>
          <w:numId w:val="3"/>
        </w:numPr>
        <w:rPr>
          <w:lang w:bidi="en-US"/>
        </w:rPr>
      </w:pPr>
      <w:r>
        <w:rPr>
          <w:lang w:bidi="en-US"/>
        </w:rPr>
        <w:t>Cập nhật giảm semast.receiving của đại lý (dealeracctno) = sereqclose.quantity. Insert setran bút toán tương ứng với diễn giải = “Huy yeu cau tat toan ” + sereqclose.confirmno</w:t>
      </w:r>
    </w:p>
    <w:p w14:paraId="1A91CFD6" w14:textId="77777777" w:rsidR="000844FA" w:rsidRPr="004778A7" w:rsidRDefault="000844FA" w:rsidP="000844FA">
      <w:pPr>
        <w:pStyle w:val="ListParagraph"/>
        <w:numPr>
          <w:ilvl w:val="2"/>
          <w:numId w:val="3"/>
        </w:numPr>
        <w:rPr>
          <w:lang w:bidi="en-US"/>
        </w:rPr>
      </w:pPr>
      <w:r w:rsidRPr="004778A7">
        <w:rPr>
          <w:lang w:bidi="en-US"/>
        </w:rPr>
        <w:t xml:space="preserve">Cập nhật </w:t>
      </w:r>
      <w:r>
        <w:rPr>
          <w:lang w:bidi="en-US"/>
        </w:rPr>
        <w:t>giảm</w:t>
      </w:r>
      <w:r w:rsidRPr="004778A7">
        <w:rPr>
          <w:lang w:bidi="en-US"/>
        </w:rPr>
        <w:t xml:space="preserve"> ivmast.receiving của khách hàng (</w:t>
      </w:r>
      <w:r>
        <w:rPr>
          <w:lang w:bidi="en-US"/>
        </w:rPr>
        <w:t>acctno</w:t>
      </w:r>
      <w:r w:rsidRPr="004778A7">
        <w:rPr>
          <w:lang w:bidi="en-US"/>
        </w:rPr>
        <w:t xml:space="preserve">) = </w:t>
      </w:r>
      <w:r>
        <w:rPr>
          <w:lang w:bidi="en-US"/>
        </w:rPr>
        <w:t>sereqclose.quantity * sereqclose.price – sereqclose.taxamt – sereqclose.feeamt</w:t>
      </w:r>
      <w:r w:rsidRPr="004778A7">
        <w:rPr>
          <w:lang w:bidi="en-US"/>
        </w:rPr>
        <w:t>. Insert ivtran 3 bút toán tương ứng:</w:t>
      </w:r>
    </w:p>
    <w:p w14:paraId="66DF0A80" w14:textId="77777777" w:rsidR="000844FA" w:rsidRPr="004778A7" w:rsidRDefault="000844FA" w:rsidP="000844FA">
      <w:pPr>
        <w:pStyle w:val="ListParagraph"/>
        <w:numPr>
          <w:ilvl w:val="3"/>
          <w:numId w:val="3"/>
        </w:numPr>
        <w:rPr>
          <w:lang w:bidi="en-US"/>
        </w:rPr>
      </w:pPr>
      <w:r>
        <w:rPr>
          <w:lang w:bidi="en-US"/>
        </w:rPr>
        <w:t>Giảm</w:t>
      </w:r>
      <w:r w:rsidRPr="004778A7">
        <w:rPr>
          <w:lang w:bidi="en-US"/>
        </w:rPr>
        <w:t xml:space="preserve"> receiving = Khối lượng * Giá tất toán với diễn giải </w:t>
      </w:r>
      <w:r>
        <w:rPr>
          <w:lang w:bidi="en-US"/>
        </w:rPr>
        <w:t xml:space="preserve">= </w:t>
      </w:r>
      <w:r w:rsidRPr="004778A7">
        <w:rPr>
          <w:lang w:bidi="en-US"/>
        </w:rPr>
        <w:t xml:space="preserve">“Huy yeu cau tat toan ” + sereqclose.confirmno </w:t>
      </w:r>
    </w:p>
    <w:p w14:paraId="15A2AE77" w14:textId="05BDB893" w:rsidR="000844FA" w:rsidRPr="004778A7" w:rsidRDefault="000844FA" w:rsidP="000844FA">
      <w:pPr>
        <w:pStyle w:val="ListParagraph"/>
        <w:numPr>
          <w:ilvl w:val="3"/>
          <w:numId w:val="3"/>
        </w:numPr>
        <w:rPr>
          <w:lang w:bidi="en-US"/>
        </w:rPr>
      </w:pPr>
      <w:r>
        <w:rPr>
          <w:lang w:bidi="en-US"/>
        </w:rPr>
        <w:t>tăng</w:t>
      </w:r>
      <w:r w:rsidRPr="004778A7">
        <w:rPr>
          <w:lang w:bidi="en-US"/>
        </w:rPr>
        <w:t xml:space="preserve"> receiving = Phí bán với diễn giải = “Huy yeu cau tat toan ” + sereqclose.confirmno</w:t>
      </w:r>
      <w:r w:rsidR="005845F8">
        <w:rPr>
          <w:lang w:bidi="en-US"/>
        </w:rPr>
        <w:t xml:space="preserve"> (Chỉ insert nếu phí &lt;&gt; 0)</w:t>
      </w:r>
    </w:p>
    <w:p w14:paraId="1D0BB62B" w14:textId="5A5E96B3" w:rsidR="000844FA" w:rsidRPr="004778A7" w:rsidRDefault="000844FA" w:rsidP="000844FA">
      <w:pPr>
        <w:pStyle w:val="ListParagraph"/>
        <w:numPr>
          <w:ilvl w:val="3"/>
          <w:numId w:val="3"/>
        </w:numPr>
        <w:rPr>
          <w:lang w:bidi="en-US"/>
        </w:rPr>
      </w:pPr>
      <w:r>
        <w:rPr>
          <w:lang w:bidi="en-US"/>
        </w:rPr>
        <w:t>tăng</w:t>
      </w:r>
      <w:r w:rsidRPr="004778A7">
        <w:rPr>
          <w:lang w:bidi="en-US"/>
        </w:rPr>
        <w:t xml:space="preserve"> receiving = Thuế bán với diễn giải = “Huy yeu cau tat toan ” + sereqclose.confirmno</w:t>
      </w:r>
      <w:r w:rsidR="005845F8">
        <w:rPr>
          <w:lang w:bidi="en-US"/>
        </w:rPr>
        <w:t xml:space="preserve"> (Chỉ insert nếu thuế &lt;&gt; 0)</w:t>
      </w:r>
    </w:p>
    <w:p w14:paraId="6558462B" w14:textId="77777777" w:rsidR="000844FA" w:rsidRDefault="000844FA" w:rsidP="000844FA">
      <w:pPr>
        <w:pStyle w:val="ListParagraph"/>
        <w:numPr>
          <w:ilvl w:val="2"/>
          <w:numId w:val="3"/>
        </w:numPr>
        <w:rPr>
          <w:lang w:bidi="en-US"/>
        </w:rPr>
      </w:pPr>
      <w:r>
        <w:rPr>
          <w:lang w:bidi="en-US"/>
        </w:rPr>
        <w:t>Hoàn hạn mức mua lại đã ghi nhận:</w:t>
      </w:r>
    </w:p>
    <w:p w14:paraId="0688C275" w14:textId="77777777" w:rsidR="000844FA" w:rsidRPr="000F3F83" w:rsidRDefault="000844FA" w:rsidP="000844FA">
      <w:pPr>
        <w:pStyle w:val="ListParagraph"/>
        <w:numPr>
          <w:ilvl w:val="3"/>
          <w:numId w:val="3"/>
        </w:numPr>
        <w:rPr>
          <w:lang w:bidi="en-US"/>
        </w:rPr>
      </w:pPr>
      <w:r w:rsidRPr="000F3F83">
        <w:rPr>
          <w:lang w:bidi="en-US"/>
        </w:rPr>
        <w:t>Cập nhật boughtdtl có confirmno = sereqclose.confirmno &amp; type = ‘D’ &amp; deltd = ‘N’ =&gt; cập nhật deltd = ‘Y’</w:t>
      </w:r>
    </w:p>
    <w:p w14:paraId="4798A605" w14:textId="77777777" w:rsidR="000844FA" w:rsidRPr="000F3F83" w:rsidRDefault="000844FA" w:rsidP="000844FA">
      <w:pPr>
        <w:pStyle w:val="ListParagraph"/>
        <w:numPr>
          <w:ilvl w:val="3"/>
          <w:numId w:val="3"/>
        </w:numPr>
        <w:rPr>
          <w:lang w:bidi="en-US"/>
        </w:rPr>
      </w:pPr>
      <w:r w:rsidRPr="000F3F83">
        <w:rPr>
          <w:lang w:bidi="en-US"/>
        </w:rPr>
        <w:t>Cập nhật boughtdtl có return_confirmno = sereqclose.confirmno &amp; type = ‘C’ &amp; deltd = ‘N’ =&gt; cập nhật deltd = ‘Y’</w:t>
      </w:r>
    </w:p>
    <w:p w14:paraId="4625EB67" w14:textId="77777777" w:rsidR="000844FA" w:rsidRDefault="000844FA" w:rsidP="000844FA">
      <w:pPr>
        <w:pStyle w:val="ListParagraph"/>
        <w:numPr>
          <w:ilvl w:val="2"/>
          <w:numId w:val="3"/>
        </w:numPr>
        <w:rPr>
          <w:lang w:bidi="en-US"/>
        </w:rPr>
      </w:pPr>
      <w:r>
        <w:rPr>
          <w:lang w:bidi="en-US"/>
        </w:rPr>
        <w:t>Hoàn hạn mức bán ra đã ghi nhận</w:t>
      </w:r>
    </w:p>
    <w:p w14:paraId="37C4A33D" w14:textId="77777777" w:rsidR="000844FA" w:rsidRPr="000F3F83" w:rsidRDefault="000844FA" w:rsidP="000844FA">
      <w:pPr>
        <w:pStyle w:val="ListParagraph"/>
        <w:numPr>
          <w:ilvl w:val="3"/>
          <w:numId w:val="3"/>
        </w:numPr>
        <w:rPr>
          <w:lang w:bidi="en-US"/>
        </w:rPr>
      </w:pPr>
      <w:r w:rsidRPr="000F3F83">
        <w:rPr>
          <w:lang w:bidi="en-US"/>
        </w:rPr>
        <w:t>Tìm các dòng trong solddtl có confirmno = sereqclose.confirmno &amp; type = ‘C’ &amp; deltd = ‘N’ =&gt; lấy giá trị return_confirmno &amp; qtty =&gt; Tìm đến dòng trong solddtl có confirmno = return_confirmno vừa mới lấy được &amp; type = ‘D’ &amp; deltd = ‘N’, ghi giảm giá trị return_qtty = qtty vừa lấy được, giảm return_limit = decode(limits.method</w:t>
      </w:r>
      <w:r>
        <w:rPr>
          <w:lang w:bidi="en-US"/>
        </w:rPr>
        <w:t xml:space="preserve"> của HM tổng</w:t>
      </w:r>
      <w:r w:rsidRPr="000F3F83">
        <w:rPr>
          <w:lang w:bidi="en-US"/>
        </w:rPr>
        <w:t>, ‘F’, solddtl.parvalue, ‘P’, sol</w:t>
      </w:r>
      <w:r>
        <w:rPr>
          <w:lang w:bidi="en-US"/>
        </w:rPr>
        <w:t xml:space="preserve">ddtl.price) * qtty vừa lấy được, </w:t>
      </w:r>
      <w:r w:rsidRPr="000F3F83">
        <w:rPr>
          <w:lang w:bidi="en-US"/>
        </w:rPr>
        <w:t>giảm return_limit</w:t>
      </w:r>
      <w:r>
        <w:rPr>
          <w:lang w:bidi="en-US"/>
        </w:rPr>
        <w:t>_ass</w:t>
      </w:r>
      <w:r w:rsidRPr="000F3F83">
        <w:rPr>
          <w:lang w:bidi="en-US"/>
        </w:rPr>
        <w:t xml:space="preserve"> = decode(limits.method</w:t>
      </w:r>
      <w:r>
        <w:rPr>
          <w:lang w:bidi="en-US"/>
        </w:rPr>
        <w:t xml:space="preserve"> của HM TS</w:t>
      </w:r>
      <w:r w:rsidRPr="000F3F83">
        <w:rPr>
          <w:lang w:bidi="en-US"/>
        </w:rPr>
        <w:t>, ‘F’, solddtl.parvalue, ‘P’, sol</w:t>
      </w:r>
      <w:r>
        <w:rPr>
          <w:lang w:bidi="en-US"/>
        </w:rPr>
        <w:t xml:space="preserve">ddtl.price) * qtty vừa lấy được, </w:t>
      </w:r>
      <w:r w:rsidRPr="000F3F83">
        <w:rPr>
          <w:lang w:bidi="en-US"/>
        </w:rPr>
        <w:t>giảm return_limit</w:t>
      </w:r>
      <w:r>
        <w:rPr>
          <w:lang w:bidi="en-US"/>
        </w:rPr>
        <w:t>_prd</w:t>
      </w:r>
      <w:r w:rsidRPr="000F3F83">
        <w:rPr>
          <w:lang w:bidi="en-US"/>
        </w:rPr>
        <w:t xml:space="preserve"> = decode(limits.method</w:t>
      </w:r>
      <w:r>
        <w:rPr>
          <w:lang w:bidi="en-US"/>
        </w:rPr>
        <w:t xml:space="preserve"> của HM SP</w:t>
      </w:r>
      <w:r w:rsidRPr="000F3F83">
        <w:rPr>
          <w:lang w:bidi="en-US"/>
        </w:rPr>
        <w:t>, ‘F’, solddtl.parvalue, ‘P’, sol</w:t>
      </w:r>
      <w:r>
        <w:rPr>
          <w:lang w:bidi="en-US"/>
        </w:rPr>
        <w:t>ddtl.price) * qtty vừa lấy được</w:t>
      </w:r>
    </w:p>
    <w:p w14:paraId="0DB72651" w14:textId="77777777" w:rsidR="000844FA" w:rsidRPr="000F3F83" w:rsidRDefault="000844FA" w:rsidP="000844FA">
      <w:pPr>
        <w:pStyle w:val="ListParagraph"/>
        <w:numPr>
          <w:ilvl w:val="3"/>
          <w:numId w:val="3"/>
        </w:numPr>
        <w:rPr>
          <w:lang w:bidi="en-US"/>
        </w:rPr>
      </w:pPr>
      <w:r w:rsidRPr="000F3F83">
        <w:rPr>
          <w:lang w:bidi="en-US"/>
        </w:rPr>
        <w:t>Cập nhật các dòng trong solddtl có confirmno = sereqclose.confirmno &amp; type = ‘C’ &amp; deltd = ‘N’ =&gt; cập nhật deltd = ‘Y’</w:t>
      </w:r>
    </w:p>
    <w:p w14:paraId="4645AC05" w14:textId="77777777" w:rsidR="000844FA" w:rsidRDefault="000844FA" w:rsidP="000844FA">
      <w:pPr>
        <w:pStyle w:val="ListParagraph"/>
        <w:ind w:left="2160"/>
        <w:rPr>
          <w:lang w:bidi="en-US"/>
        </w:rPr>
      </w:pPr>
    </w:p>
    <w:p w14:paraId="79E5174D" w14:textId="77777777" w:rsidR="000844FA" w:rsidRDefault="000844FA" w:rsidP="000844FA">
      <w:pPr>
        <w:pStyle w:val="ListParagraph"/>
        <w:ind w:left="2880"/>
        <w:rPr>
          <w:lang w:bidi="en-US"/>
        </w:rPr>
      </w:pPr>
    </w:p>
    <w:p w14:paraId="64BBDCDB" w14:textId="77777777" w:rsidR="000844FA" w:rsidRDefault="000844FA" w:rsidP="000844FA">
      <w:pPr>
        <w:rPr>
          <w:lang w:bidi="en-US"/>
        </w:rPr>
      </w:pPr>
    </w:p>
    <w:p w14:paraId="1614AF61" w14:textId="6FF951E0" w:rsidR="000844FA" w:rsidRPr="001E7FA4" w:rsidRDefault="000844FA" w:rsidP="000844FA">
      <w:pPr>
        <w:rPr>
          <w:b/>
          <w:i/>
          <w:lang w:bidi="en-US"/>
        </w:rPr>
      </w:pPr>
      <w:r w:rsidRPr="001E7FA4">
        <w:rPr>
          <w:b/>
          <w:i/>
          <w:lang w:bidi="en-US"/>
        </w:rPr>
        <w:t>Đồng bộ lệnh</w:t>
      </w:r>
      <w:r>
        <w:rPr>
          <w:b/>
          <w:i/>
          <w:lang w:bidi="en-US"/>
        </w:rPr>
        <w:t xml:space="preserve"> ở </w:t>
      </w:r>
      <w:r w:rsidR="00FB2E3E">
        <w:rPr>
          <w:b/>
          <w:i/>
          <w:lang w:bidi="en-US"/>
        </w:rPr>
        <w:t>cache OXMAST và SEREQCLOSE</w:t>
      </w:r>
    </w:p>
    <w:p w14:paraId="37F53A79" w14:textId="77777777" w:rsidR="00425A84" w:rsidRPr="00597EFA" w:rsidRDefault="00425A84" w:rsidP="00597EFA">
      <w:pPr>
        <w:rPr>
          <w:lang w:bidi="en-US"/>
        </w:rPr>
      </w:pPr>
    </w:p>
    <w:p w14:paraId="482F05F4" w14:textId="0BB9D890" w:rsidR="002D003D" w:rsidRDefault="002D003D" w:rsidP="002D003D">
      <w:pPr>
        <w:pStyle w:val="Heading3"/>
      </w:pPr>
      <w:bookmarkStart w:id="1575" w:name="_Toc78535614"/>
      <w:r>
        <w:t>KSV phê duyệt hồ sơ mua lại</w:t>
      </w:r>
      <w:bookmarkEnd w:id="1575"/>
    </w:p>
    <w:p w14:paraId="2B39CF59" w14:textId="77777777" w:rsidR="00CF093F" w:rsidRDefault="00CF093F" w:rsidP="00CF093F">
      <w:pPr>
        <w:pStyle w:val="Heading4"/>
      </w:pPr>
      <w:bookmarkStart w:id="1576" w:name="_Toc78535615"/>
      <w:r>
        <w:t>Grid tìm kiếm</w:t>
      </w:r>
      <w:bookmarkEnd w:id="1576"/>
    </w:p>
    <w:p w14:paraId="63D4492B" w14:textId="77777777" w:rsidR="00CF093F" w:rsidRDefault="00CF093F" w:rsidP="00CF093F">
      <w:pPr>
        <w:pStyle w:val="Heading5"/>
      </w:pPr>
      <w:r>
        <w:t>Mô tả giao diện</w:t>
      </w:r>
    </w:p>
    <w:p w14:paraId="6207ED88" w14:textId="75DB22C4" w:rsidR="00CF093F" w:rsidRDefault="00CF093F" w:rsidP="00CF093F">
      <w:pPr>
        <w:rPr>
          <w:lang w:bidi="en-US"/>
        </w:rPr>
      </w:pPr>
      <w:r>
        <w:rPr>
          <w:lang w:bidi="en-US"/>
        </w:rPr>
        <w:t>Hiển thị danh sách các lệnh từ sereqclose (</w:t>
      </w:r>
      <w:r w:rsidRPr="00803769">
        <w:rPr>
          <w:b/>
          <w:lang w:bidi="en-US"/>
        </w:rPr>
        <w:t xml:space="preserve">order by </w:t>
      </w:r>
      <w:r w:rsidRPr="00CF093F">
        <w:rPr>
          <w:b/>
          <w:lang w:bidi="en-US"/>
        </w:rPr>
        <w:t>sereqclose</w:t>
      </w:r>
      <w:r>
        <w:rPr>
          <w:b/>
          <w:lang w:bidi="en-US"/>
        </w:rPr>
        <w:t>.</w:t>
      </w:r>
      <w:r w:rsidRPr="00803769">
        <w:rPr>
          <w:b/>
          <w:lang w:bidi="en-US"/>
        </w:rPr>
        <w:t>autoid</w:t>
      </w:r>
      <w:r>
        <w:rPr>
          <w:lang w:bidi="en-US"/>
        </w:rPr>
        <w:t>)</w:t>
      </w:r>
    </w:p>
    <w:p w14:paraId="65305E5C" w14:textId="77777777" w:rsidR="00CF093F" w:rsidRDefault="00CF093F" w:rsidP="00CF093F">
      <w:pPr>
        <w:pStyle w:val="ListParagraph"/>
        <w:numPr>
          <w:ilvl w:val="0"/>
          <w:numId w:val="3"/>
        </w:numPr>
        <w:rPr>
          <w:lang w:bidi="en-US"/>
        </w:rPr>
      </w:pPr>
      <w:r>
        <w:rPr>
          <w:lang w:bidi="en-US"/>
        </w:rPr>
        <w:t>Button: Thực hiện</w:t>
      </w:r>
    </w:p>
    <w:p w14:paraId="5492331D" w14:textId="77777777" w:rsidR="00CF093F" w:rsidRDefault="00CF093F" w:rsidP="00CF093F">
      <w:pPr>
        <w:pStyle w:val="ListParagraph"/>
        <w:numPr>
          <w:ilvl w:val="0"/>
          <w:numId w:val="3"/>
        </w:numPr>
        <w:rPr>
          <w:lang w:bidi="en-US"/>
        </w:rPr>
      </w:pPr>
      <w:r>
        <w:rPr>
          <w:lang w:bidi="en-US"/>
        </w:rPr>
        <w:t>Số hiệu lệnh BUY: sereqclose.confirmno</w:t>
      </w:r>
    </w:p>
    <w:p w14:paraId="07BFC0DF" w14:textId="77777777" w:rsidR="00CF093F" w:rsidRDefault="00CF093F" w:rsidP="00CF093F">
      <w:pPr>
        <w:pStyle w:val="ListParagraph"/>
        <w:numPr>
          <w:ilvl w:val="0"/>
          <w:numId w:val="3"/>
        </w:numPr>
        <w:rPr>
          <w:lang w:bidi="en-US"/>
        </w:rPr>
      </w:pPr>
      <w:r>
        <w:rPr>
          <w:lang w:bidi="en-US"/>
        </w:rPr>
        <w:t>Số hiệu lệnh SELL: sereqclose.orgconfirmno</w:t>
      </w:r>
    </w:p>
    <w:p w14:paraId="6256DC9D" w14:textId="77777777" w:rsidR="00CF093F" w:rsidRDefault="00CF093F" w:rsidP="00CF093F">
      <w:pPr>
        <w:pStyle w:val="ListParagraph"/>
        <w:numPr>
          <w:ilvl w:val="0"/>
          <w:numId w:val="3"/>
        </w:numPr>
        <w:rPr>
          <w:lang w:bidi="en-US"/>
        </w:rPr>
      </w:pPr>
      <w:r>
        <w:rPr>
          <w:lang w:bidi="en-US"/>
        </w:rPr>
        <w:lastRenderedPageBreak/>
        <w:t>Số hợp đồng BUY: sereqclose.contract_no</w:t>
      </w:r>
    </w:p>
    <w:p w14:paraId="395A5651" w14:textId="77777777" w:rsidR="00CF093F" w:rsidRDefault="00CF093F" w:rsidP="00CF093F">
      <w:pPr>
        <w:pStyle w:val="ListParagraph"/>
        <w:numPr>
          <w:ilvl w:val="0"/>
          <w:numId w:val="3"/>
        </w:numPr>
        <w:rPr>
          <w:lang w:bidi="en-US"/>
        </w:rPr>
      </w:pPr>
      <w:r>
        <w:rPr>
          <w:lang w:bidi="en-US"/>
        </w:rPr>
        <w:t>Mã trái phiếu: sereqclose.symbol</w:t>
      </w:r>
    </w:p>
    <w:p w14:paraId="59AE2EC0" w14:textId="77777777" w:rsidR="00CF093F" w:rsidRPr="00136E56" w:rsidRDefault="00CF093F" w:rsidP="00CF093F">
      <w:pPr>
        <w:pStyle w:val="ListParagraph"/>
        <w:numPr>
          <w:ilvl w:val="0"/>
          <w:numId w:val="3"/>
        </w:numPr>
        <w:rPr>
          <w:lang w:bidi="en-US"/>
        </w:rPr>
      </w:pPr>
      <w:r w:rsidRPr="00136E56">
        <w:rPr>
          <w:lang w:bidi="en-US"/>
        </w:rPr>
        <w:t xml:space="preserve">Trái phiếu NY: </w:t>
      </w:r>
      <w:r>
        <w:rPr>
          <w:lang w:bidi="en-US"/>
        </w:rPr>
        <w:t>sereqclose.isListed</w:t>
      </w:r>
    </w:p>
    <w:p w14:paraId="0A4466FA" w14:textId="77777777" w:rsidR="00CF093F" w:rsidRDefault="00CF093F" w:rsidP="00CF093F">
      <w:pPr>
        <w:pStyle w:val="ListParagraph"/>
        <w:numPr>
          <w:ilvl w:val="0"/>
          <w:numId w:val="3"/>
        </w:numPr>
        <w:rPr>
          <w:lang w:bidi="en-US"/>
        </w:rPr>
      </w:pPr>
      <w:r>
        <w:rPr>
          <w:lang w:bidi="en-US"/>
        </w:rPr>
        <w:t>Sản phẩm: oxmast.productid =&gt; Hiển thị shortname của oxmast tương ứng</w:t>
      </w:r>
    </w:p>
    <w:p w14:paraId="7D2F3585" w14:textId="7EB59B7E" w:rsidR="00CF093F" w:rsidRDefault="00CF093F" w:rsidP="00CF093F">
      <w:pPr>
        <w:pStyle w:val="ListParagraph"/>
        <w:numPr>
          <w:ilvl w:val="0"/>
          <w:numId w:val="3"/>
        </w:numPr>
        <w:rPr>
          <w:lang w:bidi="en-US"/>
        </w:rPr>
      </w:pPr>
      <w:r>
        <w:rPr>
          <w:lang w:bidi="en-US"/>
        </w:rPr>
        <w:t>Khách hàng: sereqclose.acctno =&gt; Hiển thị cfmast.custodycd-fullname</w:t>
      </w:r>
    </w:p>
    <w:p w14:paraId="04291132" w14:textId="77777777" w:rsidR="00CF093F" w:rsidRDefault="00CF093F" w:rsidP="00CF093F">
      <w:pPr>
        <w:pStyle w:val="ListParagraph"/>
        <w:numPr>
          <w:ilvl w:val="0"/>
          <w:numId w:val="3"/>
        </w:numPr>
        <w:rPr>
          <w:lang w:bidi="en-US"/>
        </w:rPr>
      </w:pPr>
      <w:r>
        <w:rPr>
          <w:lang w:bidi="en-US"/>
        </w:rPr>
        <w:t>Ngày giao dịch: sereqclose.txdate</w:t>
      </w:r>
    </w:p>
    <w:p w14:paraId="36856E73" w14:textId="77777777" w:rsidR="00CF093F" w:rsidRDefault="00CF093F" w:rsidP="00CF093F">
      <w:pPr>
        <w:pStyle w:val="ListParagraph"/>
        <w:numPr>
          <w:ilvl w:val="0"/>
          <w:numId w:val="3"/>
        </w:numPr>
        <w:rPr>
          <w:lang w:bidi="en-US"/>
        </w:rPr>
      </w:pPr>
      <w:r>
        <w:rPr>
          <w:lang w:bidi="en-US"/>
        </w:rPr>
        <w:t>Trạng thái: sereqclose.status</w:t>
      </w:r>
    </w:p>
    <w:p w14:paraId="0E572DBC" w14:textId="77777777" w:rsidR="001F72D6" w:rsidRPr="001F72D6" w:rsidRDefault="001F72D6" w:rsidP="001F72D6">
      <w:pPr>
        <w:pStyle w:val="ListParagraph"/>
        <w:numPr>
          <w:ilvl w:val="0"/>
          <w:numId w:val="3"/>
        </w:numPr>
        <w:rPr>
          <w:color w:val="FF0000"/>
          <w:lang w:bidi="en-US"/>
        </w:rPr>
      </w:pPr>
      <w:r w:rsidRPr="001F72D6">
        <w:rPr>
          <w:color w:val="FF0000"/>
          <w:lang w:bidi="en-US"/>
        </w:rPr>
        <w:t>Trạng thái phê duyệt TTKD: sereqclose.ttkd_profile_stat (Chỉ hiển thị cột này nếu SYSVAR. TTKD_APPROVE_BUY = Y)</w:t>
      </w:r>
    </w:p>
    <w:p w14:paraId="41824058" w14:textId="77777777" w:rsidR="001F72D6" w:rsidRPr="001F72D6" w:rsidRDefault="001F72D6" w:rsidP="001F72D6">
      <w:pPr>
        <w:pStyle w:val="ListParagraph"/>
        <w:numPr>
          <w:ilvl w:val="0"/>
          <w:numId w:val="3"/>
        </w:numPr>
        <w:rPr>
          <w:color w:val="FF0000"/>
          <w:lang w:bidi="en-US"/>
        </w:rPr>
      </w:pPr>
      <w:r w:rsidRPr="001F72D6">
        <w:rPr>
          <w:color w:val="FF0000"/>
          <w:lang w:bidi="en-US"/>
        </w:rPr>
        <w:t>Trạng thái phê duyệt BKS: sereqclose.bks_profile_stat (Chỉ hiển thị cột này nếu SYSVAR. BKS_APPROVE_BUY = Y)</w:t>
      </w:r>
    </w:p>
    <w:p w14:paraId="37EB0FF7" w14:textId="77777777" w:rsidR="00CF093F" w:rsidRDefault="00CF093F" w:rsidP="00CF093F">
      <w:pPr>
        <w:pStyle w:val="ListParagraph"/>
        <w:numPr>
          <w:ilvl w:val="0"/>
          <w:numId w:val="3"/>
        </w:numPr>
        <w:rPr>
          <w:lang w:bidi="en-US"/>
        </w:rPr>
      </w:pPr>
      <w:r>
        <w:rPr>
          <w:lang w:bidi="en-US"/>
        </w:rPr>
        <w:t>Số lượng: sereqclose.execqtty</w:t>
      </w:r>
    </w:p>
    <w:p w14:paraId="4FD03692" w14:textId="77777777" w:rsidR="00CF093F" w:rsidRDefault="00CF093F" w:rsidP="00CF093F">
      <w:pPr>
        <w:pStyle w:val="ListParagraph"/>
        <w:numPr>
          <w:ilvl w:val="0"/>
          <w:numId w:val="3"/>
        </w:numPr>
        <w:rPr>
          <w:lang w:bidi="en-US"/>
        </w:rPr>
      </w:pPr>
      <w:r>
        <w:rPr>
          <w:lang w:bidi="en-US"/>
        </w:rPr>
        <w:t>Giá: sereqclose.price</w:t>
      </w:r>
    </w:p>
    <w:p w14:paraId="01CA4F97" w14:textId="77777777" w:rsidR="00CF093F" w:rsidRDefault="00CF093F" w:rsidP="00CF093F">
      <w:pPr>
        <w:pStyle w:val="ListParagraph"/>
        <w:numPr>
          <w:ilvl w:val="0"/>
          <w:numId w:val="3"/>
        </w:numPr>
        <w:rPr>
          <w:lang w:bidi="en-US"/>
        </w:rPr>
      </w:pPr>
      <w:r>
        <w:rPr>
          <w:lang w:bidi="en-US"/>
        </w:rPr>
        <w:t>Tổng mệnh giá: sereqclose.execqtty * assetdtl.parvalue</w:t>
      </w:r>
    </w:p>
    <w:p w14:paraId="495C1172" w14:textId="77777777" w:rsidR="00CF093F" w:rsidRDefault="00CF093F" w:rsidP="00CF093F">
      <w:pPr>
        <w:pStyle w:val="ListParagraph"/>
        <w:numPr>
          <w:ilvl w:val="0"/>
          <w:numId w:val="3"/>
        </w:numPr>
        <w:rPr>
          <w:lang w:bidi="en-US"/>
        </w:rPr>
      </w:pPr>
      <w:r>
        <w:rPr>
          <w:lang w:bidi="en-US"/>
        </w:rPr>
        <w:t>Phí: sereqclose.feeamt</w:t>
      </w:r>
    </w:p>
    <w:p w14:paraId="6C162817" w14:textId="77777777" w:rsidR="00CF093F" w:rsidRDefault="00CF093F" w:rsidP="00CF093F">
      <w:pPr>
        <w:pStyle w:val="ListParagraph"/>
        <w:numPr>
          <w:ilvl w:val="0"/>
          <w:numId w:val="3"/>
        </w:numPr>
        <w:rPr>
          <w:lang w:bidi="en-US"/>
        </w:rPr>
      </w:pPr>
      <w:r>
        <w:rPr>
          <w:lang w:bidi="en-US"/>
        </w:rPr>
        <w:t>Thuế: sereqclose.taxamt</w:t>
      </w:r>
    </w:p>
    <w:p w14:paraId="290CFDDB" w14:textId="77777777" w:rsidR="00CF093F" w:rsidRDefault="00CF093F" w:rsidP="00CF093F">
      <w:pPr>
        <w:pStyle w:val="ListParagraph"/>
        <w:numPr>
          <w:ilvl w:val="0"/>
          <w:numId w:val="3"/>
        </w:numPr>
        <w:rPr>
          <w:lang w:bidi="en-US"/>
        </w:rPr>
      </w:pPr>
      <w:r>
        <w:rPr>
          <w:lang w:bidi="en-US"/>
        </w:rPr>
        <w:t>Tổng thực nhận: sereqclose.price * sereqclose.qtty – sereqclose.feeamt – sereqclose.taxamt</w:t>
      </w:r>
    </w:p>
    <w:p w14:paraId="72738C01" w14:textId="77777777" w:rsidR="00CF093F" w:rsidRPr="001909DB" w:rsidRDefault="00CF093F" w:rsidP="00CF093F">
      <w:pPr>
        <w:pStyle w:val="ListParagraph"/>
        <w:numPr>
          <w:ilvl w:val="0"/>
          <w:numId w:val="3"/>
        </w:numPr>
        <w:rPr>
          <w:lang w:bidi="en-US"/>
        </w:rPr>
      </w:pPr>
      <w:r w:rsidRPr="001909DB">
        <w:rPr>
          <w:lang w:bidi="en-US"/>
        </w:rPr>
        <w:t xml:space="preserve">RM </w:t>
      </w:r>
      <w:r>
        <w:rPr>
          <w:lang w:bidi="en-US"/>
        </w:rPr>
        <w:t>HĐ SELL</w:t>
      </w:r>
      <w:r w:rsidRPr="001909DB">
        <w:rPr>
          <w:lang w:bidi="en-US"/>
        </w:rPr>
        <w:t xml:space="preserve">: join tlprofiles where tlprofiles.tlid = oxmast.idbuyer =&gt; Hiển thị tlid – tlname </w:t>
      </w:r>
    </w:p>
    <w:p w14:paraId="55CEED36" w14:textId="77777777" w:rsidR="00CF093F" w:rsidRPr="001909DB" w:rsidRDefault="00CF093F" w:rsidP="00CF093F">
      <w:pPr>
        <w:pStyle w:val="ListParagraph"/>
        <w:numPr>
          <w:ilvl w:val="0"/>
          <w:numId w:val="3"/>
        </w:numPr>
        <w:rPr>
          <w:lang w:bidi="en-US"/>
        </w:rPr>
      </w:pPr>
      <w:r w:rsidRPr="001909DB">
        <w:rPr>
          <w:lang w:bidi="en-US"/>
        </w:rPr>
        <w:t>CBQL</w:t>
      </w:r>
      <w:r>
        <w:rPr>
          <w:lang w:bidi="en-US"/>
        </w:rPr>
        <w:t xml:space="preserve"> HĐ SELL</w:t>
      </w:r>
      <w:r w:rsidRPr="001909DB">
        <w:rPr>
          <w:lang w:bidi="en-US"/>
        </w:rPr>
        <w:t xml:space="preserve">: join tlprofiles where tlprofiles.tlid = oxmast.sale_managerid =&gt; Hiển thị tlid – tlname </w:t>
      </w:r>
    </w:p>
    <w:p w14:paraId="7E6F0B5A" w14:textId="77777777" w:rsidR="00CF093F" w:rsidRPr="001909DB" w:rsidRDefault="00CF093F" w:rsidP="00CF093F">
      <w:pPr>
        <w:pStyle w:val="ListParagraph"/>
        <w:numPr>
          <w:ilvl w:val="0"/>
          <w:numId w:val="3"/>
        </w:numPr>
        <w:rPr>
          <w:lang w:bidi="en-US"/>
        </w:rPr>
      </w:pPr>
      <w:r w:rsidRPr="001909DB">
        <w:rPr>
          <w:lang w:bidi="en-US"/>
        </w:rPr>
        <w:t>CTV</w:t>
      </w:r>
      <w:r>
        <w:rPr>
          <w:lang w:bidi="en-US"/>
        </w:rPr>
        <w:t xml:space="preserve"> HĐ SELL</w:t>
      </w:r>
      <w:r w:rsidRPr="001909DB">
        <w:rPr>
          <w:lang w:bidi="en-US"/>
        </w:rPr>
        <w:t xml:space="preserve">: join collaborator where collaborator.coid = oxmast.collab_id =&gt; Hiển thị idcode – fullname </w:t>
      </w:r>
    </w:p>
    <w:p w14:paraId="5065026D" w14:textId="05137AA1" w:rsidR="00CF093F" w:rsidRDefault="00CF093F" w:rsidP="00CF093F">
      <w:pPr>
        <w:pStyle w:val="ListParagraph"/>
        <w:numPr>
          <w:ilvl w:val="0"/>
          <w:numId w:val="3"/>
        </w:numPr>
        <w:rPr>
          <w:lang w:bidi="en-US"/>
        </w:rPr>
      </w:pPr>
      <w:r w:rsidRPr="001909DB">
        <w:rPr>
          <w:lang w:bidi="en-US"/>
        </w:rPr>
        <w:t>POS</w:t>
      </w:r>
      <w:r>
        <w:rPr>
          <w:lang w:bidi="en-US"/>
        </w:rPr>
        <w:t xml:space="preserve"> HĐ SELL</w:t>
      </w:r>
      <w:r w:rsidRPr="001909DB">
        <w:rPr>
          <w:lang w:bidi="en-US"/>
        </w:rPr>
        <w:t>: join brgrp where brgrp.brid = oxmast.brid =&gt; Hiển thị brid – brname</w:t>
      </w:r>
    </w:p>
    <w:p w14:paraId="4E1ADDC0" w14:textId="77777777" w:rsidR="00CF093F" w:rsidRDefault="00CF093F" w:rsidP="00CF093F">
      <w:pPr>
        <w:pStyle w:val="ListParagraph"/>
        <w:ind w:left="1440"/>
        <w:rPr>
          <w:lang w:bidi="en-US"/>
        </w:rPr>
      </w:pPr>
    </w:p>
    <w:p w14:paraId="77B9DEFF" w14:textId="77777777" w:rsidR="00CF093F" w:rsidRDefault="00CF093F" w:rsidP="00CF093F">
      <w:pPr>
        <w:pStyle w:val="ListParagraph"/>
        <w:rPr>
          <w:lang w:bidi="en-US"/>
        </w:rPr>
      </w:pPr>
    </w:p>
    <w:p w14:paraId="30ACCB15" w14:textId="77777777" w:rsidR="00CF093F" w:rsidRDefault="00CF093F" w:rsidP="00CF093F">
      <w:pPr>
        <w:pStyle w:val="Heading5"/>
      </w:pPr>
      <w:r>
        <w:t>Điều kiện lấy dữ liệu</w:t>
      </w:r>
    </w:p>
    <w:p w14:paraId="6FF7B493" w14:textId="1017012F" w:rsidR="00CF093F" w:rsidRPr="00803769" w:rsidRDefault="00CF093F" w:rsidP="00CF093F">
      <w:pPr>
        <w:rPr>
          <w:lang w:bidi="en-US"/>
        </w:rPr>
      </w:pPr>
      <w:r>
        <w:rPr>
          <w:lang w:bidi="en-US"/>
        </w:rPr>
        <w:t xml:space="preserve">Chỉ lấy các bản ghi trong sereqclose có </w:t>
      </w:r>
      <w:r w:rsidR="00A50CFA">
        <w:rPr>
          <w:lang w:bidi="en-US"/>
        </w:rPr>
        <w:t>(</w:t>
      </w:r>
      <w:r>
        <w:rPr>
          <w:lang w:bidi="en-US"/>
        </w:rPr>
        <w:t>sereqclose</w:t>
      </w:r>
      <w:r w:rsidR="001F72D6">
        <w:rPr>
          <w:lang w:bidi="en-US"/>
        </w:rPr>
        <w:t>.</w:t>
      </w:r>
      <w:r w:rsidR="00A50CFA">
        <w:rPr>
          <w:noProof/>
        </w:rPr>
        <w:t>status = ‘A’ or (</w:t>
      </w:r>
      <w:r w:rsidR="00A50CFA">
        <w:rPr>
          <w:lang w:bidi="en-US"/>
        </w:rPr>
        <w:t>sereqclose</w:t>
      </w:r>
      <w:r w:rsidR="00A50CFA">
        <w:rPr>
          <w:noProof/>
        </w:rPr>
        <w:t>.status = ‘S’ and (</w:t>
      </w:r>
      <w:r w:rsidR="00A50CFA">
        <w:rPr>
          <w:lang w:bidi="en-US"/>
        </w:rPr>
        <w:t>sereqclose</w:t>
      </w:r>
      <w:r w:rsidR="00A50CFA">
        <w:rPr>
          <w:noProof/>
        </w:rPr>
        <w:t xml:space="preserve">.ttkd_profile_stat = ‘U’ or </w:t>
      </w:r>
      <w:r w:rsidR="00A50CFA">
        <w:rPr>
          <w:lang w:bidi="en-US"/>
        </w:rPr>
        <w:t>sereqclose</w:t>
      </w:r>
      <w:r w:rsidR="00A50CFA">
        <w:rPr>
          <w:noProof/>
        </w:rPr>
        <w:t xml:space="preserve">.bks_profile_stat = ‘U’) )) </w:t>
      </w:r>
      <w:r>
        <w:rPr>
          <w:lang w:bidi="en-US"/>
        </w:rPr>
        <w:t>inner join profilemanager theo confirmno &amp; oxtype = ‘B’ có status = ‘P’.</w:t>
      </w:r>
    </w:p>
    <w:p w14:paraId="0CD76457" w14:textId="77777777" w:rsidR="00CF093F" w:rsidRPr="00803769" w:rsidRDefault="00CF093F" w:rsidP="00CF093F">
      <w:pPr>
        <w:pStyle w:val="Heading4"/>
      </w:pPr>
      <w:bookmarkStart w:id="1577" w:name="_Toc78535616"/>
      <w:r>
        <w:lastRenderedPageBreak/>
        <w:t>Popup thực hiện</w:t>
      </w:r>
      <w:bookmarkEnd w:id="1577"/>
    </w:p>
    <w:p w14:paraId="3E3117AD" w14:textId="77777777" w:rsidR="00CF093F" w:rsidRDefault="00CF093F" w:rsidP="00CF093F">
      <w:pPr>
        <w:pStyle w:val="Heading5"/>
      </w:pPr>
      <w:r>
        <w:t>Mô tả giao diện</w:t>
      </w:r>
    </w:p>
    <w:p w14:paraId="7C6618EB" w14:textId="46A5F925" w:rsidR="00CF093F" w:rsidRDefault="0027164B" w:rsidP="00CF093F">
      <w:r>
        <w:object w:dxaOrig="12870" w:dyaOrig="9090" w14:anchorId="5FE3F11E">
          <v:shape id="_x0000_i1036" type="#_x0000_t75" style="width:483.45pt;height:340.3pt" o:ole="">
            <v:imagedata r:id="rId38" o:title=""/>
          </v:shape>
          <o:OLEObject Type="Embed" ProgID="Visio.Drawing.15" ShapeID="_x0000_i1036" DrawAspect="Content" ObjectID="_1692538955" r:id="rId39"/>
        </w:object>
      </w:r>
    </w:p>
    <w:p w14:paraId="67BAC35E" w14:textId="3B681C48" w:rsidR="00DB15B4" w:rsidRPr="00DB15B4" w:rsidRDefault="00DB15B4" w:rsidP="00DB15B4">
      <w:pPr>
        <w:pStyle w:val="ListParagraph"/>
        <w:numPr>
          <w:ilvl w:val="0"/>
          <w:numId w:val="3"/>
        </w:numPr>
        <w:rPr>
          <w:b/>
          <w:lang w:bidi="en-US"/>
        </w:rPr>
      </w:pPr>
      <w:r w:rsidRPr="00DB15B4">
        <w:rPr>
          <w:b/>
          <w:lang w:bidi="en-US"/>
        </w:rPr>
        <w:t>Button Từ chối chỉ hiển thị nếu sereqclose.status = ‘A’</w:t>
      </w:r>
    </w:p>
    <w:p w14:paraId="6AEB350C" w14:textId="05B5F21E" w:rsidR="00DB15B4" w:rsidRPr="0057180D" w:rsidRDefault="00DB15B4" w:rsidP="00DB15B4">
      <w:pPr>
        <w:pStyle w:val="ListParagraph"/>
        <w:numPr>
          <w:ilvl w:val="0"/>
          <w:numId w:val="3"/>
        </w:numPr>
        <w:rPr>
          <w:lang w:bidi="en-US"/>
        </w:rPr>
      </w:pPr>
      <w:r w:rsidRPr="0057180D">
        <w:rPr>
          <w:lang w:bidi="en-US"/>
        </w:rPr>
        <w:t>Trạng thái phê duyệt TTKD: Lấy và hiển thị theo grid</w:t>
      </w:r>
      <w:r>
        <w:rPr>
          <w:lang w:bidi="en-US"/>
        </w:rPr>
        <w:t xml:space="preserve"> (Chỉ hiển thị nếu SYSVAR.TTKD_APPROVE_BUY = ‘Y’</w:t>
      </w:r>
    </w:p>
    <w:p w14:paraId="73D6DDBD" w14:textId="4D7FFEF8" w:rsidR="00CF093F" w:rsidRDefault="00DB15B4" w:rsidP="00DB15B4">
      <w:pPr>
        <w:pStyle w:val="ListParagraph"/>
        <w:numPr>
          <w:ilvl w:val="0"/>
          <w:numId w:val="3"/>
        </w:numPr>
      </w:pPr>
      <w:r w:rsidRPr="0057180D">
        <w:rPr>
          <w:lang w:bidi="en-US"/>
        </w:rPr>
        <w:t>Lý do của TTKD: Lấy và hiển thị theo grid</w:t>
      </w:r>
      <w:r>
        <w:rPr>
          <w:lang w:bidi="en-US"/>
        </w:rPr>
        <w:t xml:space="preserve"> (Chỉ hiển thị nếu SYSVAR.TTKD_APPROVE_BUY = ‘Y’</w:t>
      </w:r>
    </w:p>
    <w:p w14:paraId="7A4FBB4C" w14:textId="42426DF6" w:rsidR="00DB15B4" w:rsidRPr="0057180D" w:rsidRDefault="00DB15B4" w:rsidP="00DB15B4">
      <w:pPr>
        <w:pStyle w:val="ListParagraph"/>
        <w:numPr>
          <w:ilvl w:val="0"/>
          <w:numId w:val="3"/>
        </w:numPr>
        <w:rPr>
          <w:lang w:bidi="en-US"/>
        </w:rPr>
      </w:pPr>
      <w:r w:rsidRPr="0057180D">
        <w:rPr>
          <w:lang w:bidi="en-US"/>
        </w:rPr>
        <w:t xml:space="preserve">Trạng thái phê duyệt </w:t>
      </w:r>
      <w:r>
        <w:rPr>
          <w:lang w:bidi="en-US"/>
        </w:rPr>
        <w:t>BKS</w:t>
      </w:r>
      <w:r w:rsidRPr="0057180D">
        <w:rPr>
          <w:lang w:bidi="en-US"/>
        </w:rPr>
        <w:t>: Lấy và hiển thị theo grid</w:t>
      </w:r>
      <w:r>
        <w:rPr>
          <w:lang w:bidi="en-US"/>
        </w:rPr>
        <w:t xml:space="preserve"> (Chỉ hiển thị nếu SYSVAR.TTKD_APPROVE_BUY = ‘Y’</w:t>
      </w:r>
    </w:p>
    <w:p w14:paraId="43143C07" w14:textId="42FFBB21" w:rsidR="00DB15B4" w:rsidRDefault="00DB15B4" w:rsidP="00DB15B4">
      <w:pPr>
        <w:pStyle w:val="ListParagraph"/>
        <w:numPr>
          <w:ilvl w:val="0"/>
          <w:numId w:val="3"/>
        </w:numPr>
      </w:pPr>
      <w:r w:rsidRPr="0057180D">
        <w:rPr>
          <w:lang w:bidi="en-US"/>
        </w:rPr>
        <w:t xml:space="preserve">Lý do của </w:t>
      </w:r>
      <w:r>
        <w:rPr>
          <w:lang w:bidi="en-US"/>
        </w:rPr>
        <w:t>BKS</w:t>
      </w:r>
      <w:r w:rsidRPr="0057180D">
        <w:rPr>
          <w:lang w:bidi="en-US"/>
        </w:rPr>
        <w:t>: Lấy và hiển thị theo grid</w:t>
      </w:r>
      <w:r>
        <w:rPr>
          <w:lang w:bidi="en-US"/>
        </w:rPr>
        <w:t xml:space="preserve"> (Chỉ hiển thị nếu SYSVAR.TTKD_APPROVE_BUY = ‘Y’</w:t>
      </w:r>
    </w:p>
    <w:p w14:paraId="15058AEE" w14:textId="77777777" w:rsidR="00CF093F" w:rsidRDefault="00CF093F" w:rsidP="00CF093F">
      <w:pPr>
        <w:pStyle w:val="ListParagraph"/>
        <w:numPr>
          <w:ilvl w:val="0"/>
          <w:numId w:val="3"/>
        </w:numPr>
        <w:rPr>
          <w:lang w:bidi="en-US"/>
        </w:rPr>
      </w:pPr>
      <w:r w:rsidRPr="00951625">
        <w:rPr>
          <w:lang w:bidi="en-US"/>
        </w:rPr>
        <w:t>Nội dung chi tiết lệnh</w:t>
      </w:r>
    </w:p>
    <w:p w14:paraId="58FBB559" w14:textId="77777777" w:rsidR="00CF093F" w:rsidRPr="00CF093F" w:rsidRDefault="00CF093F" w:rsidP="00CF093F">
      <w:pPr>
        <w:pStyle w:val="ListParagraph"/>
        <w:numPr>
          <w:ilvl w:val="1"/>
          <w:numId w:val="3"/>
        </w:numPr>
        <w:spacing w:before="120" w:after="120" w:line="276" w:lineRule="auto"/>
        <w:jc w:val="both"/>
        <w:rPr>
          <w:lang w:bidi="en-US"/>
        </w:rPr>
      </w:pPr>
      <w:r w:rsidRPr="00535789">
        <w:rPr>
          <w:lang w:bidi="en-US"/>
        </w:rPr>
        <w:t>Số hiệu lệnh SELL: Lấy từ grid</w:t>
      </w:r>
    </w:p>
    <w:p w14:paraId="4B690421" w14:textId="77777777" w:rsidR="00CF093F" w:rsidRPr="00CF093F" w:rsidRDefault="00CF093F" w:rsidP="00CF093F">
      <w:pPr>
        <w:pStyle w:val="ListParagraph"/>
        <w:numPr>
          <w:ilvl w:val="1"/>
          <w:numId w:val="3"/>
        </w:numPr>
        <w:spacing w:before="120" w:after="120" w:line="276" w:lineRule="auto"/>
        <w:jc w:val="both"/>
        <w:rPr>
          <w:lang w:bidi="en-US"/>
        </w:rPr>
      </w:pPr>
      <w:r w:rsidRPr="00535789">
        <w:rPr>
          <w:lang w:bidi="en-US"/>
        </w:rPr>
        <w:t>Số hiệu lệnh BUY: Lấy từ grid</w:t>
      </w:r>
    </w:p>
    <w:p w14:paraId="16D035F1" w14:textId="77777777" w:rsidR="00CF093F" w:rsidRPr="00CF093F" w:rsidRDefault="00CF093F" w:rsidP="00CF093F">
      <w:pPr>
        <w:pStyle w:val="ListParagraph"/>
        <w:numPr>
          <w:ilvl w:val="1"/>
          <w:numId w:val="3"/>
        </w:numPr>
        <w:spacing w:before="120" w:after="120" w:line="276" w:lineRule="auto"/>
        <w:jc w:val="both"/>
        <w:rPr>
          <w:lang w:bidi="en-US"/>
        </w:rPr>
      </w:pPr>
      <w:r w:rsidRPr="00535789">
        <w:rPr>
          <w:lang w:bidi="en-US"/>
        </w:rPr>
        <w:t>Số hợp đồng BUY: Lấy từ grid</w:t>
      </w:r>
    </w:p>
    <w:p w14:paraId="4CB20AC2" w14:textId="2BB7510F" w:rsidR="00CF093F" w:rsidRDefault="00CF093F" w:rsidP="00CF093F">
      <w:pPr>
        <w:pStyle w:val="ListParagraph"/>
        <w:numPr>
          <w:ilvl w:val="1"/>
          <w:numId w:val="3"/>
        </w:numPr>
        <w:spacing w:before="120" w:after="120" w:line="276" w:lineRule="auto"/>
        <w:jc w:val="both"/>
        <w:rPr>
          <w:lang w:bidi="en-US"/>
        </w:rPr>
      </w:pPr>
      <w:r>
        <w:rPr>
          <w:lang w:bidi="en-US"/>
        </w:rPr>
        <w:t>Mã trái phiếu</w:t>
      </w:r>
      <w:r w:rsidRPr="00535789">
        <w:rPr>
          <w:lang w:bidi="en-US"/>
        </w:rPr>
        <w:t>: Lấy từ grid</w:t>
      </w:r>
    </w:p>
    <w:p w14:paraId="2D270968" w14:textId="38A4051E" w:rsidR="00510269" w:rsidRPr="00CF093F" w:rsidRDefault="00404704" w:rsidP="00CF093F">
      <w:pPr>
        <w:pStyle w:val="ListParagraph"/>
        <w:numPr>
          <w:ilvl w:val="1"/>
          <w:numId w:val="3"/>
        </w:numPr>
        <w:spacing w:before="120" w:after="120" w:line="276" w:lineRule="auto"/>
        <w:jc w:val="both"/>
        <w:rPr>
          <w:lang w:bidi="en-US"/>
        </w:rPr>
      </w:pPr>
      <w:r>
        <w:rPr>
          <w:lang w:bidi="en-US"/>
        </w:rPr>
        <w:t>Trái phiếu NY: Lấy từ grid</w:t>
      </w:r>
    </w:p>
    <w:p w14:paraId="655394C2" w14:textId="77777777" w:rsidR="00CF093F" w:rsidRPr="00CF093F" w:rsidRDefault="00CF093F" w:rsidP="00CF093F">
      <w:pPr>
        <w:pStyle w:val="ListParagraph"/>
        <w:numPr>
          <w:ilvl w:val="1"/>
          <w:numId w:val="3"/>
        </w:numPr>
        <w:spacing w:before="120" w:after="120" w:line="276" w:lineRule="auto"/>
        <w:jc w:val="both"/>
        <w:rPr>
          <w:lang w:bidi="en-US"/>
        </w:rPr>
      </w:pPr>
      <w:r w:rsidRPr="00B073F5">
        <w:rPr>
          <w:lang w:bidi="en-US"/>
        </w:rPr>
        <w:t>Mã sản phẩm</w:t>
      </w:r>
      <w:r>
        <w:rPr>
          <w:lang w:bidi="en-US"/>
        </w:rPr>
        <w:t>: Lấy từ grid</w:t>
      </w:r>
    </w:p>
    <w:p w14:paraId="527EBFFA" w14:textId="77777777" w:rsidR="00CF093F" w:rsidRPr="00CF093F" w:rsidRDefault="00CF093F" w:rsidP="00CF093F">
      <w:pPr>
        <w:pStyle w:val="ListParagraph"/>
        <w:numPr>
          <w:ilvl w:val="1"/>
          <w:numId w:val="3"/>
        </w:numPr>
        <w:spacing w:before="120" w:after="120" w:line="276" w:lineRule="auto"/>
        <w:jc w:val="both"/>
        <w:rPr>
          <w:lang w:bidi="en-US"/>
        </w:rPr>
      </w:pPr>
      <w:r>
        <w:rPr>
          <w:lang w:bidi="en-US"/>
        </w:rPr>
        <w:t>Ngày mua lần đầu: Lấy từ grid</w:t>
      </w:r>
    </w:p>
    <w:p w14:paraId="6397AA11" w14:textId="77777777" w:rsidR="00CF093F" w:rsidRPr="00CF093F" w:rsidRDefault="00CF093F" w:rsidP="00CF093F">
      <w:pPr>
        <w:pStyle w:val="ListParagraph"/>
        <w:numPr>
          <w:ilvl w:val="1"/>
          <w:numId w:val="3"/>
        </w:numPr>
        <w:spacing w:before="120" w:after="120" w:line="276" w:lineRule="auto"/>
        <w:jc w:val="both"/>
        <w:rPr>
          <w:lang w:bidi="en-US"/>
        </w:rPr>
      </w:pPr>
      <w:r w:rsidRPr="00B073F5">
        <w:rPr>
          <w:lang w:bidi="en-US"/>
        </w:rPr>
        <w:t xml:space="preserve">Ngày </w:t>
      </w:r>
      <w:r>
        <w:rPr>
          <w:lang w:bidi="en-US"/>
        </w:rPr>
        <w:t>yêu cầu tất toán: Lấy từ grid</w:t>
      </w:r>
    </w:p>
    <w:p w14:paraId="4C643C9F" w14:textId="4128EE8E" w:rsidR="00CF093F" w:rsidRPr="00CF093F" w:rsidRDefault="00CF093F" w:rsidP="00CF093F">
      <w:pPr>
        <w:pStyle w:val="ListParagraph"/>
        <w:numPr>
          <w:ilvl w:val="1"/>
          <w:numId w:val="3"/>
        </w:numPr>
        <w:spacing w:before="120" w:after="120" w:line="276" w:lineRule="auto"/>
        <w:jc w:val="both"/>
        <w:rPr>
          <w:lang w:bidi="en-US"/>
        </w:rPr>
      </w:pPr>
      <w:r>
        <w:rPr>
          <w:lang w:bidi="en-US"/>
        </w:rPr>
        <w:t>POS HĐ SELL: Lấy từ grid</w:t>
      </w:r>
    </w:p>
    <w:p w14:paraId="3C766F90" w14:textId="50499A75" w:rsidR="00CF093F" w:rsidRPr="00CF093F" w:rsidRDefault="00CF093F" w:rsidP="00CF093F">
      <w:pPr>
        <w:pStyle w:val="ListParagraph"/>
        <w:numPr>
          <w:ilvl w:val="1"/>
          <w:numId w:val="3"/>
        </w:numPr>
        <w:spacing w:before="120" w:after="120" w:line="276" w:lineRule="auto"/>
        <w:jc w:val="both"/>
        <w:rPr>
          <w:lang w:bidi="en-US"/>
        </w:rPr>
      </w:pPr>
      <w:r>
        <w:rPr>
          <w:lang w:bidi="en-US"/>
        </w:rPr>
        <w:t xml:space="preserve">RM </w:t>
      </w:r>
      <w:r w:rsidR="00404704">
        <w:rPr>
          <w:lang w:bidi="en-US"/>
        </w:rPr>
        <w:t>HĐ SELL</w:t>
      </w:r>
      <w:r>
        <w:rPr>
          <w:lang w:bidi="en-US"/>
        </w:rPr>
        <w:t>: Lấy từ grid</w:t>
      </w:r>
    </w:p>
    <w:p w14:paraId="26A2ABF3" w14:textId="32B76CB2" w:rsidR="00CF093F" w:rsidRPr="00CF093F" w:rsidRDefault="00CF093F" w:rsidP="00CF093F">
      <w:pPr>
        <w:pStyle w:val="ListParagraph"/>
        <w:numPr>
          <w:ilvl w:val="1"/>
          <w:numId w:val="3"/>
        </w:numPr>
        <w:spacing w:before="120" w:after="120" w:line="276" w:lineRule="auto"/>
        <w:jc w:val="both"/>
        <w:rPr>
          <w:lang w:bidi="en-US"/>
        </w:rPr>
      </w:pPr>
      <w:r>
        <w:rPr>
          <w:lang w:bidi="en-US"/>
        </w:rPr>
        <w:t>CBQL</w:t>
      </w:r>
      <w:r w:rsidR="00404704">
        <w:rPr>
          <w:lang w:bidi="en-US"/>
        </w:rPr>
        <w:t xml:space="preserve"> HĐ SELL</w:t>
      </w:r>
      <w:r>
        <w:rPr>
          <w:lang w:bidi="en-US"/>
        </w:rPr>
        <w:t>: Lấy từ grid</w:t>
      </w:r>
    </w:p>
    <w:p w14:paraId="49AB4B70" w14:textId="41D1BB9C" w:rsidR="00CF093F" w:rsidRPr="00CF093F" w:rsidRDefault="00CF093F" w:rsidP="00CF093F">
      <w:pPr>
        <w:pStyle w:val="ListParagraph"/>
        <w:numPr>
          <w:ilvl w:val="1"/>
          <w:numId w:val="3"/>
        </w:numPr>
        <w:spacing w:before="120" w:after="120" w:line="276" w:lineRule="auto"/>
        <w:jc w:val="both"/>
        <w:rPr>
          <w:lang w:bidi="en-US"/>
        </w:rPr>
      </w:pPr>
      <w:r>
        <w:rPr>
          <w:lang w:bidi="en-US"/>
        </w:rPr>
        <w:t>CTV</w:t>
      </w:r>
      <w:r w:rsidR="00404704">
        <w:rPr>
          <w:lang w:bidi="en-US"/>
        </w:rPr>
        <w:t xml:space="preserve"> HĐ SELL</w:t>
      </w:r>
      <w:r>
        <w:rPr>
          <w:lang w:bidi="en-US"/>
        </w:rPr>
        <w:t>: Lấy từ grid</w:t>
      </w:r>
    </w:p>
    <w:p w14:paraId="4B79F070" w14:textId="77777777" w:rsidR="00CF093F" w:rsidRPr="00CF093F" w:rsidRDefault="00CF093F" w:rsidP="00CF093F">
      <w:pPr>
        <w:pStyle w:val="ListParagraph"/>
        <w:numPr>
          <w:ilvl w:val="1"/>
          <w:numId w:val="3"/>
        </w:numPr>
        <w:spacing w:before="120" w:after="120" w:line="276" w:lineRule="auto"/>
        <w:jc w:val="both"/>
        <w:rPr>
          <w:lang w:bidi="en-US"/>
        </w:rPr>
      </w:pPr>
      <w:r>
        <w:rPr>
          <w:lang w:bidi="en-US"/>
        </w:rPr>
        <w:t>CIF khách hàng: hiển thị cfmast.custodycd theo sereqclose.acctno</w:t>
      </w:r>
    </w:p>
    <w:p w14:paraId="2009CFFB" w14:textId="77777777" w:rsidR="00CF093F" w:rsidRPr="00CF093F" w:rsidRDefault="00CF093F" w:rsidP="00CF093F">
      <w:pPr>
        <w:pStyle w:val="ListParagraph"/>
        <w:numPr>
          <w:ilvl w:val="1"/>
          <w:numId w:val="3"/>
        </w:numPr>
        <w:spacing w:before="120" w:after="120" w:line="276" w:lineRule="auto"/>
        <w:jc w:val="both"/>
        <w:rPr>
          <w:lang w:bidi="en-US"/>
        </w:rPr>
      </w:pPr>
      <w:r w:rsidRPr="00B073F5">
        <w:rPr>
          <w:lang w:bidi="en-US"/>
        </w:rPr>
        <w:lastRenderedPageBreak/>
        <w:t>Họ tên khách hàng</w:t>
      </w:r>
      <w:r>
        <w:rPr>
          <w:lang w:bidi="en-US"/>
        </w:rPr>
        <w:t>: hiển thị cfmast.fullname theo sereqclose.acctno</w:t>
      </w:r>
    </w:p>
    <w:p w14:paraId="337C9B1D" w14:textId="77777777" w:rsidR="00CF093F" w:rsidRPr="00CF093F" w:rsidRDefault="00CF093F" w:rsidP="00CF093F">
      <w:pPr>
        <w:pStyle w:val="ListParagraph"/>
        <w:numPr>
          <w:ilvl w:val="1"/>
          <w:numId w:val="3"/>
        </w:numPr>
        <w:spacing w:before="120" w:after="120" w:line="276" w:lineRule="auto"/>
        <w:jc w:val="both"/>
        <w:rPr>
          <w:lang w:bidi="en-US"/>
        </w:rPr>
      </w:pPr>
      <w:r w:rsidRPr="00B073F5">
        <w:rPr>
          <w:lang w:bidi="en-US"/>
        </w:rPr>
        <w:t>CMND/CCCD</w:t>
      </w:r>
      <w:r>
        <w:rPr>
          <w:lang w:bidi="en-US"/>
        </w:rPr>
        <w:t>: hiển thị cfmast.idcode theo sereqclose.acctno</w:t>
      </w:r>
    </w:p>
    <w:p w14:paraId="4E577396" w14:textId="77777777" w:rsidR="00CF093F" w:rsidRPr="00CF093F" w:rsidRDefault="00CF093F" w:rsidP="00CF093F">
      <w:pPr>
        <w:pStyle w:val="ListParagraph"/>
        <w:numPr>
          <w:ilvl w:val="1"/>
          <w:numId w:val="3"/>
        </w:numPr>
        <w:spacing w:before="120" w:after="120" w:line="276" w:lineRule="auto"/>
        <w:jc w:val="both"/>
        <w:rPr>
          <w:lang w:bidi="en-US"/>
        </w:rPr>
      </w:pPr>
      <w:r w:rsidRPr="00B073F5">
        <w:rPr>
          <w:lang w:bidi="en-US"/>
        </w:rPr>
        <w:t>Ngày cấp</w:t>
      </w:r>
      <w:r>
        <w:rPr>
          <w:lang w:bidi="en-US"/>
        </w:rPr>
        <w:t>: hiển thị cfmast.iddate theo sereqclose.acctno</w:t>
      </w:r>
    </w:p>
    <w:p w14:paraId="0BFA2959" w14:textId="77777777" w:rsidR="00CF093F" w:rsidRPr="00CF093F" w:rsidRDefault="00CF093F" w:rsidP="00CF093F">
      <w:pPr>
        <w:pStyle w:val="ListParagraph"/>
        <w:numPr>
          <w:ilvl w:val="1"/>
          <w:numId w:val="3"/>
        </w:numPr>
        <w:spacing w:before="120" w:after="120" w:line="276" w:lineRule="auto"/>
        <w:jc w:val="both"/>
        <w:rPr>
          <w:lang w:bidi="en-US"/>
        </w:rPr>
      </w:pPr>
      <w:r w:rsidRPr="00B073F5">
        <w:rPr>
          <w:lang w:bidi="en-US"/>
        </w:rPr>
        <w:t>Nơi cấp</w:t>
      </w:r>
      <w:r>
        <w:rPr>
          <w:lang w:bidi="en-US"/>
        </w:rPr>
        <w:t>: hiển thị cfmast.idplace theo sereqclose.acctno</w:t>
      </w:r>
    </w:p>
    <w:p w14:paraId="1710E55F" w14:textId="77777777" w:rsidR="00CF093F" w:rsidRPr="00CF093F" w:rsidRDefault="00CF093F" w:rsidP="00CF093F">
      <w:pPr>
        <w:pStyle w:val="ListParagraph"/>
        <w:numPr>
          <w:ilvl w:val="1"/>
          <w:numId w:val="3"/>
        </w:numPr>
        <w:spacing w:before="120" w:after="120" w:line="276" w:lineRule="auto"/>
        <w:jc w:val="both"/>
        <w:rPr>
          <w:lang w:bidi="en-US"/>
        </w:rPr>
      </w:pPr>
      <w:r w:rsidRPr="00B073F5">
        <w:rPr>
          <w:lang w:bidi="en-US"/>
        </w:rPr>
        <w:t>Địa chỉ</w:t>
      </w:r>
      <w:r>
        <w:rPr>
          <w:lang w:bidi="en-US"/>
        </w:rPr>
        <w:t>: hiển thị cfmast.regaddress theo sereqclose.acctno</w:t>
      </w:r>
    </w:p>
    <w:p w14:paraId="7E3C1D2A" w14:textId="77777777" w:rsidR="00CF093F" w:rsidRPr="00CF093F" w:rsidRDefault="00CF093F" w:rsidP="00CF093F">
      <w:pPr>
        <w:pStyle w:val="ListParagraph"/>
        <w:numPr>
          <w:ilvl w:val="1"/>
          <w:numId w:val="3"/>
        </w:numPr>
        <w:spacing w:before="120" w:after="120" w:line="276" w:lineRule="auto"/>
        <w:jc w:val="both"/>
        <w:rPr>
          <w:lang w:bidi="en-US"/>
        </w:rPr>
      </w:pPr>
      <w:r w:rsidRPr="00B073F5">
        <w:rPr>
          <w:lang w:bidi="en-US"/>
        </w:rPr>
        <w:t>Số điện thoại</w:t>
      </w:r>
      <w:r>
        <w:rPr>
          <w:lang w:bidi="en-US"/>
        </w:rPr>
        <w:t>: hiển thị cfmast.mobile theo sereqclose.acctno</w:t>
      </w:r>
    </w:p>
    <w:p w14:paraId="6337C22D" w14:textId="77777777" w:rsidR="00CF093F" w:rsidRPr="008825CE" w:rsidRDefault="00CF093F" w:rsidP="00CF093F">
      <w:pPr>
        <w:pStyle w:val="ListParagraph"/>
        <w:numPr>
          <w:ilvl w:val="1"/>
          <w:numId w:val="3"/>
        </w:numPr>
        <w:spacing w:before="120" w:after="120" w:line="276" w:lineRule="auto"/>
        <w:jc w:val="both"/>
        <w:rPr>
          <w:lang w:bidi="en-US"/>
        </w:rPr>
      </w:pPr>
      <w:r w:rsidRPr="008825CE">
        <w:rPr>
          <w:lang w:bidi="en-US"/>
        </w:rPr>
        <w:t>Số</w:t>
      </w:r>
      <w:r>
        <w:rPr>
          <w:lang w:bidi="en-US"/>
        </w:rPr>
        <w:t xml:space="preserve"> lượng TP tồn của HĐ SELL trước tất toán: = oxmast.execqtty – (tính tổng quantity của các bản ghi trong sereqclose  có status &lt;&gt; ‘R’ &amp; ngày giờ giao dịch trong sereqclose lấy được trước ngày giờ giao dịch của yêu cầu tất toán hiện tại) - (tính tổng execqtty của các bản ghi trong oxmast có trường buyconfirmno = sereqclose.orgconfirmno của yêu cầu hiện tại &amp; oxmast.status &lt;&gt; ‘R’ &amp; ngày giờ giao dịch trong oxmast lấy được trước ngày giờ giao dịch của yêu cầu tất toán hiện tại) </w:t>
      </w:r>
    </w:p>
    <w:p w14:paraId="6D21242B" w14:textId="77777777" w:rsidR="00CF093F" w:rsidRPr="00CF093F" w:rsidRDefault="00CF093F" w:rsidP="00CF093F">
      <w:pPr>
        <w:pStyle w:val="ListParagraph"/>
        <w:numPr>
          <w:ilvl w:val="1"/>
          <w:numId w:val="3"/>
        </w:numPr>
        <w:spacing w:before="120" w:after="120" w:line="276" w:lineRule="auto"/>
        <w:jc w:val="both"/>
        <w:rPr>
          <w:lang w:bidi="en-US"/>
        </w:rPr>
      </w:pPr>
      <w:r w:rsidRPr="00B073F5">
        <w:rPr>
          <w:lang w:bidi="en-US"/>
        </w:rPr>
        <w:t xml:space="preserve">Số lượng </w:t>
      </w:r>
      <w:r>
        <w:rPr>
          <w:lang w:bidi="en-US"/>
        </w:rPr>
        <w:t>tất toán: Lấy từ grid</w:t>
      </w:r>
    </w:p>
    <w:p w14:paraId="2B756E13" w14:textId="77777777" w:rsidR="00CF093F" w:rsidRPr="00CF093F" w:rsidRDefault="00CF093F" w:rsidP="00CF093F">
      <w:pPr>
        <w:pStyle w:val="ListParagraph"/>
        <w:numPr>
          <w:ilvl w:val="1"/>
          <w:numId w:val="3"/>
        </w:numPr>
        <w:spacing w:before="120" w:after="120" w:line="276" w:lineRule="auto"/>
        <w:jc w:val="both"/>
        <w:rPr>
          <w:lang w:bidi="en-US"/>
        </w:rPr>
      </w:pPr>
      <w:r w:rsidRPr="00B073F5">
        <w:rPr>
          <w:lang w:bidi="en-US"/>
        </w:rPr>
        <w:t xml:space="preserve">Giá </w:t>
      </w:r>
      <w:r>
        <w:rPr>
          <w:lang w:bidi="en-US"/>
        </w:rPr>
        <w:t>tất toán: Lấy từ grid</w:t>
      </w:r>
    </w:p>
    <w:p w14:paraId="530C8A78" w14:textId="77777777" w:rsidR="00CF093F" w:rsidRDefault="00CF093F" w:rsidP="00CF093F">
      <w:pPr>
        <w:pStyle w:val="ListParagraph"/>
        <w:numPr>
          <w:ilvl w:val="1"/>
          <w:numId w:val="3"/>
        </w:numPr>
        <w:spacing w:before="120" w:after="120" w:line="276" w:lineRule="auto"/>
        <w:jc w:val="both"/>
        <w:rPr>
          <w:lang w:bidi="en-US"/>
        </w:rPr>
      </w:pPr>
      <w:r>
        <w:rPr>
          <w:lang w:bidi="en-US"/>
        </w:rPr>
        <w:t>Tổng phí: Lấy từ grid</w:t>
      </w:r>
    </w:p>
    <w:p w14:paraId="232906F2" w14:textId="77777777" w:rsidR="00CF093F" w:rsidRDefault="00CF093F" w:rsidP="00CF093F">
      <w:pPr>
        <w:pStyle w:val="ListParagraph"/>
        <w:numPr>
          <w:ilvl w:val="1"/>
          <w:numId w:val="3"/>
        </w:numPr>
        <w:spacing w:before="120" w:after="120" w:line="276" w:lineRule="auto"/>
        <w:jc w:val="both"/>
        <w:rPr>
          <w:lang w:bidi="en-US"/>
        </w:rPr>
      </w:pPr>
      <w:r>
        <w:rPr>
          <w:lang w:bidi="en-US"/>
        </w:rPr>
        <w:t>Tổng thuế: Lấy từ grid</w:t>
      </w:r>
    </w:p>
    <w:p w14:paraId="2B8F7E3B" w14:textId="77FC3439" w:rsidR="00CF093F" w:rsidRPr="001909DB" w:rsidRDefault="00CF093F" w:rsidP="00CF093F">
      <w:pPr>
        <w:pStyle w:val="ListParagraph"/>
        <w:numPr>
          <w:ilvl w:val="1"/>
          <w:numId w:val="3"/>
        </w:numPr>
        <w:spacing w:before="120" w:after="120" w:line="276" w:lineRule="auto"/>
        <w:jc w:val="both"/>
        <w:rPr>
          <w:lang w:bidi="en-US"/>
        </w:rPr>
      </w:pPr>
      <w:r>
        <w:rPr>
          <w:lang w:bidi="en-US"/>
        </w:rPr>
        <w:t>Tổng tiền cần thanh toán: Lấy từ grid</w:t>
      </w:r>
    </w:p>
    <w:p w14:paraId="3AEA757A" w14:textId="77777777" w:rsidR="00CF093F" w:rsidRPr="001909DB" w:rsidRDefault="00CF093F" w:rsidP="00CF093F">
      <w:pPr>
        <w:rPr>
          <w:lang w:bidi="en-US"/>
        </w:rPr>
      </w:pPr>
      <w:r>
        <w:rPr>
          <w:lang w:bidi="en-US"/>
        </w:rPr>
        <w:t>Vùng hiển thị file upload: Hiển thị bản ghi trạng thái P</w:t>
      </w:r>
    </w:p>
    <w:p w14:paraId="4FA98D34" w14:textId="77777777" w:rsidR="00CF093F" w:rsidRPr="001909DB" w:rsidRDefault="00CF093F" w:rsidP="00CF093F">
      <w:pPr>
        <w:rPr>
          <w:lang w:bidi="en-US"/>
        </w:rPr>
      </w:pPr>
    </w:p>
    <w:p w14:paraId="369AF376" w14:textId="77777777" w:rsidR="00CF093F" w:rsidRPr="001909DB" w:rsidRDefault="00CF093F" w:rsidP="00CF093F">
      <w:pPr>
        <w:pStyle w:val="Heading5"/>
      </w:pPr>
      <w:r w:rsidRPr="001909DB">
        <w:t>Quy tắc xử lý</w:t>
      </w:r>
    </w:p>
    <w:p w14:paraId="717ABB19" w14:textId="77777777" w:rsidR="00CF093F" w:rsidRPr="00951625" w:rsidRDefault="00CF093F" w:rsidP="00CF093F">
      <w:pPr>
        <w:rPr>
          <w:lang w:bidi="en-US"/>
        </w:rPr>
      </w:pPr>
    </w:p>
    <w:p w14:paraId="0C68A7FE" w14:textId="77777777" w:rsidR="00CF093F" w:rsidRPr="00951625" w:rsidRDefault="00CF093F" w:rsidP="00CF093F">
      <w:pPr>
        <w:rPr>
          <w:lang w:bidi="en-US"/>
        </w:rPr>
      </w:pPr>
      <w:r w:rsidRPr="00951625">
        <w:rPr>
          <w:lang w:bidi="en-US"/>
        </w:rPr>
        <w:t>Cách xử lý các button</w:t>
      </w:r>
    </w:p>
    <w:p w14:paraId="26018322" w14:textId="70980C76" w:rsidR="00CF093F" w:rsidRPr="00951625" w:rsidRDefault="00CF093F" w:rsidP="00CF093F">
      <w:pPr>
        <w:pStyle w:val="ListParagraph"/>
        <w:numPr>
          <w:ilvl w:val="0"/>
          <w:numId w:val="3"/>
        </w:numPr>
        <w:rPr>
          <w:lang w:bidi="en-US"/>
        </w:rPr>
      </w:pPr>
      <w:r w:rsidRPr="00951625">
        <w:rPr>
          <w:lang w:bidi="en-US"/>
        </w:rPr>
        <w:t>Ấn phê duyệt =&gt; Hiển thị dialog “Bạn muốn phê duyệt hồ sơ?” =&gt;</w:t>
      </w:r>
      <w:r w:rsidR="00CE74D4">
        <w:rPr>
          <w:lang w:bidi="en-US"/>
        </w:rPr>
        <w:t xml:space="preserve"> Click “Có” =&gt; Sinh giao dịch 83</w:t>
      </w:r>
      <w:r w:rsidRPr="00951625">
        <w:rPr>
          <w:lang w:bidi="en-US"/>
        </w:rPr>
        <w:t xml:space="preserve">02 – “KSV duyệt HS </w:t>
      </w:r>
      <w:r w:rsidR="00CE74D4">
        <w:rPr>
          <w:lang w:bidi="en-US"/>
        </w:rPr>
        <w:t>mua lại</w:t>
      </w:r>
      <w:r w:rsidRPr="00951625">
        <w:rPr>
          <w:lang w:bidi="en-US"/>
        </w:rPr>
        <w:t>” với loại giao dịch C – duyệt =&gt; Chỉ có 1 cấp make. Không sinh ngoài Home</w:t>
      </w:r>
    </w:p>
    <w:p w14:paraId="23106A3F" w14:textId="77777777" w:rsidR="00CF093F" w:rsidRPr="00951625" w:rsidRDefault="00CF093F" w:rsidP="00CF093F">
      <w:pPr>
        <w:pStyle w:val="ListParagraph"/>
        <w:numPr>
          <w:ilvl w:val="1"/>
          <w:numId w:val="3"/>
        </w:numPr>
        <w:rPr>
          <w:lang w:bidi="en-US"/>
        </w:rPr>
      </w:pPr>
      <w:r w:rsidRPr="00951625">
        <w:rPr>
          <w:lang w:bidi="en-US"/>
        </w:rPr>
        <w:t>Cập nhật profilemanager.status = ‘C’ của bản ghi tương ứng</w:t>
      </w:r>
    </w:p>
    <w:p w14:paraId="47C8C3E2" w14:textId="77777777" w:rsidR="00CF093F" w:rsidRDefault="00CF093F" w:rsidP="00CF093F">
      <w:pPr>
        <w:pStyle w:val="ListParagraph"/>
        <w:numPr>
          <w:ilvl w:val="1"/>
          <w:numId w:val="3"/>
        </w:numPr>
        <w:rPr>
          <w:lang w:bidi="en-US"/>
        </w:rPr>
      </w:pPr>
      <w:r w:rsidRPr="00951625">
        <w:rPr>
          <w:lang w:bidi="en-US"/>
        </w:rPr>
        <w:t>Cập nhật profilemanager.offid  = tlid của người duyệt</w:t>
      </w:r>
    </w:p>
    <w:p w14:paraId="7C0F9C80" w14:textId="73A9B62B" w:rsidR="00CF093F" w:rsidRDefault="001F72D6" w:rsidP="00CF093F">
      <w:pPr>
        <w:pStyle w:val="ListParagraph"/>
        <w:numPr>
          <w:ilvl w:val="1"/>
          <w:numId w:val="3"/>
        </w:numPr>
        <w:rPr>
          <w:lang w:bidi="en-US"/>
        </w:rPr>
      </w:pPr>
      <w:r>
        <w:rPr>
          <w:lang w:bidi="en-US"/>
        </w:rPr>
        <w:t xml:space="preserve">Nếu </w:t>
      </w:r>
      <w:r w:rsidR="00461A09">
        <w:rPr>
          <w:lang w:bidi="en-US"/>
        </w:rPr>
        <w:t>sereqclose</w:t>
      </w:r>
      <w:r>
        <w:rPr>
          <w:lang w:bidi="en-US"/>
        </w:rPr>
        <w:t xml:space="preserve">.status = ‘A’ =&gt; </w:t>
      </w:r>
      <w:r w:rsidR="00CF093F">
        <w:rPr>
          <w:lang w:bidi="en-US"/>
        </w:rPr>
        <w:t xml:space="preserve">Cập nhật </w:t>
      </w:r>
      <w:r w:rsidR="00461A09">
        <w:rPr>
          <w:lang w:bidi="en-US"/>
        </w:rPr>
        <w:t>sereqclose</w:t>
      </w:r>
      <w:r w:rsidR="00CF093F">
        <w:rPr>
          <w:lang w:bidi="en-US"/>
        </w:rPr>
        <w:t>.status = ‘</w:t>
      </w:r>
      <w:r w:rsidR="00716159">
        <w:rPr>
          <w:lang w:bidi="en-US"/>
        </w:rPr>
        <w:t>C</w:t>
      </w:r>
      <w:r w:rsidR="00CF093F">
        <w:rPr>
          <w:lang w:bidi="en-US"/>
        </w:rPr>
        <w:t>’</w:t>
      </w:r>
    </w:p>
    <w:p w14:paraId="6954B6EA" w14:textId="77777777" w:rsidR="001F72D6" w:rsidRPr="00535789" w:rsidRDefault="001F72D6" w:rsidP="001F72D6">
      <w:pPr>
        <w:pStyle w:val="ListParagraph"/>
        <w:numPr>
          <w:ilvl w:val="1"/>
          <w:numId w:val="3"/>
        </w:numPr>
        <w:rPr>
          <w:lang w:bidi="en-US"/>
        </w:rPr>
      </w:pPr>
      <w:r w:rsidRPr="00535789">
        <w:rPr>
          <w:lang w:bidi="en-US"/>
        </w:rPr>
        <w:t>Cập nhật sereqclose.last_update_prof_dt = ngày hệ thống</w:t>
      </w:r>
    </w:p>
    <w:p w14:paraId="22AB50C0" w14:textId="146922BF" w:rsidR="006D142D" w:rsidRDefault="006D142D" w:rsidP="006D142D">
      <w:pPr>
        <w:pStyle w:val="ListParagraph"/>
        <w:numPr>
          <w:ilvl w:val="1"/>
          <w:numId w:val="3"/>
        </w:numPr>
        <w:rPr>
          <w:lang w:bidi="en-US"/>
        </w:rPr>
      </w:pPr>
      <w:r>
        <w:rPr>
          <w:lang w:bidi="en-US"/>
        </w:rPr>
        <w:t>Nếu sereqclose.ttkd_profile_stat = ‘U’</w:t>
      </w:r>
    </w:p>
    <w:p w14:paraId="1BE9E0D7" w14:textId="56E187F1" w:rsidR="006D142D" w:rsidRDefault="006D142D" w:rsidP="006D142D">
      <w:pPr>
        <w:pStyle w:val="ListParagraph"/>
        <w:numPr>
          <w:ilvl w:val="2"/>
          <w:numId w:val="3"/>
        </w:numPr>
        <w:rPr>
          <w:lang w:bidi="en-US"/>
        </w:rPr>
      </w:pPr>
      <w:r w:rsidRPr="00535789">
        <w:rPr>
          <w:lang w:bidi="en-US"/>
        </w:rPr>
        <w:t xml:space="preserve">Trường hợp hồ sơ không cần TTKD &amp; </w:t>
      </w:r>
      <w:r w:rsidR="000A1540">
        <w:rPr>
          <w:lang w:bidi="en-US"/>
        </w:rPr>
        <w:t xml:space="preserve">không cần </w:t>
      </w:r>
      <w:r w:rsidRPr="00535789">
        <w:rPr>
          <w:lang w:bidi="en-US"/>
        </w:rPr>
        <w:t>BKS phê duyệt =&gt; Điều kiện: SYSVAR.TTKD_APPROVE_BUY = ‘N’ &amp; SYSVAR.BKS_APPROVE_BUY = ‘N’</w:t>
      </w:r>
    </w:p>
    <w:p w14:paraId="766347E8" w14:textId="77777777" w:rsidR="006D142D" w:rsidRPr="00535789" w:rsidRDefault="006D142D" w:rsidP="006D142D">
      <w:pPr>
        <w:pStyle w:val="ListParagraph"/>
        <w:numPr>
          <w:ilvl w:val="3"/>
          <w:numId w:val="3"/>
        </w:numPr>
        <w:rPr>
          <w:lang w:bidi="en-US"/>
        </w:rPr>
      </w:pPr>
      <w:r w:rsidRPr="00535789">
        <w:rPr>
          <w:lang w:bidi="en-US"/>
        </w:rPr>
        <w:t>Cập nhật trạng thái TTKD</w:t>
      </w:r>
    </w:p>
    <w:p w14:paraId="59CA8B23" w14:textId="77777777" w:rsidR="006D142D" w:rsidRDefault="006D142D" w:rsidP="006D142D">
      <w:pPr>
        <w:pStyle w:val="ListParagraph"/>
        <w:numPr>
          <w:ilvl w:val="4"/>
          <w:numId w:val="3"/>
        </w:numPr>
        <w:rPr>
          <w:lang w:bidi="en-US"/>
        </w:rPr>
      </w:pPr>
      <w:r w:rsidRPr="00535789">
        <w:rPr>
          <w:lang w:bidi="en-US"/>
        </w:rPr>
        <w:t>Cập nhật se</w:t>
      </w:r>
      <w:r>
        <w:rPr>
          <w:lang w:bidi="en-US"/>
        </w:rPr>
        <w:t>reqclose.ttkd_profile_stat= ‘C’</w:t>
      </w:r>
    </w:p>
    <w:p w14:paraId="2066B183" w14:textId="1EB4A3F1" w:rsidR="006D142D" w:rsidRPr="00535789" w:rsidRDefault="006D142D" w:rsidP="006D142D">
      <w:pPr>
        <w:pStyle w:val="ListParagraph"/>
        <w:numPr>
          <w:ilvl w:val="4"/>
          <w:numId w:val="3"/>
        </w:numPr>
        <w:rPr>
          <w:lang w:bidi="en-US"/>
        </w:rPr>
      </w:pPr>
      <w:r>
        <w:rPr>
          <w:lang w:bidi="en-US"/>
        </w:rPr>
        <w:t>Cập nhật sereqclose.ttkd_reason = NULL</w:t>
      </w:r>
    </w:p>
    <w:p w14:paraId="4A48A14B" w14:textId="77777777" w:rsidR="006D142D" w:rsidRPr="00535789" w:rsidRDefault="006D142D" w:rsidP="006D142D">
      <w:pPr>
        <w:pStyle w:val="ListParagraph"/>
        <w:numPr>
          <w:ilvl w:val="3"/>
          <w:numId w:val="3"/>
        </w:numPr>
        <w:rPr>
          <w:lang w:bidi="en-US"/>
        </w:rPr>
      </w:pPr>
      <w:r w:rsidRPr="00535789">
        <w:rPr>
          <w:lang w:bidi="en-US"/>
        </w:rPr>
        <w:t xml:space="preserve">Cập nhật trạng thái </w:t>
      </w:r>
      <w:r>
        <w:rPr>
          <w:lang w:bidi="en-US"/>
        </w:rPr>
        <w:t>BKS</w:t>
      </w:r>
    </w:p>
    <w:p w14:paraId="5F60A372" w14:textId="77777777" w:rsidR="006D142D" w:rsidRDefault="006D142D" w:rsidP="006D142D">
      <w:pPr>
        <w:pStyle w:val="ListParagraph"/>
        <w:numPr>
          <w:ilvl w:val="4"/>
          <w:numId w:val="3"/>
        </w:numPr>
        <w:rPr>
          <w:lang w:bidi="en-US"/>
        </w:rPr>
      </w:pPr>
      <w:r>
        <w:rPr>
          <w:lang w:bidi="en-US"/>
        </w:rPr>
        <w:t>Cập nhật sereqclose.bks_profile_stat= ‘C’</w:t>
      </w:r>
    </w:p>
    <w:p w14:paraId="40C88300" w14:textId="0369D88F" w:rsidR="006D142D" w:rsidRDefault="006D142D" w:rsidP="006D142D">
      <w:pPr>
        <w:pStyle w:val="ListParagraph"/>
        <w:numPr>
          <w:ilvl w:val="4"/>
          <w:numId w:val="3"/>
        </w:numPr>
        <w:rPr>
          <w:lang w:bidi="en-US"/>
        </w:rPr>
      </w:pPr>
      <w:r>
        <w:rPr>
          <w:lang w:bidi="en-US"/>
        </w:rPr>
        <w:t>Cập nhật sereqclose.bks_reason = NULL</w:t>
      </w:r>
    </w:p>
    <w:p w14:paraId="6BCD24B3" w14:textId="77777777" w:rsidR="00230349" w:rsidRPr="00230349" w:rsidRDefault="00230349" w:rsidP="00230349">
      <w:pPr>
        <w:pStyle w:val="ListParagraph"/>
        <w:numPr>
          <w:ilvl w:val="3"/>
          <w:numId w:val="3"/>
        </w:numPr>
        <w:rPr>
          <w:color w:val="FF0000"/>
          <w:lang w:bidi="en-US"/>
        </w:rPr>
      </w:pPr>
      <w:commentRangeStart w:id="1578"/>
      <w:r w:rsidRPr="00230349">
        <w:rPr>
          <w:color w:val="FF0000"/>
          <w:lang w:bidi="en-US"/>
        </w:rPr>
        <w:t>Cập nhật sereqclose.status = ‘F’</w:t>
      </w:r>
      <w:commentRangeEnd w:id="1578"/>
      <w:r>
        <w:rPr>
          <w:rStyle w:val="CommentReference"/>
        </w:rPr>
        <w:commentReference w:id="1578"/>
      </w:r>
    </w:p>
    <w:p w14:paraId="196B2728" w14:textId="2DCECD5A" w:rsidR="006D142D" w:rsidRDefault="006D142D" w:rsidP="006D142D">
      <w:pPr>
        <w:pStyle w:val="ListParagraph"/>
        <w:numPr>
          <w:ilvl w:val="2"/>
          <w:numId w:val="3"/>
        </w:numPr>
        <w:rPr>
          <w:lang w:bidi="en-US"/>
        </w:rPr>
      </w:pPr>
      <w:r>
        <w:rPr>
          <w:lang w:bidi="en-US"/>
        </w:rPr>
        <w:t xml:space="preserve">Trường hợp hồ sơ </w:t>
      </w:r>
      <w:r w:rsidRPr="00535789">
        <w:rPr>
          <w:lang w:bidi="en-US"/>
        </w:rPr>
        <w:t xml:space="preserve">cần TTKD </w:t>
      </w:r>
      <w:r>
        <w:rPr>
          <w:lang w:bidi="en-US"/>
        </w:rPr>
        <w:t xml:space="preserve">phê duyệt </w:t>
      </w:r>
      <w:r w:rsidRPr="00535789">
        <w:rPr>
          <w:lang w:bidi="en-US"/>
        </w:rPr>
        <w:t>=&gt; Điều kiện: SYSVAR.TTKD_APPROVE_BUY = ‘</w:t>
      </w:r>
      <w:r>
        <w:rPr>
          <w:lang w:bidi="en-US"/>
        </w:rPr>
        <w:t>Y</w:t>
      </w:r>
      <w:r w:rsidR="00B037A6">
        <w:rPr>
          <w:lang w:bidi="en-US"/>
        </w:rPr>
        <w:t>’</w:t>
      </w:r>
    </w:p>
    <w:p w14:paraId="3EC9DBBC" w14:textId="77777777" w:rsidR="006D142D" w:rsidRPr="00535789" w:rsidRDefault="006D142D" w:rsidP="006D142D">
      <w:pPr>
        <w:pStyle w:val="ListParagraph"/>
        <w:numPr>
          <w:ilvl w:val="3"/>
          <w:numId w:val="3"/>
        </w:numPr>
        <w:rPr>
          <w:lang w:bidi="en-US"/>
        </w:rPr>
      </w:pPr>
      <w:r w:rsidRPr="00535789">
        <w:rPr>
          <w:lang w:bidi="en-US"/>
        </w:rPr>
        <w:t>Cập nhật trạng thái TTKD</w:t>
      </w:r>
    </w:p>
    <w:p w14:paraId="60FF8998" w14:textId="450F07F7" w:rsidR="006D142D" w:rsidRDefault="006D142D" w:rsidP="006D142D">
      <w:pPr>
        <w:pStyle w:val="ListParagraph"/>
        <w:numPr>
          <w:ilvl w:val="4"/>
          <w:numId w:val="3"/>
        </w:numPr>
        <w:rPr>
          <w:lang w:bidi="en-US"/>
        </w:rPr>
      </w:pPr>
      <w:r w:rsidRPr="00535789">
        <w:rPr>
          <w:lang w:bidi="en-US"/>
        </w:rPr>
        <w:t>Cập nhật sereqclose.ttkd_profile_stat= ‘</w:t>
      </w:r>
      <w:r w:rsidR="00062E2D">
        <w:rPr>
          <w:lang w:bidi="en-US"/>
        </w:rPr>
        <w:t>A</w:t>
      </w:r>
      <w:r>
        <w:rPr>
          <w:lang w:bidi="en-US"/>
        </w:rPr>
        <w:t>’</w:t>
      </w:r>
    </w:p>
    <w:p w14:paraId="464E854E" w14:textId="77777777" w:rsidR="006D142D" w:rsidRDefault="006D142D" w:rsidP="006D142D">
      <w:pPr>
        <w:pStyle w:val="ListParagraph"/>
        <w:numPr>
          <w:ilvl w:val="2"/>
          <w:numId w:val="3"/>
        </w:numPr>
        <w:rPr>
          <w:lang w:bidi="en-US"/>
        </w:rPr>
      </w:pPr>
      <w:r>
        <w:rPr>
          <w:lang w:bidi="en-US"/>
        </w:rPr>
        <w:t xml:space="preserve">Trường hợp hồ sơ không </w:t>
      </w:r>
      <w:r w:rsidRPr="00535789">
        <w:rPr>
          <w:lang w:bidi="en-US"/>
        </w:rPr>
        <w:t xml:space="preserve">cần TTKD </w:t>
      </w:r>
      <w:r>
        <w:rPr>
          <w:lang w:bidi="en-US"/>
        </w:rPr>
        <w:t xml:space="preserve">phê duyệt </w:t>
      </w:r>
      <w:r w:rsidRPr="00535789">
        <w:rPr>
          <w:lang w:bidi="en-US"/>
        </w:rPr>
        <w:t xml:space="preserve">&amp; </w:t>
      </w:r>
      <w:r>
        <w:rPr>
          <w:lang w:bidi="en-US"/>
        </w:rPr>
        <w:t xml:space="preserve">cần </w:t>
      </w:r>
      <w:r w:rsidRPr="00535789">
        <w:rPr>
          <w:lang w:bidi="en-US"/>
        </w:rPr>
        <w:t>BKS phê duyệt =&gt; Điều kiện: SYSVAR.TTKD_APPROVE_BUY = ‘</w:t>
      </w:r>
      <w:r>
        <w:rPr>
          <w:lang w:bidi="en-US"/>
        </w:rPr>
        <w:t>N</w:t>
      </w:r>
      <w:r w:rsidRPr="00535789">
        <w:rPr>
          <w:lang w:bidi="en-US"/>
        </w:rPr>
        <w:t xml:space="preserve">’ </w:t>
      </w:r>
      <w:r>
        <w:rPr>
          <w:lang w:bidi="en-US"/>
        </w:rPr>
        <w:t>&amp; SYSVAR.BKS_APPROVE_BUY = ‘Y</w:t>
      </w:r>
      <w:r w:rsidRPr="00535789">
        <w:rPr>
          <w:lang w:bidi="en-US"/>
        </w:rPr>
        <w:t>’</w:t>
      </w:r>
    </w:p>
    <w:p w14:paraId="4D5CC931" w14:textId="77777777" w:rsidR="006D142D" w:rsidRPr="00535789" w:rsidRDefault="006D142D" w:rsidP="006D142D">
      <w:pPr>
        <w:pStyle w:val="ListParagraph"/>
        <w:numPr>
          <w:ilvl w:val="3"/>
          <w:numId w:val="3"/>
        </w:numPr>
        <w:rPr>
          <w:lang w:bidi="en-US"/>
        </w:rPr>
      </w:pPr>
      <w:r w:rsidRPr="00535789">
        <w:rPr>
          <w:lang w:bidi="en-US"/>
        </w:rPr>
        <w:t>Cập nhật trạng thái TTKD</w:t>
      </w:r>
    </w:p>
    <w:p w14:paraId="7B9F3E0E" w14:textId="77777777" w:rsidR="006D142D" w:rsidRDefault="006D142D" w:rsidP="006D142D">
      <w:pPr>
        <w:pStyle w:val="ListParagraph"/>
        <w:numPr>
          <w:ilvl w:val="4"/>
          <w:numId w:val="3"/>
        </w:numPr>
        <w:rPr>
          <w:lang w:bidi="en-US"/>
        </w:rPr>
      </w:pPr>
      <w:r w:rsidRPr="00535789">
        <w:rPr>
          <w:lang w:bidi="en-US"/>
        </w:rPr>
        <w:t>Cập nhật sereqclose.ttkd_profile_stat= ‘</w:t>
      </w:r>
      <w:r>
        <w:rPr>
          <w:lang w:bidi="en-US"/>
        </w:rPr>
        <w:t>C’</w:t>
      </w:r>
    </w:p>
    <w:p w14:paraId="012FA575" w14:textId="77777777" w:rsidR="006D142D" w:rsidRPr="00535789" w:rsidRDefault="006D142D" w:rsidP="006D142D">
      <w:pPr>
        <w:pStyle w:val="ListParagraph"/>
        <w:numPr>
          <w:ilvl w:val="4"/>
          <w:numId w:val="3"/>
        </w:numPr>
        <w:rPr>
          <w:lang w:bidi="en-US"/>
        </w:rPr>
      </w:pPr>
      <w:r>
        <w:rPr>
          <w:lang w:bidi="en-US"/>
        </w:rPr>
        <w:lastRenderedPageBreak/>
        <w:t>Cập nhật sereqclose.ttkd_reason = NULL</w:t>
      </w:r>
    </w:p>
    <w:p w14:paraId="271C9673" w14:textId="77777777" w:rsidR="006D142D" w:rsidRPr="00535789" w:rsidRDefault="006D142D" w:rsidP="006D142D">
      <w:pPr>
        <w:pStyle w:val="ListParagraph"/>
        <w:numPr>
          <w:ilvl w:val="3"/>
          <w:numId w:val="3"/>
        </w:numPr>
        <w:rPr>
          <w:lang w:bidi="en-US"/>
        </w:rPr>
      </w:pPr>
      <w:r w:rsidRPr="00535789">
        <w:rPr>
          <w:lang w:bidi="en-US"/>
        </w:rPr>
        <w:t xml:space="preserve">Cập nhật trạng thái </w:t>
      </w:r>
      <w:r>
        <w:rPr>
          <w:lang w:bidi="en-US"/>
        </w:rPr>
        <w:t>BKS</w:t>
      </w:r>
    </w:p>
    <w:p w14:paraId="0EC47AE5" w14:textId="77777777" w:rsidR="006D142D" w:rsidRDefault="006D142D" w:rsidP="006D142D">
      <w:pPr>
        <w:pStyle w:val="ListParagraph"/>
        <w:numPr>
          <w:ilvl w:val="4"/>
          <w:numId w:val="3"/>
        </w:numPr>
        <w:rPr>
          <w:lang w:bidi="en-US"/>
        </w:rPr>
      </w:pPr>
      <w:r>
        <w:rPr>
          <w:lang w:bidi="en-US"/>
        </w:rPr>
        <w:t>Cập nhật sereqclose.bks_profile_stat= ‘P’</w:t>
      </w:r>
    </w:p>
    <w:p w14:paraId="1FCF38B7" w14:textId="25456563" w:rsidR="006D142D" w:rsidRDefault="006D142D" w:rsidP="006D142D">
      <w:pPr>
        <w:pStyle w:val="ListParagraph"/>
        <w:numPr>
          <w:ilvl w:val="1"/>
          <w:numId w:val="3"/>
        </w:numPr>
        <w:rPr>
          <w:lang w:bidi="en-US"/>
        </w:rPr>
      </w:pPr>
      <w:r>
        <w:rPr>
          <w:lang w:bidi="en-US"/>
        </w:rPr>
        <w:t>Nếu sereqclose.ttkd_profile_stat = ‘C’ and sereqclose.bks_profile_stat = ‘U’</w:t>
      </w:r>
    </w:p>
    <w:p w14:paraId="6BBF7E53" w14:textId="68C62194" w:rsidR="006D142D" w:rsidRDefault="006D142D" w:rsidP="006D142D">
      <w:pPr>
        <w:pStyle w:val="ListParagraph"/>
        <w:numPr>
          <w:ilvl w:val="2"/>
          <w:numId w:val="3"/>
        </w:numPr>
        <w:rPr>
          <w:lang w:bidi="en-US"/>
        </w:rPr>
      </w:pPr>
      <w:r w:rsidRPr="00535789">
        <w:rPr>
          <w:lang w:bidi="en-US"/>
        </w:rPr>
        <w:t>Trường hợp hồ sơ không cần BKS phê duyệt =&gt; Điều kiện: SYSVAR.BKS_APPROVE_BUY = ‘N’</w:t>
      </w:r>
    </w:p>
    <w:p w14:paraId="33B6BCF9" w14:textId="77777777" w:rsidR="006D142D" w:rsidRPr="00535789" w:rsidRDefault="006D142D" w:rsidP="006D142D">
      <w:pPr>
        <w:pStyle w:val="ListParagraph"/>
        <w:numPr>
          <w:ilvl w:val="3"/>
          <w:numId w:val="3"/>
        </w:numPr>
        <w:rPr>
          <w:lang w:bidi="en-US"/>
        </w:rPr>
      </w:pPr>
      <w:r w:rsidRPr="00535789">
        <w:rPr>
          <w:lang w:bidi="en-US"/>
        </w:rPr>
        <w:t xml:space="preserve">Cập nhật trạng thái </w:t>
      </w:r>
      <w:r>
        <w:rPr>
          <w:lang w:bidi="en-US"/>
        </w:rPr>
        <w:t>BKS</w:t>
      </w:r>
    </w:p>
    <w:p w14:paraId="047C7626" w14:textId="77777777" w:rsidR="006D142D" w:rsidRDefault="006D142D" w:rsidP="006D142D">
      <w:pPr>
        <w:pStyle w:val="ListParagraph"/>
        <w:numPr>
          <w:ilvl w:val="4"/>
          <w:numId w:val="3"/>
        </w:numPr>
        <w:rPr>
          <w:lang w:bidi="en-US"/>
        </w:rPr>
      </w:pPr>
      <w:r>
        <w:rPr>
          <w:lang w:bidi="en-US"/>
        </w:rPr>
        <w:t>Cập nhật sereqclose.bks_profile_stat= ‘C’</w:t>
      </w:r>
    </w:p>
    <w:p w14:paraId="35CD538A" w14:textId="77777777" w:rsidR="006D142D" w:rsidRPr="00535789" w:rsidRDefault="006D142D" w:rsidP="006D142D">
      <w:pPr>
        <w:pStyle w:val="ListParagraph"/>
        <w:numPr>
          <w:ilvl w:val="4"/>
          <w:numId w:val="3"/>
        </w:numPr>
        <w:rPr>
          <w:lang w:bidi="en-US"/>
        </w:rPr>
      </w:pPr>
      <w:r>
        <w:rPr>
          <w:lang w:bidi="en-US"/>
        </w:rPr>
        <w:t>Cập nhật sereqclose.bks_reason = NULL</w:t>
      </w:r>
    </w:p>
    <w:p w14:paraId="0E50C38E" w14:textId="152D201E" w:rsidR="006D142D" w:rsidRDefault="006D142D" w:rsidP="006D142D">
      <w:pPr>
        <w:pStyle w:val="ListParagraph"/>
        <w:numPr>
          <w:ilvl w:val="2"/>
          <w:numId w:val="3"/>
        </w:numPr>
        <w:rPr>
          <w:lang w:bidi="en-US"/>
        </w:rPr>
      </w:pPr>
      <w:r>
        <w:rPr>
          <w:lang w:bidi="en-US"/>
        </w:rPr>
        <w:t xml:space="preserve">Trường hợp hồ sơ </w:t>
      </w:r>
      <w:r w:rsidRPr="00535789">
        <w:rPr>
          <w:lang w:bidi="en-US"/>
        </w:rPr>
        <w:t xml:space="preserve">cần BKS phê duyệt =&gt; Điều kiện: </w:t>
      </w:r>
      <w:r>
        <w:rPr>
          <w:lang w:bidi="en-US"/>
        </w:rPr>
        <w:t>SYSVAR.BKS_APPROVE_BUY = ‘Y</w:t>
      </w:r>
      <w:r w:rsidRPr="00535789">
        <w:rPr>
          <w:lang w:bidi="en-US"/>
        </w:rPr>
        <w:t>’</w:t>
      </w:r>
    </w:p>
    <w:p w14:paraId="37AD9ED6" w14:textId="77777777" w:rsidR="006D142D" w:rsidRPr="00535789" w:rsidRDefault="006D142D" w:rsidP="006D142D">
      <w:pPr>
        <w:pStyle w:val="ListParagraph"/>
        <w:numPr>
          <w:ilvl w:val="3"/>
          <w:numId w:val="3"/>
        </w:numPr>
        <w:rPr>
          <w:lang w:bidi="en-US"/>
        </w:rPr>
      </w:pPr>
      <w:r w:rsidRPr="00535789">
        <w:rPr>
          <w:lang w:bidi="en-US"/>
        </w:rPr>
        <w:t xml:space="preserve">Cập nhật trạng thái </w:t>
      </w:r>
      <w:r>
        <w:rPr>
          <w:lang w:bidi="en-US"/>
        </w:rPr>
        <w:t>BKS</w:t>
      </w:r>
    </w:p>
    <w:p w14:paraId="1AB34200" w14:textId="6A4DDA01" w:rsidR="006D142D" w:rsidRDefault="006D142D" w:rsidP="006D142D">
      <w:pPr>
        <w:pStyle w:val="ListParagraph"/>
        <w:numPr>
          <w:ilvl w:val="4"/>
          <w:numId w:val="3"/>
        </w:numPr>
        <w:rPr>
          <w:lang w:bidi="en-US"/>
        </w:rPr>
      </w:pPr>
      <w:r>
        <w:rPr>
          <w:lang w:bidi="en-US"/>
        </w:rPr>
        <w:t>Cập nhật sereqclose.bks_profile_stat= ‘</w:t>
      </w:r>
      <w:r w:rsidR="00062E2D">
        <w:rPr>
          <w:lang w:bidi="en-US"/>
        </w:rPr>
        <w:t>A</w:t>
      </w:r>
      <w:r>
        <w:rPr>
          <w:lang w:bidi="en-US"/>
        </w:rPr>
        <w:t>’</w:t>
      </w:r>
    </w:p>
    <w:p w14:paraId="43D0D114" w14:textId="77777777" w:rsidR="001C4DB1" w:rsidRPr="00535789" w:rsidRDefault="001C4DB1" w:rsidP="001C4DB1">
      <w:pPr>
        <w:pStyle w:val="ListParagraph"/>
        <w:ind w:left="2880"/>
        <w:rPr>
          <w:lang w:bidi="en-US"/>
        </w:rPr>
      </w:pPr>
    </w:p>
    <w:p w14:paraId="0D2B9363" w14:textId="3899A80C" w:rsidR="00CF093F" w:rsidRPr="00951625" w:rsidRDefault="00CF093F" w:rsidP="00CF093F">
      <w:pPr>
        <w:pStyle w:val="ListParagraph"/>
        <w:numPr>
          <w:ilvl w:val="0"/>
          <w:numId w:val="3"/>
        </w:numPr>
        <w:rPr>
          <w:lang w:bidi="en-US"/>
        </w:rPr>
      </w:pPr>
      <w:r w:rsidRPr="00951625">
        <w:rPr>
          <w:lang w:bidi="en-US"/>
        </w:rPr>
        <w:t>Ấn từ chối =&gt; Hiển thị popup gồm 1 trường Lý do từ chối – Gõ</w:t>
      </w:r>
      <w:r w:rsidR="00CE74D4">
        <w:rPr>
          <w:lang w:bidi="en-US"/>
        </w:rPr>
        <w:t xml:space="preserve"> text =&gt; OK =&gt; Sinh giao dịch 83</w:t>
      </w:r>
      <w:r w:rsidRPr="00951625">
        <w:rPr>
          <w:lang w:bidi="en-US"/>
        </w:rPr>
        <w:t xml:space="preserve">02 – “KSV duyệt HS </w:t>
      </w:r>
      <w:r w:rsidR="00CE74D4">
        <w:rPr>
          <w:lang w:bidi="en-US"/>
        </w:rPr>
        <w:t>mua lại</w:t>
      </w:r>
      <w:r w:rsidRPr="00951625">
        <w:rPr>
          <w:lang w:bidi="en-US"/>
        </w:rPr>
        <w:t>” với loại giao dịch R – từ chối =&gt; CHỉ có 1 cấp make, không sinh ngoài Home</w:t>
      </w:r>
    </w:p>
    <w:p w14:paraId="5BC1E2F4" w14:textId="77777777" w:rsidR="00CF093F" w:rsidRPr="00951625" w:rsidRDefault="00CF093F" w:rsidP="00CF093F">
      <w:pPr>
        <w:pStyle w:val="ListParagraph"/>
        <w:numPr>
          <w:ilvl w:val="1"/>
          <w:numId w:val="3"/>
        </w:numPr>
        <w:rPr>
          <w:lang w:bidi="en-US"/>
        </w:rPr>
      </w:pPr>
      <w:r w:rsidRPr="00951625">
        <w:rPr>
          <w:lang w:bidi="en-US"/>
        </w:rPr>
        <w:t>Cập nhật profilemanager.status = ‘R’, profilemanager.note = Lý do từ chối đã nhập của bản ghi tương ứng</w:t>
      </w:r>
    </w:p>
    <w:p w14:paraId="382C8801" w14:textId="77777777" w:rsidR="00CF093F" w:rsidRPr="00951625" w:rsidRDefault="00CF093F" w:rsidP="00CF093F">
      <w:pPr>
        <w:pStyle w:val="ListParagraph"/>
        <w:numPr>
          <w:ilvl w:val="1"/>
          <w:numId w:val="3"/>
        </w:numPr>
        <w:rPr>
          <w:lang w:bidi="en-US"/>
        </w:rPr>
      </w:pPr>
      <w:r w:rsidRPr="00951625">
        <w:rPr>
          <w:lang w:bidi="en-US"/>
        </w:rPr>
        <w:t>Cập nhật trạng thái bản ghi cùng confirmno &amp; oxtype đang ở trạng thái D về pstatus hiện tại, pstatus về NULL</w:t>
      </w:r>
    </w:p>
    <w:p w14:paraId="1F6A4E48" w14:textId="77777777" w:rsidR="00CF093F" w:rsidRDefault="00CF093F" w:rsidP="00CF093F">
      <w:pPr>
        <w:pStyle w:val="ListParagraph"/>
        <w:numPr>
          <w:ilvl w:val="1"/>
          <w:numId w:val="3"/>
        </w:numPr>
        <w:rPr>
          <w:lang w:bidi="en-US"/>
        </w:rPr>
      </w:pPr>
      <w:r w:rsidRPr="00951625">
        <w:rPr>
          <w:lang w:bidi="en-US"/>
        </w:rPr>
        <w:t>Cập nhật profilemanager.offid  = tlid của người duyệt</w:t>
      </w:r>
    </w:p>
    <w:p w14:paraId="4C49D14F" w14:textId="79D0A235" w:rsidR="00CF093F" w:rsidRPr="00DA3D10" w:rsidRDefault="00CF093F" w:rsidP="00CF093F">
      <w:pPr>
        <w:pStyle w:val="ListParagraph"/>
        <w:numPr>
          <w:ilvl w:val="1"/>
          <w:numId w:val="3"/>
        </w:numPr>
        <w:rPr>
          <w:b/>
          <w:u w:val="single"/>
          <w:lang w:bidi="en-US"/>
        </w:rPr>
      </w:pPr>
      <w:r w:rsidRPr="00DA3D10">
        <w:rPr>
          <w:b/>
          <w:u w:val="single"/>
          <w:lang w:bidi="en-US"/>
        </w:rPr>
        <w:t>Xử lý hủy HĐ</w:t>
      </w:r>
      <w:r w:rsidR="00CE74D4">
        <w:rPr>
          <w:b/>
          <w:u w:val="single"/>
          <w:lang w:bidi="en-US"/>
        </w:rPr>
        <w:t xml:space="preserve"> mua lại</w:t>
      </w:r>
    </w:p>
    <w:p w14:paraId="3E92C28D" w14:textId="77777777" w:rsidR="00CE74D4" w:rsidRDefault="00CE74D4" w:rsidP="00CE74D4">
      <w:pPr>
        <w:pStyle w:val="ListParagraph"/>
        <w:numPr>
          <w:ilvl w:val="2"/>
          <w:numId w:val="3"/>
        </w:numPr>
        <w:rPr>
          <w:lang w:bidi="en-US"/>
        </w:rPr>
      </w:pPr>
      <w:r w:rsidRPr="004778A7">
        <w:rPr>
          <w:lang w:bidi="en-US"/>
        </w:rPr>
        <w:t>Cập nhật sereqclose.status = ‘R’</w:t>
      </w:r>
    </w:p>
    <w:p w14:paraId="1F3E7391" w14:textId="77777777" w:rsidR="00CE74D4" w:rsidRPr="009550A9" w:rsidRDefault="00CE74D4" w:rsidP="00CE74D4">
      <w:pPr>
        <w:pStyle w:val="ListParagraph"/>
        <w:numPr>
          <w:ilvl w:val="2"/>
          <w:numId w:val="3"/>
        </w:numPr>
        <w:rPr>
          <w:lang w:bidi="en-US"/>
        </w:rPr>
      </w:pPr>
      <w:r w:rsidRPr="009550A9">
        <w:rPr>
          <w:lang w:bidi="en-US"/>
        </w:rPr>
        <w:t xml:space="preserve">Cập nhật </w:t>
      </w:r>
      <w:r>
        <w:rPr>
          <w:lang w:bidi="en-US"/>
        </w:rPr>
        <w:t>giảm</w:t>
      </w:r>
      <w:r w:rsidRPr="009550A9">
        <w:rPr>
          <w:lang w:bidi="en-US"/>
        </w:rPr>
        <w:t xml:space="preserve"> oxmast.pending_clsqtty </w:t>
      </w:r>
      <w:r>
        <w:rPr>
          <w:lang w:bidi="en-US"/>
        </w:rPr>
        <w:t xml:space="preserve">của lệnh oxmast.confirmno = sereqclose.orgconfirmno </w:t>
      </w:r>
      <w:r w:rsidRPr="009550A9">
        <w:rPr>
          <w:lang w:bidi="en-US"/>
        </w:rPr>
        <w:t xml:space="preserve">= </w:t>
      </w:r>
      <w:r>
        <w:rPr>
          <w:lang w:bidi="en-US"/>
        </w:rPr>
        <w:t>sereqclose.quantity</w:t>
      </w:r>
    </w:p>
    <w:p w14:paraId="39E43B12" w14:textId="77777777" w:rsidR="00CE74D4" w:rsidRPr="009550A9" w:rsidRDefault="00CE74D4" w:rsidP="00CE74D4">
      <w:pPr>
        <w:pStyle w:val="ListParagraph"/>
        <w:numPr>
          <w:ilvl w:val="2"/>
          <w:numId w:val="3"/>
        </w:numPr>
        <w:rPr>
          <w:lang w:bidi="en-US"/>
        </w:rPr>
      </w:pPr>
      <w:r w:rsidRPr="009550A9">
        <w:rPr>
          <w:lang w:bidi="en-US"/>
        </w:rPr>
        <w:t xml:space="preserve">Cập nhật </w:t>
      </w:r>
      <w:r>
        <w:rPr>
          <w:lang w:bidi="en-US"/>
        </w:rPr>
        <w:t>giảm</w:t>
      </w:r>
      <w:r w:rsidRPr="009550A9">
        <w:rPr>
          <w:lang w:bidi="en-US"/>
        </w:rPr>
        <w:t xml:space="preserve"> semast.secured của khách hàng (</w:t>
      </w:r>
      <w:r>
        <w:rPr>
          <w:lang w:bidi="en-US"/>
        </w:rPr>
        <w:t>acctno</w:t>
      </w:r>
      <w:r w:rsidRPr="009550A9">
        <w:rPr>
          <w:lang w:bidi="en-US"/>
        </w:rPr>
        <w:t xml:space="preserve">) = </w:t>
      </w:r>
      <w:r>
        <w:rPr>
          <w:lang w:bidi="en-US"/>
        </w:rPr>
        <w:t>sereqclose.quantity</w:t>
      </w:r>
      <w:r w:rsidRPr="009550A9">
        <w:rPr>
          <w:lang w:bidi="en-US"/>
        </w:rPr>
        <w:t>. Insert setran bút toán tương ứng với diễn giải = “Huy yeu cau tat toan ” + sereqclose.confirmno</w:t>
      </w:r>
    </w:p>
    <w:p w14:paraId="03BB00A1" w14:textId="77777777" w:rsidR="00CE74D4" w:rsidRPr="009550A9" w:rsidRDefault="00CE74D4" w:rsidP="00CE74D4">
      <w:pPr>
        <w:pStyle w:val="ListParagraph"/>
        <w:numPr>
          <w:ilvl w:val="2"/>
          <w:numId w:val="3"/>
        </w:numPr>
        <w:rPr>
          <w:lang w:bidi="en-US"/>
        </w:rPr>
      </w:pPr>
      <w:r w:rsidRPr="009550A9">
        <w:rPr>
          <w:lang w:bidi="en-US"/>
        </w:rPr>
        <w:t xml:space="preserve">Cập nhật </w:t>
      </w:r>
      <w:r>
        <w:rPr>
          <w:lang w:bidi="en-US"/>
        </w:rPr>
        <w:t>giảm</w:t>
      </w:r>
      <w:r w:rsidRPr="009550A9">
        <w:rPr>
          <w:lang w:bidi="en-US"/>
        </w:rPr>
        <w:t xml:space="preserve"> ivmast.netting của đại lý (</w:t>
      </w:r>
      <w:r>
        <w:rPr>
          <w:lang w:bidi="en-US"/>
        </w:rPr>
        <w:t>dealeracctno</w:t>
      </w:r>
      <w:r w:rsidRPr="009550A9">
        <w:rPr>
          <w:lang w:bidi="en-US"/>
        </w:rPr>
        <w:t xml:space="preserve">) = </w:t>
      </w:r>
      <w:r>
        <w:rPr>
          <w:lang w:bidi="en-US"/>
        </w:rPr>
        <w:t>sereqclose.quantity * sereqclose.price</w:t>
      </w:r>
      <w:r w:rsidRPr="009550A9">
        <w:rPr>
          <w:lang w:bidi="en-US"/>
        </w:rPr>
        <w:t>. Insert ivtran tương ứng, diễn giải “Huy yeu cau tat toan ” + sereqclose.confirmno</w:t>
      </w:r>
    </w:p>
    <w:p w14:paraId="3813C0DC" w14:textId="77777777" w:rsidR="00CE74D4" w:rsidRDefault="00CE74D4" w:rsidP="00CE74D4">
      <w:pPr>
        <w:pStyle w:val="ListParagraph"/>
        <w:numPr>
          <w:ilvl w:val="2"/>
          <w:numId w:val="3"/>
        </w:numPr>
        <w:rPr>
          <w:lang w:bidi="en-US"/>
        </w:rPr>
      </w:pPr>
      <w:r>
        <w:rPr>
          <w:lang w:bidi="en-US"/>
        </w:rPr>
        <w:t>Cập nhật giảm semast.receiving của đại lý (dealeracctno) = sereqclose.quantity. Insert setran bút toán tương ứng với diễn giải = “Huy yeu cau tat toan ” + sereqclose.confirmno</w:t>
      </w:r>
    </w:p>
    <w:p w14:paraId="68DA7D61" w14:textId="77777777" w:rsidR="00CE74D4" w:rsidRPr="004778A7" w:rsidRDefault="00CE74D4" w:rsidP="00CE74D4">
      <w:pPr>
        <w:pStyle w:val="ListParagraph"/>
        <w:numPr>
          <w:ilvl w:val="2"/>
          <w:numId w:val="3"/>
        </w:numPr>
        <w:rPr>
          <w:lang w:bidi="en-US"/>
        </w:rPr>
      </w:pPr>
      <w:r w:rsidRPr="004778A7">
        <w:rPr>
          <w:lang w:bidi="en-US"/>
        </w:rPr>
        <w:t xml:space="preserve">Cập nhật </w:t>
      </w:r>
      <w:r>
        <w:rPr>
          <w:lang w:bidi="en-US"/>
        </w:rPr>
        <w:t>giảm</w:t>
      </w:r>
      <w:r w:rsidRPr="004778A7">
        <w:rPr>
          <w:lang w:bidi="en-US"/>
        </w:rPr>
        <w:t xml:space="preserve"> ivmast.receiving của khách hàng (</w:t>
      </w:r>
      <w:r>
        <w:rPr>
          <w:lang w:bidi="en-US"/>
        </w:rPr>
        <w:t>acctno</w:t>
      </w:r>
      <w:r w:rsidRPr="004778A7">
        <w:rPr>
          <w:lang w:bidi="en-US"/>
        </w:rPr>
        <w:t xml:space="preserve">) = </w:t>
      </w:r>
      <w:r>
        <w:rPr>
          <w:lang w:bidi="en-US"/>
        </w:rPr>
        <w:t>sereqclose.quantity * sereqclose.price – sereqclose.taxamt – sereqclose.feeamt</w:t>
      </w:r>
      <w:r w:rsidRPr="004778A7">
        <w:rPr>
          <w:lang w:bidi="en-US"/>
        </w:rPr>
        <w:t>. Insert ivtran 3 bút toán tương ứng:</w:t>
      </w:r>
    </w:p>
    <w:p w14:paraId="2108DAB1" w14:textId="77777777" w:rsidR="00CE74D4" w:rsidRPr="004778A7" w:rsidRDefault="00CE74D4" w:rsidP="00CE74D4">
      <w:pPr>
        <w:pStyle w:val="ListParagraph"/>
        <w:numPr>
          <w:ilvl w:val="3"/>
          <w:numId w:val="3"/>
        </w:numPr>
        <w:rPr>
          <w:lang w:bidi="en-US"/>
        </w:rPr>
      </w:pPr>
      <w:r>
        <w:rPr>
          <w:lang w:bidi="en-US"/>
        </w:rPr>
        <w:t>Giảm</w:t>
      </w:r>
      <w:r w:rsidRPr="004778A7">
        <w:rPr>
          <w:lang w:bidi="en-US"/>
        </w:rPr>
        <w:t xml:space="preserve"> receiving = Khối lượng * Giá tất toán với diễn giải </w:t>
      </w:r>
      <w:r>
        <w:rPr>
          <w:lang w:bidi="en-US"/>
        </w:rPr>
        <w:t xml:space="preserve">= </w:t>
      </w:r>
      <w:r w:rsidRPr="004778A7">
        <w:rPr>
          <w:lang w:bidi="en-US"/>
        </w:rPr>
        <w:t xml:space="preserve">“Huy yeu cau tat toan ” + sereqclose.confirmno </w:t>
      </w:r>
    </w:p>
    <w:p w14:paraId="6BBA73B7" w14:textId="77777777" w:rsidR="00CE74D4" w:rsidRPr="004778A7" w:rsidRDefault="00CE74D4" w:rsidP="00CE74D4">
      <w:pPr>
        <w:pStyle w:val="ListParagraph"/>
        <w:numPr>
          <w:ilvl w:val="3"/>
          <w:numId w:val="3"/>
        </w:numPr>
        <w:rPr>
          <w:lang w:bidi="en-US"/>
        </w:rPr>
      </w:pPr>
      <w:r>
        <w:rPr>
          <w:lang w:bidi="en-US"/>
        </w:rPr>
        <w:t>tăng</w:t>
      </w:r>
      <w:r w:rsidRPr="004778A7">
        <w:rPr>
          <w:lang w:bidi="en-US"/>
        </w:rPr>
        <w:t xml:space="preserve"> receiving = Phí bán với diễn giải = “Huy yeu cau tat toan ” + sereqclose.confirmno</w:t>
      </w:r>
      <w:r>
        <w:rPr>
          <w:lang w:bidi="en-US"/>
        </w:rPr>
        <w:t xml:space="preserve"> (Chỉ insert nếu phí &lt;&gt; 0)</w:t>
      </w:r>
    </w:p>
    <w:p w14:paraId="6AF63541" w14:textId="77777777" w:rsidR="00CE74D4" w:rsidRPr="004778A7" w:rsidRDefault="00CE74D4" w:rsidP="00CE74D4">
      <w:pPr>
        <w:pStyle w:val="ListParagraph"/>
        <w:numPr>
          <w:ilvl w:val="3"/>
          <w:numId w:val="3"/>
        </w:numPr>
        <w:rPr>
          <w:lang w:bidi="en-US"/>
        </w:rPr>
      </w:pPr>
      <w:r>
        <w:rPr>
          <w:lang w:bidi="en-US"/>
        </w:rPr>
        <w:t>tăng</w:t>
      </w:r>
      <w:r w:rsidRPr="004778A7">
        <w:rPr>
          <w:lang w:bidi="en-US"/>
        </w:rPr>
        <w:t xml:space="preserve"> receiving = Thuế bán với diễn giải = “Huy yeu cau tat toan ” + sereqclose.confirmno</w:t>
      </w:r>
      <w:r>
        <w:rPr>
          <w:lang w:bidi="en-US"/>
        </w:rPr>
        <w:t xml:space="preserve"> (Chỉ insert nếu thuế &lt;&gt; 0)</w:t>
      </w:r>
    </w:p>
    <w:p w14:paraId="0265EF89" w14:textId="77777777" w:rsidR="00CE74D4" w:rsidRDefault="00CE74D4" w:rsidP="00CE74D4">
      <w:pPr>
        <w:pStyle w:val="ListParagraph"/>
        <w:numPr>
          <w:ilvl w:val="2"/>
          <w:numId w:val="3"/>
        </w:numPr>
        <w:rPr>
          <w:lang w:bidi="en-US"/>
        </w:rPr>
      </w:pPr>
      <w:r>
        <w:rPr>
          <w:lang w:bidi="en-US"/>
        </w:rPr>
        <w:t>Hoàn hạn mức mua lại đã ghi nhận:</w:t>
      </w:r>
    </w:p>
    <w:p w14:paraId="1BA3040F" w14:textId="77777777" w:rsidR="00CE74D4" w:rsidRPr="000F3F83" w:rsidRDefault="00CE74D4" w:rsidP="00CE74D4">
      <w:pPr>
        <w:pStyle w:val="ListParagraph"/>
        <w:numPr>
          <w:ilvl w:val="3"/>
          <w:numId w:val="3"/>
        </w:numPr>
        <w:rPr>
          <w:lang w:bidi="en-US"/>
        </w:rPr>
      </w:pPr>
      <w:r w:rsidRPr="000F3F83">
        <w:rPr>
          <w:lang w:bidi="en-US"/>
        </w:rPr>
        <w:t>Cập nhật boughtdtl có confirmno = sereqclose.confirmno &amp; type = ‘D’ &amp; deltd = ‘N’ =&gt; cập nhật deltd = ‘Y’</w:t>
      </w:r>
    </w:p>
    <w:p w14:paraId="57DF6A26" w14:textId="77777777" w:rsidR="00CE74D4" w:rsidRPr="000F3F83" w:rsidRDefault="00CE74D4" w:rsidP="00CE74D4">
      <w:pPr>
        <w:pStyle w:val="ListParagraph"/>
        <w:numPr>
          <w:ilvl w:val="3"/>
          <w:numId w:val="3"/>
        </w:numPr>
        <w:rPr>
          <w:lang w:bidi="en-US"/>
        </w:rPr>
      </w:pPr>
      <w:r w:rsidRPr="000F3F83">
        <w:rPr>
          <w:lang w:bidi="en-US"/>
        </w:rPr>
        <w:t>Cập nhật boughtdtl có return_confirmno = sereqclose.confirmno &amp; type = ‘C’ &amp; deltd = ‘N’ =&gt; cập nhật deltd = ‘Y’</w:t>
      </w:r>
    </w:p>
    <w:p w14:paraId="30F81536" w14:textId="77777777" w:rsidR="00CE74D4" w:rsidRDefault="00CE74D4" w:rsidP="00CE74D4">
      <w:pPr>
        <w:pStyle w:val="ListParagraph"/>
        <w:numPr>
          <w:ilvl w:val="2"/>
          <w:numId w:val="3"/>
        </w:numPr>
        <w:rPr>
          <w:lang w:bidi="en-US"/>
        </w:rPr>
      </w:pPr>
      <w:r>
        <w:rPr>
          <w:lang w:bidi="en-US"/>
        </w:rPr>
        <w:t>Hoàn hạn mức bán ra đã ghi nhận</w:t>
      </w:r>
    </w:p>
    <w:p w14:paraId="3852978D" w14:textId="77777777" w:rsidR="00CE74D4" w:rsidRPr="000F3F83" w:rsidRDefault="00CE74D4" w:rsidP="00CE74D4">
      <w:pPr>
        <w:pStyle w:val="ListParagraph"/>
        <w:numPr>
          <w:ilvl w:val="3"/>
          <w:numId w:val="3"/>
        </w:numPr>
        <w:rPr>
          <w:lang w:bidi="en-US"/>
        </w:rPr>
      </w:pPr>
      <w:r w:rsidRPr="000F3F83">
        <w:rPr>
          <w:lang w:bidi="en-US"/>
        </w:rPr>
        <w:t xml:space="preserve">Tìm các dòng trong solddtl có confirmno = sereqclose.confirmno &amp; type = ‘C’ &amp; deltd = ‘N’ =&gt; lấy giá trị return_confirmno &amp; qtty =&gt; </w:t>
      </w:r>
      <w:r w:rsidRPr="000F3F83">
        <w:rPr>
          <w:lang w:bidi="en-US"/>
        </w:rPr>
        <w:lastRenderedPageBreak/>
        <w:t>Tìm đến dòng trong solddtl có confirmno = return_confirmno vừa mới lấy được &amp; type = ‘D’ &amp; deltd = ‘N’, ghi giảm giá trị return_qtty = qtty vừa lấy được, giảm return_limit = decode(limits.method</w:t>
      </w:r>
      <w:r>
        <w:rPr>
          <w:lang w:bidi="en-US"/>
        </w:rPr>
        <w:t xml:space="preserve"> của HM tổng</w:t>
      </w:r>
      <w:r w:rsidRPr="000F3F83">
        <w:rPr>
          <w:lang w:bidi="en-US"/>
        </w:rPr>
        <w:t>, ‘F’, solddtl.parvalue, ‘P’, sol</w:t>
      </w:r>
      <w:r>
        <w:rPr>
          <w:lang w:bidi="en-US"/>
        </w:rPr>
        <w:t xml:space="preserve">ddtl.price) * qtty vừa lấy được, </w:t>
      </w:r>
      <w:r w:rsidRPr="000F3F83">
        <w:rPr>
          <w:lang w:bidi="en-US"/>
        </w:rPr>
        <w:t>giảm return_limit</w:t>
      </w:r>
      <w:r>
        <w:rPr>
          <w:lang w:bidi="en-US"/>
        </w:rPr>
        <w:t>_ass</w:t>
      </w:r>
      <w:r w:rsidRPr="000F3F83">
        <w:rPr>
          <w:lang w:bidi="en-US"/>
        </w:rPr>
        <w:t xml:space="preserve"> = decode(limits.method</w:t>
      </w:r>
      <w:r>
        <w:rPr>
          <w:lang w:bidi="en-US"/>
        </w:rPr>
        <w:t xml:space="preserve"> của HM TS</w:t>
      </w:r>
      <w:r w:rsidRPr="000F3F83">
        <w:rPr>
          <w:lang w:bidi="en-US"/>
        </w:rPr>
        <w:t>, ‘F’, solddtl.parvalue, ‘P’, sol</w:t>
      </w:r>
      <w:r>
        <w:rPr>
          <w:lang w:bidi="en-US"/>
        </w:rPr>
        <w:t xml:space="preserve">ddtl.price) * qtty vừa lấy được, </w:t>
      </w:r>
      <w:r w:rsidRPr="000F3F83">
        <w:rPr>
          <w:lang w:bidi="en-US"/>
        </w:rPr>
        <w:t>giảm return_limit</w:t>
      </w:r>
      <w:r>
        <w:rPr>
          <w:lang w:bidi="en-US"/>
        </w:rPr>
        <w:t>_prd</w:t>
      </w:r>
      <w:r w:rsidRPr="000F3F83">
        <w:rPr>
          <w:lang w:bidi="en-US"/>
        </w:rPr>
        <w:t xml:space="preserve"> = decode(limits.method</w:t>
      </w:r>
      <w:r>
        <w:rPr>
          <w:lang w:bidi="en-US"/>
        </w:rPr>
        <w:t xml:space="preserve"> của HM SP</w:t>
      </w:r>
      <w:r w:rsidRPr="000F3F83">
        <w:rPr>
          <w:lang w:bidi="en-US"/>
        </w:rPr>
        <w:t>, ‘F’, solddtl.parvalue, ‘P’, sol</w:t>
      </w:r>
      <w:r>
        <w:rPr>
          <w:lang w:bidi="en-US"/>
        </w:rPr>
        <w:t>ddtl.price) * qtty vừa lấy được</w:t>
      </w:r>
    </w:p>
    <w:p w14:paraId="4A28C35E" w14:textId="538CDB61" w:rsidR="00CF093F" w:rsidRPr="001909DB" w:rsidRDefault="00CE74D4" w:rsidP="00CE74D4">
      <w:pPr>
        <w:pStyle w:val="ListParagraph"/>
        <w:numPr>
          <w:ilvl w:val="3"/>
          <w:numId w:val="3"/>
        </w:numPr>
        <w:rPr>
          <w:lang w:bidi="en-US"/>
        </w:rPr>
      </w:pPr>
      <w:r w:rsidRPr="000F3F83">
        <w:rPr>
          <w:lang w:bidi="en-US"/>
        </w:rPr>
        <w:t>Cập nhật các dòng trong solddtl có confirmno = sereqclose.confirmno &amp; type = ‘C’ &amp; deltd = ‘N’ =&gt; cập nhật deltd = ‘Y’</w:t>
      </w:r>
    </w:p>
    <w:p w14:paraId="18DBCFE8" w14:textId="77777777" w:rsidR="00CF093F" w:rsidRPr="001909DB" w:rsidRDefault="00CF093F" w:rsidP="00CF093F">
      <w:pPr>
        <w:rPr>
          <w:lang w:bidi="en-US"/>
        </w:rPr>
      </w:pPr>
    </w:p>
    <w:p w14:paraId="43C3BA31" w14:textId="18842850" w:rsidR="00CF093F" w:rsidRPr="00BF3B40" w:rsidRDefault="00CE74D4" w:rsidP="00CF093F">
      <w:pPr>
        <w:rPr>
          <w:b/>
          <w:color w:val="FF0000"/>
          <w:lang w:bidi="en-US"/>
        </w:rPr>
      </w:pPr>
      <w:r>
        <w:rPr>
          <w:b/>
          <w:color w:val="FF0000"/>
          <w:lang w:bidi="en-US"/>
        </w:rPr>
        <w:t>Appcheck của 83</w:t>
      </w:r>
      <w:r w:rsidR="00CF093F" w:rsidRPr="00BF3B40">
        <w:rPr>
          <w:b/>
          <w:color w:val="FF0000"/>
          <w:lang w:bidi="en-US"/>
        </w:rPr>
        <w:t xml:space="preserve">02: </w:t>
      </w:r>
    </w:p>
    <w:p w14:paraId="46CACB82" w14:textId="08B14677" w:rsidR="00CF093F" w:rsidRDefault="00A50CFA" w:rsidP="00CF093F">
      <w:pPr>
        <w:pStyle w:val="ListParagraph"/>
        <w:numPr>
          <w:ilvl w:val="0"/>
          <w:numId w:val="3"/>
        </w:numPr>
        <w:rPr>
          <w:b/>
          <w:color w:val="FF0000"/>
          <w:lang w:bidi="en-US"/>
        </w:rPr>
      </w:pPr>
      <w:r w:rsidRPr="00A50CFA">
        <w:rPr>
          <w:b/>
          <w:color w:val="FF0000"/>
          <w:lang w:bidi="en-US"/>
        </w:rPr>
        <w:t>(sereqclose.</w:t>
      </w:r>
      <w:r w:rsidRPr="00A50CFA">
        <w:rPr>
          <w:b/>
          <w:noProof/>
          <w:color w:val="FF0000"/>
        </w:rPr>
        <w:t>status = ‘A’ or (</w:t>
      </w:r>
      <w:r w:rsidRPr="00A50CFA">
        <w:rPr>
          <w:b/>
          <w:color w:val="FF0000"/>
          <w:lang w:bidi="en-US"/>
        </w:rPr>
        <w:t>sereqclose</w:t>
      </w:r>
      <w:r w:rsidRPr="00A50CFA">
        <w:rPr>
          <w:b/>
          <w:noProof/>
          <w:color w:val="FF0000"/>
        </w:rPr>
        <w:t>.status = ‘S’ and (</w:t>
      </w:r>
      <w:r w:rsidRPr="00A50CFA">
        <w:rPr>
          <w:b/>
          <w:color w:val="FF0000"/>
          <w:lang w:bidi="en-US"/>
        </w:rPr>
        <w:t>sereqclose</w:t>
      </w:r>
      <w:r w:rsidRPr="00A50CFA">
        <w:rPr>
          <w:b/>
          <w:noProof/>
          <w:color w:val="FF0000"/>
        </w:rPr>
        <w:t xml:space="preserve">.ttkd_profile_stat = ‘U’ or </w:t>
      </w:r>
      <w:r w:rsidRPr="00A50CFA">
        <w:rPr>
          <w:b/>
          <w:color w:val="FF0000"/>
          <w:lang w:bidi="en-US"/>
        </w:rPr>
        <w:t>sereqclose</w:t>
      </w:r>
      <w:r w:rsidRPr="00A50CFA">
        <w:rPr>
          <w:b/>
          <w:noProof/>
          <w:color w:val="FF0000"/>
        </w:rPr>
        <w:t>.bks_profile_stat = ‘U’) ))</w:t>
      </w:r>
      <w:r w:rsidRPr="00A50CFA">
        <w:rPr>
          <w:noProof/>
          <w:color w:val="FF0000"/>
        </w:rPr>
        <w:t xml:space="preserve"> </w:t>
      </w:r>
      <w:r w:rsidR="00CF093F" w:rsidRPr="00BF3B40">
        <w:rPr>
          <w:b/>
          <w:color w:val="FF0000"/>
          <w:lang w:bidi="en-US"/>
        </w:rPr>
        <w:t>inner join profilemanager theo confirmno có status = ‘P’</w:t>
      </w:r>
    </w:p>
    <w:p w14:paraId="13E8ED45" w14:textId="39DB7C55" w:rsidR="00A50CFA" w:rsidRDefault="00A50CFA" w:rsidP="00CF093F">
      <w:pPr>
        <w:pStyle w:val="ListParagraph"/>
        <w:numPr>
          <w:ilvl w:val="0"/>
          <w:numId w:val="3"/>
        </w:numPr>
        <w:rPr>
          <w:b/>
          <w:color w:val="FF0000"/>
          <w:lang w:bidi="en-US"/>
        </w:rPr>
      </w:pPr>
      <w:r>
        <w:rPr>
          <w:b/>
          <w:color w:val="FF0000"/>
          <w:lang w:bidi="en-US"/>
        </w:rPr>
        <w:t>Chỉ được từ chối với giao dịch sereqclose.status = ‘A’</w:t>
      </w:r>
    </w:p>
    <w:p w14:paraId="6CEE0EAB" w14:textId="77777777" w:rsidR="00CF093F" w:rsidRDefault="00CF093F" w:rsidP="00CF093F">
      <w:pPr>
        <w:rPr>
          <w:b/>
          <w:i/>
          <w:lang w:bidi="en-US"/>
        </w:rPr>
      </w:pPr>
    </w:p>
    <w:p w14:paraId="03B5AB2A" w14:textId="343DA9D6" w:rsidR="00CF093F" w:rsidRDefault="001F72D6" w:rsidP="00CF093F">
      <w:pPr>
        <w:rPr>
          <w:b/>
          <w:i/>
          <w:lang w:bidi="en-US"/>
        </w:rPr>
      </w:pPr>
      <w:r>
        <w:rPr>
          <w:b/>
          <w:i/>
          <w:lang w:bidi="en-US"/>
        </w:rPr>
        <w:t xml:space="preserve">Đồng bộ cache </w:t>
      </w:r>
      <w:r w:rsidR="00A50CFA">
        <w:rPr>
          <w:b/>
          <w:i/>
          <w:lang w:bidi="en-US"/>
        </w:rPr>
        <w:t xml:space="preserve">OXMAST và </w:t>
      </w:r>
      <w:r w:rsidR="005901C8">
        <w:rPr>
          <w:b/>
          <w:i/>
          <w:lang w:bidi="en-US"/>
        </w:rPr>
        <w:t xml:space="preserve">SEREQCLOSE </w:t>
      </w:r>
      <w:r w:rsidR="00CF093F" w:rsidRPr="003F40B2">
        <w:rPr>
          <w:b/>
          <w:i/>
          <w:lang w:bidi="en-US"/>
        </w:rPr>
        <w:t xml:space="preserve">sau khi </w:t>
      </w:r>
      <w:r w:rsidR="00CF093F">
        <w:rPr>
          <w:b/>
          <w:i/>
          <w:lang w:bidi="en-US"/>
        </w:rPr>
        <w:t>thực hiện</w:t>
      </w:r>
      <w:r w:rsidR="00CF093F" w:rsidRPr="003F40B2">
        <w:rPr>
          <w:b/>
          <w:i/>
          <w:lang w:bidi="en-US"/>
        </w:rPr>
        <w:t xml:space="preserve"> giao dịch</w:t>
      </w:r>
    </w:p>
    <w:p w14:paraId="5F131913" w14:textId="77777777" w:rsidR="00CF093F" w:rsidRDefault="00CF093F" w:rsidP="00CF093F">
      <w:pPr>
        <w:rPr>
          <w:b/>
          <w:i/>
          <w:lang w:bidi="en-US"/>
        </w:rPr>
      </w:pPr>
    </w:p>
    <w:p w14:paraId="7AB5C8F0" w14:textId="570BD5C6" w:rsidR="00CF093F" w:rsidRPr="000A1540" w:rsidRDefault="000A1540" w:rsidP="00CF093F">
      <w:pPr>
        <w:rPr>
          <w:b/>
          <w:i/>
          <w:u w:val="single"/>
          <w:lang w:bidi="en-US"/>
        </w:rPr>
      </w:pPr>
      <w:r w:rsidRPr="000A1540">
        <w:rPr>
          <w:b/>
          <w:i/>
          <w:color w:val="FF0000"/>
          <w:u w:val="single"/>
          <w:lang w:bidi="en-US"/>
        </w:rPr>
        <w:t xml:space="preserve">Nếu sereqclose.status = ‘A’ trước khi phê duyệt </w:t>
      </w:r>
      <w:r w:rsidRPr="000A1540">
        <w:rPr>
          <w:b/>
          <w:i/>
          <w:u w:val="single"/>
          <w:lang w:bidi="en-US"/>
        </w:rPr>
        <w:t xml:space="preserve">=&gt; </w:t>
      </w:r>
      <w:r w:rsidR="00CF093F" w:rsidRPr="000A1540">
        <w:rPr>
          <w:b/>
          <w:i/>
          <w:u w:val="single"/>
          <w:lang w:bidi="en-US"/>
        </w:rPr>
        <w:t xml:space="preserve">Sau khi thực hiện phê duyệt hồ sơ </w:t>
      </w:r>
      <w:r w:rsidR="00CE74D4" w:rsidRPr="000A1540">
        <w:rPr>
          <w:b/>
          <w:i/>
          <w:u w:val="single"/>
          <w:lang w:bidi="en-US"/>
        </w:rPr>
        <w:t>mua lại</w:t>
      </w:r>
      <w:r w:rsidR="00CF093F" w:rsidRPr="000A1540">
        <w:rPr>
          <w:b/>
          <w:i/>
          <w:u w:val="single"/>
          <w:lang w:bidi="en-US"/>
        </w:rPr>
        <w:t>, xử lý các nội dung tích hợp sau:</w:t>
      </w:r>
    </w:p>
    <w:p w14:paraId="2AEA93A1" w14:textId="77777777" w:rsidR="00CF093F" w:rsidRDefault="00CF093F" w:rsidP="00CF093F">
      <w:pPr>
        <w:rPr>
          <w:b/>
          <w:color w:val="FF0000"/>
          <w:lang w:bidi="en-US"/>
        </w:rPr>
      </w:pPr>
    </w:p>
    <w:p w14:paraId="7E2B554B" w14:textId="1DF74CCD" w:rsidR="00CF093F" w:rsidRPr="00245002" w:rsidRDefault="00CF093F" w:rsidP="00DD25C3">
      <w:pPr>
        <w:rPr>
          <w:lang w:bidi="en-US"/>
        </w:rPr>
      </w:pPr>
      <w:r w:rsidRPr="003F40B2">
        <w:rPr>
          <w:b/>
          <w:lang w:bidi="en-US"/>
        </w:rPr>
        <w:t>Trái phiếu chưa niêm yết:</w:t>
      </w:r>
      <w:r>
        <w:rPr>
          <w:lang w:bidi="en-US"/>
        </w:rPr>
        <w:t xml:space="preserve"> =&gt; Sẽ cần gửi yêu cầu sang SHS để yêu cầu chuyển nhượng =&gt; </w:t>
      </w:r>
      <w:r w:rsidRPr="00245002">
        <w:rPr>
          <w:lang w:bidi="en-US"/>
        </w:rPr>
        <w:t>Khi nhận kết quả yêu cầu gửi thành công, lưu vào bảng reqlog các thông tin sau</w:t>
      </w:r>
    </w:p>
    <w:p w14:paraId="5F741C80" w14:textId="77777777" w:rsidR="00CF093F" w:rsidRPr="00AC4FD5" w:rsidRDefault="00CF093F" w:rsidP="00CF093F">
      <w:pPr>
        <w:pStyle w:val="ListParagraph"/>
        <w:numPr>
          <w:ilvl w:val="1"/>
          <w:numId w:val="3"/>
        </w:numPr>
        <w:rPr>
          <w:lang w:bidi="en-US"/>
        </w:rPr>
      </w:pPr>
      <w:r>
        <w:rPr>
          <w:lang w:bidi="en-US"/>
        </w:rPr>
        <w:t>Autoid: số tự sinh</w:t>
      </w:r>
    </w:p>
    <w:p w14:paraId="047636E4" w14:textId="625380CA" w:rsidR="00CF093F" w:rsidRPr="00AC4FD5" w:rsidRDefault="00DD25C3" w:rsidP="00CF093F">
      <w:pPr>
        <w:pStyle w:val="ListParagraph"/>
        <w:numPr>
          <w:ilvl w:val="1"/>
          <w:numId w:val="3"/>
        </w:numPr>
        <w:rPr>
          <w:lang w:bidi="en-US"/>
        </w:rPr>
      </w:pPr>
      <w:r>
        <w:rPr>
          <w:lang w:bidi="en-US"/>
        </w:rPr>
        <w:t>Tltxcd: 83</w:t>
      </w:r>
      <w:r w:rsidR="00CF093F">
        <w:rPr>
          <w:lang w:bidi="en-US"/>
        </w:rPr>
        <w:t>02</w:t>
      </w:r>
    </w:p>
    <w:p w14:paraId="46247AE1" w14:textId="77777777" w:rsidR="00CF093F" w:rsidRPr="00AC4FD5" w:rsidRDefault="00CF093F" w:rsidP="00CF093F">
      <w:pPr>
        <w:pStyle w:val="ListParagraph"/>
        <w:numPr>
          <w:ilvl w:val="1"/>
          <w:numId w:val="3"/>
        </w:numPr>
        <w:rPr>
          <w:lang w:bidi="en-US"/>
        </w:rPr>
      </w:pPr>
      <w:r>
        <w:rPr>
          <w:lang w:bidi="en-US"/>
        </w:rPr>
        <w:t>Txnum: txnum của giao dịch KSV duyệt hồ sơ</w:t>
      </w:r>
    </w:p>
    <w:p w14:paraId="008AF078" w14:textId="77777777" w:rsidR="00CF093F" w:rsidRPr="00AC4FD5" w:rsidRDefault="00CF093F" w:rsidP="00CF093F">
      <w:pPr>
        <w:pStyle w:val="ListParagraph"/>
        <w:numPr>
          <w:ilvl w:val="1"/>
          <w:numId w:val="3"/>
        </w:numPr>
        <w:rPr>
          <w:lang w:bidi="en-US"/>
        </w:rPr>
      </w:pPr>
      <w:r>
        <w:rPr>
          <w:lang w:bidi="en-US"/>
        </w:rPr>
        <w:t>Txdate: txdate của giao dịch KSV duyệt hồ sơ</w:t>
      </w:r>
    </w:p>
    <w:p w14:paraId="6D37E031" w14:textId="358BE222" w:rsidR="00CF093F" w:rsidRDefault="00CF093F" w:rsidP="00CF093F">
      <w:pPr>
        <w:pStyle w:val="ListParagraph"/>
        <w:numPr>
          <w:ilvl w:val="1"/>
          <w:numId w:val="3"/>
        </w:numPr>
        <w:rPr>
          <w:lang w:bidi="en-US"/>
        </w:rPr>
      </w:pPr>
      <w:r>
        <w:rPr>
          <w:lang w:bidi="en-US"/>
        </w:rPr>
        <w:t xml:space="preserve">Custodycd: custodycd của KH </w:t>
      </w:r>
      <w:r w:rsidR="00DD25C3">
        <w:rPr>
          <w:lang w:bidi="en-US"/>
        </w:rPr>
        <w:t>bán lại</w:t>
      </w:r>
      <w:r>
        <w:rPr>
          <w:lang w:bidi="en-US"/>
        </w:rPr>
        <w:t xml:space="preserve"> TP</w:t>
      </w:r>
    </w:p>
    <w:p w14:paraId="13A0A546" w14:textId="3DDE4C09" w:rsidR="00CF093F" w:rsidRPr="00AC4FD5" w:rsidRDefault="00CF093F" w:rsidP="00CF093F">
      <w:pPr>
        <w:pStyle w:val="ListParagraph"/>
        <w:numPr>
          <w:ilvl w:val="1"/>
          <w:numId w:val="3"/>
        </w:numPr>
        <w:rPr>
          <w:lang w:bidi="en-US"/>
        </w:rPr>
      </w:pPr>
      <w:r>
        <w:rPr>
          <w:lang w:bidi="en-US"/>
        </w:rPr>
        <w:t xml:space="preserve">Confirmno: </w:t>
      </w:r>
      <w:r w:rsidR="00DD25C3">
        <w:rPr>
          <w:lang w:bidi="en-US"/>
        </w:rPr>
        <w:t>sereqclose</w:t>
      </w:r>
      <w:r>
        <w:rPr>
          <w:lang w:bidi="en-US"/>
        </w:rPr>
        <w:t>.confirmno</w:t>
      </w:r>
    </w:p>
    <w:p w14:paraId="14F13BFC" w14:textId="77777777" w:rsidR="00CF093F" w:rsidRPr="00AC4FD5" w:rsidRDefault="00CF093F" w:rsidP="00CF093F">
      <w:pPr>
        <w:pStyle w:val="ListParagraph"/>
        <w:numPr>
          <w:ilvl w:val="1"/>
          <w:numId w:val="3"/>
        </w:numPr>
        <w:rPr>
          <w:lang w:bidi="en-US"/>
        </w:rPr>
      </w:pPr>
      <w:r>
        <w:rPr>
          <w:lang w:bidi="en-US"/>
        </w:rPr>
        <w:t>Status: P</w:t>
      </w:r>
    </w:p>
    <w:p w14:paraId="0596E5F4" w14:textId="77777777" w:rsidR="00CF093F" w:rsidRPr="00F064EF" w:rsidRDefault="00CF093F" w:rsidP="00CF093F">
      <w:pPr>
        <w:pStyle w:val="ListParagraph"/>
        <w:numPr>
          <w:ilvl w:val="1"/>
          <w:numId w:val="3"/>
        </w:numPr>
        <w:rPr>
          <w:lang w:bidi="en-US"/>
        </w:rPr>
      </w:pPr>
      <w:r>
        <w:rPr>
          <w:lang w:bidi="en-US"/>
        </w:rPr>
        <w:t>Updatetime: null</w:t>
      </w:r>
    </w:p>
    <w:p w14:paraId="6F552BB1" w14:textId="77777777" w:rsidR="00CF093F" w:rsidRPr="001909DB" w:rsidRDefault="00CF093F" w:rsidP="00CF093F">
      <w:pPr>
        <w:rPr>
          <w:lang w:bidi="en-US"/>
        </w:rPr>
      </w:pPr>
    </w:p>
    <w:p w14:paraId="317A1984" w14:textId="77777777" w:rsidR="00CF093F" w:rsidRDefault="00CF093F" w:rsidP="00CF093F">
      <w:pPr>
        <w:rPr>
          <w:lang w:bidi="en-US"/>
        </w:rPr>
      </w:pPr>
      <w:r w:rsidRPr="003F40B2">
        <w:rPr>
          <w:b/>
          <w:lang w:bidi="en-US"/>
        </w:rPr>
        <w:t>Trái phiếu niêm yết:</w:t>
      </w:r>
      <w:r>
        <w:rPr>
          <w:b/>
          <w:lang w:bidi="en-US"/>
        </w:rPr>
        <w:t xml:space="preserve"> </w:t>
      </w:r>
      <w:r>
        <w:rPr>
          <w:lang w:bidi="en-US"/>
        </w:rPr>
        <w:t xml:space="preserve">Gửi yêu cầu sang SHS để đẩy lệnh lên sàn =&gt; </w:t>
      </w:r>
      <w:r w:rsidRPr="00245002">
        <w:rPr>
          <w:lang w:bidi="en-US"/>
        </w:rPr>
        <w:t xml:space="preserve">Khi nhận kết quả </w:t>
      </w:r>
      <w:r>
        <w:rPr>
          <w:lang w:bidi="en-US"/>
        </w:rPr>
        <w:t>yêu cầu gửi thành công:</w:t>
      </w:r>
    </w:p>
    <w:p w14:paraId="3431AC4E" w14:textId="77777777" w:rsidR="00CF093F" w:rsidRPr="00245002" w:rsidRDefault="00CF093F" w:rsidP="00CF093F">
      <w:pPr>
        <w:pStyle w:val="ListParagraph"/>
        <w:numPr>
          <w:ilvl w:val="0"/>
          <w:numId w:val="3"/>
        </w:numPr>
        <w:rPr>
          <w:lang w:bidi="en-US"/>
        </w:rPr>
      </w:pPr>
      <w:r w:rsidRPr="00245002">
        <w:rPr>
          <w:lang w:bidi="en-US"/>
        </w:rPr>
        <w:t>lưu vào bảng reqlog các thông tin sau</w:t>
      </w:r>
    </w:p>
    <w:p w14:paraId="70ABED85" w14:textId="77777777" w:rsidR="00CF093F" w:rsidRPr="00AC4FD5" w:rsidRDefault="00CF093F" w:rsidP="00CF093F">
      <w:pPr>
        <w:pStyle w:val="ListParagraph"/>
        <w:numPr>
          <w:ilvl w:val="1"/>
          <w:numId w:val="3"/>
        </w:numPr>
        <w:rPr>
          <w:lang w:bidi="en-US"/>
        </w:rPr>
      </w:pPr>
      <w:r>
        <w:rPr>
          <w:lang w:bidi="en-US"/>
        </w:rPr>
        <w:t>Autoid: số tự sinh</w:t>
      </w:r>
    </w:p>
    <w:p w14:paraId="0EC40892" w14:textId="247438BA" w:rsidR="00CF093F" w:rsidRPr="00AC4FD5" w:rsidRDefault="00DD25C3" w:rsidP="00CF093F">
      <w:pPr>
        <w:pStyle w:val="ListParagraph"/>
        <w:numPr>
          <w:ilvl w:val="1"/>
          <w:numId w:val="3"/>
        </w:numPr>
        <w:rPr>
          <w:lang w:bidi="en-US"/>
        </w:rPr>
      </w:pPr>
      <w:r>
        <w:rPr>
          <w:lang w:bidi="en-US"/>
        </w:rPr>
        <w:t>Tltxcd: 83</w:t>
      </w:r>
      <w:r w:rsidR="00CF093F">
        <w:rPr>
          <w:lang w:bidi="en-US"/>
        </w:rPr>
        <w:t>02</w:t>
      </w:r>
    </w:p>
    <w:p w14:paraId="11898941" w14:textId="77777777" w:rsidR="00CF093F" w:rsidRPr="00AC4FD5" w:rsidRDefault="00CF093F" w:rsidP="00CF093F">
      <w:pPr>
        <w:pStyle w:val="ListParagraph"/>
        <w:numPr>
          <w:ilvl w:val="1"/>
          <w:numId w:val="3"/>
        </w:numPr>
        <w:rPr>
          <w:lang w:bidi="en-US"/>
        </w:rPr>
      </w:pPr>
      <w:r>
        <w:rPr>
          <w:lang w:bidi="en-US"/>
        </w:rPr>
        <w:t>Txnum: txnum của giao dịch KSV duyệt hồ sơ</w:t>
      </w:r>
    </w:p>
    <w:p w14:paraId="64634FA3" w14:textId="77777777" w:rsidR="00CF093F" w:rsidRPr="00AC4FD5" w:rsidRDefault="00CF093F" w:rsidP="00CF093F">
      <w:pPr>
        <w:pStyle w:val="ListParagraph"/>
        <w:numPr>
          <w:ilvl w:val="1"/>
          <w:numId w:val="3"/>
        </w:numPr>
        <w:rPr>
          <w:lang w:bidi="en-US"/>
        </w:rPr>
      </w:pPr>
      <w:r>
        <w:rPr>
          <w:lang w:bidi="en-US"/>
        </w:rPr>
        <w:t>Txdate: txdate của giao dịch KSV duyệt hồ sơ</w:t>
      </w:r>
    </w:p>
    <w:p w14:paraId="50F315ED" w14:textId="07285D04" w:rsidR="00CF093F" w:rsidRDefault="00CF093F" w:rsidP="00CF093F">
      <w:pPr>
        <w:pStyle w:val="ListParagraph"/>
        <w:numPr>
          <w:ilvl w:val="1"/>
          <w:numId w:val="3"/>
        </w:numPr>
        <w:rPr>
          <w:lang w:bidi="en-US"/>
        </w:rPr>
      </w:pPr>
      <w:r>
        <w:rPr>
          <w:lang w:bidi="en-US"/>
        </w:rPr>
        <w:t xml:space="preserve">Custodycd: custodycd của KH </w:t>
      </w:r>
      <w:r w:rsidR="00DD25C3">
        <w:rPr>
          <w:lang w:bidi="en-US"/>
        </w:rPr>
        <w:t>bán lại</w:t>
      </w:r>
      <w:r>
        <w:rPr>
          <w:lang w:bidi="en-US"/>
        </w:rPr>
        <w:t xml:space="preserve"> TP</w:t>
      </w:r>
    </w:p>
    <w:p w14:paraId="189D0CA7" w14:textId="3400BBA8" w:rsidR="00CF093F" w:rsidRPr="00AC4FD5" w:rsidRDefault="00CF093F" w:rsidP="00CF093F">
      <w:pPr>
        <w:pStyle w:val="ListParagraph"/>
        <w:numPr>
          <w:ilvl w:val="1"/>
          <w:numId w:val="3"/>
        </w:numPr>
        <w:rPr>
          <w:lang w:bidi="en-US"/>
        </w:rPr>
      </w:pPr>
      <w:r>
        <w:rPr>
          <w:lang w:bidi="en-US"/>
        </w:rPr>
        <w:t xml:space="preserve">Confirmno: </w:t>
      </w:r>
      <w:r w:rsidR="00DD25C3">
        <w:rPr>
          <w:lang w:bidi="en-US"/>
        </w:rPr>
        <w:t>sereqclose</w:t>
      </w:r>
      <w:r>
        <w:rPr>
          <w:lang w:bidi="en-US"/>
        </w:rPr>
        <w:t>.confirmno</w:t>
      </w:r>
    </w:p>
    <w:p w14:paraId="5BFB1731" w14:textId="77777777" w:rsidR="00CF093F" w:rsidRPr="00AC4FD5" w:rsidRDefault="00CF093F" w:rsidP="00CF093F">
      <w:pPr>
        <w:pStyle w:val="ListParagraph"/>
        <w:numPr>
          <w:ilvl w:val="1"/>
          <w:numId w:val="3"/>
        </w:numPr>
        <w:rPr>
          <w:lang w:bidi="en-US"/>
        </w:rPr>
      </w:pPr>
      <w:r>
        <w:rPr>
          <w:lang w:bidi="en-US"/>
        </w:rPr>
        <w:t>Status: P</w:t>
      </w:r>
    </w:p>
    <w:p w14:paraId="4AB5994D" w14:textId="77777777" w:rsidR="00CF093F" w:rsidRDefault="00CF093F" w:rsidP="00CF093F">
      <w:pPr>
        <w:pStyle w:val="ListParagraph"/>
        <w:numPr>
          <w:ilvl w:val="1"/>
          <w:numId w:val="3"/>
        </w:numPr>
        <w:rPr>
          <w:lang w:bidi="en-US"/>
        </w:rPr>
      </w:pPr>
      <w:r>
        <w:rPr>
          <w:lang w:bidi="en-US"/>
        </w:rPr>
        <w:t>Updatetime: null</w:t>
      </w:r>
    </w:p>
    <w:p w14:paraId="33C70B65" w14:textId="77777777" w:rsidR="00CF093F" w:rsidRDefault="00CF093F" w:rsidP="00CF093F">
      <w:pPr>
        <w:pStyle w:val="ListParagraph"/>
        <w:numPr>
          <w:ilvl w:val="0"/>
          <w:numId w:val="3"/>
        </w:numPr>
        <w:rPr>
          <w:lang w:bidi="en-US"/>
        </w:rPr>
      </w:pPr>
      <w:r>
        <w:rPr>
          <w:lang w:bidi="en-US"/>
        </w:rPr>
        <w:t>Update oxmast.isPushed = ‘Y’</w:t>
      </w:r>
    </w:p>
    <w:p w14:paraId="760CF529" w14:textId="77777777" w:rsidR="00CF093F" w:rsidRPr="001909DB" w:rsidRDefault="00CF093F" w:rsidP="00CF093F">
      <w:pPr>
        <w:rPr>
          <w:lang w:bidi="en-US"/>
        </w:rPr>
      </w:pPr>
    </w:p>
    <w:p w14:paraId="259BE38E" w14:textId="77777777" w:rsidR="00FF6E80" w:rsidRDefault="00FF6E80" w:rsidP="00FF6E80">
      <w:pPr>
        <w:rPr>
          <w:b/>
          <w:i/>
          <w:lang w:bidi="en-US"/>
        </w:rPr>
      </w:pPr>
      <w:r w:rsidRPr="006455CC">
        <w:rPr>
          <w:b/>
          <w:i/>
          <w:lang w:bidi="en-US"/>
        </w:rPr>
        <w:t>Đồng bộ cache SEREQCLOSE sau khi thực hiện giao dịch</w:t>
      </w:r>
    </w:p>
    <w:p w14:paraId="68758132" w14:textId="77777777" w:rsidR="00FF6E80" w:rsidRPr="006455CC" w:rsidRDefault="00FF6E80" w:rsidP="00FF6E80">
      <w:pPr>
        <w:rPr>
          <w:b/>
          <w:i/>
          <w:lang w:bidi="en-US"/>
        </w:rPr>
      </w:pPr>
      <w:r>
        <w:rPr>
          <w:b/>
          <w:i/>
          <w:lang w:bidi="en-US"/>
        </w:rPr>
        <w:t>Refresh grid sau khi thực hiện xong</w:t>
      </w:r>
    </w:p>
    <w:p w14:paraId="51AE7CB1" w14:textId="77777777" w:rsidR="002D003D" w:rsidRPr="008B0DA5" w:rsidRDefault="002D003D" w:rsidP="002D003D">
      <w:pPr>
        <w:rPr>
          <w:lang w:bidi="en-US"/>
        </w:rPr>
      </w:pPr>
    </w:p>
    <w:p w14:paraId="2DF263F9" w14:textId="51B36BD2" w:rsidR="002D003D" w:rsidRDefault="002D003D" w:rsidP="002D003D">
      <w:pPr>
        <w:pStyle w:val="Heading3"/>
      </w:pPr>
      <w:bookmarkStart w:id="1579" w:name="_Toc78535617"/>
      <w:r>
        <w:lastRenderedPageBreak/>
        <w:t xml:space="preserve">Xác nhận chuyển nhượng </w:t>
      </w:r>
      <w:r w:rsidR="00716159">
        <w:t xml:space="preserve">HĐ mua lại </w:t>
      </w:r>
      <w:r>
        <w:t>(Manual)</w:t>
      </w:r>
      <w:bookmarkEnd w:id="1579"/>
    </w:p>
    <w:p w14:paraId="1CD91BC8" w14:textId="77777777" w:rsidR="00716159" w:rsidRDefault="00716159" w:rsidP="00716159">
      <w:pPr>
        <w:pStyle w:val="Heading4"/>
      </w:pPr>
      <w:bookmarkStart w:id="1580" w:name="_Toc78535618"/>
      <w:r>
        <w:t>Mô tả giao diện</w:t>
      </w:r>
      <w:bookmarkEnd w:id="1580"/>
    </w:p>
    <w:p w14:paraId="500B76EF" w14:textId="77777777" w:rsidR="00716159" w:rsidRDefault="00716159" w:rsidP="00716159">
      <w:pPr>
        <w:pStyle w:val="Heading5"/>
      </w:pPr>
      <w:r>
        <w:t>Grid tìm kiếm</w:t>
      </w:r>
    </w:p>
    <w:p w14:paraId="62DEA044" w14:textId="01C1528C" w:rsidR="00716159" w:rsidRDefault="00716159" w:rsidP="00716159">
      <w:pPr>
        <w:rPr>
          <w:lang w:bidi="en-US"/>
        </w:rPr>
      </w:pPr>
      <w:r>
        <w:rPr>
          <w:lang w:bidi="en-US"/>
        </w:rPr>
        <w:t>Hiển thị danh sách các yêu cầu chuyển nhượng từ reqlog join oxmast theo điều kiện: reqlog.tltxcd = ‘8302’ and reqlog.status = ‘P’ and reqlog.confirmno = sereqclose.confirmno and oxmast.status = ‘</w:t>
      </w:r>
      <w:r w:rsidR="005901C8">
        <w:rPr>
          <w:lang w:bidi="en-US"/>
        </w:rPr>
        <w:t>C</w:t>
      </w:r>
      <w:r>
        <w:rPr>
          <w:lang w:bidi="en-US"/>
        </w:rPr>
        <w:t>’</w:t>
      </w:r>
    </w:p>
    <w:p w14:paraId="11B72AB2" w14:textId="77777777" w:rsidR="00716159" w:rsidRDefault="00716159" w:rsidP="00716159">
      <w:pPr>
        <w:pStyle w:val="ListParagraph"/>
        <w:numPr>
          <w:ilvl w:val="0"/>
          <w:numId w:val="3"/>
        </w:numPr>
        <w:rPr>
          <w:lang w:bidi="en-US"/>
        </w:rPr>
      </w:pPr>
      <w:r>
        <w:rPr>
          <w:lang w:bidi="en-US"/>
        </w:rPr>
        <w:t>Button Xác nhận</w:t>
      </w:r>
    </w:p>
    <w:p w14:paraId="3AEDA7E9" w14:textId="77777777" w:rsidR="00716159" w:rsidRDefault="00716159" w:rsidP="00716159">
      <w:pPr>
        <w:pStyle w:val="ListParagraph"/>
        <w:numPr>
          <w:ilvl w:val="0"/>
          <w:numId w:val="3"/>
        </w:numPr>
        <w:rPr>
          <w:lang w:bidi="en-US"/>
        </w:rPr>
      </w:pPr>
      <w:r>
        <w:rPr>
          <w:lang w:bidi="en-US"/>
        </w:rPr>
        <w:t>Button Từ chối</w:t>
      </w:r>
    </w:p>
    <w:p w14:paraId="4EF268B0" w14:textId="44A71256" w:rsidR="00716159" w:rsidRPr="00245002" w:rsidRDefault="00716159" w:rsidP="00716159">
      <w:pPr>
        <w:pStyle w:val="ListParagraph"/>
        <w:numPr>
          <w:ilvl w:val="0"/>
          <w:numId w:val="3"/>
        </w:numPr>
        <w:rPr>
          <w:lang w:bidi="en-US"/>
        </w:rPr>
      </w:pPr>
      <w:r>
        <w:rPr>
          <w:lang w:bidi="en-US"/>
        </w:rPr>
        <w:t>Số hiệu lệnh SELL: sereqclose.orgconfirmno</w:t>
      </w:r>
    </w:p>
    <w:p w14:paraId="4A4F66CB" w14:textId="38727C54" w:rsidR="00716159" w:rsidRDefault="00716159" w:rsidP="00716159">
      <w:pPr>
        <w:pStyle w:val="ListParagraph"/>
        <w:numPr>
          <w:ilvl w:val="0"/>
          <w:numId w:val="3"/>
        </w:numPr>
        <w:rPr>
          <w:lang w:bidi="en-US"/>
        </w:rPr>
      </w:pPr>
      <w:r>
        <w:rPr>
          <w:lang w:bidi="en-US"/>
        </w:rPr>
        <w:t>Số hiệu lệnh BUY: sereqclose.confirmno</w:t>
      </w:r>
    </w:p>
    <w:p w14:paraId="632748B8" w14:textId="12CC9EBD" w:rsidR="00716159" w:rsidRDefault="00716159" w:rsidP="00716159">
      <w:pPr>
        <w:pStyle w:val="ListParagraph"/>
        <w:numPr>
          <w:ilvl w:val="0"/>
          <w:numId w:val="3"/>
        </w:numPr>
        <w:rPr>
          <w:lang w:bidi="en-US"/>
        </w:rPr>
      </w:pPr>
      <w:r>
        <w:rPr>
          <w:lang w:bidi="en-US"/>
        </w:rPr>
        <w:t>Số hợp đồng BUY: sereqclose.contract_no</w:t>
      </w:r>
    </w:p>
    <w:p w14:paraId="751DA5EA" w14:textId="186E203F" w:rsidR="00716159" w:rsidRDefault="00716159" w:rsidP="00716159">
      <w:pPr>
        <w:pStyle w:val="ListParagraph"/>
        <w:numPr>
          <w:ilvl w:val="0"/>
          <w:numId w:val="3"/>
        </w:numPr>
        <w:rPr>
          <w:lang w:bidi="en-US"/>
        </w:rPr>
      </w:pPr>
      <w:r>
        <w:rPr>
          <w:lang w:bidi="en-US"/>
        </w:rPr>
        <w:t>Mã trái phiếu: sereqclose.symbol</w:t>
      </w:r>
    </w:p>
    <w:p w14:paraId="0D72F181" w14:textId="19891EF5" w:rsidR="00716159" w:rsidRDefault="00716159" w:rsidP="00716159">
      <w:pPr>
        <w:pStyle w:val="ListParagraph"/>
        <w:numPr>
          <w:ilvl w:val="0"/>
          <w:numId w:val="3"/>
        </w:numPr>
        <w:rPr>
          <w:lang w:bidi="en-US"/>
        </w:rPr>
      </w:pPr>
      <w:r>
        <w:rPr>
          <w:lang w:bidi="en-US"/>
        </w:rPr>
        <w:t>Trái phiếu niêm yết: sereqclose.isListed</w:t>
      </w:r>
    </w:p>
    <w:p w14:paraId="0DA7A022" w14:textId="77777777" w:rsidR="00716159" w:rsidRDefault="00716159" w:rsidP="00716159">
      <w:pPr>
        <w:pStyle w:val="ListParagraph"/>
        <w:numPr>
          <w:ilvl w:val="0"/>
          <w:numId w:val="3"/>
        </w:numPr>
        <w:rPr>
          <w:lang w:bidi="en-US"/>
        </w:rPr>
      </w:pPr>
      <w:r>
        <w:rPr>
          <w:lang w:bidi="en-US"/>
        </w:rPr>
        <w:t>Sản phẩm: Hiển thị product.shortname theo oxmast.productid</w:t>
      </w:r>
    </w:p>
    <w:p w14:paraId="72B6E9A7" w14:textId="56EF6BD4" w:rsidR="00716159" w:rsidRDefault="00716159" w:rsidP="00716159">
      <w:pPr>
        <w:pStyle w:val="ListParagraph"/>
        <w:numPr>
          <w:ilvl w:val="0"/>
          <w:numId w:val="3"/>
        </w:numPr>
        <w:rPr>
          <w:lang w:bidi="en-US"/>
        </w:rPr>
      </w:pPr>
      <w:r>
        <w:rPr>
          <w:lang w:bidi="en-US"/>
        </w:rPr>
        <w:t>Mã khách hàng: cfmast.custodycd của sereqclose.acctno</w:t>
      </w:r>
    </w:p>
    <w:p w14:paraId="6E2E996F" w14:textId="56A9EE8B" w:rsidR="00716159" w:rsidRDefault="00716159" w:rsidP="00716159">
      <w:pPr>
        <w:pStyle w:val="ListParagraph"/>
        <w:numPr>
          <w:ilvl w:val="0"/>
          <w:numId w:val="3"/>
        </w:numPr>
        <w:rPr>
          <w:lang w:bidi="en-US"/>
        </w:rPr>
      </w:pPr>
      <w:r>
        <w:rPr>
          <w:lang w:bidi="en-US"/>
        </w:rPr>
        <w:t>Tên khách hàng: cfmast.fullname của sereqclose.acctno</w:t>
      </w:r>
    </w:p>
    <w:p w14:paraId="0CC13B93" w14:textId="0BD8200D" w:rsidR="00716159" w:rsidRDefault="00716159" w:rsidP="00716159">
      <w:pPr>
        <w:pStyle w:val="ListParagraph"/>
        <w:numPr>
          <w:ilvl w:val="0"/>
          <w:numId w:val="3"/>
        </w:numPr>
        <w:rPr>
          <w:lang w:bidi="en-US"/>
        </w:rPr>
      </w:pPr>
      <w:r>
        <w:rPr>
          <w:lang w:bidi="en-US"/>
        </w:rPr>
        <w:t>Ngày giao dịch: sereqclose.txdate</w:t>
      </w:r>
    </w:p>
    <w:p w14:paraId="6C1740CE" w14:textId="730933BC" w:rsidR="00716159" w:rsidRDefault="00716159" w:rsidP="00716159">
      <w:pPr>
        <w:pStyle w:val="ListParagraph"/>
        <w:numPr>
          <w:ilvl w:val="0"/>
          <w:numId w:val="3"/>
        </w:numPr>
        <w:rPr>
          <w:lang w:bidi="en-US"/>
        </w:rPr>
      </w:pPr>
      <w:r>
        <w:rPr>
          <w:lang w:bidi="en-US"/>
        </w:rPr>
        <w:t>Khối lượng: sereqclose.quantity</w:t>
      </w:r>
    </w:p>
    <w:p w14:paraId="531E06D6" w14:textId="77777777" w:rsidR="00716159" w:rsidRDefault="00716159" w:rsidP="00716159">
      <w:pPr>
        <w:pStyle w:val="ListParagraph"/>
        <w:numPr>
          <w:ilvl w:val="0"/>
          <w:numId w:val="3"/>
        </w:numPr>
        <w:rPr>
          <w:lang w:bidi="en-US"/>
        </w:rPr>
      </w:pPr>
      <w:r>
        <w:rPr>
          <w:lang w:bidi="en-US"/>
        </w:rPr>
        <w:t>Mệnh giá: assetdtl.parvalue</w:t>
      </w:r>
    </w:p>
    <w:p w14:paraId="41F91E14" w14:textId="5016B513" w:rsidR="00716159" w:rsidRDefault="00716159" w:rsidP="00716159">
      <w:pPr>
        <w:pStyle w:val="ListParagraph"/>
        <w:numPr>
          <w:ilvl w:val="0"/>
          <w:numId w:val="3"/>
        </w:numPr>
        <w:rPr>
          <w:lang w:bidi="en-US"/>
        </w:rPr>
      </w:pPr>
      <w:r>
        <w:rPr>
          <w:lang w:bidi="en-US"/>
        </w:rPr>
        <w:t>Tổng mệnh giá: = sereqclose.quantity * assetdtl.parvalue</w:t>
      </w:r>
    </w:p>
    <w:p w14:paraId="0D03B30B" w14:textId="4096BA93" w:rsidR="00716159" w:rsidRPr="007E7753" w:rsidRDefault="00716159" w:rsidP="00716159">
      <w:pPr>
        <w:pStyle w:val="ListParagraph"/>
        <w:numPr>
          <w:ilvl w:val="0"/>
          <w:numId w:val="3"/>
        </w:numPr>
        <w:rPr>
          <w:lang w:bidi="en-US"/>
        </w:rPr>
      </w:pPr>
      <w:r w:rsidRPr="007E7753">
        <w:rPr>
          <w:lang w:bidi="en-US"/>
        </w:rPr>
        <w:t xml:space="preserve">Giá: </w:t>
      </w:r>
      <w:r>
        <w:rPr>
          <w:lang w:bidi="en-US"/>
        </w:rPr>
        <w:t>sereqclose</w:t>
      </w:r>
      <w:r w:rsidRPr="007E7753">
        <w:rPr>
          <w:lang w:bidi="en-US"/>
        </w:rPr>
        <w:t>.price</w:t>
      </w:r>
    </w:p>
    <w:p w14:paraId="61F8754D" w14:textId="25B01CA4" w:rsidR="00716159" w:rsidRPr="007E7753" w:rsidRDefault="00716159" w:rsidP="00716159">
      <w:pPr>
        <w:pStyle w:val="ListParagraph"/>
        <w:numPr>
          <w:ilvl w:val="0"/>
          <w:numId w:val="3"/>
        </w:numPr>
        <w:rPr>
          <w:lang w:bidi="en-US"/>
        </w:rPr>
      </w:pPr>
      <w:r w:rsidRPr="007E7753">
        <w:rPr>
          <w:lang w:bidi="en-US"/>
        </w:rPr>
        <w:t xml:space="preserve">Giá trị lệnh: </w:t>
      </w:r>
      <w:r>
        <w:rPr>
          <w:lang w:bidi="en-US"/>
        </w:rPr>
        <w:t>sereqclose.quantity * sereqclose.price</w:t>
      </w:r>
    </w:p>
    <w:p w14:paraId="13B8EFAE" w14:textId="594F9608" w:rsidR="00716159" w:rsidRDefault="00716159" w:rsidP="00716159">
      <w:pPr>
        <w:pStyle w:val="ListParagraph"/>
        <w:numPr>
          <w:ilvl w:val="0"/>
          <w:numId w:val="3"/>
        </w:numPr>
        <w:rPr>
          <w:lang w:bidi="en-US"/>
        </w:rPr>
      </w:pPr>
      <w:r>
        <w:rPr>
          <w:lang w:bidi="en-US"/>
        </w:rPr>
        <w:t>Phí chuyển nhượng: left join bảng fee_dtl where fee_dtl.orderid = sereqclose.confirmno =&gt; sum(fee) where feetype = ‘003’ and types = ‘B’</w:t>
      </w:r>
    </w:p>
    <w:p w14:paraId="38CF9E7C" w14:textId="77777777" w:rsidR="00716159" w:rsidRPr="00EB62E4" w:rsidRDefault="00716159" w:rsidP="00716159">
      <w:pPr>
        <w:pStyle w:val="ListParagraph"/>
        <w:rPr>
          <w:lang w:bidi="en-US"/>
        </w:rPr>
      </w:pPr>
    </w:p>
    <w:p w14:paraId="0FFFBE56" w14:textId="77777777" w:rsidR="00716159" w:rsidRDefault="00716159" w:rsidP="00716159">
      <w:pPr>
        <w:rPr>
          <w:lang w:bidi="en-US"/>
        </w:rPr>
      </w:pPr>
    </w:p>
    <w:p w14:paraId="6135A110" w14:textId="77777777" w:rsidR="00716159" w:rsidRDefault="00716159" w:rsidP="00716159">
      <w:pPr>
        <w:pStyle w:val="Heading5"/>
      </w:pPr>
      <w:r>
        <w:t>Popup thực hiện</w:t>
      </w:r>
    </w:p>
    <w:p w14:paraId="6170C903" w14:textId="77777777" w:rsidR="00716159" w:rsidRPr="00870D95" w:rsidRDefault="00716159" w:rsidP="00716159"/>
    <w:tbl>
      <w:tblPr>
        <w:tblStyle w:val="TableGrid"/>
        <w:tblW w:w="0" w:type="auto"/>
        <w:tblLook w:val="04A0" w:firstRow="1" w:lastRow="0" w:firstColumn="1" w:lastColumn="0" w:noHBand="0" w:noVBand="1"/>
      </w:tblPr>
      <w:tblGrid>
        <w:gridCol w:w="3292"/>
        <w:gridCol w:w="1856"/>
        <w:gridCol w:w="4590"/>
      </w:tblGrid>
      <w:tr w:rsidR="00716159" w:rsidRPr="00A35EE9" w14:paraId="5F5053EC" w14:textId="77777777" w:rsidTr="004E6A3C">
        <w:tc>
          <w:tcPr>
            <w:tcW w:w="3292" w:type="dxa"/>
          </w:tcPr>
          <w:p w14:paraId="3EDC6F00" w14:textId="77777777" w:rsidR="00716159" w:rsidRPr="00A35EE9" w:rsidRDefault="00716159" w:rsidP="004E6A3C">
            <w:pPr>
              <w:jc w:val="center"/>
            </w:pPr>
            <w:r w:rsidRPr="00A35EE9">
              <w:rPr>
                <w:b/>
              </w:rPr>
              <w:t>Tên trường</w:t>
            </w:r>
          </w:p>
        </w:tc>
        <w:tc>
          <w:tcPr>
            <w:tcW w:w="1856" w:type="dxa"/>
          </w:tcPr>
          <w:p w14:paraId="299B36F5" w14:textId="77777777" w:rsidR="00716159" w:rsidRPr="00A35EE9" w:rsidRDefault="00716159" w:rsidP="004E6A3C">
            <w:pPr>
              <w:jc w:val="center"/>
            </w:pPr>
            <w:r w:rsidRPr="00A35EE9">
              <w:rPr>
                <w:b/>
              </w:rPr>
              <w:t>Bắt buộc</w:t>
            </w:r>
          </w:p>
        </w:tc>
        <w:tc>
          <w:tcPr>
            <w:tcW w:w="4590" w:type="dxa"/>
          </w:tcPr>
          <w:p w14:paraId="42981452" w14:textId="77777777" w:rsidR="00716159" w:rsidRPr="00A35EE9" w:rsidRDefault="00716159" w:rsidP="004E6A3C">
            <w:pPr>
              <w:jc w:val="center"/>
            </w:pPr>
            <w:r w:rsidRPr="00A35EE9">
              <w:rPr>
                <w:b/>
              </w:rPr>
              <w:t>Mô tả</w:t>
            </w:r>
          </w:p>
        </w:tc>
      </w:tr>
      <w:tr w:rsidR="00716159" w:rsidRPr="00A35EE9" w14:paraId="580D6E18" w14:textId="77777777" w:rsidTr="004E6A3C">
        <w:tc>
          <w:tcPr>
            <w:tcW w:w="3292" w:type="dxa"/>
          </w:tcPr>
          <w:p w14:paraId="27B05F2D" w14:textId="77777777" w:rsidR="00716159" w:rsidRDefault="00716159" w:rsidP="004E6A3C">
            <w:r>
              <w:t>Số hiệu lệnh SELL</w:t>
            </w:r>
          </w:p>
        </w:tc>
        <w:tc>
          <w:tcPr>
            <w:tcW w:w="1856" w:type="dxa"/>
          </w:tcPr>
          <w:p w14:paraId="343FFE0A" w14:textId="77777777" w:rsidR="00716159" w:rsidRDefault="00716159" w:rsidP="004E6A3C">
            <w:r>
              <w:t>Có</w:t>
            </w:r>
          </w:p>
        </w:tc>
        <w:tc>
          <w:tcPr>
            <w:tcW w:w="4590" w:type="dxa"/>
          </w:tcPr>
          <w:p w14:paraId="1601A46C" w14:textId="77777777" w:rsidR="00716159" w:rsidRDefault="00716159" w:rsidP="004E6A3C">
            <w:r>
              <w:t>Theo dòng đã chọn trên grid</w:t>
            </w:r>
          </w:p>
        </w:tc>
      </w:tr>
      <w:tr w:rsidR="00716159" w:rsidRPr="00A35EE9" w14:paraId="178453F1" w14:textId="77777777" w:rsidTr="004E6A3C">
        <w:tc>
          <w:tcPr>
            <w:tcW w:w="3292" w:type="dxa"/>
          </w:tcPr>
          <w:p w14:paraId="5B9DBFC9" w14:textId="4A950344" w:rsidR="00716159" w:rsidRDefault="00716159" w:rsidP="004E6A3C">
            <w:r>
              <w:t>Số hiệu lệnh BUY</w:t>
            </w:r>
          </w:p>
        </w:tc>
        <w:tc>
          <w:tcPr>
            <w:tcW w:w="1856" w:type="dxa"/>
          </w:tcPr>
          <w:p w14:paraId="4DD3606E" w14:textId="51AB22D1" w:rsidR="00716159" w:rsidRDefault="00716159" w:rsidP="004E6A3C">
            <w:r>
              <w:t>Có</w:t>
            </w:r>
          </w:p>
        </w:tc>
        <w:tc>
          <w:tcPr>
            <w:tcW w:w="4590" w:type="dxa"/>
          </w:tcPr>
          <w:p w14:paraId="412730B5" w14:textId="5D578A26" w:rsidR="00716159" w:rsidRDefault="00716159" w:rsidP="004E6A3C">
            <w:r>
              <w:t>Theo dòng đã chọn trên grid</w:t>
            </w:r>
          </w:p>
        </w:tc>
      </w:tr>
      <w:tr w:rsidR="00716159" w:rsidRPr="00A35EE9" w14:paraId="3594B3ED" w14:textId="77777777" w:rsidTr="004E6A3C">
        <w:tc>
          <w:tcPr>
            <w:tcW w:w="3292" w:type="dxa"/>
          </w:tcPr>
          <w:p w14:paraId="164564AA" w14:textId="025BCEC4" w:rsidR="00716159" w:rsidRDefault="00716159" w:rsidP="004E6A3C">
            <w:r>
              <w:t>Số hợp đồng BUY</w:t>
            </w:r>
          </w:p>
        </w:tc>
        <w:tc>
          <w:tcPr>
            <w:tcW w:w="1856" w:type="dxa"/>
          </w:tcPr>
          <w:p w14:paraId="7F338E58" w14:textId="77777777" w:rsidR="00716159" w:rsidRDefault="00716159" w:rsidP="004E6A3C">
            <w:r>
              <w:t>Có</w:t>
            </w:r>
          </w:p>
        </w:tc>
        <w:tc>
          <w:tcPr>
            <w:tcW w:w="4590" w:type="dxa"/>
          </w:tcPr>
          <w:p w14:paraId="77E8B5D5" w14:textId="77777777" w:rsidR="00716159" w:rsidRDefault="00716159" w:rsidP="004E6A3C">
            <w:r>
              <w:t>Theo dòng đã chọn trên grid</w:t>
            </w:r>
          </w:p>
        </w:tc>
      </w:tr>
      <w:tr w:rsidR="00716159" w:rsidRPr="00A35EE9" w14:paraId="1223E9B6" w14:textId="77777777" w:rsidTr="004E6A3C">
        <w:tc>
          <w:tcPr>
            <w:tcW w:w="3292" w:type="dxa"/>
          </w:tcPr>
          <w:p w14:paraId="24C75534" w14:textId="77777777" w:rsidR="00716159" w:rsidRPr="00A35EE9" w:rsidRDefault="00716159" w:rsidP="004E6A3C">
            <w:r>
              <w:t>Mã trái phiếu</w:t>
            </w:r>
          </w:p>
        </w:tc>
        <w:tc>
          <w:tcPr>
            <w:tcW w:w="1856" w:type="dxa"/>
          </w:tcPr>
          <w:p w14:paraId="0E1C7805" w14:textId="77777777" w:rsidR="00716159" w:rsidRPr="00A35EE9" w:rsidRDefault="00716159" w:rsidP="004E6A3C">
            <w:r>
              <w:t>Có</w:t>
            </w:r>
          </w:p>
        </w:tc>
        <w:tc>
          <w:tcPr>
            <w:tcW w:w="4590" w:type="dxa"/>
          </w:tcPr>
          <w:p w14:paraId="75352045" w14:textId="77777777" w:rsidR="00716159" w:rsidRPr="00A35EE9" w:rsidRDefault="00716159" w:rsidP="004E6A3C">
            <w:r>
              <w:t>Theo dòng đã chọn trên grid</w:t>
            </w:r>
          </w:p>
        </w:tc>
      </w:tr>
      <w:tr w:rsidR="00716159" w:rsidRPr="00A35EE9" w14:paraId="422E4BB9" w14:textId="77777777" w:rsidTr="004E6A3C">
        <w:tc>
          <w:tcPr>
            <w:tcW w:w="3292" w:type="dxa"/>
          </w:tcPr>
          <w:p w14:paraId="06C99B4D" w14:textId="77777777" w:rsidR="00716159" w:rsidRDefault="00716159" w:rsidP="004E6A3C">
            <w:r>
              <w:t>Trái phiếu niêm yết</w:t>
            </w:r>
          </w:p>
        </w:tc>
        <w:tc>
          <w:tcPr>
            <w:tcW w:w="1856" w:type="dxa"/>
          </w:tcPr>
          <w:p w14:paraId="7F578494" w14:textId="77777777" w:rsidR="00716159" w:rsidRDefault="00716159" w:rsidP="004E6A3C">
            <w:r>
              <w:t>Có</w:t>
            </w:r>
          </w:p>
        </w:tc>
        <w:tc>
          <w:tcPr>
            <w:tcW w:w="4590" w:type="dxa"/>
          </w:tcPr>
          <w:p w14:paraId="5B861707" w14:textId="77777777" w:rsidR="00716159" w:rsidRDefault="00716159" w:rsidP="004E6A3C">
            <w:r>
              <w:t>Theo dòng đã chọn trên grid</w:t>
            </w:r>
          </w:p>
        </w:tc>
      </w:tr>
      <w:tr w:rsidR="00716159" w:rsidRPr="00A35EE9" w14:paraId="645A36A0" w14:textId="77777777" w:rsidTr="004E6A3C">
        <w:tc>
          <w:tcPr>
            <w:tcW w:w="3292" w:type="dxa"/>
          </w:tcPr>
          <w:p w14:paraId="051BCC6E" w14:textId="77777777" w:rsidR="00716159" w:rsidRDefault="00716159" w:rsidP="004E6A3C">
            <w:r>
              <w:t>Sản phẩm</w:t>
            </w:r>
          </w:p>
        </w:tc>
        <w:tc>
          <w:tcPr>
            <w:tcW w:w="1856" w:type="dxa"/>
          </w:tcPr>
          <w:p w14:paraId="167E51BC" w14:textId="77777777" w:rsidR="00716159" w:rsidRDefault="00716159" w:rsidP="004E6A3C">
            <w:r>
              <w:t>Có</w:t>
            </w:r>
          </w:p>
        </w:tc>
        <w:tc>
          <w:tcPr>
            <w:tcW w:w="4590" w:type="dxa"/>
          </w:tcPr>
          <w:p w14:paraId="07124E80" w14:textId="77777777" w:rsidR="00716159" w:rsidRDefault="00716159" w:rsidP="004E6A3C">
            <w:r>
              <w:t>Theo dòng đã chọn trên grid</w:t>
            </w:r>
          </w:p>
        </w:tc>
      </w:tr>
      <w:tr w:rsidR="00716159" w:rsidRPr="00A35EE9" w14:paraId="4F755307" w14:textId="77777777" w:rsidTr="004E6A3C">
        <w:tc>
          <w:tcPr>
            <w:tcW w:w="3292" w:type="dxa"/>
          </w:tcPr>
          <w:p w14:paraId="73EE85D1" w14:textId="77777777" w:rsidR="00716159" w:rsidRDefault="00716159" w:rsidP="004E6A3C">
            <w:r>
              <w:t>Mã khách hàng</w:t>
            </w:r>
          </w:p>
        </w:tc>
        <w:tc>
          <w:tcPr>
            <w:tcW w:w="1856" w:type="dxa"/>
          </w:tcPr>
          <w:p w14:paraId="2090A022" w14:textId="77777777" w:rsidR="00716159" w:rsidRDefault="00716159" w:rsidP="004E6A3C">
            <w:r>
              <w:t>Có</w:t>
            </w:r>
          </w:p>
        </w:tc>
        <w:tc>
          <w:tcPr>
            <w:tcW w:w="4590" w:type="dxa"/>
          </w:tcPr>
          <w:p w14:paraId="675BFFE8" w14:textId="77777777" w:rsidR="00716159" w:rsidRDefault="00716159" w:rsidP="004E6A3C">
            <w:r>
              <w:t>Theo dòng đã chọn trên grid</w:t>
            </w:r>
          </w:p>
        </w:tc>
      </w:tr>
      <w:tr w:rsidR="00716159" w:rsidRPr="00A35EE9" w14:paraId="77CB0345" w14:textId="77777777" w:rsidTr="004E6A3C">
        <w:tc>
          <w:tcPr>
            <w:tcW w:w="3292" w:type="dxa"/>
          </w:tcPr>
          <w:p w14:paraId="62FF1506" w14:textId="77777777" w:rsidR="00716159" w:rsidRDefault="00716159" w:rsidP="004E6A3C">
            <w:r>
              <w:t>Tên khách hàng</w:t>
            </w:r>
          </w:p>
        </w:tc>
        <w:tc>
          <w:tcPr>
            <w:tcW w:w="1856" w:type="dxa"/>
          </w:tcPr>
          <w:p w14:paraId="6ED66D14" w14:textId="77777777" w:rsidR="00716159" w:rsidRDefault="00716159" w:rsidP="004E6A3C">
            <w:r>
              <w:t>Có</w:t>
            </w:r>
          </w:p>
        </w:tc>
        <w:tc>
          <w:tcPr>
            <w:tcW w:w="4590" w:type="dxa"/>
          </w:tcPr>
          <w:p w14:paraId="332399AB" w14:textId="77777777" w:rsidR="00716159" w:rsidRDefault="00716159" w:rsidP="004E6A3C">
            <w:r>
              <w:t>Theo dòng đã chọn trên grid</w:t>
            </w:r>
          </w:p>
        </w:tc>
      </w:tr>
      <w:tr w:rsidR="00716159" w:rsidRPr="00A35EE9" w14:paraId="5C6A15C0" w14:textId="77777777" w:rsidTr="004E6A3C">
        <w:tc>
          <w:tcPr>
            <w:tcW w:w="3292" w:type="dxa"/>
          </w:tcPr>
          <w:p w14:paraId="42495937" w14:textId="77777777" w:rsidR="00716159" w:rsidRDefault="00716159" w:rsidP="004E6A3C">
            <w:r>
              <w:t>CMND/CCCD</w:t>
            </w:r>
          </w:p>
        </w:tc>
        <w:tc>
          <w:tcPr>
            <w:tcW w:w="1856" w:type="dxa"/>
          </w:tcPr>
          <w:p w14:paraId="12F0633B" w14:textId="77777777" w:rsidR="00716159" w:rsidRDefault="00716159" w:rsidP="004E6A3C">
            <w:r>
              <w:t>Có</w:t>
            </w:r>
          </w:p>
        </w:tc>
        <w:tc>
          <w:tcPr>
            <w:tcW w:w="4590" w:type="dxa"/>
          </w:tcPr>
          <w:p w14:paraId="2B1B9684" w14:textId="77777777" w:rsidR="00716159" w:rsidRDefault="00716159" w:rsidP="004E6A3C">
            <w:r>
              <w:t>Cfmast.idcode của KH</w:t>
            </w:r>
          </w:p>
        </w:tc>
      </w:tr>
      <w:tr w:rsidR="00716159" w:rsidRPr="00A35EE9" w14:paraId="347514DB" w14:textId="77777777" w:rsidTr="004E6A3C">
        <w:tc>
          <w:tcPr>
            <w:tcW w:w="3292" w:type="dxa"/>
          </w:tcPr>
          <w:p w14:paraId="6CD151BF" w14:textId="77777777" w:rsidR="00716159" w:rsidRDefault="00716159" w:rsidP="004E6A3C">
            <w:r>
              <w:t>Ngày cấp</w:t>
            </w:r>
          </w:p>
        </w:tc>
        <w:tc>
          <w:tcPr>
            <w:tcW w:w="1856" w:type="dxa"/>
          </w:tcPr>
          <w:p w14:paraId="3539F4EA" w14:textId="77777777" w:rsidR="00716159" w:rsidRDefault="00716159" w:rsidP="004E6A3C">
            <w:r>
              <w:t>Có</w:t>
            </w:r>
          </w:p>
        </w:tc>
        <w:tc>
          <w:tcPr>
            <w:tcW w:w="4590" w:type="dxa"/>
          </w:tcPr>
          <w:p w14:paraId="0B757779" w14:textId="77777777" w:rsidR="00716159" w:rsidRDefault="00716159" w:rsidP="004E6A3C">
            <w:r>
              <w:t>Cfmast.iddate của KH</w:t>
            </w:r>
          </w:p>
        </w:tc>
      </w:tr>
      <w:tr w:rsidR="00716159" w:rsidRPr="00A35EE9" w14:paraId="41F50517" w14:textId="77777777" w:rsidTr="004E6A3C">
        <w:tc>
          <w:tcPr>
            <w:tcW w:w="3292" w:type="dxa"/>
          </w:tcPr>
          <w:p w14:paraId="0AADDC5F" w14:textId="77777777" w:rsidR="00716159" w:rsidRDefault="00716159" w:rsidP="004E6A3C">
            <w:r>
              <w:t>Nơi cấp</w:t>
            </w:r>
          </w:p>
        </w:tc>
        <w:tc>
          <w:tcPr>
            <w:tcW w:w="1856" w:type="dxa"/>
          </w:tcPr>
          <w:p w14:paraId="4AEBCE93" w14:textId="77777777" w:rsidR="00716159" w:rsidRDefault="00716159" w:rsidP="004E6A3C">
            <w:r>
              <w:t>Có</w:t>
            </w:r>
          </w:p>
        </w:tc>
        <w:tc>
          <w:tcPr>
            <w:tcW w:w="4590" w:type="dxa"/>
          </w:tcPr>
          <w:p w14:paraId="5360C1BB" w14:textId="77777777" w:rsidR="00716159" w:rsidRDefault="00716159" w:rsidP="004E6A3C">
            <w:r>
              <w:t>Cfmast.idplace của KH</w:t>
            </w:r>
          </w:p>
        </w:tc>
      </w:tr>
      <w:tr w:rsidR="00716159" w:rsidRPr="00A35EE9" w14:paraId="7687B84D" w14:textId="77777777" w:rsidTr="004E6A3C">
        <w:tc>
          <w:tcPr>
            <w:tcW w:w="3292" w:type="dxa"/>
          </w:tcPr>
          <w:p w14:paraId="6FD11B3E" w14:textId="77777777" w:rsidR="00716159" w:rsidRDefault="00716159" w:rsidP="004E6A3C">
            <w:r>
              <w:t>Ngày giao dịch</w:t>
            </w:r>
          </w:p>
        </w:tc>
        <w:tc>
          <w:tcPr>
            <w:tcW w:w="1856" w:type="dxa"/>
          </w:tcPr>
          <w:p w14:paraId="440F1C33" w14:textId="77777777" w:rsidR="00716159" w:rsidRDefault="00716159" w:rsidP="004E6A3C">
            <w:r>
              <w:t>Có</w:t>
            </w:r>
          </w:p>
        </w:tc>
        <w:tc>
          <w:tcPr>
            <w:tcW w:w="4590" w:type="dxa"/>
          </w:tcPr>
          <w:p w14:paraId="12B9A1FA" w14:textId="77777777" w:rsidR="00716159" w:rsidRDefault="00716159" w:rsidP="004E6A3C">
            <w:r>
              <w:t>Theo dòng đã chọn trên grid</w:t>
            </w:r>
          </w:p>
        </w:tc>
      </w:tr>
      <w:tr w:rsidR="00716159" w:rsidRPr="00A35EE9" w14:paraId="77C8DA65" w14:textId="77777777" w:rsidTr="004E6A3C">
        <w:tc>
          <w:tcPr>
            <w:tcW w:w="3292" w:type="dxa"/>
          </w:tcPr>
          <w:p w14:paraId="4FB662EC" w14:textId="77777777" w:rsidR="00716159" w:rsidRDefault="00716159" w:rsidP="004E6A3C">
            <w:r>
              <w:t>Khối lượng</w:t>
            </w:r>
          </w:p>
        </w:tc>
        <w:tc>
          <w:tcPr>
            <w:tcW w:w="1856" w:type="dxa"/>
          </w:tcPr>
          <w:p w14:paraId="22FDE8CE" w14:textId="77777777" w:rsidR="00716159" w:rsidRDefault="00716159" w:rsidP="004E6A3C">
            <w:r>
              <w:t>Có</w:t>
            </w:r>
          </w:p>
        </w:tc>
        <w:tc>
          <w:tcPr>
            <w:tcW w:w="4590" w:type="dxa"/>
          </w:tcPr>
          <w:p w14:paraId="01D8DDFD" w14:textId="77777777" w:rsidR="00716159" w:rsidRDefault="00716159" w:rsidP="004E6A3C">
            <w:r>
              <w:t>Theo dòng đã chọn trên grid</w:t>
            </w:r>
          </w:p>
        </w:tc>
      </w:tr>
      <w:tr w:rsidR="00716159" w:rsidRPr="00A35EE9" w14:paraId="0E1DE5AE" w14:textId="77777777" w:rsidTr="004E6A3C">
        <w:tc>
          <w:tcPr>
            <w:tcW w:w="3292" w:type="dxa"/>
          </w:tcPr>
          <w:p w14:paraId="6F6F4A54" w14:textId="77777777" w:rsidR="00716159" w:rsidRDefault="00716159" w:rsidP="004E6A3C">
            <w:r>
              <w:t>Mệnh giá</w:t>
            </w:r>
          </w:p>
        </w:tc>
        <w:tc>
          <w:tcPr>
            <w:tcW w:w="1856" w:type="dxa"/>
          </w:tcPr>
          <w:p w14:paraId="1B83702E" w14:textId="77777777" w:rsidR="00716159" w:rsidRDefault="00716159" w:rsidP="004E6A3C">
            <w:r>
              <w:t>Có</w:t>
            </w:r>
          </w:p>
        </w:tc>
        <w:tc>
          <w:tcPr>
            <w:tcW w:w="4590" w:type="dxa"/>
          </w:tcPr>
          <w:p w14:paraId="1C734B56" w14:textId="77777777" w:rsidR="00716159" w:rsidRDefault="00716159" w:rsidP="004E6A3C">
            <w:r>
              <w:t>Theo dòng đã chọn trên grid</w:t>
            </w:r>
          </w:p>
        </w:tc>
      </w:tr>
      <w:tr w:rsidR="00716159" w:rsidRPr="00A35EE9" w14:paraId="7E800382" w14:textId="77777777" w:rsidTr="004E6A3C">
        <w:tc>
          <w:tcPr>
            <w:tcW w:w="3292" w:type="dxa"/>
          </w:tcPr>
          <w:p w14:paraId="2C0109F9" w14:textId="77777777" w:rsidR="00716159" w:rsidRDefault="00716159" w:rsidP="004E6A3C">
            <w:r>
              <w:t>Tổng mệnh giá</w:t>
            </w:r>
          </w:p>
        </w:tc>
        <w:tc>
          <w:tcPr>
            <w:tcW w:w="1856" w:type="dxa"/>
          </w:tcPr>
          <w:p w14:paraId="3EE84D0E" w14:textId="77777777" w:rsidR="00716159" w:rsidRDefault="00716159" w:rsidP="004E6A3C">
            <w:r>
              <w:t>Có</w:t>
            </w:r>
          </w:p>
        </w:tc>
        <w:tc>
          <w:tcPr>
            <w:tcW w:w="4590" w:type="dxa"/>
          </w:tcPr>
          <w:p w14:paraId="70E0E361" w14:textId="77777777" w:rsidR="00716159" w:rsidRDefault="00716159" w:rsidP="004E6A3C">
            <w:r>
              <w:t>Theo dòng đã chọn trên grid</w:t>
            </w:r>
          </w:p>
        </w:tc>
      </w:tr>
      <w:tr w:rsidR="00716159" w:rsidRPr="00A35EE9" w14:paraId="43AB09F9" w14:textId="77777777" w:rsidTr="004E6A3C">
        <w:tc>
          <w:tcPr>
            <w:tcW w:w="3292" w:type="dxa"/>
          </w:tcPr>
          <w:p w14:paraId="10139B6C" w14:textId="77777777" w:rsidR="00716159" w:rsidRDefault="00716159" w:rsidP="004E6A3C">
            <w:r>
              <w:t>Giá</w:t>
            </w:r>
          </w:p>
        </w:tc>
        <w:tc>
          <w:tcPr>
            <w:tcW w:w="1856" w:type="dxa"/>
          </w:tcPr>
          <w:p w14:paraId="5B3E4830" w14:textId="77777777" w:rsidR="00716159" w:rsidRDefault="00716159" w:rsidP="004E6A3C">
            <w:r>
              <w:t>Có</w:t>
            </w:r>
          </w:p>
        </w:tc>
        <w:tc>
          <w:tcPr>
            <w:tcW w:w="4590" w:type="dxa"/>
          </w:tcPr>
          <w:p w14:paraId="7F643DFD" w14:textId="77777777" w:rsidR="00716159" w:rsidRDefault="00716159" w:rsidP="004E6A3C">
            <w:r>
              <w:t>Theo dòng đã chọn trên grid</w:t>
            </w:r>
          </w:p>
        </w:tc>
      </w:tr>
      <w:tr w:rsidR="00716159" w:rsidRPr="00A35EE9" w14:paraId="3875418F" w14:textId="77777777" w:rsidTr="004E6A3C">
        <w:tc>
          <w:tcPr>
            <w:tcW w:w="3292" w:type="dxa"/>
          </w:tcPr>
          <w:p w14:paraId="13AA6110" w14:textId="77777777" w:rsidR="00716159" w:rsidRDefault="00716159" w:rsidP="004E6A3C">
            <w:r>
              <w:t>Giá trị lệnh</w:t>
            </w:r>
          </w:p>
        </w:tc>
        <w:tc>
          <w:tcPr>
            <w:tcW w:w="1856" w:type="dxa"/>
          </w:tcPr>
          <w:p w14:paraId="0A5A60DB" w14:textId="77777777" w:rsidR="00716159" w:rsidRDefault="00716159" w:rsidP="004E6A3C">
            <w:r>
              <w:t>Có</w:t>
            </w:r>
          </w:p>
        </w:tc>
        <w:tc>
          <w:tcPr>
            <w:tcW w:w="4590" w:type="dxa"/>
          </w:tcPr>
          <w:p w14:paraId="48427452" w14:textId="77777777" w:rsidR="00716159" w:rsidRDefault="00716159" w:rsidP="004E6A3C">
            <w:r>
              <w:t>Theo dòng đã chọn trên grid</w:t>
            </w:r>
          </w:p>
        </w:tc>
      </w:tr>
      <w:tr w:rsidR="00716159" w:rsidRPr="00A35EE9" w14:paraId="2BA16B54" w14:textId="77777777" w:rsidTr="004E6A3C">
        <w:tc>
          <w:tcPr>
            <w:tcW w:w="3292" w:type="dxa"/>
          </w:tcPr>
          <w:p w14:paraId="0560E7A4" w14:textId="77777777" w:rsidR="00716159" w:rsidRDefault="00716159" w:rsidP="004E6A3C">
            <w:r>
              <w:t>Phí chuyển nhượng</w:t>
            </w:r>
          </w:p>
        </w:tc>
        <w:tc>
          <w:tcPr>
            <w:tcW w:w="1856" w:type="dxa"/>
          </w:tcPr>
          <w:p w14:paraId="71A32623" w14:textId="77777777" w:rsidR="00716159" w:rsidRDefault="00716159" w:rsidP="004E6A3C">
            <w:r>
              <w:t>Có</w:t>
            </w:r>
          </w:p>
        </w:tc>
        <w:tc>
          <w:tcPr>
            <w:tcW w:w="4590" w:type="dxa"/>
          </w:tcPr>
          <w:p w14:paraId="1AFB0953" w14:textId="77777777" w:rsidR="00716159" w:rsidRDefault="00716159" w:rsidP="004E6A3C">
            <w:r>
              <w:t>Theo dòng đã chọn trên grid</w:t>
            </w:r>
          </w:p>
        </w:tc>
      </w:tr>
      <w:tr w:rsidR="00716159" w:rsidRPr="00A35EE9" w14:paraId="1B71CA6D" w14:textId="77777777" w:rsidTr="004E6A3C">
        <w:tc>
          <w:tcPr>
            <w:tcW w:w="3292" w:type="dxa"/>
          </w:tcPr>
          <w:p w14:paraId="6A9F3581" w14:textId="77777777" w:rsidR="00716159" w:rsidRDefault="00716159" w:rsidP="004E6A3C">
            <w:r>
              <w:t>Số chứng từ trên Core CK</w:t>
            </w:r>
          </w:p>
        </w:tc>
        <w:tc>
          <w:tcPr>
            <w:tcW w:w="1856" w:type="dxa"/>
          </w:tcPr>
          <w:p w14:paraId="78D47458" w14:textId="77777777" w:rsidR="00716159" w:rsidRDefault="00716159" w:rsidP="004E6A3C">
            <w:r>
              <w:t>Có</w:t>
            </w:r>
          </w:p>
        </w:tc>
        <w:tc>
          <w:tcPr>
            <w:tcW w:w="4590" w:type="dxa"/>
          </w:tcPr>
          <w:p w14:paraId="0980560C" w14:textId="77777777" w:rsidR="00716159" w:rsidRDefault="00716159" w:rsidP="004E6A3C">
            <w:r>
              <w:t>Nhập</w:t>
            </w:r>
          </w:p>
        </w:tc>
      </w:tr>
      <w:tr w:rsidR="00716159" w:rsidRPr="00A35EE9" w14:paraId="5AE19A45" w14:textId="77777777" w:rsidTr="004E6A3C">
        <w:tc>
          <w:tcPr>
            <w:tcW w:w="3292" w:type="dxa"/>
          </w:tcPr>
          <w:p w14:paraId="776F76AF" w14:textId="77777777" w:rsidR="00716159" w:rsidRDefault="00716159" w:rsidP="004E6A3C">
            <w:r>
              <w:t>Ngày chuyển nhượng</w:t>
            </w:r>
          </w:p>
        </w:tc>
        <w:tc>
          <w:tcPr>
            <w:tcW w:w="1856" w:type="dxa"/>
          </w:tcPr>
          <w:p w14:paraId="0A291588" w14:textId="77777777" w:rsidR="00716159" w:rsidRDefault="00716159" w:rsidP="004E6A3C">
            <w:r>
              <w:t>Có</w:t>
            </w:r>
          </w:p>
        </w:tc>
        <w:tc>
          <w:tcPr>
            <w:tcW w:w="4590" w:type="dxa"/>
          </w:tcPr>
          <w:p w14:paraId="652BC2EB" w14:textId="77777777" w:rsidR="00716159" w:rsidRDefault="00716159" w:rsidP="004E6A3C">
            <w:r>
              <w:t>Nhập ngày &lt;= ngày hệ thống</w:t>
            </w:r>
          </w:p>
        </w:tc>
      </w:tr>
    </w:tbl>
    <w:p w14:paraId="1BE82E4C" w14:textId="77777777" w:rsidR="00716159" w:rsidRDefault="00716159" w:rsidP="00716159">
      <w:pPr>
        <w:rPr>
          <w:lang w:bidi="en-US"/>
        </w:rPr>
      </w:pPr>
    </w:p>
    <w:p w14:paraId="3544DC4C" w14:textId="77777777" w:rsidR="00716159" w:rsidRDefault="00716159" w:rsidP="00716159">
      <w:pPr>
        <w:pStyle w:val="Heading4"/>
      </w:pPr>
      <w:bookmarkStart w:id="1581" w:name="_Toc78535619"/>
      <w:r>
        <w:lastRenderedPageBreak/>
        <w:t>Quy tắc xử lý</w:t>
      </w:r>
      <w:bookmarkEnd w:id="1581"/>
    </w:p>
    <w:p w14:paraId="2DC41C6A" w14:textId="77777777" w:rsidR="00716159" w:rsidRPr="00A90D70" w:rsidRDefault="00716159" w:rsidP="00716159">
      <w:pPr>
        <w:pStyle w:val="ListParagraph"/>
        <w:numPr>
          <w:ilvl w:val="0"/>
          <w:numId w:val="3"/>
        </w:numPr>
        <w:rPr>
          <w:lang w:bidi="en-US"/>
        </w:rPr>
      </w:pPr>
      <w:r>
        <w:rPr>
          <w:lang w:bidi="en-US"/>
        </w:rPr>
        <w:t>Button “Xác nhận”</w:t>
      </w:r>
    </w:p>
    <w:p w14:paraId="5782C8F3" w14:textId="09E763D8" w:rsidR="00716159" w:rsidRDefault="00716159" w:rsidP="00716159">
      <w:pPr>
        <w:ind w:left="720"/>
        <w:rPr>
          <w:lang w:bidi="en-US"/>
        </w:rPr>
      </w:pPr>
      <w:r>
        <w:rPr>
          <w:lang w:bidi="en-US"/>
        </w:rPr>
        <w:t>Sinh giao dịch 2102 – “Xác nhận chuyển nhượng HĐ mua lại” với type = ‘A’ (Có make/check)</w:t>
      </w:r>
    </w:p>
    <w:p w14:paraId="4F640631" w14:textId="77777777" w:rsidR="00716159" w:rsidRDefault="00716159" w:rsidP="00716159">
      <w:pPr>
        <w:pStyle w:val="ListParagraph"/>
        <w:numPr>
          <w:ilvl w:val="1"/>
          <w:numId w:val="3"/>
        </w:numPr>
        <w:rPr>
          <w:lang w:bidi="en-US"/>
        </w:rPr>
      </w:pPr>
      <w:r>
        <w:rPr>
          <w:lang w:bidi="en-US"/>
        </w:rPr>
        <w:t>Appcheck:</w:t>
      </w:r>
    </w:p>
    <w:p w14:paraId="4B4E5F91" w14:textId="4622C5FA" w:rsidR="00716159" w:rsidRDefault="00716159" w:rsidP="00716159">
      <w:pPr>
        <w:pStyle w:val="ListParagraph"/>
        <w:numPr>
          <w:ilvl w:val="2"/>
          <w:numId w:val="3"/>
        </w:numPr>
        <w:rPr>
          <w:lang w:bidi="en-US"/>
        </w:rPr>
      </w:pPr>
      <w:r>
        <w:rPr>
          <w:lang w:bidi="en-US"/>
        </w:rPr>
        <w:t>reqlog.tltxcd = ‘8302’ and reqlog.status = ‘P’ and reqlog.confirmno = sereqclose.confirmno and sereqclose.status = ‘C’</w:t>
      </w:r>
    </w:p>
    <w:p w14:paraId="27F3DEA5" w14:textId="77777777" w:rsidR="005901C8" w:rsidRDefault="005901C8" w:rsidP="005901C8">
      <w:pPr>
        <w:pStyle w:val="ListParagraph"/>
        <w:numPr>
          <w:ilvl w:val="2"/>
          <w:numId w:val="3"/>
        </w:numPr>
        <w:rPr>
          <w:lang w:bidi="en-US"/>
        </w:rPr>
      </w:pPr>
      <w:r>
        <w:rPr>
          <w:lang w:bidi="en-US"/>
        </w:rPr>
        <w:t>Khối lượng khả dụng của deal phải (=LEAST(semast.trade – semast.secured; oxmast.execqtty – oxmast.pendingclsqtty – oxmast.clsqtty – oxmast.soldqtty)) &gt;= Khối lượng tất toán</w:t>
      </w:r>
    </w:p>
    <w:p w14:paraId="0A4CE99B" w14:textId="569C5B50" w:rsidR="00716159" w:rsidRDefault="00716159" w:rsidP="00716159">
      <w:pPr>
        <w:pStyle w:val="ListParagraph"/>
        <w:numPr>
          <w:ilvl w:val="1"/>
          <w:numId w:val="3"/>
        </w:numPr>
        <w:rPr>
          <w:lang w:bidi="en-US"/>
        </w:rPr>
      </w:pPr>
      <w:r>
        <w:rPr>
          <w:lang w:bidi="en-US"/>
        </w:rPr>
        <w:t>Appupdate</w:t>
      </w:r>
      <w:r w:rsidR="005901C8">
        <w:rPr>
          <w:lang w:bidi="en-US"/>
        </w:rPr>
        <w:t xml:space="preserve"> khi duyệt gi</w:t>
      </w:r>
      <w:r>
        <w:rPr>
          <w:lang w:bidi="en-US"/>
        </w:rPr>
        <w:t>ao dịch</w:t>
      </w:r>
    </w:p>
    <w:p w14:paraId="50183819" w14:textId="77777777" w:rsidR="005901C8" w:rsidRDefault="005901C8" w:rsidP="005901C8">
      <w:pPr>
        <w:pStyle w:val="ListParagraph"/>
        <w:numPr>
          <w:ilvl w:val="2"/>
          <w:numId w:val="3"/>
        </w:numPr>
        <w:rPr>
          <w:lang w:bidi="en-US"/>
        </w:rPr>
      </w:pPr>
      <w:r>
        <w:rPr>
          <w:lang w:bidi="en-US"/>
        </w:rPr>
        <w:t>Lấy thông tin mã trái phiếu, khách hàng, đại lý, số lượng từ sereqclose theo confirmno</w:t>
      </w:r>
    </w:p>
    <w:p w14:paraId="4C2CFB30" w14:textId="77777777" w:rsidR="005901C8" w:rsidRDefault="005901C8" w:rsidP="005901C8">
      <w:pPr>
        <w:pStyle w:val="ListParagraph"/>
        <w:numPr>
          <w:ilvl w:val="2"/>
          <w:numId w:val="3"/>
        </w:numPr>
        <w:rPr>
          <w:lang w:bidi="en-US"/>
        </w:rPr>
      </w:pPr>
      <w:r>
        <w:rPr>
          <w:lang w:bidi="en-US"/>
        </w:rPr>
        <w:t>Giảm semast.trade, giảm semast.secured của khách hàng (acctno) theo sereqclose.quantity</w:t>
      </w:r>
    </w:p>
    <w:p w14:paraId="74AD2DB0" w14:textId="6532944D" w:rsidR="005901C8" w:rsidRDefault="005901C8" w:rsidP="005901C8">
      <w:pPr>
        <w:pStyle w:val="ListParagraph"/>
        <w:numPr>
          <w:ilvl w:val="2"/>
          <w:numId w:val="3"/>
        </w:numPr>
        <w:rPr>
          <w:lang w:bidi="en-US"/>
        </w:rPr>
      </w:pPr>
      <w:r>
        <w:rPr>
          <w:lang w:bidi="en-US"/>
        </w:rPr>
        <w:t>Insert setran của khách hàng tương ứng cho 2 bút toán trên, với diễn giải = ‘X/n chuyen nhuong cho HD mua lai’ + sereqclose.contract_no</w:t>
      </w:r>
    </w:p>
    <w:p w14:paraId="32BE9D31" w14:textId="77777777" w:rsidR="005901C8" w:rsidRDefault="005901C8" w:rsidP="005901C8">
      <w:pPr>
        <w:pStyle w:val="ListParagraph"/>
        <w:numPr>
          <w:ilvl w:val="2"/>
          <w:numId w:val="3"/>
        </w:numPr>
        <w:rPr>
          <w:lang w:bidi="en-US"/>
        </w:rPr>
      </w:pPr>
      <w:r>
        <w:rPr>
          <w:lang w:bidi="en-US"/>
        </w:rPr>
        <w:t xml:space="preserve"> Giảm semast.receiving, tăng semast.trade của đại lý (dealeracctno) theo khối lượng tương ứng của giao dịch</w:t>
      </w:r>
    </w:p>
    <w:p w14:paraId="55A13C23" w14:textId="10917C40" w:rsidR="005901C8" w:rsidRDefault="005901C8" w:rsidP="005901C8">
      <w:pPr>
        <w:pStyle w:val="ListParagraph"/>
        <w:numPr>
          <w:ilvl w:val="2"/>
          <w:numId w:val="3"/>
        </w:numPr>
        <w:rPr>
          <w:lang w:bidi="en-US"/>
        </w:rPr>
      </w:pPr>
      <w:r>
        <w:rPr>
          <w:lang w:bidi="en-US"/>
        </w:rPr>
        <w:t>Insert setran của đại lý cho 2 bút toán trên, với diễn giải = ‘X/n chuyen nhuong cho HD mua lai’ + sereqclose.contract_no</w:t>
      </w:r>
    </w:p>
    <w:p w14:paraId="258CF4AA" w14:textId="77777777" w:rsidR="005901C8" w:rsidRDefault="005901C8" w:rsidP="005901C8">
      <w:pPr>
        <w:pStyle w:val="ListParagraph"/>
        <w:numPr>
          <w:ilvl w:val="2"/>
          <w:numId w:val="3"/>
        </w:numPr>
        <w:rPr>
          <w:lang w:bidi="en-US"/>
        </w:rPr>
      </w:pPr>
      <w:r>
        <w:rPr>
          <w:lang w:bidi="en-US"/>
        </w:rPr>
        <w:t>Cập nhật tăng oxmast.clsqtty, giảm oxmast.pending_clsqtty = sereqclose.quantity của lệnh tương ứng trong oxmast.</w:t>
      </w:r>
    </w:p>
    <w:p w14:paraId="2B92F174" w14:textId="3E924B88" w:rsidR="005901C8" w:rsidRDefault="005901C8" w:rsidP="005901C8">
      <w:pPr>
        <w:pStyle w:val="ListParagraph"/>
        <w:numPr>
          <w:ilvl w:val="2"/>
          <w:numId w:val="3"/>
        </w:numPr>
        <w:rPr>
          <w:lang w:bidi="en-US"/>
        </w:rPr>
      </w:pPr>
      <w:r>
        <w:rPr>
          <w:lang w:bidi="en-US"/>
        </w:rPr>
        <w:t xml:space="preserve">Cập nhật sereqclose.transfer_date = ngày </w:t>
      </w:r>
      <w:r w:rsidR="00022C56">
        <w:rPr>
          <w:lang w:bidi="en-US"/>
        </w:rPr>
        <w:t>chuyển nhượng đã nhập</w:t>
      </w:r>
    </w:p>
    <w:p w14:paraId="3F45C4DC" w14:textId="5CD077A1" w:rsidR="005901C8" w:rsidRDefault="005901C8" w:rsidP="005901C8">
      <w:pPr>
        <w:pStyle w:val="ListParagraph"/>
        <w:numPr>
          <w:ilvl w:val="2"/>
          <w:numId w:val="3"/>
        </w:numPr>
        <w:rPr>
          <w:lang w:bidi="en-US"/>
        </w:rPr>
      </w:pPr>
      <w:r>
        <w:rPr>
          <w:lang w:bidi="en-US"/>
        </w:rPr>
        <w:t>Cập nhật sereqclose.status = ‘S’</w:t>
      </w:r>
    </w:p>
    <w:p w14:paraId="17537B40" w14:textId="2608DF79" w:rsidR="005901C8" w:rsidRDefault="005901C8" w:rsidP="005901C8">
      <w:pPr>
        <w:pStyle w:val="ListParagraph"/>
        <w:numPr>
          <w:ilvl w:val="2"/>
          <w:numId w:val="3"/>
        </w:numPr>
        <w:rPr>
          <w:lang w:bidi="en-US"/>
        </w:rPr>
      </w:pPr>
      <w:commentRangeStart w:id="1582"/>
      <w:r w:rsidRPr="00535789">
        <w:rPr>
          <w:lang w:bidi="en-US"/>
        </w:rPr>
        <w:t xml:space="preserve">Trường hợp hồ sơ không cần TTKD &amp; </w:t>
      </w:r>
      <w:r w:rsidR="00B037A6">
        <w:rPr>
          <w:lang w:bidi="en-US"/>
        </w:rPr>
        <w:t xml:space="preserve">không cần </w:t>
      </w:r>
      <w:r w:rsidRPr="00535789">
        <w:rPr>
          <w:lang w:bidi="en-US"/>
        </w:rPr>
        <w:t>BKS phê duyệt =&gt; Điều kiện: SYSVAR.TTKD_APPROVE_BUY = ‘N’ &amp; SYSVAR.BKS_APPROVE_BUY = ‘N’</w:t>
      </w:r>
      <w:commentRangeEnd w:id="1582"/>
      <w:r w:rsidR="00A914DD">
        <w:rPr>
          <w:rStyle w:val="CommentReference"/>
        </w:rPr>
        <w:commentReference w:id="1582"/>
      </w:r>
    </w:p>
    <w:p w14:paraId="78AC088F" w14:textId="77777777" w:rsidR="005901C8" w:rsidRPr="00535789" w:rsidRDefault="005901C8" w:rsidP="005901C8">
      <w:pPr>
        <w:pStyle w:val="ListParagraph"/>
        <w:numPr>
          <w:ilvl w:val="3"/>
          <w:numId w:val="3"/>
        </w:numPr>
        <w:rPr>
          <w:lang w:bidi="en-US"/>
        </w:rPr>
      </w:pPr>
      <w:r w:rsidRPr="00535789">
        <w:rPr>
          <w:lang w:bidi="en-US"/>
        </w:rPr>
        <w:t>Cập nhật trạng thái TTKD</w:t>
      </w:r>
    </w:p>
    <w:p w14:paraId="7AD14CA2" w14:textId="77777777" w:rsidR="005901C8" w:rsidRPr="00535789" w:rsidRDefault="005901C8" w:rsidP="005901C8">
      <w:pPr>
        <w:pStyle w:val="ListParagraph"/>
        <w:numPr>
          <w:ilvl w:val="4"/>
          <w:numId w:val="3"/>
        </w:numPr>
        <w:rPr>
          <w:lang w:bidi="en-US"/>
        </w:rPr>
      </w:pPr>
      <w:r w:rsidRPr="00535789">
        <w:rPr>
          <w:lang w:bidi="en-US"/>
        </w:rPr>
        <w:t>Cập nhật se</w:t>
      </w:r>
      <w:r>
        <w:rPr>
          <w:lang w:bidi="en-US"/>
        </w:rPr>
        <w:t>reqclose.ttkd_profile_stat= ‘C’</w:t>
      </w:r>
    </w:p>
    <w:p w14:paraId="4A75D844" w14:textId="77777777" w:rsidR="005901C8" w:rsidRPr="00535789" w:rsidRDefault="005901C8" w:rsidP="005901C8">
      <w:pPr>
        <w:pStyle w:val="ListParagraph"/>
        <w:numPr>
          <w:ilvl w:val="3"/>
          <w:numId w:val="3"/>
        </w:numPr>
        <w:rPr>
          <w:lang w:bidi="en-US"/>
        </w:rPr>
      </w:pPr>
      <w:r w:rsidRPr="00535789">
        <w:rPr>
          <w:lang w:bidi="en-US"/>
        </w:rPr>
        <w:t xml:space="preserve">Cập nhật trạng thái </w:t>
      </w:r>
      <w:r>
        <w:rPr>
          <w:lang w:bidi="en-US"/>
        </w:rPr>
        <w:t>BKS</w:t>
      </w:r>
    </w:p>
    <w:p w14:paraId="25F67475" w14:textId="77777777" w:rsidR="005901C8" w:rsidRDefault="005901C8" w:rsidP="005901C8">
      <w:pPr>
        <w:pStyle w:val="ListParagraph"/>
        <w:numPr>
          <w:ilvl w:val="4"/>
          <w:numId w:val="3"/>
        </w:numPr>
        <w:rPr>
          <w:lang w:bidi="en-US"/>
        </w:rPr>
      </w:pPr>
      <w:r>
        <w:rPr>
          <w:lang w:bidi="en-US"/>
        </w:rPr>
        <w:t>Cập nhật sereqclose.bks_profile_stat= ‘C’</w:t>
      </w:r>
    </w:p>
    <w:p w14:paraId="42FB7345" w14:textId="77777777" w:rsidR="00230349" w:rsidRDefault="00230349" w:rsidP="00230349">
      <w:pPr>
        <w:pStyle w:val="ListParagraph"/>
        <w:numPr>
          <w:ilvl w:val="4"/>
          <w:numId w:val="3"/>
        </w:numPr>
        <w:rPr>
          <w:color w:val="FF0000"/>
          <w:lang w:bidi="en-US"/>
        </w:rPr>
      </w:pPr>
      <w:r w:rsidRPr="00230349">
        <w:rPr>
          <w:color w:val="FF0000"/>
          <w:lang w:bidi="en-US"/>
        </w:rPr>
        <w:t>Cập nhật sereqclose.status = ‘F’</w:t>
      </w:r>
    </w:p>
    <w:p w14:paraId="77FCA43E" w14:textId="572FDD02" w:rsidR="000C664E" w:rsidRPr="00230349" w:rsidRDefault="000C664E" w:rsidP="00230349">
      <w:pPr>
        <w:pStyle w:val="ListParagraph"/>
        <w:numPr>
          <w:ilvl w:val="4"/>
          <w:numId w:val="3"/>
        </w:numPr>
        <w:rPr>
          <w:color w:val="FF0000"/>
          <w:lang w:bidi="en-US"/>
        </w:rPr>
      </w:pPr>
      <w:r>
        <w:rPr>
          <w:color w:val="FF0000"/>
          <w:lang w:bidi="en-US"/>
        </w:rPr>
        <w:t>Cập nhật sereqclose.sett_date = ngày hệ thống</w:t>
      </w:r>
    </w:p>
    <w:p w14:paraId="7ADE787A" w14:textId="0B0B1C0A" w:rsidR="005901C8" w:rsidRDefault="005901C8" w:rsidP="005901C8">
      <w:pPr>
        <w:pStyle w:val="ListParagraph"/>
        <w:numPr>
          <w:ilvl w:val="2"/>
          <w:numId w:val="3"/>
        </w:numPr>
        <w:rPr>
          <w:lang w:bidi="en-US"/>
        </w:rPr>
      </w:pPr>
      <w:r>
        <w:rPr>
          <w:lang w:bidi="en-US"/>
        </w:rPr>
        <w:t xml:space="preserve">Trường hợp hồ sơ </w:t>
      </w:r>
      <w:r w:rsidRPr="00535789">
        <w:rPr>
          <w:lang w:bidi="en-US"/>
        </w:rPr>
        <w:t xml:space="preserve">cần TTKD </w:t>
      </w:r>
      <w:r>
        <w:rPr>
          <w:lang w:bidi="en-US"/>
        </w:rPr>
        <w:t xml:space="preserve">phê duyệt </w:t>
      </w:r>
      <w:r w:rsidRPr="00535789">
        <w:rPr>
          <w:lang w:bidi="en-US"/>
        </w:rPr>
        <w:t>=&gt; Điều kiện: SYSVAR.TTKD_APPROVE_BUY = ‘</w:t>
      </w:r>
      <w:r>
        <w:rPr>
          <w:lang w:bidi="en-US"/>
        </w:rPr>
        <w:t>Y</w:t>
      </w:r>
      <w:r w:rsidR="00B037A6">
        <w:rPr>
          <w:lang w:bidi="en-US"/>
        </w:rPr>
        <w:t>’</w:t>
      </w:r>
    </w:p>
    <w:p w14:paraId="43C0E791" w14:textId="77777777" w:rsidR="005901C8" w:rsidRPr="00535789" w:rsidRDefault="005901C8" w:rsidP="005901C8">
      <w:pPr>
        <w:pStyle w:val="ListParagraph"/>
        <w:numPr>
          <w:ilvl w:val="3"/>
          <w:numId w:val="3"/>
        </w:numPr>
        <w:rPr>
          <w:lang w:bidi="en-US"/>
        </w:rPr>
      </w:pPr>
      <w:r w:rsidRPr="00535789">
        <w:rPr>
          <w:lang w:bidi="en-US"/>
        </w:rPr>
        <w:t>Cập nhật trạng thái TTKD</w:t>
      </w:r>
    </w:p>
    <w:p w14:paraId="5A807A45" w14:textId="77777777" w:rsidR="005901C8" w:rsidRDefault="005901C8" w:rsidP="005901C8">
      <w:pPr>
        <w:pStyle w:val="ListParagraph"/>
        <w:numPr>
          <w:ilvl w:val="4"/>
          <w:numId w:val="3"/>
        </w:numPr>
        <w:rPr>
          <w:lang w:bidi="en-US"/>
        </w:rPr>
      </w:pPr>
      <w:r w:rsidRPr="00535789">
        <w:rPr>
          <w:lang w:bidi="en-US"/>
        </w:rPr>
        <w:t>Cập nhật sereqclose.ttkd_profile_stat= ‘</w:t>
      </w:r>
      <w:r>
        <w:rPr>
          <w:lang w:bidi="en-US"/>
        </w:rPr>
        <w:t>P’</w:t>
      </w:r>
    </w:p>
    <w:p w14:paraId="0DDF85AE" w14:textId="77777777" w:rsidR="005901C8" w:rsidRDefault="005901C8" w:rsidP="005901C8">
      <w:pPr>
        <w:pStyle w:val="ListParagraph"/>
        <w:numPr>
          <w:ilvl w:val="2"/>
          <w:numId w:val="3"/>
        </w:numPr>
        <w:rPr>
          <w:lang w:bidi="en-US"/>
        </w:rPr>
      </w:pPr>
      <w:r>
        <w:rPr>
          <w:lang w:bidi="en-US"/>
        </w:rPr>
        <w:t xml:space="preserve">Trường hợp hồ sơ không </w:t>
      </w:r>
      <w:r w:rsidRPr="00535789">
        <w:rPr>
          <w:lang w:bidi="en-US"/>
        </w:rPr>
        <w:t xml:space="preserve">cần TTKD </w:t>
      </w:r>
      <w:r>
        <w:rPr>
          <w:lang w:bidi="en-US"/>
        </w:rPr>
        <w:t xml:space="preserve">phê duyệt </w:t>
      </w:r>
      <w:r w:rsidRPr="00535789">
        <w:rPr>
          <w:lang w:bidi="en-US"/>
        </w:rPr>
        <w:t xml:space="preserve">&amp; </w:t>
      </w:r>
      <w:r>
        <w:rPr>
          <w:lang w:bidi="en-US"/>
        </w:rPr>
        <w:t xml:space="preserve">cần </w:t>
      </w:r>
      <w:r w:rsidRPr="00535789">
        <w:rPr>
          <w:lang w:bidi="en-US"/>
        </w:rPr>
        <w:t>BKS phê duyệt =&gt; Điều kiện: SYSVAR.TTKD_APPROVE_BUY = ‘</w:t>
      </w:r>
      <w:r>
        <w:rPr>
          <w:lang w:bidi="en-US"/>
        </w:rPr>
        <w:t>N</w:t>
      </w:r>
      <w:r w:rsidRPr="00535789">
        <w:rPr>
          <w:lang w:bidi="en-US"/>
        </w:rPr>
        <w:t xml:space="preserve">’ </w:t>
      </w:r>
      <w:r>
        <w:rPr>
          <w:lang w:bidi="en-US"/>
        </w:rPr>
        <w:t>&amp; SYSVAR.BKS_APPROVE_BUY = ‘Y</w:t>
      </w:r>
      <w:r w:rsidRPr="00535789">
        <w:rPr>
          <w:lang w:bidi="en-US"/>
        </w:rPr>
        <w:t>’</w:t>
      </w:r>
    </w:p>
    <w:p w14:paraId="53182B2B" w14:textId="77777777" w:rsidR="005901C8" w:rsidRPr="00535789" w:rsidRDefault="005901C8" w:rsidP="005901C8">
      <w:pPr>
        <w:pStyle w:val="ListParagraph"/>
        <w:numPr>
          <w:ilvl w:val="3"/>
          <w:numId w:val="3"/>
        </w:numPr>
        <w:rPr>
          <w:lang w:bidi="en-US"/>
        </w:rPr>
      </w:pPr>
      <w:r w:rsidRPr="00535789">
        <w:rPr>
          <w:lang w:bidi="en-US"/>
        </w:rPr>
        <w:t>Cập nhật trạng thái TTKD</w:t>
      </w:r>
    </w:p>
    <w:p w14:paraId="613CEAFC" w14:textId="77777777" w:rsidR="005901C8" w:rsidRDefault="005901C8" w:rsidP="005901C8">
      <w:pPr>
        <w:pStyle w:val="ListParagraph"/>
        <w:numPr>
          <w:ilvl w:val="4"/>
          <w:numId w:val="3"/>
        </w:numPr>
        <w:rPr>
          <w:lang w:bidi="en-US"/>
        </w:rPr>
      </w:pPr>
      <w:r w:rsidRPr="00535789">
        <w:rPr>
          <w:lang w:bidi="en-US"/>
        </w:rPr>
        <w:t>Cập nhật sereqclose.ttkd_profile_stat= ‘</w:t>
      </w:r>
      <w:r>
        <w:rPr>
          <w:lang w:bidi="en-US"/>
        </w:rPr>
        <w:t>C’</w:t>
      </w:r>
    </w:p>
    <w:p w14:paraId="790FA1A1" w14:textId="77777777" w:rsidR="005901C8" w:rsidRPr="00535789" w:rsidRDefault="005901C8" w:rsidP="005901C8">
      <w:pPr>
        <w:pStyle w:val="ListParagraph"/>
        <w:numPr>
          <w:ilvl w:val="3"/>
          <w:numId w:val="3"/>
        </w:numPr>
        <w:rPr>
          <w:lang w:bidi="en-US"/>
        </w:rPr>
      </w:pPr>
      <w:r w:rsidRPr="00535789">
        <w:rPr>
          <w:lang w:bidi="en-US"/>
        </w:rPr>
        <w:t xml:space="preserve">Cập nhật trạng thái </w:t>
      </w:r>
      <w:r>
        <w:rPr>
          <w:lang w:bidi="en-US"/>
        </w:rPr>
        <w:t>BKS</w:t>
      </w:r>
    </w:p>
    <w:p w14:paraId="67B8A6C1" w14:textId="77777777" w:rsidR="005901C8" w:rsidRDefault="005901C8" w:rsidP="005901C8">
      <w:pPr>
        <w:pStyle w:val="ListParagraph"/>
        <w:numPr>
          <w:ilvl w:val="4"/>
          <w:numId w:val="3"/>
        </w:numPr>
        <w:rPr>
          <w:lang w:bidi="en-US"/>
        </w:rPr>
      </w:pPr>
      <w:r>
        <w:rPr>
          <w:lang w:bidi="en-US"/>
        </w:rPr>
        <w:t>Cập nhật sereqclose.bks_profile_stat= ‘P’</w:t>
      </w:r>
    </w:p>
    <w:p w14:paraId="5233DA6E" w14:textId="77777777" w:rsidR="00733C67" w:rsidRPr="00296454" w:rsidRDefault="00733C67" w:rsidP="00733C67">
      <w:pPr>
        <w:pStyle w:val="ListParagraph"/>
        <w:numPr>
          <w:ilvl w:val="2"/>
          <w:numId w:val="3"/>
        </w:numPr>
        <w:rPr>
          <w:lang w:bidi="en-US"/>
        </w:rPr>
      </w:pPr>
      <w:r>
        <w:rPr>
          <w:lang w:bidi="en-US"/>
        </w:rPr>
        <w:t>Update reqlog.reftxnum = số chứng từ trên core CK, reglog.reftxdate = ngày giao dịch trên core CK, reqlog.status = ‘S’</w:t>
      </w:r>
    </w:p>
    <w:p w14:paraId="3BFD867F" w14:textId="77777777" w:rsidR="00716159" w:rsidRPr="00F80625" w:rsidRDefault="00716159" w:rsidP="00716159">
      <w:pPr>
        <w:rPr>
          <w:lang w:bidi="en-US"/>
        </w:rPr>
      </w:pPr>
    </w:p>
    <w:p w14:paraId="081D8411" w14:textId="77777777" w:rsidR="00716159" w:rsidRPr="00A90D70" w:rsidRDefault="00716159" w:rsidP="00716159">
      <w:pPr>
        <w:pStyle w:val="ListParagraph"/>
        <w:numPr>
          <w:ilvl w:val="0"/>
          <w:numId w:val="3"/>
        </w:numPr>
        <w:rPr>
          <w:lang w:bidi="en-US"/>
        </w:rPr>
      </w:pPr>
      <w:r>
        <w:rPr>
          <w:lang w:bidi="en-US"/>
        </w:rPr>
        <w:t>Button “Từ chối”</w:t>
      </w:r>
    </w:p>
    <w:p w14:paraId="6F60300D" w14:textId="0E36E9D9" w:rsidR="00716159" w:rsidRDefault="005901C8" w:rsidP="00716159">
      <w:pPr>
        <w:ind w:left="720"/>
        <w:rPr>
          <w:lang w:bidi="en-US"/>
        </w:rPr>
      </w:pPr>
      <w:r>
        <w:rPr>
          <w:lang w:bidi="en-US"/>
        </w:rPr>
        <w:t>Sinh giao dịch 2102</w:t>
      </w:r>
      <w:r w:rsidR="00716159">
        <w:rPr>
          <w:lang w:bidi="en-US"/>
        </w:rPr>
        <w:t xml:space="preserve"> – “Xác nhận chuyển nhượng HĐ </w:t>
      </w:r>
      <w:r>
        <w:rPr>
          <w:lang w:bidi="en-US"/>
        </w:rPr>
        <w:t>mua lại</w:t>
      </w:r>
      <w:r w:rsidR="00716159">
        <w:rPr>
          <w:lang w:bidi="en-US"/>
        </w:rPr>
        <w:t>” với type = ‘P’ (</w:t>
      </w:r>
      <w:r w:rsidR="00B51D56">
        <w:rPr>
          <w:lang w:bidi="en-US"/>
        </w:rPr>
        <w:t>Có make/check</w:t>
      </w:r>
      <w:r w:rsidR="00716159">
        <w:rPr>
          <w:lang w:bidi="en-US"/>
        </w:rPr>
        <w:t>)</w:t>
      </w:r>
    </w:p>
    <w:p w14:paraId="5820658C" w14:textId="77777777" w:rsidR="00716159" w:rsidRDefault="00716159" w:rsidP="00716159">
      <w:pPr>
        <w:pStyle w:val="ListParagraph"/>
        <w:numPr>
          <w:ilvl w:val="1"/>
          <w:numId w:val="3"/>
        </w:numPr>
        <w:rPr>
          <w:lang w:bidi="en-US"/>
        </w:rPr>
      </w:pPr>
      <w:r>
        <w:rPr>
          <w:lang w:bidi="en-US"/>
        </w:rPr>
        <w:t>Appcheck:</w:t>
      </w:r>
    </w:p>
    <w:p w14:paraId="40A86D83" w14:textId="77777777" w:rsidR="005901C8" w:rsidRDefault="005901C8" w:rsidP="005901C8">
      <w:pPr>
        <w:pStyle w:val="ListParagraph"/>
        <w:numPr>
          <w:ilvl w:val="2"/>
          <w:numId w:val="3"/>
        </w:numPr>
        <w:rPr>
          <w:lang w:bidi="en-US"/>
        </w:rPr>
      </w:pPr>
      <w:r>
        <w:rPr>
          <w:lang w:bidi="en-US"/>
        </w:rPr>
        <w:lastRenderedPageBreak/>
        <w:t>reqlog.tltxcd = ‘8302’ and reqlog.status = ‘P’ and reqlog.confirmno = sereqclose.confirmno and sereqclose.status = ‘C’</w:t>
      </w:r>
    </w:p>
    <w:p w14:paraId="093DB1A1" w14:textId="77777777" w:rsidR="005901C8" w:rsidRDefault="005901C8" w:rsidP="005901C8">
      <w:pPr>
        <w:pStyle w:val="ListParagraph"/>
        <w:numPr>
          <w:ilvl w:val="2"/>
          <w:numId w:val="3"/>
        </w:numPr>
        <w:rPr>
          <w:lang w:bidi="en-US"/>
        </w:rPr>
      </w:pPr>
      <w:r>
        <w:rPr>
          <w:lang w:bidi="en-US"/>
        </w:rPr>
        <w:t>Khối lượng khả dụng của deal phải (=LEAST(semast.trade – semast.secured; oxmast.execqtty – oxmast.pendingclsqtty – oxmast.clsqtty – oxmast.soldqtty)) &gt;= Khối lượng tất toán</w:t>
      </w:r>
    </w:p>
    <w:p w14:paraId="154E3F53" w14:textId="77777777" w:rsidR="00716159" w:rsidRDefault="00716159" w:rsidP="00716159">
      <w:pPr>
        <w:pStyle w:val="ListParagraph"/>
        <w:numPr>
          <w:ilvl w:val="1"/>
          <w:numId w:val="3"/>
        </w:numPr>
        <w:rPr>
          <w:lang w:bidi="en-US"/>
        </w:rPr>
      </w:pPr>
      <w:r>
        <w:rPr>
          <w:lang w:bidi="en-US"/>
        </w:rPr>
        <w:t>Appupdate khi duyệt giao dịch</w:t>
      </w:r>
    </w:p>
    <w:p w14:paraId="46844761" w14:textId="77777777" w:rsidR="00733C67" w:rsidRPr="00296454" w:rsidRDefault="00733C67" w:rsidP="00733C67">
      <w:pPr>
        <w:pStyle w:val="ListParagraph"/>
        <w:numPr>
          <w:ilvl w:val="2"/>
          <w:numId w:val="3"/>
        </w:numPr>
        <w:rPr>
          <w:lang w:bidi="en-US"/>
        </w:rPr>
      </w:pPr>
      <w:r>
        <w:rPr>
          <w:lang w:bidi="en-US"/>
        </w:rPr>
        <w:t>Update reqlog.reftxnum = số chứng từ trên core CK, reglog.reftxdate = ngày giao dịch trên core CK, reqlog.status = ‘S’</w:t>
      </w:r>
    </w:p>
    <w:p w14:paraId="75E01E87" w14:textId="77777777" w:rsidR="00716159" w:rsidRDefault="00716159" w:rsidP="00716159">
      <w:pPr>
        <w:pStyle w:val="ListParagraph"/>
        <w:numPr>
          <w:ilvl w:val="2"/>
          <w:numId w:val="3"/>
        </w:numPr>
        <w:rPr>
          <w:lang w:bidi="en-US"/>
        </w:rPr>
      </w:pPr>
      <w:r>
        <w:rPr>
          <w:lang w:bidi="en-US"/>
        </w:rPr>
        <w:t>Hủy HĐ</w:t>
      </w:r>
    </w:p>
    <w:p w14:paraId="50DDB575" w14:textId="77777777" w:rsidR="005901C8" w:rsidRDefault="005901C8" w:rsidP="005901C8">
      <w:pPr>
        <w:pStyle w:val="ListParagraph"/>
        <w:numPr>
          <w:ilvl w:val="3"/>
          <w:numId w:val="3"/>
        </w:numPr>
        <w:rPr>
          <w:lang w:bidi="en-US"/>
        </w:rPr>
      </w:pPr>
      <w:r w:rsidRPr="004778A7">
        <w:rPr>
          <w:lang w:bidi="en-US"/>
        </w:rPr>
        <w:t>Cập nhật sereqclose.status = ‘R’</w:t>
      </w:r>
    </w:p>
    <w:p w14:paraId="64872F41" w14:textId="77777777" w:rsidR="005901C8" w:rsidRPr="009550A9" w:rsidRDefault="005901C8" w:rsidP="005901C8">
      <w:pPr>
        <w:pStyle w:val="ListParagraph"/>
        <w:numPr>
          <w:ilvl w:val="3"/>
          <w:numId w:val="3"/>
        </w:numPr>
        <w:rPr>
          <w:lang w:bidi="en-US"/>
        </w:rPr>
      </w:pPr>
      <w:r w:rsidRPr="009550A9">
        <w:rPr>
          <w:lang w:bidi="en-US"/>
        </w:rPr>
        <w:t xml:space="preserve">Cập nhật </w:t>
      </w:r>
      <w:r>
        <w:rPr>
          <w:lang w:bidi="en-US"/>
        </w:rPr>
        <w:t>giảm</w:t>
      </w:r>
      <w:r w:rsidRPr="009550A9">
        <w:rPr>
          <w:lang w:bidi="en-US"/>
        </w:rPr>
        <w:t xml:space="preserve"> oxmast.pending_clsqtty </w:t>
      </w:r>
      <w:r>
        <w:rPr>
          <w:lang w:bidi="en-US"/>
        </w:rPr>
        <w:t xml:space="preserve">của lệnh oxmast.confirmno = sereqclose.orgconfirmno </w:t>
      </w:r>
      <w:r w:rsidRPr="009550A9">
        <w:rPr>
          <w:lang w:bidi="en-US"/>
        </w:rPr>
        <w:t xml:space="preserve">= </w:t>
      </w:r>
      <w:r>
        <w:rPr>
          <w:lang w:bidi="en-US"/>
        </w:rPr>
        <w:t>sereqclose.quantity</w:t>
      </w:r>
    </w:p>
    <w:p w14:paraId="312CC414" w14:textId="77777777" w:rsidR="005901C8" w:rsidRPr="009550A9" w:rsidRDefault="005901C8" w:rsidP="005901C8">
      <w:pPr>
        <w:pStyle w:val="ListParagraph"/>
        <w:numPr>
          <w:ilvl w:val="3"/>
          <w:numId w:val="3"/>
        </w:numPr>
        <w:rPr>
          <w:lang w:bidi="en-US"/>
        </w:rPr>
      </w:pPr>
      <w:r w:rsidRPr="009550A9">
        <w:rPr>
          <w:lang w:bidi="en-US"/>
        </w:rPr>
        <w:t xml:space="preserve">Cập nhật </w:t>
      </w:r>
      <w:r>
        <w:rPr>
          <w:lang w:bidi="en-US"/>
        </w:rPr>
        <w:t>giảm</w:t>
      </w:r>
      <w:r w:rsidRPr="009550A9">
        <w:rPr>
          <w:lang w:bidi="en-US"/>
        </w:rPr>
        <w:t xml:space="preserve"> semast.secured của khách hàng (</w:t>
      </w:r>
      <w:r>
        <w:rPr>
          <w:lang w:bidi="en-US"/>
        </w:rPr>
        <w:t>acctno</w:t>
      </w:r>
      <w:r w:rsidRPr="009550A9">
        <w:rPr>
          <w:lang w:bidi="en-US"/>
        </w:rPr>
        <w:t xml:space="preserve">) = </w:t>
      </w:r>
      <w:r>
        <w:rPr>
          <w:lang w:bidi="en-US"/>
        </w:rPr>
        <w:t>sereqclose.quantity</w:t>
      </w:r>
      <w:r w:rsidRPr="009550A9">
        <w:rPr>
          <w:lang w:bidi="en-US"/>
        </w:rPr>
        <w:t>. Insert setran bút toán tương ứng với diễn giải = “Huy yeu cau tat toan ” + sereqclose.confirmno</w:t>
      </w:r>
    </w:p>
    <w:p w14:paraId="1D6B0996" w14:textId="77777777" w:rsidR="005901C8" w:rsidRPr="009550A9" w:rsidRDefault="005901C8" w:rsidP="005901C8">
      <w:pPr>
        <w:pStyle w:val="ListParagraph"/>
        <w:numPr>
          <w:ilvl w:val="3"/>
          <w:numId w:val="3"/>
        </w:numPr>
        <w:rPr>
          <w:lang w:bidi="en-US"/>
        </w:rPr>
      </w:pPr>
      <w:r w:rsidRPr="009550A9">
        <w:rPr>
          <w:lang w:bidi="en-US"/>
        </w:rPr>
        <w:t xml:space="preserve">Cập nhật </w:t>
      </w:r>
      <w:r>
        <w:rPr>
          <w:lang w:bidi="en-US"/>
        </w:rPr>
        <w:t>giảm</w:t>
      </w:r>
      <w:r w:rsidRPr="009550A9">
        <w:rPr>
          <w:lang w:bidi="en-US"/>
        </w:rPr>
        <w:t xml:space="preserve"> ivmast.netting của đại lý (</w:t>
      </w:r>
      <w:r>
        <w:rPr>
          <w:lang w:bidi="en-US"/>
        </w:rPr>
        <w:t>dealeracctno</w:t>
      </w:r>
      <w:r w:rsidRPr="009550A9">
        <w:rPr>
          <w:lang w:bidi="en-US"/>
        </w:rPr>
        <w:t xml:space="preserve">) = </w:t>
      </w:r>
      <w:r>
        <w:rPr>
          <w:lang w:bidi="en-US"/>
        </w:rPr>
        <w:t>sereqclose.quantity * sereqclose.price</w:t>
      </w:r>
      <w:r w:rsidRPr="009550A9">
        <w:rPr>
          <w:lang w:bidi="en-US"/>
        </w:rPr>
        <w:t>. Insert ivtran tương ứng, diễn giải “Huy yeu cau tat toan ” + sereqclose.confirmno</w:t>
      </w:r>
    </w:p>
    <w:p w14:paraId="2E5B7C8F" w14:textId="77777777" w:rsidR="005901C8" w:rsidRDefault="005901C8" w:rsidP="005901C8">
      <w:pPr>
        <w:pStyle w:val="ListParagraph"/>
        <w:numPr>
          <w:ilvl w:val="3"/>
          <w:numId w:val="3"/>
        </w:numPr>
        <w:rPr>
          <w:lang w:bidi="en-US"/>
        </w:rPr>
      </w:pPr>
      <w:r>
        <w:rPr>
          <w:lang w:bidi="en-US"/>
        </w:rPr>
        <w:t>Cập nhật giảm semast.receiving của đại lý (dealeracctno) = sereqclose.quantity. Insert setran bút toán tương ứng với diễn giải = “Huy yeu cau tat toan ” + sereqclose.confirmno</w:t>
      </w:r>
    </w:p>
    <w:p w14:paraId="06C65537" w14:textId="77777777" w:rsidR="005901C8" w:rsidRPr="004778A7" w:rsidRDefault="005901C8" w:rsidP="005901C8">
      <w:pPr>
        <w:pStyle w:val="ListParagraph"/>
        <w:numPr>
          <w:ilvl w:val="3"/>
          <w:numId w:val="3"/>
        </w:numPr>
        <w:rPr>
          <w:lang w:bidi="en-US"/>
        </w:rPr>
      </w:pPr>
      <w:r w:rsidRPr="004778A7">
        <w:rPr>
          <w:lang w:bidi="en-US"/>
        </w:rPr>
        <w:t xml:space="preserve">Cập nhật </w:t>
      </w:r>
      <w:r>
        <w:rPr>
          <w:lang w:bidi="en-US"/>
        </w:rPr>
        <w:t>giảm</w:t>
      </w:r>
      <w:r w:rsidRPr="004778A7">
        <w:rPr>
          <w:lang w:bidi="en-US"/>
        </w:rPr>
        <w:t xml:space="preserve"> ivmast.receiving của khách hàng (</w:t>
      </w:r>
      <w:r>
        <w:rPr>
          <w:lang w:bidi="en-US"/>
        </w:rPr>
        <w:t>acctno</w:t>
      </w:r>
      <w:r w:rsidRPr="004778A7">
        <w:rPr>
          <w:lang w:bidi="en-US"/>
        </w:rPr>
        <w:t xml:space="preserve">) = </w:t>
      </w:r>
      <w:r>
        <w:rPr>
          <w:lang w:bidi="en-US"/>
        </w:rPr>
        <w:t>sereqclose.quantity * sereqclose.price – sereqclose.taxamt – sereqclose.feeamt</w:t>
      </w:r>
      <w:r w:rsidRPr="004778A7">
        <w:rPr>
          <w:lang w:bidi="en-US"/>
        </w:rPr>
        <w:t>. Insert ivtran 3 bút toán tương ứng:</w:t>
      </w:r>
    </w:p>
    <w:p w14:paraId="01BFDB9A" w14:textId="77777777" w:rsidR="005901C8" w:rsidRPr="004778A7" w:rsidRDefault="005901C8" w:rsidP="005901C8">
      <w:pPr>
        <w:pStyle w:val="ListParagraph"/>
        <w:numPr>
          <w:ilvl w:val="4"/>
          <w:numId w:val="3"/>
        </w:numPr>
        <w:rPr>
          <w:lang w:bidi="en-US"/>
        </w:rPr>
      </w:pPr>
      <w:r>
        <w:rPr>
          <w:lang w:bidi="en-US"/>
        </w:rPr>
        <w:t>Giảm</w:t>
      </w:r>
      <w:r w:rsidRPr="004778A7">
        <w:rPr>
          <w:lang w:bidi="en-US"/>
        </w:rPr>
        <w:t xml:space="preserve"> receiving = Khối lượng * Giá tất toán với diễn giải </w:t>
      </w:r>
      <w:r>
        <w:rPr>
          <w:lang w:bidi="en-US"/>
        </w:rPr>
        <w:t xml:space="preserve">= </w:t>
      </w:r>
      <w:r w:rsidRPr="004778A7">
        <w:rPr>
          <w:lang w:bidi="en-US"/>
        </w:rPr>
        <w:t xml:space="preserve">“Huy yeu cau tat toan ” + sereqclose.confirmno </w:t>
      </w:r>
    </w:p>
    <w:p w14:paraId="38585466" w14:textId="77777777" w:rsidR="005901C8" w:rsidRPr="004778A7" w:rsidRDefault="005901C8" w:rsidP="005901C8">
      <w:pPr>
        <w:pStyle w:val="ListParagraph"/>
        <w:numPr>
          <w:ilvl w:val="4"/>
          <w:numId w:val="3"/>
        </w:numPr>
        <w:rPr>
          <w:lang w:bidi="en-US"/>
        </w:rPr>
      </w:pPr>
      <w:r>
        <w:rPr>
          <w:lang w:bidi="en-US"/>
        </w:rPr>
        <w:t>tăng</w:t>
      </w:r>
      <w:r w:rsidRPr="004778A7">
        <w:rPr>
          <w:lang w:bidi="en-US"/>
        </w:rPr>
        <w:t xml:space="preserve"> receiving = Phí bán với diễn giải = “Huy yeu cau tat toan ” + sereqclose.confirmno</w:t>
      </w:r>
      <w:r>
        <w:rPr>
          <w:lang w:bidi="en-US"/>
        </w:rPr>
        <w:t xml:space="preserve"> (Chỉ insert nếu phí &lt;&gt; 0)</w:t>
      </w:r>
    </w:p>
    <w:p w14:paraId="2FAAA267" w14:textId="77777777" w:rsidR="005901C8" w:rsidRPr="004778A7" w:rsidRDefault="005901C8" w:rsidP="005901C8">
      <w:pPr>
        <w:pStyle w:val="ListParagraph"/>
        <w:numPr>
          <w:ilvl w:val="4"/>
          <w:numId w:val="3"/>
        </w:numPr>
        <w:rPr>
          <w:lang w:bidi="en-US"/>
        </w:rPr>
      </w:pPr>
      <w:r>
        <w:rPr>
          <w:lang w:bidi="en-US"/>
        </w:rPr>
        <w:t>tăng</w:t>
      </w:r>
      <w:r w:rsidRPr="004778A7">
        <w:rPr>
          <w:lang w:bidi="en-US"/>
        </w:rPr>
        <w:t xml:space="preserve"> receiving = Thuế bán với diễn giải = “Huy yeu cau tat toan ” + sereqclose.confirmno</w:t>
      </w:r>
      <w:r>
        <w:rPr>
          <w:lang w:bidi="en-US"/>
        </w:rPr>
        <w:t xml:space="preserve"> (Chỉ insert nếu thuế &lt;&gt; 0)</w:t>
      </w:r>
    </w:p>
    <w:p w14:paraId="40250FA0" w14:textId="77777777" w:rsidR="005901C8" w:rsidRDefault="005901C8" w:rsidP="005901C8">
      <w:pPr>
        <w:pStyle w:val="ListParagraph"/>
        <w:numPr>
          <w:ilvl w:val="3"/>
          <w:numId w:val="3"/>
        </w:numPr>
        <w:rPr>
          <w:lang w:bidi="en-US"/>
        </w:rPr>
      </w:pPr>
      <w:r>
        <w:rPr>
          <w:lang w:bidi="en-US"/>
        </w:rPr>
        <w:t>Hoàn hạn mức mua lại đã ghi nhận:</w:t>
      </w:r>
    </w:p>
    <w:p w14:paraId="68D54E88" w14:textId="77777777" w:rsidR="005901C8" w:rsidRPr="000F3F83" w:rsidRDefault="005901C8" w:rsidP="005901C8">
      <w:pPr>
        <w:pStyle w:val="ListParagraph"/>
        <w:numPr>
          <w:ilvl w:val="4"/>
          <w:numId w:val="3"/>
        </w:numPr>
        <w:rPr>
          <w:lang w:bidi="en-US"/>
        </w:rPr>
      </w:pPr>
      <w:r w:rsidRPr="000F3F83">
        <w:rPr>
          <w:lang w:bidi="en-US"/>
        </w:rPr>
        <w:t>Cập nhật boughtdtl có confirmno = sereqclose.confirmno &amp; type = ‘D’ &amp; deltd = ‘N’ =&gt; cập nhật deltd = ‘Y’</w:t>
      </w:r>
    </w:p>
    <w:p w14:paraId="5A329657" w14:textId="77777777" w:rsidR="005901C8" w:rsidRPr="000F3F83" w:rsidRDefault="005901C8" w:rsidP="005901C8">
      <w:pPr>
        <w:pStyle w:val="ListParagraph"/>
        <w:numPr>
          <w:ilvl w:val="4"/>
          <w:numId w:val="3"/>
        </w:numPr>
        <w:rPr>
          <w:lang w:bidi="en-US"/>
        </w:rPr>
      </w:pPr>
      <w:r w:rsidRPr="000F3F83">
        <w:rPr>
          <w:lang w:bidi="en-US"/>
        </w:rPr>
        <w:t>Cập nhật boughtdtl có return_confirmno = sereqclose.confirmno &amp; type = ‘C’ &amp; deltd = ‘N’ =&gt; cập nhật deltd = ‘Y’</w:t>
      </w:r>
    </w:p>
    <w:p w14:paraId="61BE66C3" w14:textId="77777777" w:rsidR="005901C8" w:rsidRDefault="005901C8" w:rsidP="005901C8">
      <w:pPr>
        <w:pStyle w:val="ListParagraph"/>
        <w:numPr>
          <w:ilvl w:val="3"/>
          <w:numId w:val="3"/>
        </w:numPr>
        <w:rPr>
          <w:lang w:bidi="en-US"/>
        </w:rPr>
      </w:pPr>
      <w:r>
        <w:rPr>
          <w:lang w:bidi="en-US"/>
        </w:rPr>
        <w:t>Hoàn hạn mức bán ra đã ghi nhận</w:t>
      </w:r>
    </w:p>
    <w:p w14:paraId="60793AE7" w14:textId="77777777" w:rsidR="005901C8" w:rsidRPr="000F3F83" w:rsidRDefault="005901C8" w:rsidP="005901C8">
      <w:pPr>
        <w:pStyle w:val="ListParagraph"/>
        <w:numPr>
          <w:ilvl w:val="4"/>
          <w:numId w:val="3"/>
        </w:numPr>
        <w:rPr>
          <w:lang w:bidi="en-US"/>
        </w:rPr>
      </w:pPr>
      <w:r w:rsidRPr="000F3F83">
        <w:rPr>
          <w:lang w:bidi="en-US"/>
        </w:rPr>
        <w:t>Tìm các dòng trong solddtl có confirmno = sereqclose.confirmno &amp; type = ‘C’ &amp; deltd = ‘N’ =&gt; lấy giá trị return_confirmno &amp; qtty =&gt; Tìm đến dòng trong solddtl có confirmno = return_confirmno vừa mới lấy được &amp; type = ‘D’ &amp; deltd = ‘N’, ghi giảm giá trị return_qtty = qtty vừa lấy được, giảm return_limit = decode(limits.method</w:t>
      </w:r>
      <w:r>
        <w:rPr>
          <w:lang w:bidi="en-US"/>
        </w:rPr>
        <w:t xml:space="preserve"> của HM tổng</w:t>
      </w:r>
      <w:r w:rsidRPr="000F3F83">
        <w:rPr>
          <w:lang w:bidi="en-US"/>
        </w:rPr>
        <w:t>, ‘F’, solddtl.parvalue, ‘P’, sol</w:t>
      </w:r>
      <w:r>
        <w:rPr>
          <w:lang w:bidi="en-US"/>
        </w:rPr>
        <w:t xml:space="preserve">ddtl.price) * qtty vừa lấy được, </w:t>
      </w:r>
      <w:r w:rsidRPr="000F3F83">
        <w:rPr>
          <w:lang w:bidi="en-US"/>
        </w:rPr>
        <w:t>giảm return_limit</w:t>
      </w:r>
      <w:r>
        <w:rPr>
          <w:lang w:bidi="en-US"/>
        </w:rPr>
        <w:t>_ass</w:t>
      </w:r>
      <w:r w:rsidRPr="000F3F83">
        <w:rPr>
          <w:lang w:bidi="en-US"/>
        </w:rPr>
        <w:t xml:space="preserve"> = decode(limits.method</w:t>
      </w:r>
      <w:r>
        <w:rPr>
          <w:lang w:bidi="en-US"/>
        </w:rPr>
        <w:t xml:space="preserve"> của HM TS</w:t>
      </w:r>
      <w:r w:rsidRPr="000F3F83">
        <w:rPr>
          <w:lang w:bidi="en-US"/>
        </w:rPr>
        <w:t>, ‘F’, solddtl.parvalue, ‘P’, sol</w:t>
      </w:r>
      <w:r>
        <w:rPr>
          <w:lang w:bidi="en-US"/>
        </w:rPr>
        <w:t xml:space="preserve">ddtl.price) * qtty vừa lấy được, </w:t>
      </w:r>
      <w:r w:rsidRPr="000F3F83">
        <w:rPr>
          <w:lang w:bidi="en-US"/>
        </w:rPr>
        <w:t>giảm return_limit</w:t>
      </w:r>
      <w:r>
        <w:rPr>
          <w:lang w:bidi="en-US"/>
        </w:rPr>
        <w:t>_prd</w:t>
      </w:r>
      <w:r w:rsidRPr="000F3F83">
        <w:rPr>
          <w:lang w:bidi="en-US"/>
        </w:rPr>
        <w:t xml:space="preserve"> = decode(limits.method</w:t>
      </w:r>
      <w:r>
        <w:rPr>
          <w:lang w:bidi="en-US"/>
        </w:rPr>
        <w:t xml:space="preserve"> của HM SP</w:t>
      </w:r>
      <w:r w:rsidRPr="000F3F83">
        <w:rPr>
          <w:lang w:bidi="en-US"/>
        </w:rPr>
        <w:t>, ‘F’, solddtl.parvalue, ‘P’, sol</w:t>
      </w:r>
      <w:r>
        <w:rPr>
          <w:lang w:bidi="en-US"/>
        </w:rPr>
        <w:t>ddtl.price) * qtty vừa lấy được</w:t>
      </w:r>
    </w:p>
    <w:p w14:paraId="25D5979F" w14:textId="77777777" w:rsidR="005901C8" w:rsidRPr="000F3F83" w:rsidRDefault="005901C8" w:rsidP="005901C8">
      <w:pPr>
        <w:pStyle w:val="ListParagraph"/>
        <w:numPr>
          <w:ilvl w:val="4"/>
          <w:numId w:val="3"/>
        </w:numPr>
        <w:rPr>
          <w:lang w:bidi="en-US"/>
        </w:rPr>
      </w:pPr>
      <w:r w:rsidRPr="000F3F83">
        <w:rPr>
          <w:lang w:bidi="en-US"/>
        </w:rPr>
        <w:t>Cập nhật các dòng trong solddtl có confirmno = sereqclose.confirmno &amp; type = ‘C’ &amp; deltd = ‘N’ =&gt; cập nhật deltd = ‘Y’</w:t>
      </w:r>
    </w:p>
    <w:p w14:paraId="03D93B2A" w14:textId="77777777" w:rsidR="00716159" w:rsidRDefault="00716159" w:rsidP="00716159">
      <w:pPr>
        <w:pStyle w:val="ListParagraph"/>
        <w:ind w:left="2160"/>
        <w:rPr>
          <w:lang w:bidi="en-US"/>
        </w:rPr>
      </w:pPr>
    </w:p>
    <w:p w14:paraId="3FBF6FAF" w14:textId="77777777" w:rsidR="00716159" w:rsidRDefault="00716159" w:rsidP="00716159">
      <w:pPr>
        <w:rPr>
          <w:lang w:bidi="en-US"/>
        </w:rPr>
      </w:pPr>
    </w:p>
    <w:p w14:paraId="2E2C539C" w14:textId="50B4D2D0" w:rsidR="00716159" w:rsidRDefault="00716159" w:rsidP="00716159">
      <w:pPr>
        <w:rPr>
          <w:b/>
          <w:i/>
          <w:lang w:bidi="en-US"/>
        </w:rPr>
      </w:pPr>
      <w:r w:rsidRPr="00E5782A">
        <w:rPr>
          <w:b/>
          <w:i/>
          <w:lang w:bidi="en-US"/>
        </w:rPr>
        <w:lastRenderedPageBreak/>
        <w:t xml:space="preserve">Đồng bộ </w:t>
      </w:r>
      <w:r>
        <w:rPr>
          <w:b/>
          <w:i/>
          <w:lang w:bidi="en-US"/>
        </w:rPr>
        <w:t xml:space="preserve">cache OXMAST </w:t>
      </w:r>
      <w:r w:rsidR="00134A9E">
        <w:rPr>
          <w:b/>
          <w:i/>
          <w:lang w:bidi="en-US"/>
        </w:rPr>
        <w:t>và SEREQCLOSE</w:t>
      </w:r>
      <w:r w:rsidRPr="00E5782A">
        <w:rPr>
          <w:b/>
          <w:i/>
          <w:lang w:bidi="en-US"/>
        </w:rPr>
        <w:t xml:space="preserve"> sau khi duyệt giao dịch</w:t>
      </w:r>
    </w:p>
    <w:p w14:paraId="3A59658B" w14:textId="77777777" w:rsidR="00716159" w:rsidRDefault="00716159" w:rsidP="00716159">
      <w:pPr>
        <w:rPr>
          <w:b/>
          <w:i/>
          <w:lang w:bidi="en-US"/>
        </w:rPr>
      </w:pPr>
      <w:r>
        <w:rPr>
          <w:b/>
          <w:i/>
          <w:lang w:bidi="en-US"/>
        </w:rPr>
        <w:t>Refresh lại grid sau khi thực hiện xong.</w:t>
      </w:r>
    </w:p>
    <w:p w14:paraId="22B62DAB" w14:textId="4242D63C" w:rsidR="00592ACF" w:rsidRDefault="00592ACF" w:rsidP="00592ACF">
      <w:pPr>
        <w:pStyle w:val="Heading3"/>
      </w:pPr>
      <w:bookmarkStart w:id="1583" w:name="_Toc78535620"/>
      <w:r>
        <w:t>TTKD duyệt hồ sơ mua lại (maker)</w:t>
      </w:r>
      <w:bookmarkEnd w:id="1583"/>
    </w:p>
    <w:p w14:paraId="2FC4DED6" w14:textId="77777777" w:rsidR="001F72D6" w:rsidRDefault="001F72D6" w:rsidP="001F72D6">
      <w:pPr>
        <w:pStyle w:val="Heading4"/>
      </w:pPr>
      <w:bookmarkStart w:id="1584" w:name="_Toc78535621"/>
      <w:r>
        <w:t>Grid tìm kiếm</w:t>
      </w:r>
      <w:bookmarkEnd w:id="1584"/>
    </w:p>
    <w:p w14:paraId="2EA585AB" w14:textId="77777777" w:rsidR="001F72D6" w:rsidRDefault="001F72D6" w:rsidP="001F72D6">
      <w:pPr>
        <w:pStyle w:val="Heading5"/>
      </w:pPr>
      <w:r>
        <w:t>Mô tả giao diện</w:t>
      </w:r>
    </w:p>
    <w:p w14:paraId="1F05C75E" w14:textId="77777777" w:rsidR="001F72D6" w:rsidRDefault="001F72D6" w:rsidP="001F72D6">
      <w:pPr>
        <w:rPr>
          <w:lang w:bidi="en-US"/>
        </w:rPr>
      </w:pPr>
      <w:r>
        <w:rPr>
          <w:lang w:bidi="en-US"/>
        </w:rPr>
        <w:t>Hiển thị danh sách các lệnh từ sereqclose (</w:t>
      </w:r>
      <w:r w:rsidRPr="00803769">
        <w:rPr>
          <w:b/>
          <w:lang w:bidi="en-US"/>
        </w:rPr>
        <w:t xml:space="preserve">order by </w:t>
      </w:r>
      <w:r w:rsidRPr="00CF093F">
        <w:rPr>
          <w:b/>
          <w:lang w:bidi="en-US"/>
        </w:rPr>
        <w:t>sereqclose</w:t>
      </w:r>
      <w:r>
        <w:rPr>
          <w:b/>
          <w:lang w:bidi="en-US"/>
        </w:rPr>
        <w:t>.</w:t>
      </w:r>
      <w:r w:rsidRPr="00803769">
        <w:rPr>
          <w:b/>
          <w:lang w:bidi="en-US"/>
        </w:rPr>
        <w:t>autoid</w:t>
      </w:r>
      <w:r>
        <w:rPr>
          <w:lang w:bidi="en-US"/>
        </w:rPr>
        <w:t>)</w:t>
      </w:r>
    </w:p>
    <w:p w14:paraId="3BBE173F" w14:textId="77777777" w:rsidR="001F72D6" w:rsidRDefault="001F72D6" w:rsidP="001F72D6">
      <w:pPr>
        <w:pStyle w:val="ListParagraph"/>
        <w:numPr>
          <w:ilvl w:val="0"/>
          <w:numId w:val="3"/>
        </w:numPr>
        <w:rPr>
          <w:lang w:bidi="en-US"/>
        </w:rPr>
      </w:pPr>
      <w:r>
        <w:rPr>
          <w:lang w:bidi="en-US"/>
        </w:rPr>
        <w:t>Button: Thực hiện</w:t>
      </w:r>
    </w:p>
    <w:p w14:paraId="068EAB46" w14:textId="77777777" w:rsidR="001F72D6" w:rsidRDefault="001F72D6" w:rsidP="001F72D6">
      <w:pPr>
        <w:pStyle w:val="ListParagraph"/>
        <w:numPr>
          <w:ilvl w:val="0"/>
          <w:numId w:val="3"/>
        </w:numPr>
        <w:rPr>
          <w:lang w:bidi="en-US"/>
        </w:rPr>
      </w:pPr>
      <w:r>
        <w:rPr>
          <w:lang w:bidi="en-US"/>
        </w:rPr>
        <w:t>Số hiệu lệnh BUY: sereqclose.confirmno</w:t>
      </w:r>
    </w:p>
    <w:p w14:paraId="2A4D58AC" w14:textId="77777777" w:rsidR="001F72D6" w:rsidRDefault="001F72D6" w:rsidP="001F72D6">
      <w:pPr>
        <w:pStyle w:val="ListParagraph"/>
        <w:numPr>
          <w:ilvl w:val="0"/>
          <w:numId w:val="3"/>
        </w:numPr>
        <w:rPr>
          <w:lang w:bidi="en-US"/>
        </w:rPr>
      </w:pPr>
      <w:r>
        <w:rPr>
          <w:lang w:bidi="en-US"/>
        </w:rPr>
        <w:t>Số hiệu lệnh SELL: sereqclose.orgconfirmno</w:t>
      </w:r>
    </w:p>
    <w:p w14:paraId="744F99D2" w14:textId="77777777" w:rsidR="001F72D6" w:rsidRDefault="001F72D6" w:rsidP="001F72D6">
      <w:pPr>
        <w:pStyle w:val="ListParagraph"/>
        <w:numPr>
          <w:ilvl w:val="0"/>
          <w:numId w:val="3"/>
        </w:numPr>
        <w:rPr>
          <w:lang w:bidi="en-US"/>
        </w:rPr>
      </w:pPr>
      <w:r>
        <w:rPr>
          <w:lang w:bidi="en-US"/>
        </w:rPr>
        <w:t>Số hợp đồng BUY: sereqclose.contract_no</w:t>
      </w:r>
    </w:p>
    <w:p w14:paraId="2CCCF73D" w14:textId="77777777" w:rsidR="001F72D6" w:rsidRDefault="001F72D6" w:rsidP="001F72D6">
      <w:pPr>
        <w:pStyle w:val="ListParagraph"/>
        <w:numPr>
          <w:ilvl w:val="0"/>
          <w:numId w:val="3"/>
        </w:numPr>
        <w:rPr>
          <w:lang w:bidi="en-US"/>
        </w:rPr>
      </w:pPr>
      <w:r>
        <w:rPr>
          <w:lang w:bidi="en-US"/>
        </w:rPr>
        <w:t>Mã trái phiếu: sereqclose.symbol</w:t>
      </w:r>
    </w:p>
    <w:p w14:paraId="4E35B301" w14:textId="77777777" w:rsidR="001F72D6" w:rsidRPr="00136E56" w:rsidRDefault="001F72D6" w:rsidP="001F72D6">
      <w:pPr>
        <w:pStyle w:val="ListParagraph"/>
        <w:numPr>
          <w:ilvl w:val="0"/>
          <w:numId w:val="3"/>
        </w:numPr>
        <w:rPr>
          <w:lang w:bidi="en-US"/>
        </w:rPr>
      </w:pPr>
      <w:r w:rsidRPr="00136E56">
        <w:rPr>
          <w:lang w:bidi="en-US"/>
        </w:rPr>
        <w:t xml:space="preserve">Trái phiếu NY: </w:t>
      </w:r>
      <w:r>
        <w:rPr>
          <w:lang w:bidi="en-US"/>
        </w:rPr>
        <w:t>sereqclose.isListed</w:t>
      </w:r>
    </w:p>
    <w:p w14:paraId="7D211104" w14:textId="77777777" w:rsidR="001F72D6" w:rsidRDefault="001F72D6" w:rsidP="001F72D6">
      <w:pPr>
        <w:pStyle w:val="ListParagraph"/>
        <w:numPr>
          <w:ilvl w:val="0"/>
          <w:numId w:val="3"/>
        </w:numPr>
        <w:rPr>
          <w:lang w:bidi="en-US"/>
        </w:rPr>
      </w:pPr>
      <w:r>
        <w:rPr>
          <w:lang w:bidi="en-US"/>
        </w:rPr>
        <w:t>Sản phẩm: oxmast.productid =&gt; Hiển thị shortname của oxmast tương ứng</w:t>
      </w:r>
    </w:p>
    <w:p w14:paraId="7896B69E" w14:textId="77777777" w:rsidR="001F72D6" w:rsidRDefault="001F72D6" w:rsidP="001F72D6">
      <w:pPr>
        <w:pStyle w:val="ListParagraph"/>
        <w:numPr>
          <w:ilvl w:val="0"/>
          <w:numId w:val="3"/>
        </w:numPr>
        <w:rPr>
          <w:lang w:bidi="en-US"/>
        </w:rPr>
      </w:pPr>
      <w:r>
        <w:rPr>
          <w:lang w:bidi="en-US"/>
        </w:rPr>
        <w:t>Khách hàng: sereqclose.acctno =&gt; Hiển thị cfmast.custodycd-fullname</w:t>
      </w:r>
    </w:p>
    <w:p w14:paraId="48E8C874" w14:textId="77777777" w:rsidR="001F72D6" w:rsidRDefault="001F72D6" w:rsidP="001F72D6">
      <w:pPr>
        <w:pStyle w:val="ListParagraph"/>
        <w:numPr>
          <w:ilvl w:val="0"/>
          <w:numId w:val="3"/>
        </w:numPr>
        <w:rPr>
          <w:lang w:bidi="en-US"/>
        </w:rPr>
      </w:pPr>
      <w:r>
        <w:rPr>
          <w:lang w:bidi="en-US"/>
        </w:rPr>
        <w:t>Ngày giao dịch: sereqclose.txdate</w:t>
      </w:r>
    </w:p>
    <w:p w14:paraId="255EEA20" w14:textId="77777777" w:rsidR="001F72D6" w:rsidRDefault="001F72D6" w:rsidP="001F72D6">
      <w:pPr>
        <w:pStyle w:val="ListParagraph"/>
        <w:numPr>
          <w:ilvl w:val="0"/>
          <w:numId w:val="3"/>
        </w:numPr>
        <w:rPr>
          <w:lang w:bidi="en-US"/>
        </w:rPr>
      </w:pPr>
      <w:r>
        <w:rPr>
          <w:lang w:bidi="en-US"/>
        </w:rPr>
        <w:t>Trạng thái: sereqclose.status</w:t>
      </w:r>
    </w:p>
    <w:p w14:paraId="06D29F66" w14:textId="2256F980" w:rsidR="00062E2D" w:rsidRPr="001F72D6" w:rsidRDefault="00062E2D" w:rsidP="00062E2D">
      <w:pPr>
        <w:pStyle w:val="ListParagraph"/>
        <w:numPr>
          <w:ilvl w:val="0"/>
          <w:numId w:val="3"/>
        </w:numPr>
        <w:rPr>
          <w:color w:val="FF0000"/>
          <w:lang w:bidi="en-US"/>
        </w:rPr>
      </w:pPr>
      <w:r w:rsidRPr="001F72D6">
        <w:rPr>
          <w:color w:val="FF0000"/>
          <w:lang w:bidi="en-US"/>
        </w:rPr>
        <w:t>Trạng thái phê duyệt TTK</w:t>
      </w:r>
      <w:r w:rsidR="004E6A3C">
        <w:rPr>
          <w:color w:val="FF0000"/>
          <w:lang w:bidi="en-US"/>
        </w:rPr>
        <w:t>D: sereqclose.ttkd_profile_stat</w:t>
      </w:r>
    </w:p>
    <w:p w14:paraId="45489B40" w14:textId="77777777" w:rsidR="001F72D6" w:rsidRDefault="001F72D6" w:rsidP="001F72D6">
      <w:pPr>
        <w:pStyle w:val="ListParagraph"/>
        <w:numPr>
          <w:ilvl w:val="0"/>
          <w:numId w:val="3"/>
        </w:numPr>
        <w:rPr>
          <w:lang w:bidi="en-US"/>
        </w:rPr>
      </w:pPr>
      <w:r>
        <w:rPr>
          <w:lang w:bidi="en-US"/>
        </w:rPr>
        <w:t>Số lượng: sereqclose.execqtty</w:t>
      </w:r>
    </w:p>
    <w:p w14:paraId="0D78C6FC" w14:textId="77777777" w:rsidR="001F72D6" w:rsidRDefault="001F72D6" w:rsidP="001F72D6">
      <w:pPr>
        <w:pStyle w:val="ListParagraph"/>
        <w:numPr>
          <w:ilvl w:val="0"/>
          <w:numId w:val="3"/>
        </w:numPr>
        <w:rPr>
          <w:lang w:bidi="en-US"/>
        </w:rPr>
      </w:pPr>
      <w:r>
        <w:rPr>
          <w:lang w:bidi="en-US"/>
        </w:rPr>
        <w:t>Giá: sereqclose.price</w:t>
      </w:r>
    </w:p>
    <w:p w14:paraId="6D767820" w14:textId="77777777" w:rsidR="001F72D6" w:rsidRDefault="001F72D6" w:rsidP="001F72D6">
      <w:pPr>
        <w:pStyle w:val="ListParagraph"/>
        <w:numPr>
          <w:ilvl w:val="0"/>
          <w:numId w:val="3"/>
        </w:numPr>
        <w:rPr>
          <w:lang w:bidi="en-US"/>
        </w:rPr>
      </w:pPr>
      <w:r>
        <w:rPr>
          <w:lang w:bidi="en-US"/>
        </w:rPr>
        <w:t>Tổng mệnh giá: sereqclose.execqtty * assetdtl.parvalue</w:t>
      </w:r>
    </w:p>
    <w:p w14:paraId="74EB67DF" w14:textId="77777777" w:rsidR="001F72D6" w:rsidRDefault="001F72D6" w:rsidP="001F72D6">
      <w:pPr>
        <w:pStyle w:val="ListParagraph"/>
        <w:numPr>
          <w:ilvl w:val="0"/>
          <w:numId w:val="3"/>
        </w:numPr>
        <w:rPr>
          <w:lang w:bidi="en-US"/>
        </w:rPr>
      </w:pPr>
      <w:r>
        <w:rPr>
          <w:lang w:bidi="en-US"/>
        </w:rPr>
        <w:t>Phí: sereqclose.feeamt</w:t>
      </w:r>
    </w:p>
    <w:p w14:paraId="05FCC6C8" w14:textId="77777777" w:rsidR="001F72D6" w:rsidRDefault="001F72D6" w:rsidP="001F72D6">
      <w:pPr>
        <w:pStyle w:val="ListParagraph"/>
        <w:numPr>
          <w:ilvl w:val="0"/>
          <w:numId w:val="3"/>
        </w:numPr>
        <w:rPr>
          <w:lang w:bidi="en-US"/>
        </w:rPr>
      </w:pPr>
      <w:r>
        <w:rPr>
          <w:lang w:bidi="en-US"/>
        </w:rPr>
        <w:t>Thuế: sereqclose.taxamt</w:t>
      </w:r>
    </w:p>
    <w:p w14:paraId="4D62A85E" w14:textId="77777777" w:rsidR="001F72D6" w:rsidRDefault="001F72D6" w:rsidP="001F72D6">
      <w:pPr>
        <w:pStyle w:val="ListParagraph"/>
        <w:numPr>
          <w:ilvl w:val="0"/>
          <w:numId w:val="3"/>
        </w:numPr>
        <w:rPr>
          <w:lang w:bidi="en-US"/>
        </w:rPr>
      </w:pPr>
      <w:r>
        <w:rPr>
          <w:lang w:bidi="en-US"/>
        </w:rPr>
        <w:t>Tổng thực nhận: sereqclose.price * sereqclose.qtty – sereqclose.feeamt – sereqclose.taxamt</w:t>
      </w:r>
    </w:p>
    <w:p w14:paraId="5CE20373" w14:textId="77777777" w:rsidR="001F72D6" w:rsidRPr="001909DB" w:rsidRDefault="001F72D6" w:rsidP="001F72D6">
      <w:pPr>
        <w:pStyle w:val="ListParagraph"/>
        <w:numPr>
          <w:ilvl w:val="0"/>
          <w:numId w:val="3"/>
        </w:numPr>
        <w:rPr>
          <w:lang w:bidi="en-US"/>
        </w:rPr>
      </w:pPr>
      <w:r w:rsidRPr="001909DB">
        <w:rPr>
          <w:lang w:bidi="en-US"/>
        </w:rPr>
        <w:t xml:space="preserve">RM </w:t>
      </w:r>
      <w:r>
        <w:rPr>
          <w:lang w:bidi="en-US"/>
        </w:rPr>
        <w:t>HĐ SELL</w:t>
      </w:r>
      <w:r w:rsidRPr="001909DB">
        <w:rPr>
          <w:lang w:bidi="en-US"/>
        </w:rPr>
        <w:t xml:space="preserve">: join tlprofiles where tlprofiles.tlid = oxmast.idbuyer =&gt; Hiển thị tlid – tlname </w:t>
      </w:r>
    </w:p>
    <w:p w14:paraId="65AB42CB" w14:textId="77777777" w:rsidR="001F72D6" w:rsidRPr="001909DB" w:rsidRDefault="001F72D6" w:rsidP="001F72D6">
      <w:pPr>
        <w:pStyle w:val="ListParagraph"/>
        <w:numPr>
          <w:ilvl w:val="0"/>
          <w:numId w:val="3"/>
        </w:numPr>
        <w:rPr>
          <w:lang w:bidi="en-US"/>
        </w:rPr>
      </w:pPr>
      <w:r w:rsidRPr="001909DB">
        <w:rPr>
          <w:lang w:bidi="en-US"/>
        </w:rPr>
        <w:t>CBQL</w:t>
      </w:r>
      <w:r>
        <w:rPr>
          <w:lang w:bidi="en-US"/>
        </w:rPr>
        <w:t xml:space="preserve"> HĐ SELL</w:t>
      </w:r>
      <w:r w:rsidRPr="001909DB">
        <w:rPr>
          <w:lang w:bidi="en-US"/>
        </w:rPr>
        <w:t xml:space="preserve">: join tlprofiles where tlprofiles.tlid = oxmast.sale_managerid =&gt; Hiển thị tlid – tlname </w:t>
      </w:r>
    </w:p>
    <w:p w14:paraId="762E54C9" w14:textId="77777777" w:rsidR="001F72D6" w:rsidRPr="001909DB" w:rsidRDefault="001F72D6" w:rsidP="001F72D6">
      <w:pPr>
        <w:pStyle w:val="ListParagraph"/>
        <w:numPr>
          <w:ilvl w:val="0"/>
          <w:numId w:val="3"/>
        </w:numPr>
        <w:rPr>
          <w:lang w:bidi="en-US"/>
        </w:rPr>
      </w:pPr>
      <w:r w:rsidRPr="001909DB">
        <w:rPr>
          <w:lang w:bidi="en-US"/>
        </w:rPr>
        <w:t>CTV</w:t>
      </w:r>
      <w:r>
        <w:rPr>
          <w:lang w:bidi="en-US"/>
        </w:rPr>
        <w:t xml:space="preserve"> HĐ SELL</w:t>
      </w:r>
      <w:r w:rsidRPr="001909DB">
        <w:rPr>
          <w:lang w:bidi="en-US"/>
        </w:rPr>
        <w:t xml:space="preserve">: join collaborator where collaborator.coid = oxmast.collab_id =&gt; Hiển thị idcode – fullname </w:t>
      </w:r>
    </w:p>
    <w:p w14:paraId="6A77AA90" w14:textId="77777777" w:rsidR="001F72D6" w:rsidRDefault="001F72D6" w:rsidP="001F72D6">
      <w:pPr>
        <w:pStyle w:val="ListParagraph"/>
        <w:numPr>
          <w:ilvl w:val="0"/>
          <w:numId w:val="3"/>
        </w:numPr>
        <w:rPr>
          <w:lang w:bidi="en-US"/>
        </w:rPr>
      </w:pPr>
      <w:r w:rsidRPr="001909DB">
        <w:rPr>
          <w:lang w:bidi="en-US"/>
        </w:rPr>
        <w:t>POS</w:t>
      </w:r>
      <w:r>
        <w:rPr>
          <w:lang w:bidi="en-US"/>
        </w:rPr>
        <w:t xml:space="preserve"> HĐ SELL</w:t>
      </w:r>
      <w:r w:rsidRPr="001909DB">
        <w:rPr>
          <w:lang w:bidi="en-US"/>
        </w:rPr>
        <w:t>: join brgrp where brgrp.brid = oxmast.brid =&gt; Hiển thị brid – brname</w:t>
      </w:r>
    </w:p>
    <w:p w14:paraId="0BD746C9" w14:textId="77777777" w:rsidR="001F72D6" w:rsidRDefault="001F72D6" w:rsidP="001F72D6">
      <w:pPr>
        <w:pStyle w:val="ListParagraph"/>
        <w:ind w:left="1440"/>
        <w:rPr>
          <w:lang w:bidi="en-US"/>
        </w:rPr>
      </w:pPr>
    </w:p>
    <w:p w14:paraId="5CC332C8" w14:textId="77777777" w:rsidR="001F72D6" w:rsidRDefault="001F72D6" w:rsidP="001F72D6">
      <w:pPr>
        <w:pStyle w:val="ListParagraph"/>
        <w:rPr>
          <w:lang w:bidi="en-US"/>
        </w:rPr>
      </w:pPr>
    </w:p>
    <w:p w14:paraId="4780117A" w14:textId="77777777" w:rsidR="001F72D6" w:rsidRDefault="001F72D6" w:rsidP="001F72D6">
      <w:pPr>
        <w:pStyle w:val="Heading5"/>
      </w:pPr>
      <w:r>
        <w:t>Điều kiện lấy dữ liệu</w:t>
      </w:r>
    </w:p>
    <w:p w14:paraId="172B419A" w14:textId="06C2FC90" w:rsidR="001F72D6" w:rsidRPr="00803769" w:rsidRDefault="001F72D6" w:rsidP="001F72D6">
      <w:pPr>
        <w:rPr>
          <w:lang w:bidi="en-US"/>
        </w:rPr>
      </w:pPr>
      <w:r>
        <w:rPr>
          <w:lang w:bidi="en-US"/>
        </w:rPr>
        <w:t>Chỉ lấy các bản ghi trong sereqclose có sereqclose.status = ‘S’</w:t>
      </w:r>
      <w:r w:rsidR="00062E2D">
        <w:rPr>
          <w:lang w:bidi="en-US"/>
        </w:rPr>
        <w:t xml:space="preserve"> and</w:t>
      </w:r>
      <w:r w:rsidR="003716C5">
        <w:rPr>
          <w:lang w:bidi="en-US"/>
        </w:rPr>
        <w:t xml:space="preserve"> sereqclose.ttkd_profile_stat in (‘P’, ‘A’)</w:t>
      </w:r>
      <w:r w:rsidR="00124D5F">
        <w:rPr>
          <w:lang w:bidi="en-US"/>
        </w:rPr>
        <w:t xml:space="preserve"> </w:t>
      </w:r>
      <w:r w:rsidR="00124D5F" w:rsidRPr="0057180D">
        <w:rPr>
          <w:lang w:bidi="en-US"/>
        </w:rPr>
        <w:t>&amp; sereqclose.ttkd_stat_maker IS NULL</w:t>
      </w:r>
    </w:p>
    <w:p w14:paraId="718060F9" w14:textId="77777777" w:rsidR="001F72D6" w:rsidRPr="00803769" w:rsidRDefault="001F72D6" w:rsidP="003716C5">
      <w:pPr>
        <w:pStyle w:val="Heading4"/>
        <w:keepNext w:val="0"/>
      </w:pPr>
      <w:bookmarkStart w:id="1585" w:name="_Toc78535622"/>
      <w:r>
        <w:t>Popup thực hiện</w:t>
      </w:r>
      <w:bookmarkEnd w:id="1585"/>
    </w:p>
    <w:p w14:paraId="65151ADA" w14:textId="77777777" w:rsidR="001F72D6" w:rsidRDefault="001F72D6" w:rsidP="003716C5">
      <w:pPr>
        <w:pStyle w:val="Heading5"/>
        <w:keepNext w:val="0"/>
      </w:pPr>
      <w:r>
        <w:t>Mô tả giao diện</w:t>
      </w:r>
    </w:p>
    <w:p w14:paraId="75B41AB2" w14:textId="1CEA0AAB" w:rsidR="001F72D6" w:rsidRDefault="00D04EC2" w:rsidP="001F72D6">
      <w:r w:rsidRPr="0057180D">
        <w:object w:dxaOrig="12870" w:dyaOrig="9090" w14:anchorId="52C04BDA">
          <v:shape id="_x0000_i1037" type="#_x0000_t75" style="width:435pt;height:306.85pt" o:ole="">
            <v:imagedata r:id="rId40" o:title=""/>
          </v:shape>
          <o:OLEObject Type="Embed" ProgID="Visio.Drawing.15" ShapeID="_x0000_i1037" DrawAspect="Content" ObjectID="_1692538956" r:id="rId41"/>
        </w:object>
      </w:r>
    </w:p>
    <w:p w14:paraId="19712863" w14:textId="77777777" w:rsidR="001F72D6" w:rsidRDefault="001F72D6" w:rsidP="001F72D6"/>
    <w:p w14:paraId="45E2B4E1" w14:textId="77777777" w:rsidR="00D04EC2" w:rsidRPr="0057180D" w:rsidRDefault="00D04EC2" w:rsidP="00D04EC2">
      <w:pPr>
        <w:pStyle w:val="ListParagraph"/>
        <w:numPr>
          <w:ilvl w:val="0"/>
          <w:numId w:val="3"/>
        </w:numPr>
        <w:rPr>
          <w:lang w:bidi="en-US"/>
        </w:rPr>
      </w:pPr>
      <w:r w:rsidRPr="0057180D">
        <w:rPr>
          <w:lang w:bidi="en-US"/>
        </w:rPr>
        <w:t>Trạng thái phê duyệt TTKD: Lấy và hiển thị theo grid</w:t>
      </w:r>
    </w:p>
    <w:p w14:paraId="2541F67A" w14:textId="51C8C459" w:rsidR="00D04EC2" w:rsidRPr="0057180D" w:rsidRDefault="00D04EC2" w:rsidP="00D04EC2">
      <w:pPr>
        <w:pStyle w:val="ListParagraph"/>
        <w:numPr>
          <w:ilvl w:val="0"/>
          <w:numId w:val="3"/>
        </w:numPr>
        <w:rPr>
          <w:lang w:bidi="en-US"/>
        </w:rPr>
      </w:pPr>
      <w:r w:rsidRPr="0057180D">
        <w:rPr>
          <w:lang w:bidi="en-US"/>
        </w:rPr>
        <w:t xml:space="preserve">Lý do của TTKD: </w:t>
      </w:r>
      <w:r w:rsidR="006455CC" w:rsidRPr="000144D1">
        <w:rPr>
          <w:color w:val="FF0000"/>
          <w:lang w:bidi="en-US"/>
        </w:rPr>
        <w:t>sereqclose.ttkd_reason</w:t>
      </w:r>
    </w:p>
    <w:p w14:paraId="25270C0C" w14:textId="77777777" w:rsidR="001F72D6" w:rsidRDefault="001F72D6" w:rsidP="001F72D6">
      <w:pPr>
        <w:pStyle w:val="ListParagraph"/>
        <w:numPr>
          <w:ilvl w:val="0"/>
          <w:numId w:val="3"/>
        </w:numPr>
        <w:rPr>
          <w:lang w:bidi="en-US"/>
        </w:rPr>
      </w:pPr>
      <w:r w:rsidRPr="00951625">
        <w:rPr>
          <w:lang w:bidi="en-US"/>
        </w:rPr>
        <w:t>Nội dung chi tiết lệnh</w:t>
      </w:r>
    </w:p>
    <w:p w14:paraId="6605F708" w14:textId="77777777" w:rsidR="001F72D6" w:rsidRPr="00CF093F" w:rsidRDefault="001F72D6" w:rsidP="001F72D6">
      <w:pPr>
        <w:pStyle w:val="ListParagraph"/>
        <w:numPr>
          <w:ilvl w:val="1"/>
          <w:numId w:val="3"/>
        </w:numPr>
        <w:spacing w:before="120" w:after="120" w:line="276" w:lineRule="auto"/>
        <w:jc w:val="both"/>
        <w:rPr>
          <w:lang w:bidi="en-US"/>
        </w:rPr>
      </w:pPr>
      <w:r w:rsidRPr="00535789">
        <w:rPr>
          <w:lang w:bidi="en-US"/>
        </w:rPr>
        <w:t>Số hiệu lệnh SELL: Lấy từ grid</w:t>
      </w:r>
    </w:p>
    <w:p w14:paraId="0DE2E379" w14:textId="77777777" w:rsidR="001F72D6" w:rsidRPr="00CF093F" w:rsidRDefault="001F72D6" w:rsidP="001F72D6">
      <w:pPr>
        <w:pStyle w:val="ListParagraph"/>
        <w:numPr>
          <w:ilvl w:val="1"/>
          <w:numId w:val="3"/>
        </w:numPr>
        <w:spacing w:before="120" w:after="120" w:line="276" w:lineRule="auto"/>
        <w:jc w:val="both"/>
        <w:rPr>
          <w:lang w:bidi="en-US"/>
        </w:rPr>
      </w:pPr>
      <w:r w:rsidRPr="00535789">
        <w:rPr>
          <w:lang w:bidi="en-US"/>
        </w:rPr>
        <w:t>Số hiệu lệnh BUY: Lấy từ grid</w:t>
      </w:r>
    </w:p>
    <w:p w14:paraId="543D4C35" w14:textId="77777777" w:rsidR="001F72D6" w:rsidRPr="00CF093F" w:rsidRDefault="001F72D6" w:rsidP="001F72D6">
      <w:pPr>
        <w:pStyle w:val="ListParagraph"/>
        <w:numPr>
          <w:ilvl w:val="1"/>
          <w:numId w:val="3"/>
        </w:numPr>
        <w:spacing w:before="120" w:after="120" w:line="276" w:lineRule="auto"/>
        <w:jc w:val="both"/>
        <w:rPr>
          <w:lang w:bidi="en-US"/>
        </w:rPr>
      </w:pPr>
      <w:r w:rsidRPr="00535789">
        <w:rPr>
          <w:lang w:bidi="en-US"/>
        </w:rPr>
        <w:t>Số hợp đồng BUY: Lấy từ grid</w:t>
      </w:r>
    </w:p>
    <w:p w14:paraId="4EA17062" w14:textId="77777777" w:rsidR="001F72D6" w:rsidRDefault="001F72D6" w:rsidP="001F72D6">
      <w:pPr>
        <w:pStyle w:val="ListParagraph"/>
        <w:numPr>
          <w:ilvl w:val="1"/>
          <w:numId w:val="3"/>
        </w:numPr>
        <w:spacing w:before="120" w:after="120" w:line="276" w:lineRule="auto"/>
        <w:jc w:val="both"/>
        <w:rPr>
          <w:lang w:bidi="en-US"/>
        </w:rPr>
      </w:pPr>
      <w:r>
        <w:rPr>
          <w:lang w:bidi="en-US"/>
        </w:rPr>
        <w:t>Mã trái phiếu</w:t>
      </w:r>
      <w:r w:rsidRPr="00535789">
        <w:rPr>
          <w:lang w:bidi="en-US"/>
        </w:rPr>
        <w:t>: Lấy từ grid</w:t>
      </w:r>
    </w:p>
    <w:p w14:paraId="2261455B" w14:textId="77777777" w:rsidR="001F72D6" w:rsidRPr="00CF093F" w:rsidRDefault="001F72D6" w:rsidP="001F72D6">
      <w:pPr>
        <w:pStyle w:val="ListParagraph"/>
        <w:numPr>
          <w:ilvl w:val="1"/>
          <w:numId w:val="3"/>
        </w:numPr>
        <w:spacing w:before="120" w:after="120" w:line="276" w:lineRule="auto"/>
        <w:jc w:val="both"/>
        <w:rPr>
          <w:lang w:bidi="en-US"/>
        </w:rPr>
      </w:pPr>
      <w:r>
        <w:rPr>
          <w:lang w:bidi="en-US"/>
        </w:rPr>
        <w:t>Trái phiếu NY: Lấy từ grid</w:t>
      </w:r>
    </w:p>
    <w:p w14:paraId="08AE812A" w14:textId="77777777" w:rsidR="001F72D6" w:rsidRPr="00CF093F" w:rsidRDefault="001F72D6" w:rsidP="001F72D6">
      <w:pPr>
        <w:pStyle w:val="ListParagraph"/>
        <w:numPr>
          <w:ilvl w:val="1"/>
          <w:numId w:val="3"/>
        </w:numPr>
        <w:spacing w:before="120" w:after="120" w:line="276" w:lineRule="auto"/>
        <w:jc w:val="both"/>
        <w:rPr>
          <w:lang w:bidi="en-US"/>
        </w:rPr>
      </w:pPr>
      <w:r w:rsidRPr="00B073F5">
        <w:rPr>
          <w:lang w:bidi="en-US"/>
        </w:rPr>
        <w:t>Mã sản phẩm</w:t>
      </w:r>
      <w:r>
        <w:rPr>
          <w:lang w:bidi="en-US"/>
        </w:rPr>
        <w:t>: Lấy từ grid</w:t>
      </w:r>
    </w:p>
    <w:p w14:paraId="299DD837" w14:textId="77777777" w:rsidR="001F72D6" w:rsidRPr="00CF093F" w:rsidRDefault="001F72D6" w:rsidP="001F72D6">
      <w:pPr>
        <w:pStyle w:val="ListParagraph"/>
        <w:numPr>
          <w:ilvl w:val="1"/>
          <w:numId w:val="3"/>
        </w:numPr>
        <w:spacing w:before="120" w:after="120" w:line="276" w:lineRule="auto"/>
        <w:jc w:val="both"/>
        <w:rPr>
          <w:lang w:bidi="en-US"/>
        </w:rPr>
      </w:pPr>
      <w:r>
        <w:rPr>
          <w:lang w:bidi="en-US"/>
        </w:rPr>
        <w:t>Ngày mua lần đầu: Lấy từ grid</w:t>
      </w:r>
    </w:p>
    <w:p w14:paraId="277C730D" w14:textId="77777777" w:rsidR="001F72D6" w:rsidRPr="00CF093F" w:rsidRDefault="001F72D6" w:rsidP="001F72D6">
      <w:pPr>
        <w:pStyle w:val="ListParagraph"/>
        <w:numPr>
          <w:ilvl w:val="1"/>
          <w:numId w:val="3"/>
        </w:numPr>
        <w:spacing w:before="120" w:after="120" w:line="276" w:lineRule="auto"/>
        <w:jc w:val="both"/>
        <w:rPr>
          <w:lang w:bidi="en-US"/>
        </w:rPr>
      </w:pPr>
      <w:r w:rsidRPr="00B073F5">
        <w:rPr>
          <w:lang w:bidi="en-US"/>
        </w:rPr>
        <w:t xml:space="preserve">Ngày </w:t>
      </w:r>
      <w:r>
        <w:rPr>
          <w:lang w:bidi="en-US"/>
        </w:rPr>
        <w:t>yêu cầu tất toán: Lấy từ grid</w:t>
      </w:r>
    </w:p>
    <w:p w14:paraId="6C566E9F" w14:textId="77777777" w:rsidR="001F72D6" w:rsidRPr="00CF093F" w:rsidRDefault="001F72D6" w:rsidP="001F72D6">
      <w:pPr>
        <w:pStyle w:val="ListParagraph"/>
        <w:numPr>
          <w:ilvl w:val="1"/>
          <w:numId w:val="3"/>
        </w:numPr>
        <w:spacing w:before="120" w:after="120" w:line="276" w:lineRule="auto"/>
        <w:jc w:val="both"/>
        <w:rPr>
          <w:lang w:bidi="en-US"/>
        </w:rPr>
      </w:pPr>
      <w:r>
        <w:rPr>
          <w:lang w:bidi="en-US"/>
        </w:rPr>
        <w:t>POS HĐ SELL: Lấy từ grid</w:t>
      </w:r>
    </w:p>
    <w:p w14:paraId="4ADEACBE" w14:textId="77777777" w:rsidR="001F72D6" w:rsidRPr="00CF093F" w:rsidRDefault="001F72D6" w:rsidP="001F72D6">
      <w:pPr>
        <w:pStyle w:val="ListParagraph"/>
        <w:numPr>
          <w:ilvl w:val="1"/>
          <w:numId w:val="3"/>
        </w:numPr>
        <w:spacing w:before="120" w:after="120" w:line="276" w:lineRule="auto"/>
        <w:jc w:val="both"/>
        <w:rPr>
          <w:lang w:bidi="en-US"/>
        </w:rPr>
      </w:pPr>
      <w:r>
        <w:rPr>
          <w:lang w:bidi="en-US"/>
        </w:rPr>
        <w:t>RM HĐ SELL: Lấy từ grid</w:t>
      </w:r>
    </w:p>
    <w:p w14:paraId="5B95CCEA" w14:textId="77777777" w:rsidR="001F72D6" w:rsidRPr="00CF093F" w:rsidRDefault="001F72D6" w:rsidP="001F72D6">
      <w:pPr>
        <w:pStyle w:val="ListParagraph"/>
        <w:numPr>
          <w:ilvl w:val="1"/>
          <w:numId w:val="3"/>
        </w:numPr>
        <w:spacing w:before="120" w:after="120" w:line="276" w:lineRule="auto"/>
        <w:jc w:val="both"/>
        <w:rPr>
          <w:lang w:bidi="en-US"/>
        </w:rPr>
      </w:pPr>
      <w:r>
        <w:rPr>
          <w:lang w:bidi="en-US"/>
        </w:rPr>
        <w:t>CBQL HĐ SELL: Lấy từ grid</w:t>
      </w:r>
    </w:p>
    <w:p w14:paraId="1CE30952" w14:textId="77777777" w:rsidR="001F72D6" w:rsidRPr="00CF093F" w:rsidRDefault="001F72D6" w:rsidP="001F72D6">
      <w:pPr>
        <w:pStyle w:val="ListParagraph"/>
        <w:numPr>
          <w:ilvl w:val="1"/>
          <w:numId w:val="3"/>
        </w:numPr>
        <w:spacing w:before="120" w:after="120" w:line="276" w:lineRule="auto"/>
        <w:jc w:val="both"/>
        <w:rPr>
          <w:lang w:bidi="en-US"/>
        </w:rPr>
      </w:pPr>
      <w:r>
        <w:rPr>
          <w:lang w:bidi="en-US"/>
        </w:rPr>
        <w:t>CTV HĐ SELL: Lấy từ grid</w:t>
      </w:r>
    </w:p>
    <w:p w14:paraId="4CE9603C" w14:textId="77777777" w:rsidR="001F72D6" w:rsidRPr="00CF093F" w:rsidRDefault="001F72D6" w:rsidP="001F72D6">
      <w:pPr>
        <w:pStyle w:val="ListParagraph"/>
        <w:numPr>
          <w:ilvl w:val="1"/>
          <w:numId w:val="3"/>
        </w:numPr>
        <w:spacing w:before="120" w:after="120" w:line="276" w:lineRule="auto"/>
        <w:jc w:val="both"/>
        <w:rPr>
          <w:lang w:bidi="en-US"/>
        </w:rPr>
      </w:pPr>
      <w:r>
        <w:rPr>
          <w:lang w:bidi="en-US"/>
        </w:rPr>
        <w:t>CIF khách hàng: hiển thị cfmast.custodycd theo sereqclose.acctno</w:t>
      </w:r>
    </w:p>
    <w:p w14:paraId="301DC8A5" w14:textId="77777777" w:rsidR="001F72D6" w:rsidRPr="00CF093F" w:rsidRDefault="001F72D6" w:rsidP="001F72D6">
      <w:pPr>
        <w:pStyle w:val="ListParagraph"/>
        <w:numPr>
          <w:ilvl w:val="1"/>
          <w:numId w:val="3"/>
        </w:numPr>
        <w:spacing w:before="120" w:after="120" w:line="276" w:lineRule="auto"/>
        <w:jc w:val="both"/>
        <w:rPr>
          <w:lang w:bidi="en-US"/>
        </w:rPr>
      </w:pPr>
      <w:r w:rsidRPr="00B073F5">
        <w:rPr>
          <w:lang w:bidi="en-US"/>
        </w:rPr>
        <w:t>Họ tên khách hàng</w:t>
      </w:r>
      <w:r>
        <w:rPr>
          <w:lang w:bidi="en-US"/>
        </w:rPr>
        <w:t>: hiển thị cfmast.fullname theo sereqclose.acctno</w:t>
      </w:r>
    </w:p>
    <w:p w14:paraId="01A73C89" w14:textId="77777777" w:rsidR="001F72D6" w:rsidRPr="00CF093F" w:rsidRDefault="001F72D6" w:rsidP="001F72D6">
      <w:pPr>
        <w:pStyle w:val="ListParagraph"/>
        <w:numPr>
          <w:ilvl w:val="1"/>
          <w:numId w:val="3"/>
        </w:numPr>
        <w:spacing w:before="120" w:after="120" w:line="276" w:lineRule="auto"/>
        <w:jc w:val="both"/>
        <w:rPr>
          <w:lang w:bidi="en-US"/>
        </w:rPr>
      </w:pPr>
      <w:r w:rsidRPr="00B073F5">
        <w:rPr>
          <w:lang w:bidi="en-US"/>
        </w:rPr>
        <w:t>CMND/CCCD</w:t>
      </w:r>
      <w:r>
        <w:rPr>
          <w:lang w:bidi="en-US"/>
        </w:rPr>
        <w:t>: hiển thị cfmast.idcode theo sereqclose.acctno</w:t>
      </w:r>
    </w:p>
    <w:p w14:paraId="07C9F80A" w14:textId="77777777" w:rsidR="001F72D6" w:rsidRPr="00CF093F" w:rsidRDefault="001F72D6" w:rsidP="001F72D6">
      <w:pPr>
        <w:pStyle w:val="ListParagraph"/>
        <w:numPr>
          <w:ilvl w:val="1"/>
          <w:numId w:val="3"/>
        </w:numPr>
        <w:spacing w:before="120" w:after="120" w:line="276" w:lineRule="auto"/>
        <w:jc w:val="both"/>
        <w:rPr>
          <w:lang w:bidi="en-US"/>
        </w:rPr>
      </w:pPr>
      <w:r w:rsidRPr="00B073F5">
        <w:rPr>
          <w:lang w:bidi="en-US"/>
        </w:rPr>
        <w:t>Ngày cấp</w:t>
      </w:r>
      <w:r>
        <w:rPr>
          <w:lang w:bidi="en-US"/>
        </w:rPr>
        <w:t>: hiển thị cfmast.iddate theo sereqclose.acctno</w:t>
      </w:r>
    </w:p>
    <w:p w14:paraId="6A3D47D0" w14:textId="77777777" w:rsidR="001F72D6" w:rsidRPr="00CF093F" w:rsidRDefault="001F72D6" w:rsidP="001F72D6">
      <w:pPr>
        <w:pStyle w:val="ListParagraph"/>
        <w:numPr>
          <w:ilvl w:val="1"/>
          <w:numId w:val="3"/>
        </w:numPr>
        <w:spacing w:before="120" w:after="120" w:line="276" w:lineRule="auto"/>
        <w:jc w:val="both"/>
        <w:rPr>
          <w:lang w:bidi="en-US"/>
        </w:rPr>
      </w:pPr>
      <w:r w:rsidRPr="00B073F5">
        <w:rPr>
          <w:lang w:bidi="en-US"/>
        </w:rPr>
        <w:t>Nơi cấp</w:t>
      </w:r>
      <w:r>
        <w:rPr>
          <w:lang w:bidi="en-US"/>
        </w:rPr>
        <w:t>: hiển thị cfmast.idplace theo sereqclose.acctno</w:t>
      </w:r>
    </w:p>
    <w:p w14:paraId="4BF8D409" w14:textId="77777777" w:rsidR="001F72D6" w:rsidRPr="00CF093F" w:rsidRDefault="001F72D6" w:rsidP="001F72D6">
      <w:pPr>
        <w:pStyle w:val="ListParagraph"/>
        <w:numPr>
          <w:ilvl w:val="1"/>
          <w:numId w:val="3"/>
        </w:numPr>
        <w:spacing w:before="120" w:after="120" w:line="276" w:lineRule="auto"/>
        <w:jc w:val="both"/>
        <w:rPr>
          <w:lang w:bidi="en-US"/>
        </w:rPr>
      </w:pPr>
      <w:r w:rsidRPr="00B073F5">
        <w:rPr>
          <w:lang w:bidi="en-US"/>
        </w:rPr>
        <w:t>Địa chỉ</w:t>
      </w:r>
      <w:r>
        <w:rPr>
          <w:lang w:bidi="en-US"/>
        </w:rPr>
        <w:t>: hiển thị cfmast.regaddress theo sereqclose.acctno</w:t>
      </w:r>
    </w:p>
    <w:p w14:paraId="23EB3AC8" w14:textId="77777777" w:rsidR="001F72D6" w:rsidRPr="00CF093F" w:rsidRDefault="001F72D6" w:rsidP="001F72D6">
      <w:pPr>
        <w:pStyle w:val="ListParagraph"/>
        <w:numPr>
          <w:ilvl w:val="1"/>
          <w:numId w:val="3"/>
        </w:numPr>
        <w:spacing w:before="120" w:after="120" w:line="276" w:lineRule="auto"/>
        <w:jc w:val="both"/>
        <w:rPr>
          <w:lang w:bidi="en-US"/>
        </w:rPr>
      </w:pPr>
      <w:r w:rsidRPr="00B073F5">
        <w:rPr>
          <w:lang w:bidi="en-US"/>
        </w:rPr>
        <w:t>Số điện thoại</w:t>
      </w:r>
      <w:r>
        <w:rPr>
          <w:lang w:bidi="en-US"/>
        </w:rPr>
        <w:t>: hiển thị cfmast.mobile theo sereqclose.acctno</w:t>
      </w:r>
    </w:p>
    <w:p w14:paraId="123AD883" w14:textId="77777777" w:rsidR="001F72D6" w:rsidRPr="008825CE" w:rsidRDefault="001F72D6" w:rsidP="001F72D6">
      <w:pPr>
        <w:pStyle w:val="ListParagraph"/>
        <w:numPr>
          <w:ilvl w:val="1"/>
          <w:numId w:val="3"/>
        </w:numPr>
        <w:spacing w:before="120" w:after="120" w:line="276" w:lineRule="auto"/>
        <w:jc w:val="both"/>
        <w:rPr>
          <w:lang w:bidi="en-US"/>
        </w:rPr>
      </w:pPr>
      <w:r w:rsidRPr="008825CE">
        <w:rPr>
          <w:lang w:bidi="en-US"/>
        </w:rPr>
        <w:t>Số</w:t>
      </w:r>
      <w:r>
        <w:rPr>
          <w:lang w:bidi="en-US"/>
        </w:rPr>
        <w:t xml:space="preserve"> lượng TP tồn của HĐ SELL trước tất toán: = oxmast.execqtty – (tính tổng quantity của các bản ghi trong sereqclose  có status &lt;&gt; ‘R’ &amp; ngày giờ giao dịch trong sereqclose lấy được trước ngày giờ giao dịch của yêu cầu tất toán hiện tại) - (tính tổng execqtty của các bản ghi trong oxmast có trường buyconfirmno = </w:t>
      </w:r>
      <w:r>
        <w:rPr>
          <w:lang w:bidi="en-US"/>
        </w:rPr>
        <w:lastRenderedPageBreak/>
        <w:t xml:space="preserve">sereqclose.orgconfirmno của yêu cầu hiện tại &amp; oxmast.status &lt;&gt; ‘R’ &amp; ngày giờ giao dịch trong oxmast lấy được trước ngày giờ giao dịch của yêu cầu tất toán hiện tại) </w:t>
      </w:r>
    </w:p>
    <w:p w14:paraId="7690C27F" w14:textId="77777777" w:rsidR="001F72D6" w:rsidRPr="00CF093F" w:rsidRDefault="001F72D6" w:rsidP="001F72D6">
      <w:pPr>
        <w:pStyle w:val="ListParagraph"/>
        <w:numPr>
          <w:ilvl w:val="1"/>
          <w:numId w:val="3"/>
        </w:numPr>
        <w:spacing w:before="120" w:after="120" w:line="276" w:lineRule="auto"/>
        <w:jc w:val="both"/>
        <w:rPr>
          <w:lang w:bidi="en-US"/>
        </w:rPr>
      </w:pPr>
      <w:r w:rsidRPr="00B073F5">
        <w:rPr>
          <w:lang w:bidi="en-US"/>
        </w:rPr>
        <w:t xml:space="preserve">Số lượng </w:t>
      </w:r>
      <w:r>
        <w:rPr>
          <w:lang w:bidi="en-US"/>
        </w:rPr>
        <w:t>tất toán: Lấy từ grid</w:t>
      </w:r>
    </w:p>
    <w:p w14:paraId="2A828916" w14:textId="77777777" w:rsidR="001F72D6" w:rsidRPr="00CF093F" w:rsidRDefault="001F72D6" w:rsidP="001F72D6">
      <w:pPr>
        <w:pStyle w:val="ListParagraph"/>
        <w:numPr>
          <w:ilvl w:val="1"/>
          <w:numId w:val="3"/>
        </w:numPr>
        <w:spacing w:before="120" w:after="120" w:line="276" w:lineRule="auto"/>
        <w:jc w:val="both"/>
        <w:rPr>
          <w:lang w:bidi="en-US"/>
        </w:rPr>
      </w:pPr>
      <w:r w:rsidRPr="00B073F5">
        <w:rPr>
          <w:lang w:bidi="en-US"/>
        </w:rPr>
        <w:t xml:space="preserve">Giá </w:t>
      </w:r>
      <w:r>
        <w:rPr>
          <w:lang w:bidi="en-US"/>
        </w:rPr>
        <w:t>tất toán: Lấy từ grid</w:t>
      </w:r>
    </w:p>
    <w:p w14:paraId="6CD1C9B6" w14:textId="77777777" w:rsidR="001F72D6" w:rsidRDefault="001F72D6" w:rsidP="001F72D6">
      <w:pPr>
        <w:pStyle w:val="ListParagraph"/>
        <w:numPr>
          <w:ilvl w:val="1"/>
          <w:numId w:val="3"/>
        </w:numPr>
        <w:spacing w:before="120" w:after="120" w:line="276" w:lineRule="auto"/>
        <w:jc w:val="both"/>
        <w:rPr>
          <w:lang w:bidi="en-US"/>
        </w:rPr>
      </w:pPr>
      <w:r>
        <w:rPr>
          <w:lang w:bidi="en-US"/>
        </w:rPr>
        <w:t>Tổng phí: Lấy từ grid</w:t>
      </w:r>
    </w:p>
    <w:p w14:paraId="47343836" w14:textId="77777777" w:rsidR="001F72D6" w:rsidRDefault="001F72D6" w:rsidP="001F72D6">
      <w:pPr>
        <w:pStyle w:val="ListParagraph"/>
        <w:numPr>
          <w:ilvl w:val="1"/>
          <w:numId w:val="3"/>
        </w:numPr>
        <w:spacing w:before="120" w:after="120" w:line="276" w:lineRule="auto"/>
        <w:jc w:val="both"/>
        <w:rPr>
          <w:lang w:bidi="en-US"/>
        </w:rPr>
      </w:pPr>
      <w:r>
        <w:rPr>
          <w:lang w:bidi="en-US"/>
        </w:rPr>
        <w:t>Tổng thuế: Lấy từ grid</w:t>
      </w:r>
    </w:p>
    <w:p w14:paraId="395D5B71" w14:textId="77777777" w:rsidR="001F72D6" w:rsidRPr="001909DB" w:rsidRDefault="001F72D6" w:rsidP="001F72D6">
      <w:pPr>
        <w:pStyle w:val="ListParagraph"/>
        <w:numPr>
          <w:ilvl w:val="1"/>
          <w:numId w:val="3"/>
        </w:numPr>
        <w:spacing w:before="120" w:after="120" w:line="276" w:lineRule="auto"/>
        <w:jc w:val="both"/>
        <w:rPr>
          <w:lang w:bidi="en-US"/>
        </w:rPr>
      </w:pPr>
      <w:r>
        <w:rPr>
          <w:lang w:bidi="en-US"/>
        </w:rPr>
        <w:t>Tổng tiền cần thanh toán: Lấy từ grid</w:t>
      </w:r>
    </w:p>
    <w:p w14:paraId="4D89C023" w14:textId="3FED9804" w:rsidR="001F72D6" w:rsidRPr="001909DB" w:rsidRDefault="001F72D6" w:rsidP="001F72D6">
      <w:pPr>
        <w:rPr>
          <w:lang w:bidi="en-US"/>
        </w:rPr>
      </w:pPr>
      <w:r>
        <w:rPr>
          <w:lang w:bidi="en-US"/>
        </w:rPr>
        <w:t>Vùng hiển thị file uploa</w:t>
      </w:r>
      <w:r w:rsidR="00784B63">
        <w:rPr>
          <w:lang w:bidi="en-US"/>
        </w:rPr>
        <w:t>d: Hiển thị bản ghi trạng thái C</w:t>
      </w:r>
    </w:p>
    <w:p w14:paraId="389CE07F" w14:textId="77777777" w:rsidR="001F72D6" w:rsidRPr="001909DB" w:rsidRDefault="001F72D6" w:rsidP="001F72D6">
      <w:pPr>
        <w:rPr>
          <w:lang w:bidi="en-US"/>
        </w:rPr>
      </w:pPr>
    </w:p>
    <w:p w14:paraId="755D438C" w14:textId="77777777" w:rsidR="001F72D6" w:rsidRDefault="001F72D6" w:rsidP="001F72D6">
      <w:pPr>
        <w:pStyle w:val="Heading5"/>
      </w:pPr>
      <w:r w:rsidRPr="001909DB">
        <w:t>Quy tắc xử lý</w:t>
      </w:r>
    </w:p>
    <w:p w14:paraId="410950D3" w14:textId="77777777" w:rsidR="00D04EC2" w:rsidRPr="0057180D" w:rsidRDefault="00D04EC2" w:rsidP="00D04EC2">
      <w:pPr>
        <w:rPr>
          <w:lang w:bidi="en-US"/>
        </w:rPr>
      </w:pPr>
      <w:r w:rsidRPr="0057180D">
        <w:rPr>
          <w:lang w:bidi="en-US"/>
        </w:rPr>
        <w:t>Sử dụng tham số sau trong SYSVAR:</w:t>
      </w:r>
    </w:p>
    <w:p w14:paraId="1D6E8BCA" w14:textId="77777777" w:rsidR="00D04EC2" w:rsidRPr="0057180D" w:rsidRDefault="00D04EC2" w:rsidP="00D04EC2">
      <w:pPr>
        <w:pStyle w:val="ListParagraph"/>
        <w:numPr>
          <w:ilvl w:val="0"/>
          <w:numId w:val="3"/>
        </w:numPr>
        <w:rPr>
          <w:lang w:bidi="en-US"/>
        </w:rPr>
      </w:pPr>
      <w:r w:rsidRPr="0057180D">
        <w:rPr>
          <w:lang w:bidi="en-US"/>
        </w:rPr>
        <w:t>Số cấp phê duyệt của TTKD: TTKD_APPROVE_LEV = 1 hoặc 2</w:t>
      </w:r>
    </w:p>
    <w:p w14:paraId="15F542C7" w14:textId="77777777" w:rsidR="001F72D6" w:rsidRPr="00951625" w:rsidRDefault="001F72D6" w:rsidP="001F72D6">
      <w:pPr>
        <w:rPr>
          <w:lang w:bidi="en-US"/>
        </w:rPr>
      </w:pPr>
    </w:p>
    <w:p w14:paraId="7D0F9BF0" w14:textId="77777777" w:rsidR="001F72D6" w:rsidRDefault="001F72D6" w:rsidP="001F72D6">
      <w:pPr>
        <w:rPr>
          <w:lang w:bidi="en-US"/>
        </w:rPr>
      </w:pPr>
      <w:r w:rsidRPr="00951625">
        <w:rPr>
          <w:lang w:bidi="en-US"/>
        </w:rPr>
        <w:t>Cách xử lý các button</w:t>
      </w:r>
    </w:p>
    <w:p w14:paraId="3D05E3A3" w14:textId="77777777" w:rsidR="00D04EC2" w:rsidRPr="00267067" w:rsidRDefault="00D04EC2" w:rsidP="00D04EC2">
      <w:pPr>
        <w:pStyle w:val="ListParagraph"/>
        <w:numPr>
          <w:ilvl w:val="0"/>
          <w:numId w:val="19"/>
        </w:numPr>
        <w:ind w:left="360"/>
        <w:rPr>
          <w:b/>
          <w:lang w:bidi="en-US"/>
        </w:rPr>
      </w:pPr>
      <w:r w:rsidRPr="00267067">
        <w:rPr>
          <w:b/>
          <w:lang w:bidi="en-US"/>
        </w:rPr>
        <w:t>Nếu số cấp phê duyệt của TTKD = 2 =&gt; Xử lý như mô tả dưới</w:t>
      </w:r>
    </w:p>
    <w:p w14:paraId="5ADE499C" w14:textId="3CF01EFC" w:rsidR="001F72D6" w:rsidRPr="00951625" w:rsidRDefault="001F72D6" w:rsidP="001F72D6">
      <w:pPr>
        <w:pStyle w:val="ListParagraph"/>
        <w:numPr>
          <w:ilvl w:val="0"/>
          <w:numId w:val="3"/>
        </w:numPr>
        <w:rPr>
          <w:lang w:bidi="en-US"/>
        </w:rPr>
      </w:pPr>
      <w:r w:rsidRPr="00951625">
        <w:rPr>
          <w:lang w:bidi="en-US"/>
        </w:rPr>
        <w:t>Ấn phê duyệt =&gt; Hiển thị dialog “Bạn muốn phê duyệt hồ sơ?” =&gt;</w:t>
      </w:r>
      <w:r>
        <w:rPr>
          <w:lang w:bidi="en-US"/>
        </w:rPr>
        <w:t xml:space="preserve"> Click “Có” =&gt; Sinh giao dịch </w:t>
      </w:r>
      <w:r w:rsidR="00D04EC2" w:rsidRPr="0057180D">
        <w:rPr>
          <w:lang w:bidi="en-US"/>
        </w:rPr>
        <w:t xml:space="preserve">8305 – “TTKD duyệt HS mua lại (Make)” </w:t>
      </w:r>
      <w:r w:rsidRPr="00951625">
        <w:rPr>
          <w:lang w:bidi="en-US"/>
        </w:rPr>
        <w:t>với loại giao dịch C – duyệt =&gt; Chỉ có 1 cấp make. Không sinh ngoài Home</w:t>
      </w:r>
    </w:p>
    <w:p w14:paraId="19814AA5" w14:textId="77777777" w:rsidR="00D04EC2" w:rsidRPr="0057180D" w:rsidRDefault="00D04EC2" w:rsidP="00D04EC2">
      <w:pPr>
        <w:pStyle w:val="ListParagraph"/>
        <w:numPr>
          <w:ilvl w:val="1"/>
          <w:numId w:val="3"/>
        </w:numPr>
        <w:ind w:left="1800"/>
        <w:rPr>
          <w:lang w:bidi="en-US"/>
        </w:rPr>
      </w:pPr>
      <w:r w:rsidRPr="0057180D">
        <w:rPr>
          <w:lang w:bidi="en-US"/>
        </w:rPr>
        <w:t>Cập nhật sereqclose.ttkd_stat_maker = ‘C’</w:t>
      </w:r>
    </w:p>
    <w:p w14:paraId="10195903" w14:textId="77777777" w:rsidR="00D04EC2" w:rsidRPr="0057180D" w:rsidRDefault="00D04EC2" w:rsidP="00D04EC2">
      <w:pPr>
        <w:pStyle w:val="ListParagraph"/>
        <w:numPr>
          <w:ilvl w:val="1"/>
          <w:numId w:val="3"/>
        </w:numPr>
        <w:ind w:left="1800"/>
        <w:rPr>
          <w:lang w:bidi="en-US"/>
        </w:rPr>
      </w:pPr>
      <w:r w:rsidRPr="0057180D">
        <w:rPr>
          <w:lang w:bidi="en-US"/>
        </w:rPr>
        <w:t>Cập nhật sereqclose.ttkd_tlid = tlid của user đang thực hiện giao dịch</w:t>
      </w:r>
    </w:p>
    <w:p w14:paraId="37787CFD" w14:textId="77777777" w:rsidR="00D04EC2" w:rsidRPr="0057180D" w:rsidRDefault="00D04EC2" w:rsidP="00D04EC2">
      <w:pPr>
        <w:pStyle w:val="ListParagraph"/>
        <w:numPr>
          <w:ilvl w:val="1"/>
          <w:numId w:val="3"/>
        </w:numPr>
        <w:ind w:left="1800"/>
        <w:rPr>
          <w:lang w:bidi="en-US"/>
        </w:rPr>
      </w:pPr>
      <w:r w:rsidRPr="0057180D">
        <w:rPr>
          <w:lang w:bidi="en-US"/>
        </w:rPr>
        <w:t>Cập nhật sereqclose.ttkd_reason_maker = NULL</w:t>
      </w:r>
    </w:p>
    <w:p w14:paraId="403ACF9C" w14:textId="77777777" w:rsidR="001F72D6" w:rsidRPr="00535789" w:rsidRDefault="001F72D6" w:rsidP="001F72D6">
      <w:pPr>
        <w:pStyle w:val="ListParagraph"/>
        <w:ind w:left="2880"/>
        <w:rPr>
          <w:lang w:bidi="en-US"/>
        </w:rPr>
      </w:pPr>
    </w:p>
    <w:p w14:paraId="5BA55B08" w14:textId="77777777" w:rsidR="00D04EC2" w:rsidRPr="0057180D" w:rsidRDefault="00D04EC2" w:rsidP="00D04EC2">
      <w:pPr>
        <w:pStyle w:val="ListParagraph"/>
        <w:numPr>
          <w:ilvl w:val="0"/>
          <w:numId w:val="3"/>
        </w:numPr>
        <w:ind w:left="1080"/>
        <w:rPr>
          <w:lang w:bidi="en-US"/>
        </w:rPr>
      </w:pPr>
      <w:r w:rsidRPr="0057180D">
        <w:rPr>
          <w:lang w:bidi="en-US"/>
        </w:rPr>
        <w:t>Ấn chưa duyệt =&gt; Hiển thị popup bao gồm các trường thông tin</w:t>
      </w:r>
    </w:p>
    <w:p w14:paraId="71A22F00" w14:textId="1CA5F73F" w:rsidR="00D04EC2" w:rsidRPr="0057180D" w:rsidRDefault="00D04EC2" w:rsidP="00D04EC2">
      <w:pPr>
        <w:pStyle w:val="ListParagraph"/>
        <w:numPr>
          <w:ilvl w:val="1"/>
          <w:numId w:val="3"/>
        </w:numPr>
        <w:ind w:left="1800"/>
        <w:rPr>
          <w:lang w:bidi="en-US"/>
        </w:rPr>
      </w:pPr>
      <w:r w:rsidRPr="0057180D">
        <w:rPr>
          <w:lang w:bidi="en-US"/>
        </w:rPr>
        <w:t>Lý do chưa duyệt: Hiển thị các giá trị từ allcode where cdtype = ‘OX’ and cdname = ‘</w:t>
      </w:r>
      <w:r w:rsidR="00226F02" w:rsidRPr="002D1531">
        <w:rPr>
          <w:lang w:bidi="en-US"/>
        </w:rPr>
        <w:t>DEBTREASON</w:t>
      </w:r>
      <w:r w:rsidRPr="0057180D">
        <w:rPr>
          <w:lang w:bidi="en-US"/>
        </w:rPr>
        <w:t>’</w:t>
      </w:r>
    </w:p>
    <w:p w14:paraId="75F1FED2" w14:textId="77777777" w:rsidR="00D04EC2" w:rsidRPr="0057180D" w:rsidRDefault="00D04EC2" w:rsidP="00D04EC2">
      <w:pPr>
        <w:pStyle w:val="ListParagraph"/>
        <w:numPr>
          <w:ilvl w:val="1"/>
          <w:numId w:val="3"/>
        </w:numPr>
        <w:ind w:left="1800"/>
        <w:rPr>
          <w:lang w:bidi="en-US"/>
        </w:rPr>
      </w:pPr>
      <w:r w:rsidRPr="0057180D">
        <w:rPr>
          <w:lang w:bidi="en-US"/>
        </w:rPr>
        <w:t>Button “Thực hiện” =&gt; Xử lý:</w:t>
      </w:r>
    </w:p>
    <w:p w14:paraId="5FC9A6D0" w14:textId="1481D216" w:rsidR="00D04EC2" w:rsidRPr="0057180D" w:rsidRDefault="00D04EC2" w:rsidP="00D04EC2">
      <w:pPr>
        <w:pStyle w:val="ListParagraph"/>
        <w:numPr>
          <w:ilvl w:val="2"/>
          <w:numId w:val="3"/>
        </w:numPr>
        <w:ind w:left="2520"/>
        <w:rPr>
          <w:lang w:bidi="en-US"/>
        </w:rPr>
      </w:pPr>
      <w:r w:rsidRPr="0057180D">
        <w:rPr>
          <w:lang w:bidi="en-US"/>
        </w:rPr>
        <w:t xml:space="preserve">Sinh giao dịch 8305 – “TTK duyệt </w:t>
      </w:r>
      <w:r w:rsidR="009219D2">
        <w:rPr>
          <w:lang w:bidi="en-US"/>
        </w:rPr>
        <w:t>HS mua lại (Make)” với Loại GD U</w:t>
      </w:r>
      <w:r w:rsidRPr="0057180D">
        <w:rPr>
          <w:lang w:bidi="en-US"/>
        </w:rPr>
        <w:t xml:space="preserve"> – </w:t>
      </w:r>
      <w:r w:rsidR="00F24A59">
        <w:rPr>
          <w:lang w:bidi="en-US"/>
        </w:rPr>
        <w:t>Nợ hồ sơ</w:t>
      </w:r>
      <w:r w:rsidRPr="0057180D">
        <w:rPr>
          <w:lang w:bidi="en-US"/>
        </w:rPr>
        <w:t xml:space="preserve"> =&gt; Chỉ có 1 cấp make. Không sinh ngoài Home</w:t>
      </w:r>
    </w:p>
    <w:p w14:paraId="56116263" w14:textId="2E084C05" w:rsidR="00D04EC2" w:rsidRPr="0057180D" w:rsidRDefault="00D04EC2" w:rsidP="00D04EC2">
      <w:pPr>
        <w:pStyle w:val="ListParagraph"/>
        <w:numPr>
          <w:ilvl w:val="3"/>
          <w:numId w:val="3"/>
        </w:numPr>
        <w:ind w:left="3240"/>
        <w:rPr>
          <w:lang w:bidi="en-US"/>
        </w:rPr>
      </w:pPr>
      <w:r w:rsidRPr="0057180D">
        <w:rPr>
          <w:lang w:bidi="en-US"/>
        </w:rPr>
        <w:t>Cập nhật</w:t>
      </w:r>
      <w:r w:rsidR="009219D2">
        <w:rPr>
          <w:lang w:bidi="en-US"/>
        </w:rPr>
        <w:t xml:space="preserve"> sereqclose.ttkd_stat_maker = ‘U</w:t>
      </w:r>
      <w:r w:rsidRPr="0057180D">
        <w:rPr>
          <w:lang w:bidi="en-US"/>
        </w:rPr>
        <w:t>’</w:t>
      </w:r>
    </w:p>
    <w:p w14:paraId="73F84E39" w14:textId="77777777" w:rsidR="00D04EC2" w:rsidRPr="0057180D" w:rsidRDefault="00D04EC2" w:rsidP="00D04EC2">
      <w:pPr>
        <w:pStyle w:val="ListParagraph"/>
        <w:numPr>
          <w:ilvl w:val="3"/>
          <w:numId w:val="3"/>
        </w:numPr>
        <w:ind w:left="3240"/>
        <w:rPr>
          <w:lang w:bidi="en-US"/>
        </w:rPr>
      </w:pPr>
      <w:r w:rsidRPr="0057180D">
        <w:rPr>
          <w:lang w:bidi="en-US"/>
        </w:rPr>
        <w:t>Cập nhật sereqclose.ttkd_tlid = tlid của user đang thực hiện giao dịch</w:t>
      </w:r>
    </w:p>
    <w:p w14:paraId="332A142D" w14:textId="56820F8F" w:rsidR="00D04EC2" w:rsidRDefault="00D04EC2" w:rsidP="00F24A59">
      <w:pPr>
        <w:pStyle w:val="ListParagraph"/>
        <w:numPr>
          <w:ilvl w:val="3"/>
          <w:numId w:val="3"/>
        </w:numPr>
        <w:ind w:left="3240"/>
        <w:rPr>
          <w:lang w:bidi="en-US"/>
        </w:rPr>
      </w:pPr>
      <w:r w:rsidRPr="0057180D">
        <w:rPr>
          <w:lang w:bidi="en-US"/>
        </w:rPr>
        <w:t>Cập nhật sereqclose.ttkd_reason_maker = allcode.cdval tương ứng của lý do chưa duyệt đã chọn</w:t>
      </w:r>
    </w:p>
    <w:p w14:paraId="0942C05A" w14:textId="77777777" w:rsidR="00267067" w:rsidRDefault="00267067" w:rsidP="00267067">
      <w:pPr>
        <w:rPr>
          <w:lang w:bidi="en-US"/>
        </w:rPr>
      </w:pPr>
    </w:p>
    <w:p w14:paraId="0BF75CAD" w14:textId="77777777" w:rsidR="00267067" w:rsidRPr="00267067" w:rsidRDefault="00267067" w:rsidP="00267067">
      <w:pPr>
        <w:rPr>
          <w:u w:val="single"/>
          <w:lang w:bidi="en-US"/>
        </w:rPr>
      </w:pPr>
      <w:r w:rsidRPr="00267067">
        <w:rPr>
          <w:u w:val="single"/>
          <w:lang w:bidi="en-US"/>
        </w:rPr>
        <w:t>Appcheck của 8305:</w:t>
      </w:r>
    </w:p>
    <w:p w14:paraId="26AC2526" w14:textId="45AEED37" w:rsidR="00267067" w:rsidRPr="0057180D" w:rsidRDefault="00267067" w:rsidP="00267067">
      <w:pPr>
        <w:pStyle w:val="ListParagraph"/>
        <w:numPr>
          <w:ilvl w:val="0"/>
          <w:numId w:val="3"/>
        </w:numPr>
        <w:rPr>
          <w:lang w:bidi="en-US"/>
        </w:rPr>
      </w:pPr>
      <w:r w:rsidRPr="0057180D">
        <w:rPr>
          <w:lang w:bidi="en-US"/>
        </w:rPr>
        <w:t>Chỉ được thực hiện với các deal có sereqclose</w:t>
      </w:r>
      <w:r w:rsidR="00F24A59">
        <w:rPr>
          <w:lang w:bidi="en-US"/>
        </w:rPr>
        <w:t>.status = ‘S</w:t>
      </w:r>
      <w:r w:rsidRPr="0057180D">
        <w:rPr>
          <w:lang w:bidi="en-US"/>
        </w:rPr>
        <w:t>’ &amp; sereqclose.ttkd_prof_stat in (‘P’,  ‘A’) &amp; sereqclose.ttkd_stat_maker IS NULL</w:t>
      </w:r>
    </w:p>
    <w:p w14:paraId="507DFA47" w14:textId="77777777" w:rsidR="00267067" w:rsidRDefault="00267067" w:rsidP="00267067">
      <w:pPr>
        <w:rPr>
          <w:lang w:bidi="en-US"/>
        </w:rPr>
      </w:pPr>
    </w:p>
    <w:p w14:paraId="569BBE75" w14:textId="77777777" w:rsidR="00D04EC2" w:rsidRDefault="00D04EC2" w:rsidP="00D04EC2">
      <w:pPr>
        <w:rPr>
          <w:lang w:bidi="en-US"/>
        </w:rPr>
      </w:pPr>
    </w:p>
    <w:p w14:paraId="205DCF15" w14:textId="77777777" w:rsidR="00D04EC2" w:rsidRPr="00267067" w:rsidRDefault="00D04EC2" w:rsidP="00D04EC2">
      <w:pPr>
        <w:pStyle w:val="ListParagraph"/>
        <w:numPr>
          <w:ilvl w:val="0"/>
          <w:numId w:val="21"/>
        </w:numPr>
        <w:ind w:left="360"/>
        <w:rPr>
          <w:b/>
          <w:lang w:bidi="en-US"/>
        </w:rPr>
      </w:pPr>
      <w:r w:rsidRPr="00267067">
        <w:rPr>
          <w:b/>
          <w:lang w:bidi="en-US"/>
        </w:rPr>
        <w:t>Nếu số cấp phê duyệt của TTKD = 1 =&gt; Xử lý như mô tả dưới</w:t>
      </w:r>
    </w:p>
    <w:p w14:paraId="49DE1373" w14:textId="77777777" w:rsidR="00D04EC2" w:rsidRPr="0057180D" w:rsidRDefault="00D04EC2" w:rsidP="00D04EC2">
      <w:pPr>
        <w:rPr>
          <w:lang w:bidi="en-US"/>
        </w:rPr>
      </w:pPr>
    </w:p>
    <w:p w14:paraId="679CECCE" w14:textId="77777777" w:rsidR="00D04EC2" w:rsidRPr="0057180D" w:rsidRDefault="00D04EC2" w:rsidP="00D04EC2">
      <w:pPr>
        <w:pStyle w:val="ListParagraph"/>
        <w:numPr>
          <w:ilvl w:val="0"/>
          <w:numId w:val="3"/>
        </w:numPr>
        <w:rPr>
          <w:lang w:bidi="en-US"/>
        </w:rPr>
      </w:pPr>
      <w:r w:rsidRPr="0057180D">
        <w:rPr>
          <w:lang w:bidi="en-US"/>
        </w:rPr>
        <w:t>Ấn phê duyệt =&gt; Hiển thị dialog “Bạn muốn phê duyệt hồ sơ?” =&gt; Click “Có” =&gt; Sinh giao dịch 8303 – “TTKD duyệt HS mua lại” với loại GD C – Phê duyệt</w:t>
      </w:r>
    </w:p>
    <w:p w14:paraId="0A35865D" w14:textId="77777777" w:rsidR="00D04EC2" w:rsidRPr="0057180D" w:rsidRDefault="00D04EC2" w:rsidP="00D04EC2">
      <w:pPr>
        <w:pStyle w:val="ListParagraph"/>
        <w:ind w:left="1440"/>
        <w:rPr>
          <w:lang w:bidi="en-US"/>
        </w:rPr>
      </w:pPr>
    </w:p>
    <w:p w14:paraId="42704400" w14:textId="77777777" w:rsidR="00D04EC2" w:rsidRPr="0057180D" w:rsidRDefault="00D04EC2" w:rsidP="00D04EC2">
      <w:pPr>
        <w:pStyle w:val="ListParagraph"/>
        <w:numPr>
          <w:ilvl w:val="0"/>
          <w:numId w:val="3"/>
        </w:numPr>
        <w:rPr>
          <w:lang w:bidi="en-US"/>
        </w:rPr>
      </w:pPr>
      <w:r w:rsidRPr="0057180D">
        <w:rPr>
          <w:lang w:bidi="en-US"/>
        </w:rPr>
        <w:t>Ấn chưa duyệt =&gt; Hiển thị popup bao gồm các trường thông tin</w:t>
      </w:r>
    </w:p>
    <w:p w14:paraId="67ED7FE6" w14:textId="3CF6C80B" w:rsidR="00D04EC2" w:rsidRPr="0057180D" w:rsidRDefault="00D04EC2" w:rsidP="00D04EC2">
      <w:pPr>
        <w:pStyle w:val="ListParagraph"/>
        <w:numPr>
          <w:ilvl w:val="1"/>
          <w:numId w:val="3"/>
        </w:numPr>
        <w:rPr>
          <w:lang w:bidi="en-US"/>
        </w:rPr>
      </w:pPr>
      <w:r w:rsidRPr="0057180D">
        <w:rPr>
          <w:lang w:bidi="en-US"/>
        </w:rPr>
        <w:t>Lý do chưa duyệt: Hiển thị các giá trị từ allcode where cdtype = ‘OX’ and cdname = ‘</w:t>
      </w:r>
      <w:r w:rsidR="00F24A59" w:rsidRPr="002D1531">
        <w:rPr>
          <w:lang w:bidi="en-US"/>
        </w:rPr>
        <w:t>DEBTREASON</w:t>
      </w:r>
      <w:r w:rsidRPr="0057180D">
        <w:rPr>
          <w:lang w:bidi="en-US"/>
        </w:rPr>
        <w:t>’</w:t>
      </w:r>
    </w:p>
    <w:p w14:paraId="1D509AD6" w14:textId="77777777" w:rsidR="00D04EC2" w:rsidRPr="0057180D" w:rsidRDefault="00D04EC2" w:rsidP="00D04EC2">
      <w:pPr>
        <w:pStyle w:val="ListParagraph"/>
        <w:numPr>
          <w:ilvl w:val="1"/>
          <w:numId w:val="3"/>
        </w:numPr>
        <w:rPr>
          <w:lang w:bidi="en-US"/>
        </w:rPr>
      </w:pPr>
      <w:r w:rsidRPr="0057180D">
        <w:rPr>
          <w:lang w:bidi="en-US"/>
        </w:rPr>
        <w:t>Button “Thực hiện” =&gt; Xử lý:</w:t>
      </w:r>
    </w:p>
    <w:p w14:paraId="3850B605" w14:textId="01FF23C0" w:rsidR="00D04EC2" w:rsidRDefault="00D04EC2" w:rsidP="00D04EC2">
      <w:pPr>
        <w:pStyle w:val="ListParagraph"/>
        <w:numPr>
          <w:ilvl w:val="2"/>
          <w:numId w:val="3"/>
        </w:numPr>
        <w:rPr>
          <w:lang w:bidi="en-US"/>
        </w:rPr>
      </w:pPr>
      <w:r w:rsidRPr="0057180D">
        <w:rPr>
          <w:lang w:bidi="en-US"/>
        </w:rPr>
        <w:t>Sinh giao dịch 8303 – “TTKD</w:t>
      </w:r>
      <w:r w:rsidR="00F24A59">
        <w:rPr>
          <w:lang w:bidi="en-US"/>
        </w:rPr>
        <w:t xml:space="preserve"> duyệt HS mua lại” với Loại GD U</w:t>
      </w:r>
      <w:r w:rsidRPr="0057180D">
        <w:rPr>
          <w:lang w:bidi="en-US"/>
        </w:rPr>
        <w:t xml:space="preserve"> – </w:t>
      </w:r>
      <w:r w:rsidR="00F24A59">
        <w:rPr>
          <w:lang w:bidi="en-US"/>
        </w:rPr>
        <w:t>Nợ hồ sơ</w:t>
      </w:r>
      <w:r w:rsidRPr="0057180D">
        <w:rPr>
          <w:lang w:bidi="en-US"/>
        </w:rPr>
        <w:t xml:space="preserve"> =&gt; Truyền giá trị ttkd_reason vào api theo allcode.cdval của lý do đã chọn</w:t>
      </w:r>
    </w:p>
    <w:p w14:paraId="5BECCFC7" w14:textId="77777777" w:rsidR="00A914DD" w:rsidRDefault="00A914DD" w:rsidP="00FF6E80">
      <w:pPr>
        <w:rPr>
          <w:b/>
          <w:i/>
          <w:lang w:bidi="en-US"/>
        </w:rPr>
      </w:pPr>
      <w:r w:rsidRPr="00FF6E80">
        <w:rPr>
          <w:b/>
          <w:i/>
          <w:lang w:bidi="en-US"/>
        </w:rPr>
        <w:lastRenderedPageBreak/>
        <w:t>Đồng bộ cache SEREQCLOSE sau khi thực hiện giao dịch</w:t>
      </w:r>
    </w:p>
    <w:p w14:paraId="59301B80" w14:textId="77777777" w:rsidR="00FF6E80" w:rsidRPr="006455CC" w:rsidRDefault="00FF6E80" w:rsidP="00FF6E80">
      <w:pPr>
        <w:rPr>
          <w:b/>
          <w:i/>
          <w:lang w:bidi="en-US"/>
        </w:rPr>
      </w:pPr>
      <w:r>
        <w:rPr>
          <w:b/>
          <w:i/>
          <w:lang w:bidi="en-US"/>
        </w:rPr>
        <w:t>Refresh grid sau khi thực hiện xong</w:t>
      </w:r>
    </w:p>
    <w:p w14:paraId="25ABA27F" w14:textId="77777777" w:rsidR="00FF6E80" w:rsidRPr="00FF6E80" w:rsidRDefault="00FF6E80" w:rsidP="00FF6E80">
      <w:pPr>
        <w:rPr>
          <w:b/>
          <w:i/>
          <w:lang w:bidi="en-US"/>
        </w:rPr>
      </w:pPr>
    </w:p>
    <w:p w14:paraId="4EC0FFDE" w14:textId="77777777" w:rsidR="00A914DD" w:rsidRPr="0057180D" w:rsidRDefault="00A914DD" w:rsidP="00A914DD">
      <w:pPr>
        <w:rPr>
          <w:lang w:bidi="en-US"/>
        </w:rPr>
      </w:pPr>
    </w:p>
    <w:p w14:paraId="3AB72D9E" w14:textId="77777777" w:rsidR="00D04EC2" w:rsidRPr="001909DB" w:rsidRDefault="00D04EC2" w:rsidP="00D04EC2">
      <w:pPr>
        <w:rPr>
          <w:lang w:bidi="en-US"/>
        </w:rPr>
      </w:pPr>
    </w:p>
    <w:p w14:paraId="5062F8E4" w14:textId="238A8D64" w:rsidR="00272A76" w:rsidRDefault="00272A76" w:rsidP="00272A76">
      <w:pPr>
        <w:pStyle w:val="Heading5"/>
      </w:pPr>
      <w:r>
        <w:t>Quy tắc thực hiện 8303</w:t>
      </w:r>
    </w:p>
    <w:p w14:paraId="614CF8A9" w14:textId="77777777" w:rsidR="001F72D6" w:rsidRPr="001909DB" w:rsidRDefault="001F72D6" w:rsidP="001F72D6">
      <w:pPr>
        <w:rPr>
          <w:lang w:bidi="en-US"/>
        </w:rPr>
      </w:pPr>
    </w:p>
    <w:p w14:paraId="20EF739C" w14:textId="77777777" w:rsidR="004E6A3C" w:rsidRPr="0057180D" w:rsidRDefault="004E6A3C" w:rsidP="00A914DD">
      <w:pPr>
        <w:pStyle w:val="Heading5"/>
        <w:numPr>
          <w:ilvl w:val="5"/>
          <w:numId w:val="1"/>
        </w:numPr>
      </w:pPr>
      <w:bookmarkStart w:id="1586" w:name="_Toc75156742"/>
      <w:r w:rsidRPr="0057180D">
        <w:t>Appcheck</w:t>
      </w:r>
      <w:bookmarkEnd w:id="1586"/>
    </w:p>
    <w:p w14:paraId="1D32F96C" w14:textId="13D485FA" w:rsidR="004E6A3C" w:rsidRPr="0057180D" w:rsidRDefault="004E6A3C" w:rsidP="004E6A3C">
      <w:pPr>
        <w:pStyle w:val="ListParagraph"/>
        <w:numPr>
          <w:ilvl w:val="0"/>
          <w:numId w:val="3"/>
        </w:numPr>
        <w:rPr>
          <w:lang w:bidi="en-US"/>
        </w:rPr>
      </w:pPr>
      <w:r w:rsidRPr="0057180D">
        <w:rPr>
          <w:lang w:bidi="en-US"/>
        </w:rPr>
        <w:t xml:space="preserve">Chỉ được thực hiện với các deal có </w:t>
      </w:r>
      <w:r>
        <w:rPr>
          <w:lang w:bidi="en-US"/>
        </w:rPr>
        <w:t xml:space="preserve">sereqclose.status = ‘S’ and sereqclose.ttkd_profile_stat in (‘P’, ‘A’) </w:t>
      </w:r>
      <w:r w:rsidRPr="0057180D">
        <w:rPr>
          <w:lang w:bidi="en-US"/>
        </w:rPr>
        <w:t xml:space="preserve"> &amp; { (sereqclose.ttkd_stat_maker IS NULL AND S</w:t>
      </w:r>
      <w:r w:rsidR="00267067">
        <w:rPr>
          <w:lang w:bidi="en-US"/>
        </w:rPr>
        <w:t xml:space="preserve">YSVAR.TTKD_APPROVE_LEV = 1) OR </w:t>
      </w:r>
      <w:r w:rsidRPr="0057180D">
        <w:rPr>
          <w:lang w:bidi="en-US"/>
        </w:rPr>
        <w:t xml:space="preserve">sereqclose.ttkd_stat_maker IS NOT NULL </w:t>
      </w:r>
      <w:r w:rsidR="00267067">
        <w:rPr>
          <w:lang w:bidi="en-US"/>
        </w:rPr>
        <w:t>}</w:t>
      </w:r>
    </w:p>
    <w:p w14:paraId="4021C543" w14:textId="77777777" w:rsidR="004E6A3C" w:rsidRPr="0057180D" w:rsidRDefault="004E6A3C" w:rsidP="004E6A3C">
      <w:pPr>
        <w:rPr>
          <w:lang w:bidi="en-US"/>
        </w:rPr>
      </w:pPr>
    </w:p>
    <w:p w14:paraId="6A9963CB" w14:textId="77777777" w:rsidR="004E6A3C" w:rsidRPr="0057180D" w:rsidRDefault="004E6A3C" w:rsidP="00A914DD">
      <w:pPr>
        <w:pStyle w:val="Heading5"/>
        <w:numPr>
          <w:ilvl w:val="5"/>
          <w:numId w:val="1"/>
        </w:numPr>
      </w:pPr>
      <w:bookmarkStart w:id="1587" w:name="_Toc75156743"/>
      <w:r w:rsidRPr="0057180D">
        <w:t>Appupdate</w:t>
      </w:r>
      <w:bookmarkEnd w:id="1587"/>
    </w:p>
    <w:p w14:paraId="19965564" w14:textId="77777777" w:rsidR="004E6A3C" w:rsidRPr="0057180D" w:rsidRDefault="004E6A3C" w:rsidP="004E6A3C">
      <w:pPr>
        <w:rPr>
          <w:lang w:bidi="en-US"/>
        </w:rPr>
      </w:pPr>
      <w:r w:rsidRPr="0057180D">
        <w:rPr>
          <w:lang w:bidi="en-US"/>
        </w:rPr>
        <w:t xml:space="preserve">Chỉ có 1 cấp make. Không sinh ngoài Home. </w:t>
      </w:r>
    </w:p>
    <w:p w14:paraId="37568D5C" w14:textId="77777777" w:rsidR="004E6A3C" w:rsidRPr="0057180D" w:rsidRDefault="004E6A3C" w:rsidP="004E6A3C">
      <w:pPr>
        <w:pStyle w:val="ListParagraph"/>
        <w:numPr>
          <w:ilvl w:val="0"/>
          <w:numId w:val="3"/>
        </w:numPr>
        <w:rPr>
          <w:lang w:bidi="en-US"/>
        </w:rPr>
      </w:pPr>
      <w:r w:rsidRPr="0057180D">
        <w:rPr>
          <w:lang w:bidi="en-US"/>
        </w:rPr>
        <w:t>Giao dịch 8303 – “TTKD duyệt HS mua lại” với loại GD C – Phê duyệt=&gt; Chỉ có 1 cấp make. Không sinh ngoài Home</w:t>
      </w:r>
    </w:p>
    <w:p w14:paraId="0E79C676" w14:textId="77777777" w:rsidR="004E6A3C" w:rsidRPr="0057180D" w:rsidRDefault="004E6A3C" w:rsidP="004E6A3C">
      <w:pPr>
        <w:pStyle w:val="ListParagraph"/>
        <w:numPr>
          <w:ilvl w:val="1"/>
          <w:numId w:val="3"/>
        </w:numPr>
        <w:rPr>
          <w:lang w:bidi="en-US"/>
        </w:rPr>
      </w:pPr>
      <w:r w:rsidRPr="0057180D">
        <w:rPr>
          <w:lang w:bidi="en-US"/>
        </w:rPr>
        <w:t>Cập nhật sereqclose.ttkd_profile_stat= ‘C’</w:t>
      </w:r>
    </w:p>
    <w:p w14:paraId="70BF4DA5" w14:textId="77777777" w:rsidR="004E6A3C" w:rsidRPr="0057180D" w:rsidRDefault="004E6A3C" w:rsidP="004E6A3C">
      <w:pPr>
        <w:pStyle w:val="ListParagraph"/>
        <w:numPr>
          <w:ilvl w:val="1"/>
          <w:numId w:val="3"/>
        </w:numPr>
        <w:rPr>
          <w:lang w:bidi="en-US"/>
        </w:rPr>
      </w:pPr>
      <w:r w:rsidRPr="0057180D">
        <w:rPr>
          <w:lang w:bidi="en-US"/>
        </w:rPr>
        <w:t>Cập nhật sereqclose.offid = tlid của user đang thực hiện giao dịch</w:t>
      </w:r>
    </w:p>
    <w:p w14:paraId="7612964B" w14:textId="77777777" w:rsidR="004E6A3C" w:rsidRPr="0057180D" w:rsidRDefault="004E6A3C" w:rsidP="004E6A3C">
      <w:pPr>
        <w:pStyle w:val="ListParagraph"/>
        <w:numPr>
          <w:ilvl w:val="1"/>
          <w:numId w:val="3"/>
        </w:numPr>
        <w:rPr>
          <w:lang w:bidi="en-US"/>
        </w:rPr>
      </w:pPr>
      <w:r w:rsidRPr="0057180D">
        <w:rPr>
          <w:lang w:bidi="en-US"/>
        </w:rPr>
        <w:t>Cập nhật sereqclose.ttkd_reason = NULL</w:t>
      </w:r>
    </w:p>
    <w:p w14:paraId="421CB60E" w14:textId="77777777" w:rsidR="004E6A3C" w:rsidRPr="0057180D" w:rsidRDefault="004E6A3C" w:rsidP="004E6A3C">
      <w:pPr>
        <w:pStyle w:val="ListParagraph"/>
        <w:numPr>
          <w:ilvl w:val="1"/>
          <w:numId w:val="3"/>
        </w:numPr>
        <w:rPr>
          <w:lang w:bidi="en-US"/>
        </w:rPr>
      </w:pPr>
      <w:r w:rsidRPr="0057180D">
        <w:rPr>
          <w:lang w:bidi="en-US"/>
        </w:rPr>
        <w:t>Cập nhật sereqclose.ttkd_stat_maker = NULL</w:t>
      </w:r>
    </w:p>
    <w:p w14:paraId="628105D5" w14:textId="77777777" w:rsidR="004E6A3C" w:rsidRPr="0057180D" w:rsidRDefault="004E6A3C" w:rsidP="004E6A3C">
      <w:pPr>
        <w:pStyle w:val="ListParagraph"/>
        <w:numPr>
          <w:ilvl w:val="1"/>
          <w:numId w:val="3"/>
        </w:numPr>
        <w:rPr>
          <w:lang w:bidi="en-US"/>
        </w:rPr>
      </w:pPr>
      <w:r w:rsidRPr="0057180D">
        <w:rPr>
          <w:lang w:bidi="en-US"/>
        </w:rPr>
        <w:t>Cập nhật sereqclose.ttkd_reason_maker =  NULL</w:t>
      </w:r>
    </w:p>
    <w:p w14:paraId="77C79822" w14:textId="77777777" w:rsidR="004E6A3C" w:rsidRPr="0057180D" w:rsidRDefault="004E6A3C" w:rsidP="004E6A3C">
      <w:pPr>
        <w:pStyle w:val="ListParagraph"/>
        <w:numPr>
          <w:ilvl w:val="1"/>
          <w:numId w:val="3"/>
        </w:numPr>
        <w:rPr>
          <w:lang w:bidi="en-US"/>
        </w:rPr>
      </w:pPr>
      <w:r w:rsidRPr="0057180D">
        <w:rPr>
          <w:lang w:bidi="en-US"/>
        </w:rPr>
        <w:t>Cập nhật sereqclose.start_prof_debt_dt = NULL</w:t>
      </w:r>
    </w:p>
    <w:p w14:paraId="65A5BA71" w14:textId="77777777" w:rsidR="004E6A3C" w:rsidRPr="0057180D" w:rsidRDefault="004E6A3C" w:rsidP="004E6A3C">
      <w:pPr>
        <w:pStyle w:val="ListParagraph"/>
        <w:numPr>
          <w:ilvl w:val="1"/>
          <w:numId w:val="3"/>
        </w:numPr>
        <w:rPr>
          <w:lang w:bidi="en-US"/>
        </w:rPr>
      </w:pPr>
      <w:r w:rsidRPr="0057180D">
        <w:rPr>
          <w:lang w:bidi="en-US"/>
        </w:rPr>
        <w:t>Nếu cần BKS phê duyệt =&gt; Điều kiện: SYSVAR.BKS_APPROVE_BUY = ‘Y’:</w:t>
      </w:r>
    </w:p>
    <w:p w14:paraId="21EE6CE0" w14:textId="1785D232" w:rsidR="004E6A3C" w:rsidRDefault="004E6A3C" w:rsidP="004E6A3C">
      <w:pPr>
        <w:pStyle w:val="ListParagraph"/>
        <w:numPr>
          <w:ilvl w:val="2"/>
          <w:numId w:val="3"/>
        </w:numPr>
        <w:rPr>
          <w:lang w:bidi="en-US"/>
        </w:rPr>
      </w:pPr>
      <w:r w:rsidRPr="0057180D">
        <w:rPr>
          <w:lang w:bidi="en-US"/>
        </w:rPr>
        <w:t>Cập nhật sereqclose.bks_profile_stat</w:t>
      </w:r>
      <w:r w:rsidR="00A914DD">
        <w:rPr>
          <w:lang w:bidi="en-US"/>
        </w:rPr>
        <w:t xml:space="preserve"> = ‘P’</w:t>
      </w:r>
    </w:p>
    <w:p w14:paraId="684E52B7" w14:textId="77777777" w:rsidR="004E6A3C" w:rsidRPr="0057180D" w:rsidRDefault="004E6A3C" w:rsidP="004E6A3C">
      <w:pPr>
        <w:pStyle w:val="ListParagraph"/>
        <w:numPr>
          <w:ilvl w:val="1"/>
          <w:numId w:val="3"/>
        </w:numPr>
        <w:rPr>
          <w:lang w:bidi="en-US"/>
        </w:rPr>
      </w:pPr>
      <w:commentRangeStart w:id="1588"/>
      <w:r w:rsidRPr="0057180D">
        <w:rPr>
          <w:lang w:bidi="en-US"/>
        </w:rPr>
        <w:t>Nếu không cần BKS phê duyệt =&gt; Điều kiện: SYSVAR.BKS_APPROVE_BUY = ‘N’:</w:t>
      </w:r>
      <w:commentRangeEnd w:id="1588"/>
      <w:r w:rsidR="00A914DD">
        <w:rPr>
          <w:rStyle w:val="CommentReference"/>
        </w:rPr>
        <w:commentReference w:id="1588"/>
      </w:r>
    </w:p>
    <w:p w14:paraId="1FC82766" w14:textId="77777777" w:rsidR="004E6A3C" w:rsidRPr="0057180D" w:rsidRDefault="004E6A3C" w:rsidP="004E6A3C">
      <w:pPr>
        <w:pStyle w:val="ListParagraph"/>
        <w:numPr>
          <w:ilvl w:val="2"/>
          <w:numId w:val="3"/>
        </w:numPr>
        <w:rPr>
          <w:lang w:bidi="en-US"/>
        </w:rPr>
      </w:pPr>
      <w:r w:rsidRPr="0057180D">
        <w:rPr>
          <w:lang w:bidi="en-US"/>
        </w:rPr>
        <w:t>Cập nhật trạng thái BKS</w:t>
      </w:r>
    </w:p>
    <w:p w14:paraId="5C9C43A1" w14:textId="77777777" w:rsidR="004E6A3C" w:rsidRPr="0057180D" w:rsidRDefault="004E6A3C" w:rsidP="004E6A3C">
      <w:pPr>
        <w:pStyle w:val="ListParagraph"/>
        <w:numPr>
          <w:ilvl w:val="3"/>
          <w:numId w:val="3"/>
        </w:numPr>
        <w:rPr>
          <w:lang w:bidi="en-US"/>
        </w:rPr>
      </w:pPr>
      <w:r w:rsidRPr="0057180D">
        <w:rPr>
          <w:lang w:bidi="en-US"/>
        </w:rPr>
        <w:t>Cập nhật sereqclose.bks_profile_stat = ‘C’</w:t>
      </w:r>
    </w:p>
    <w:p w14:paraId="71DB4D94" w14:textId="77777777" w:rsidR="004E6A3C" w:rsidRDefault="004E6A3C" w:rsidP="004E6A3C">
      <w:pPr>
        <w:pStyle w:val="ListParagraph"/>
        <w:numPr>
          <w:ilvl w:val="3"/>
          <w:numId w:val="3"/>
        </w:numPr>
        <w:rPr>
          <w:lang w:bidi="en-US"/>
        </w:rPr>
      </w:pPr>
      <w:r w:rsidRPr="0057180D">
        <w:rPr>
          <w:lang w:bidi="en-US"/>
        </w:rPr>
        <w:t>Cập nhật sereqclose.bks_reason = NULL</w:t>
      </w:r>
    </w:p>
    <w:p w14:paraId="5E31BB71" w14:textId="76677342" w:rsidR="00A914DD" w:rsidRPr="0057180D" w:rsidRDefault="00A914DD" w:rsidP="00A914DD">
      <w:pPr>
        <w:pStyle w:val="ListParagraph"/>
        <w:numPr>
          <w:ilvl w:val="2"/>
          <w:numId w:val="3"/>
        </w:numPr>
        <w:rPr>
          <w:lang w:bidi="en-US"/>
        </w:rPr>
      </w:pPr>
      <w:r>
        <w:rPr>
          <w:lang w:bidi="en-US"/>
        </w:rPr>
        <w:t>Cập nhật sereqclose.status = ‘F’</w:t>
      </w:r>
    </w:p>
    <w:p w14:paraId="6DFDBD4B" w14:textId="1DC676E2" w:rsidR="004E6A3C" w:rsidRPr="0057180D" w:rsidRDefault="004E6A3C" w:rsidP="004E6A3C">
      <w:pPr>
        <w:pStyle w:val="ListParagraph"/>
        <w:numPr>
          <w:ilvl w:val="0"/>
          <w:numId w:val="3"/>
        </w:numPr>
        <w:rPr>
          <w:lang w:bidi="en-US"/>
        </w:rPr>
      </w:pPr>
      <w:r w:rsidRPr="0057180D">
        <w:rPr>
          <w:lang w:bidi="en-US"/>
        </w:rPr>
        <w:t xml:space="preserve">Giao dịch 8303 – “TTKD duyệt HS mua lại” với Loại GD </w:t>
      </w:r>
      <w:r w:rsidR="00F24A59">
        <w:rPr>
          <w:lang w:bidi="en-US"/>
        </w:rPr>
        <w:t>U – Nợ hồ sơ</w:t>
      </w:r>
    </w:p>
    <w:p w14:paraId="3A53C81A" w14:textId="23B78D3A" w:rsidR="004E6A3C" w:rsidRPr="0057180D" w:rsidRDefault="004E6A3C" w:rsidP="004E6A3C">
      <w:pPr>
        <w:pStyle w:val="ListParagraph"/>
        <w:numPr>
          <w:ilvl w:val="1"/>
          <w:numId w:val="3"/>
        </w:numPr>
        <w:rPr>
          <w:lang w:bidi="en-US"/>
        </w:rPr>
      </w:pPr>
      <w:r w:rsidRPr="0057180D">
        <w:rPr>
          <w:lang w:bidi="en-US"/>
        </w:rPr>
        <w:t>Cập nhật s</w:t>
      </w:r>
      <w:r w:rsidR="00A914DD">
        <w:rPr>
          <w:lang w:bidi="en-US"/>
        </w:rPr>
        <w:t>ereqclose.ttkd_profile_stat = ‘U</w:t>
      </w:r>
      <w:r w:rsidRPr="0057180D">
        <w:rPr>
          <w:lang w:bidi="en-US"/>
        </w:rPr>
        <w:t>’</w:t>
      </w:r>
    </w:p>
    <w:p w14:paraId="3B306FFA" w14:textId="77777777" w:rsidR="004E6A3C" w:rsidRPr="0057180D" w:rsidRDefault="004E6A3C" w:rsidP="004E6A3C">
      <w:pPr>
        <w:pStyle w:val="ListParagraph"/>
        <w:numPr>
          <w:ilvl w:val="1"/>
          <w:numId w:val="3"/>
        </w:numPr>
        <w:rPr>
          <w:lang w:bidi="en-US"/>
        </w:rPr>
      </w:pPr>
      <w:r w:rsidRPr="0057180D">
        <w:rPr>
          <w:lang w:bidi="en-US"/>
        </w:rPr>
        <w:t>Cập nhật sereqclose.offid = tlid của user đang thực hiện giao dịch</w:t>
      </w:r>
    </w:p>
    <w:p w14:paraId="7F758581" w14:textId="77777777" w:rsidR="004E6A3C" w:rsidRPr="0057180D" w:rsidRDefault="004E6A3C" w:rsidP="004E6A3C">
      <w:pPr>
        <w:pStyle w:val="ListParagraph"/>
        <w:numPr>
          <w:ilvl w:val="1"/>
          <w:numId w:val="3"/>
        </w:numPr>
        <w:rPr>
          <w:lang w:bidi="en-US"/>
        </w:rPr>
      </w:pPr>
      <w:r w:rsidRPr="0057180D">
        <w:rPr>
          <w:lang w:bidi="en-US"/>
        </w:rPr>
        <w:t>Cập nhật sereqclose.ttkd_reason = NVL(sereqclose.ttkd_reason_maker, giá trị truyền vào từ popup)</w:t>
      </w:r>
    </w:p>
    <w:p w14:paraId="52E89719" w14:textId="77777777" w:rsidR="004E6A3C" w:rsidRPr="0057180D" w:rsidRDefault="004E6A3C" w:rsidP="004E6A3C">
      <w:pPr>
        <w:pStyle w:val="ListParagraph"/>
        <w:numPr>
          <w:ilvl w:val="1"/>
          <w:numId w:val="3"/>
        </w:numPr>
        <w:rPr>
          <w:lang w:bidi="en-US"/>
        </w:rPr>
      </w:pPr>
      <w:r w:rsidRPr="0057180D">
        <w:rPr>
          <w:lang w:bidi="en-US"/>
        </w:rPr>
        <w:t>Cập nhật sereqclose.ttkd_stat_maker = NULL</w:t>
      </w:r>
    </w:p>
    <w:p w14:paraId="3FF980BC" w14:textId="77777777" w:rsidR="004E6A3C" w:rsidRDefault="004E6A3C" w:rsidP="004E6A3C">
      <w:pPr>
        <w:pStyle w:val="ListParagraph"/>
        <w:numPr>
          <w:ilvl w:val="1"/>
          <w:numId w:val="3"/>
        </w:numPr>
        <w:rPr>
          <w:lang w:bidi="en-US"/>
        </w:rPr>
      </w:pPr>
      <w:r w:rsidRPr="0057180D">
        <w:rPr>
          <w:lang w:bidi="en-US"/>
        </w:rPr>
        <w:t>Cập nhật sereqclose.ttkd_reason_maker =  NULL</w:t>
      </w:r>
    </w:p>
    <w:p w14:paraId="625D0F0B" w14:textId="77777777" w:rsidR="00A914DD" w:rsidRPr="0057180D" w:rsidRDefault="00A914DD" w:rsidP="00A914DD">
      <w:pPr>
        <w:pStyle w:val="ListParagraph"/>
        <w:numPr>
          <w:ilvl w:val="1"/>
          <w:numId w:val="3"/>
        </w:numPr>
        <w:rPr>
          <w:lang w:bidi="en-US"/>
        </w:rPr>
      </w:pPr>
      <w:r w:rsidRPr="0057180D">
        <w:rPr>
          <w:lang w:bidi="en-US"/>
        </w:rPr>
        <w:t>Nếu trước khi cập nhật: sereqclose.start_prof_debt_dt = NULL =&gt; Cập nhật sereqclose.start_prof_debt_dt = ngày hệ thống</w:t>
      </w:r>
    </w:p>
    <w:p w14:paraId="78D6312A" w14:textId="77777777" w:rsidR="004E6A3C" w:rsidRDefault="004E6A3C" w:rsidP="001F72D6">
      <w:pPr>
        <w:rPr>
          <w:b/>
          <w:i/>
          <w:lang w:bidi="en-US"/>
        </w:rPr>
      </w:pPr>
    </w:p>
    <w:p w14:paraId="4048D39F" w14:textId="02F66900" w:rsidR="00592ACF" w:rsidRDefault="00592ACF" w:rsidP="00592ACF">
      <w:pPr>
        <w:pStyle w:val="Heading3"/>
      </w:pPr>
      <w:bookmarkStart w:id="1589" w:name="_Toc78535623"/>
      <w:r>
        <w:t>TTKD duyệt hồ sơ mua lại (Checker)</w:t>
      </w:r>
      <w:bookmarkEnd w:id="1589"/>
    </w:p>
    <w:p w14:paraId="570714C8" w14:textId="77777777" w:rsidR="00CE71E5" w:rsidRDefault="00CE71E5" w:rsidP="00CE71E5">
      <w:pPr>
        <w:pStyle w:val="Heading4"/>
      </w:pPr>
      <w:bookmarkStart w:id="1590" w:name="_Toc78535624"/>
      <w:r>
        <w:t>Grid tìm kiếm</w:t>
      </w:r>
      <w:bookmarkEnd w:id="1590"/>
    </w:p>
    <w:p w14:paraId="45B52CE6" w14:textId="77777777" w:rsidR="00CE71E5" w:rsidRDefault="00CE71E5" w:rsidP="00CE71E5">
      <w:pPr>
        <w:pStyle w:val="Heading5"/>
      </w:pPr>
      <w:r>
        <w:t>Mô tả giao diện</w:t>
      </w:r>
    </w:p>
    <w:p w14:paraId="52885124" w14:textId="77777777" w:rsidR="00CE71E5" w:rsidRDefault="00CE71E5" w:rsidP="00CE71E5">
      <w:pPr>
        <w:rPr>
          <w:lang w:bidi="en-US"/>
        </w:rPr>
      </w:pPr>
      <w:r>
        <w:rPr>
          <w:lang w:bidi="en-US"/>
        </w:rPr>
        <w:t>Hiển thị danh sách các lệnh từ sereqclose (</w:t>
      </w:r>
      <w:r w:rsidRPr="00803769">
        <w:rPr>
          <w:b/>
          <w:lang w:bidi="en-US"/>
        </w:rPr>
        <w:t xml:space="preserve">order by </w:t>
      </w:r>
      <w:r w:rsidRPr="00CF093F">
        <w:rPr>
          <w:b/>
          <w:lang w:bidi="en-US"/>
        </w:rPr>
        <w:t>sereqclose</w:t>
      </w:r>
      <w:r>
        <w:rPr>
          <w:b/>
          <w:lang w:bidi="en-US"/>
        </w:rPr>
        <w:t>.</w:t>
      </w:r>
      <w:r w:rsidRPr="00803769">
        <w:rPr>
          <w:b/>
          <w:lang w:bidi="en-US"/>
        </w:rPr>
        <w:t>autoid</w:t>
      </w:r>
      <w:r>
        <w:rPr>
          <w:lang w:bidi="en-US"/>
        </w:rPr>
        <w:t>)</w:t>
      </w:r>
    </w:p>
    <w:p w14:paraId="529DA6E5" w14:textId="77777777" w:rsidR="00CE71E5" w:rsidRDefault="00CE71E5" w:rsidP="00CE71E5">
      <w:pPr>
        <w:pStyle w:val="ListParagraph"/>
        <w:numPr>
          <w:ilvl w:val="0"/>
          <w:numId w:val="3"/>
        </w:numPr>
        <w:rPr>
          <w:lang w:bidi="en-US"/>
        </w:rPr>
      </w:pPr>
      <w:r>
        <w:rPr>
          <w:lang w:bidi="en-US"/>
        </w:rPr>
        <w:t>Button: Thực hiện</w:t>
      </w:r>
    </w:p>
    <w:p w14:paraId="051890B6" w14:textId="77777777" w:rsidR="00CE71E5" w:rsidRDefault="00CE71E5" w:rsidP="00CE71E5">
      <w:pPr>
        <w:pStyle w:val="ListParagraph"/>
        <w:numPr>
          <w:ilvl w:val="0"/>
          <w:numId w:val="3"/>
        </w:numPr>
        <w:rPr>
          <w:lang w:bidi="en-US"/>
        </w:rPr>
      </w:pPr>
      <w:r>
        <w:rPr>
          <w:lang w:bidi="en-US"/>
        </w:rPr>
        <w:t>Số hiệu lệnh BUY: sereqclose.confirmno</w:t>
      </w:r>
    </w:p>
    <w:p w14:paraId="1A7450B7" w14:textId="77777777" w:rsidR="00CE71E5" w:rsidRDefault="00CE71E5" w:rsidP="00CE71E5">
      <w:pPr>
        <w:pStyle w:val="ListParagraph"/>
        <w:numPr>
          <w:ilvl w:val="0"/>
          <w:numId w:val="3"/>
        </w:numPr>
        <w:rPr>
          <w:lang w:bidi="en-US"/>
        </w:rPr>
      </w:pPr>
      <w:r>
        <w:rPr>
          <w:lang w:bidi="en-US"/>
        </w:rPr>
        <w:t>Số hiệu lệnh SELL: sereqclose.orgconfirmno</w:t>
      </w:r>
    </w:p>
    <w:p w14:paraId="7B49319A" w14:textId="77777777" w:rsidR="00CE71E5" w:rsidRDefault="00CE71E5" w:rsidP="00CE71E5">
      <w:pPr>
        <w:pStyle w:val="ListParagraph"/>
        <w:numPr>
          <w:ilvl w:val="0"/>
          <w:numId w:val="3"/>
        </w:numPr>
        <w:rPr>
          <w:lang w:bidi="en-US"/>
        </w:rPr>
      </w:pPr>
      <w:r>
        <w:rPr>
          <w:lang w:bidi="en-US"/>
        </w:rPr>
        <w:t>Số hợp đồng BUY: sereqclose.contract_no</w:t>
      </w:r>
    </w:p>
    <w:p w14:paraId="4200D8D5" w14:textId="77777777" w:rsidR="00CE71E5" w:rsidRDefault="00CE71E5" w:rsidP="00CE71E5">
      <w:pPr>
        <w:pStyle w:val="ListParagraph"/>
        <w:numPr>
          <w:ilvl w:val="0"/>
          <w:numId w:val="3"/>
        </w:numPr>
        <w:rPr>
          <w:lang w:bidi="en-US"/>
        </w:rPr>
      </w:pPr>
      <w:r>
        <w:rPr>
          <w:lang w:bidi="en-US"/>
        </w:rPr>
        <w:t>Mã trái phiếu: sereqclose.symbol</w:t>
      </w:r>
    </w:p>
    <w:p w14:paraId="358B2ED5" w14:textId="77777777" w:rsidR="00CE71E5" w:rsidRPr="00136E56" w:rsidRDefault="00CE71E5" w:rsidP="00CE71E5">
      <w:pPr>
        <w:pStyle w:val="ListParagraph"/>
        <w:numPr>
          <w:ilvl w:val="0"/>
          <w:numId w:val="3"/>
        </w:numPr>
        <w:rPr>
          <w:lang w:bidi="en-US"/>
        </w:rPr>
      </w:pPr>
      <w:r w:rsidRPr="00136E56">
        <w:rPr>
          <w:lang w:bidi="en-US"/>
        </w:rPr>
        <w:t xml:space="preserve">Trái phiếu NY: </w:t>
      </w:r>
      <w:r>
        <w:rPr>
          <w:lang w:bidi="en-US"/>
        </w:rPr>
        <w:t>sereqclose.isListed</w:t>
      </w:r>
    </w:p>
    <w:p w14:paraId="379077D9" w14:textId="77777777" w:rsidR="00CE71E5" w:rsidRDefault="00CE71E5" w:rsidP="00CE71E5">
      <w:pPr>
        <w:pStyle w:val="ListParagraph"/>
        <w:numPr>
          <w:ilvl w:val="0"/>
          <w:numId w:val="3"/>
        </w:numPr>
        <w:rPr>
          <w:lang w:bidi="en-US"/>
        </w:rPr>
      </w:pPr>
      <w:r>
        <w:rPr>
          <w:lang w:bidi="en-US"/>
        </w:rPr>
        <w:lastRenderedPageBreak/>
        <w:t>Sản phẩm: oxmast.productid =&gt; Hiển thị shortname của oxmast tương ứng</w:t>
      </w:r>
    </w:p>
    <w:p w14:paraId="3C528AD6" w14:textId="77777777" w:rsidR="00CE71E5" w:rsidRDefault="00CE71E5" w:rsidP="00CE71E5">
      <w:pPr>
        <w:pStyle w:val="ListParagraph"/>
        <w:numPr>
          <w:ilvl w:val="0"/>
          <w:numId w:val="3"/>
        </w:numPr>
        <w:rPr>
          <w:lang w:bidi="en-US"/>
        </w:rPr>
      </w:pPr>
      <w:r>
        <w:rPr>
          <w:lang w:bidi="en-US"/>
        </w:rPr>
        <w:t>Khách hàng: sereqclose.acctno =&gt; Hiển thị cfmast.custodycd-fullname</w:t>
      </w:r>
    </w:p>
    <w:p w14:paraId="45A506C3" w14:textId="77777777" w:rsidR="00CE71E5" w:rsidRDefault="00CE71E5" w:rsidP="00CE71E5">
      <w:pPr>
        <w:pStyle w:val="ListParagraph"/>
        <w:numPr>
          <w:ilvl w:val="0"/>
          <w:numId w:val="3"/>
        </w:numPr>
        <w:rPr>
          <w:lang w:bidi="en-US"/>
        </w:rPr>
      </w:pPr>
      <w:r>
        <w:rPr>
          <w:lang w:bidi="en-US"/>
        </w:rPr>
        <w:t>Ngày giao dịch: sereqclose.txdate</w:t>
      </w:r>
    </w:p>
    <w:p w14:paraId="67014A91" w14:textId="77777777" w:rsidR="00CE71E5" w:rsidRDefault="00CE71E5" w:rsidP="00CE71E5">
      <w:pPr>
        <w:pStyle w:val="ListParagraph"/>
        <w:numPr>
          <w:ilvl w:val="0"/>
          <w:numId w:val="3"/>
        </w:numPr>
        <w:rPr>
          <w:lang w:bidi="en-US"/>
        </w:rPr>
      </w:pPr>
      <w:r>
        <w:rPr>
          <w:lang w:bidi="en-US"/>
        </w:rPr>
        <w:t>Trạng thái: sereqclose.status</w:t>
      </w:r>
    </w:p>
    <w:p w14:paraId="379693D0" w14:textId="4D9434EE" w:rsidR="00CE71E5" w:rsidRPr="001F72D6" w:rsidRDefault="00CE71E5" w:rsidP="00CE71E5">
      <w:pPr>
        <w:pStyle w:val="ListParagraph"/>
        <w:numPr>
          <w:ilvl w:val="0"/>
          <w:numId w:val="3"/>
        </w:numPr>
        <w:rPr>
          <w:color w:val="FF0000"/>
          <w:lang w:bidi="en-US"/>
        </w:rPr>
      </w:pPr>
      <w:r w:rsidRPr="001F72D6">
        <w:rPr>
          <w:color w:val="FF0000"/>
          <w:lang w:bidi="en-US"/>
        </w:rPr>
        <w:t>Trạng thái phê duyệt TTK</w:t>
      </w:r>
      <w:r>
        <w:rPr>
          <w:color w:val="FF0000"/>
          <w:lang w:bidi="en-US"/>
        </w:rPr>
        <w:t>D: sereqclose.</w:t>
      </w:r>
      <w:r w:rsidR="006455CC">
        <w:rPr>
          <w:color w:val="FF0000"/>
          <w:lang w:bidi="en-US"/>
        </w:rPr>
        <w:t>ttkd_stat_maker</w:t>
      </w:r>
    </w:p>
    <w:p w14:paraId="7E7EC9C3" w14:textId="77777777" w:rsidR="00CE71E5" w:rsidRDefault="00CE71E5" w:rsidP="00CE71E5">
      <w:pPr>
        <w:pStyle w:val="ListParagraph"/>
        <w:numPr>
          <w:ilvl w:val="0"/>
          <w:numId w:val="3"/>
        </w:numPr>
        <w:rPr>
          <w:lang w:bidi="en-US"/>
        </w:rPr>
      </w:pPr>
      <w:r>
        <w:rPr>
          <w:lang w:bidi="en-US"/>
        </w:rPr>
        <w:t>Số lượng: sereqclose.execqtty</w:t>
      </w:r>
    </w:p>
    <w:p w14:paraId="610F2B75" w14:textId="77777777" w:rsidR="00CE71E5" w:rsidRDefault="00CE71E5" w:rsidP="00CE71E5">
      <w:pPr>
        <w:pStyle w:val="ListParagraph"/>
        <w:numPr>
          <w:ilvl w:val="0"/>
          <w:numId w:val="3"/>
        </w:numPr>
        <w:rPr>
          <w:lang w:bidi="en-US"/>
        </w:rPr>
      </w:pPr>
      <w:r>
        <w:rPr>
          <w:lang w:bidi="en-US"/>
        </w:rPr>
        <w:t>Giá: sereqclose.price</w:t>
      </w:r>
    </w:p>
    <w:p w14:paraId="1E031DD1" w14:textId="77777777" w:rsidR="00CE71E5" w:rsidRDefault="00CE71E5" w:rsidP="00CE71E5">
      <w:pPr>
        <w:pStyle w:val="ListParagraph"/>
        <w:numPr>
          <w:ilvl w:val="0"/>
          <w:numId w:val="3"/>
        </w:numPr>
        <w:rPr>
          <w:lang w:bidi="en-US"/>
        </w:rPr>
      </w:pPr>
      <w:r>
        <w:rPr>
          <w:lang w:bidi="en-US"/>
        </w:rPr>
        <w:t>Tổng mệnh giá: sereqclose.execqtty * assetdtl.parvalue</w:t>
      </w:r>
    </w:p>
    <w:p w14:paraId="789BAD7E" w14:textId="77777777" w:rsidR="00CE71E5" w:rsidRDefault="00CE71E5" w:rsidP="00CE71E5">
      <w:pPr>
        <w:pStyle w:val="ListParagraph"/>
        <w:numPr>
          <w:ilvl w:val="0"/>
          <w:numId w:val="3"/>
        </w:numPr>
        <w:rPr>
          <w:lang w:bidi="en-US"/>
        </w:rPr>
      </w:pPr>
      <w:r>
        <w:rPr>
          <w:lang w:bidi="en-US"/>
        </w:rPr>
        <w:t>Phí: sereqclose.feeamt</w:t>
      </w:r>
    </w:p>
    <w:p w14:paraId="075BC16C" w14:textId="77777777" w:rsidR="00CE71E5" w:rsidRDefault="00CE71E5" w:rsidP="00CE71E5">
      <w:pPr>
        <w:pStyle w:val="ListParagraph"/>
        <w:numPr>
          <w:ilvl w:val="0"/>
          <w:numId w:val="3"/>
        </w:numPr>
        <w:rPr>
          <w:lang w:bidi="en-US"/>
        </w:rPr>
      </w:pPr>
      <w:r>
        <w:rPr>
          <w:lang w:bidi="en-US"/>
        </w:rPr>
        <w:t>Thuế: sereqclose.taxamt</w:t>
      </w:r>
    </w:p>
    <w:p w14:paraId="66180F71" w14:textId="77777777" w:rsidR="00CE71E5" w:rsidRDefault="00CE71E5" w:rsidP="00CE71E5">
      <w:pPr>
        <w:pStyle w:val="ListParagraph"/>
        <w:numPr>
          <w:ilvl w:val="0"/>
          <w:numId w:val="3"/>
        </w:numPr>
        <w:rPr>
          <w:lang w:bidi="en-US"/>
        </w:rPr>
      </w:pPr>
      <w:r>
        <w:rPr>
          <w:lang w:bidi="en-US"/>
        </w:rPr>
        <w:t>Tổng thực nhận: sereqclose.price * sereqclose.qtty – sereqclose.feeamt – sereqclose.taxamt</w:t>
      </w:r>
    </w:p>
    <w:p w14:paraId="44155FA1" w14:textId="77777777" w:rsidR="00CE71E5" w:rsidRPr="001909DB" w:rsidRDefault="00CE71E5" w:rsidP="00CE71E5">
      <w:pPr>
        <w:pStyle w:val="ListParagraph"/>
        <w:numPr>
          <w:ilvl w:val="0"/>
          <w:numId w:val="3"/>
        </w:numPr>
        <w:rPr>
          <w:lang w:bidi="en-US"/>
        </w:rPr>
      </w:pPr>
      <w:r w:rsidRPr="001909DB">
        <w:rPr>
          <w:lang w:bidi="en-US"/>
        </w:rPr>
        <w:t xml:space="preserve">RM </w:t>
      </w:r>
      <w:r>
        <w:rPr>
          <w:lang w:bidi="en-US"/>
        </w:rPr>
        <w:t>HĐ SELL</w:t>
      </w:r>
      <w:r w:rsidRPr="001909DB">
        <w:rPr>
          <w:lang w:bidi="en-US"/>
        </w:rPr>
        <w:t xml:space="preserve">: join tlprofiles where tlprofiles.tlid = oxmast.idbuyer =&gt; Hiển thị tlid – tlname </w:t>
      </w:r>
    </w:p>
    <w:p w14:paraId="03028DD1" w14:textId="77777777" w:rsidR="00CE71E5" w:rsidRPr="001909DB" w:rsidRDefault="00CE71E5" w:rsidP="00CE71E5">
      <w:pPr>
        <w:pStyle w:val="ListParagraph"/>
        <w:numPr>
          <w:ilvl w:val="0"/>
          <w:numId w:val="3"/>
        </w:numPr>
        <w:rPr>
          <w:lang w:bidi="en-US"/>
        </w:rPr>
      </w:pPr>
      <w:r w:rsidRPr="001909DB">
        <w:rPr>
          <w:lang w:bidi="en-US"/>
        </w:rPr>
        <w:t>CBQL</w:t>
      </w:r>
      <w:r>
        <w:rPr>
          <w:lang w:bidi="en-US"/>
        </w:rPr>
        <w:t xml:space="preserve"> HĐ SELL</w:t>
      </w:r>
      <w:r w:rsidRPr="001909DB">
        <w:rPr>
          <w:lang w:bidi="en-US"/>
        </w:rPr>
        <w:t xml:space="preserve">: join tlprofiles where tlprofiles.tlid = oxmast.sale_managerid =&gt; Hiển thị tlid – tlname </w:t>
      </w:r>
    </w:p>
    <w:p w14:paraId="140734BD" w14:textId="77777777" w:rsidR="00CE71E5" w:rsidRPr="001909DB" w:rsidRDefault="00CE71E5" w:rsidP="00CE71E5">
      <w:pPr>
        <w:pStyle w:val="ListParagraph"/>
        <w:numPr>
          <w:ilvl w:val="0"/>
          <w:numId w:val="3"/>
        </w:numPr>
        <w:rPr>
          <w:lang w:bidi="en-US"/>
        </w:rPr>
      </w:pPr>
      <w:r w:rsidRPr="001909DB">
        <w:rPr>
          <w:lang w:bidi="en-US"/>
        </w:rPr>
        <w:t>CTV</w:t>
      </w:r>
      <w:r>
        <w:rPr>
          <w:lang w:bidi="en-US"/>
        </w:rPr>
        <w:t xml:space="preserve"> HĐ SELL</w:t>
      </w:r>
      <w:r w:rsidRPr="001909DB">
        <w:rPr>
          <w:lang w:bidi="en-US"/>
        </w:rPr>
        <w:t xml:space="preserve">: join collaborator where collaborator.coid = oxmast.collab_id =&gt; Hiển thị idcode – fullname </w:t>
      </w:r>
    </w:p>
    <w:p w14:paraId="737EF7C6" w14:textId="77777777" w:rsidR="00CE71E5" w:rsidRDefault="00CE71E5" w:rsidP="00CE71E5">
      <w:pPr>
        <w:pStyle w:val="ListParagraph"/>
        <w:numPr>
          <w:ilvl w:val="0"/>
          <w:numId w:val="3"/>
        </w:numPr>
        <w:rPr>
          <w:lang w:bidi="en-US"/>
        </w:rPr>
      </w:pPr>
      <w:r w:rsidRPr="001909DB">
        <w:rPr>
          <w:lang w:bidi="en-US"/>
        </w:rPr>
        <w:t>POS</w:t>
      </w:r>
      <w:r>
        <w:rPr>
          <w:lang w:bidi="en-US"/>
        </w:rPr>
        <w:t xml:space="preserve"> HĐ SELL</w:t>
      </w:r>
      <w:r w:rsidRPr="001909DB">
        <w:rPr>
          <w:lang w:bidi="en-US"/>
        </w:rPr>
        <w:t>: join brgrp where brgrp.brid = oxmast.brid =&gt; Hiển thị brid – brname</w:t>
      </w:r>
    </w:p>
    <w:p w14:paraId="68F451DA" w14:textId="77777777" w:rsidR="00CE71E5" w:rsidRDefault="00CE71E5" w:rsidP="00CE71E5">
      <w:pPr>
        <w:pStyle w:val="ListParagraph"/>
        <w:ind w:left="1440"/>
        <w:rPr>
          <w:lang w:bidi="en-US"/>
        </w:rPr>
      </w:pPr>
    </w:p>
    <w:p w14:paraId="7FF4F9D3" w14:textId="77777777" w:rsidR="00CE71E5" w:rsidRDefault="00CE71E5" w:rsidP="00CE71E5">
      <w:pPr>
        <w:pStyle w:val="ListParagraph"/>
        <w:rPr>
          <w:lang w:bidi="en-US"/>
        </w:rPr>
      </w:pPr>
    </w:p>
    <w:p w14:paraId="7421077D" w14:textId="77777777" w:rsidR="00CE71E5" w:rsidRDefault="00CE71E5" w:rsidP="00CE71E5">
      <w:pPr>
        <w:pStyle w:val="Heading5"/>
      </w:pPr>
      <w:r>
        <w:t>Điều kiện lấy dữ liệu</w:t>
      </w:r>
    </w:p>
    <w:p w14:paraId="32293FB8" w14:textId="67BAF543" w:rsidR="00CE71E5" w:rsidRPr="00803769" w:rsidRDefault="00CE71E5" w:rsidP="00CE71E5">
      <w:pPr>
        <w:rPr>
          <w:lang w:bidi="en-US"/>
        </w:rPr>
      </w:pPr>
      <w:r>
        <w:rPr>
          <w:lang w:bidi="en-US"/>
        </w:rPr>
        <w:t>Chỉ lấy các bản ghi trong sereqclose có sereqclose.status = ‘S’ and sereqclose.ttkd_profile_stat in (‘P’, ‘A’)</w:t>
      </w:r>
      <w:r w:rsidR="00784B63">
        <w:rPr>
          <w:lang w:bidi="en-US"/>
        </w:rPr>
        <w:t xml:space="preserve"> </w:t>
      </w:r>
      <w:r w:rsidR="00784B63" w:rsidRPr="000627EB">
        <w:rPr>
          <w:lang w:bidi="en-US"/>
        </w:rPr>
        <w:t>&amp; sereqclose.ttkd_stat_maker IS NOT NULL</w:t>
      </w:r>
    </w:p>
    <w:p w14:paraId="737E52AD" w14:textId="77777777" w:rsidR="00CE71E5" w:rsidRPr="00803769" w:rsidRDefault="00CE71E5" w:rsidP="00CE71E5">
      <w:pPr>
        <w:pStyle w:val="Heading4"/>
        <w:keepNext w:val="0"/>
      </w:pPr>
      <w:bookmarkStart w:id="1591" w:name="_Toc78535625"/>
      <w:r>
        <w:t>Popup thực hiện</w:t>
      </w:r>
      <w:bookmarkEnd w:id="1591"/>
    </w:p>
    <w:p w14:paraId="5036B913" w14:textId="77777777" w:rsidR="00CE71E5" w:rsidRDefault="00CE71E5" w:rsidP="00CE71E5">
      <w:pPr>
        <w:pStyle w:val="Heading5"/>
        <w:keepNext w:val="0"/>
      </w:pPr>
      <w:r>
        <w:t>Mô tả giao diện</w:t>
      </w:r>
    </w:p>
    <w:p w14:paraId="5E66DC0D" w14:textId="77777777" w:rsidR="00CE71E5" w:rsidRDefault="00CE71E5" w:rsidP="00CE71E5">
      <w:r w:rsidRPr="0057180D">
        <w:object w:dxaOrig="12870" w:dyaOrig="9090" w14:anchorId="67057284">
          <v:shape id="_x0000_i1038" type="#_x0000_t75" style="width:435pt;height:306.85pt" o:ole="">
            <v:imagedata r:id="rId40" o:title=""/>
          </v:shape>
          <o:OLEObject Type="Embed" ProgID="Visio.Drawing.15" ShapeID="_x0000_i1038" DrawAspect="Content" ObjectID="_1692538957" r:id="rId42"/>
        </w:object>
      </w:r>
    </w:p>
    <w:p w14:paraId="2B14C9DF" w14:textId="77777777" w:rsidR="00CE71E5" w:rsidRDefault="00CE71E5" w:rsidP="00CE71E5"/>
    <w:p w14:paraId="5791401C" w14:textId="77777777" w:rsidR="00CE71E5" w:rsidRPr="0057180D" w:rsidRDefault="00CE71E5" w:rsidP="00CE71E5">
      <w:pPr>
        <w:pStyle w:val="ListParagraph"/>
        <w:numPr>
          <w:ilvl w:val="0"/>
          <w:numId w:val="3"/>
        </w:numPr>
        <w:rPr>
          <w:lang w:bidi="en-US"/>
        </w:rPr>
      </w:pPr>
      <w:r w:rsidRPr="0057180D">
        <w:rPr>
          <w:lang w:bidi="en-US"/>
        </w:rPr>
        <w:t>Trạng thái phê duyệt TTKD: Lấy và hiển thị theo grid</w:t>
      </w:r>
    </w:p>
    <w:p w14:paraId="7A5552AD" w14:textId="015B9029" w:rsidR="00CE71E5" w:rsidRPr="0057180D" w:rsidRDefault="00CE71E5" w:rsidP="00CE71E5">
      <w:pPr>
        <w:pStyle w:val="ListParagraph"/>
        <w:numPr>
          <w:ilvl w:val="0"/>
          <w:numId w:val="3"/>
        </w:numPr>
        <w:rPr>
          <w:lang w:bidi="en-US"/>
        </w:rPr>
      </w:pPr>
      <w:r w:rsidRPr="0057180D">
        <w:rPr>
          <w:lang w:bidi="en-US"/>
        </w:rPr>
        <w:t xml:space="preserve">Lý do của TTKD: </w:t>
      </w:r>
      <w:r w:rsidR="000144D1" w:rsidRPr="000144D1">
        <w:rPr>
          <w:color w:val="FF0000"/>
          <w:lang w:bidi="en-US"/>
        </w:rPr>
        <w:t>sereqclose.ttkd_reason_maker</w:t>
      </w:r>
    </w:p>
    <w:p w14:paraId="3651B541" w14:textId="77777777" w:rsidR="00CE71E5" w:rsidRDefault="00CE71E5" w:rsidP="00CE71E5">
      <w:pPr>
        <w:pStyle w:val="ListParagraph"/>
        <w:numPr>
          <w:ilvl w:val="0"/>
          <w:numId w:val="3"/>
        </w:numPr>
        <w:rPr>
          <w:lang w:bidi="en-US"/>
        </w:rPr>
      </w:pPr>
      <w:r w:rsidRPr="00951625">
        <w:rPr>
          <w:lang w:bidi="en-US"/>
        </w:rPr>
        <w:t>Nội dung chi tiết lệnh</w:t>
      </w:r>
    </w:p>
    <w:p w14:paraId="77A34292" w14:textId="77777777" w:rsidR="00CE71E5" w:rsidRPr="00CF093F" w:rsidRDefault="00CE71E5" w:rsidP="00CE71E5">
      <w:pPr>
        <w:pStyle w:val="ListParagraph"/>
        <w:numPr>
          <w:ilvl w:val="1"/>
          <w:numId w:val="3"/>
        </w:numPr>
        <w:spacing w:before="120" w:after="120" w:line="276" w:lineRule="auto"/>
        <w:jc w:val="both"/>
        <w:rPr>
          <w:lang w:bidi="en-US"/>
        </w:rPr>
      </w:pPr>
      <w:r w:rsidRPr="00535789">
        <w:rPr>
          <w:lang w:bidi="en-US"/>
        </w:rPr>
        <w:t>Số hiệu lệnh SELL: Lấy từ grid</w:t>
      </w:r>
    </w:p>
    <w:p w14:paraId="4D3DD193" w14:textId="77777777" w:rsidR="00CE71E5" w:rsidRPr="00CF093F" w:rsidRDefault="00CE71E5" w:rsidP="00CE71E5">
      <w:pPr>
        <w:pStyle w:val="ListParagraph"/>
        <w:numPr>
          <w:ilvl w:val="1"/>
          <w:numId w:val="3"/>
        </w:numPr>
        <w:spacing w:before="120" w:after="120" w:line="276" w:lineRule="auto"/>
        <w:jc w:val="both"/>
        <w:rPr>
          <w:lang w:bidi="en-US"/>
        </w:rPr>
      </w:pPr>
      <w:r w:rsidRPr="00535789">
        <w:rPr>
          <w:lang w:bidi="en-US"/>
        </w:rPr>
        <w:lastRenderedPageBreak/>
        <w:t>Số hiệu lệnh BUY: Lấy từ grid</w:t>
      </w:r>
    </w:p>
    <w:p w14:paraId="579DDC07" w14:textId="77777777" w:rsidR="00CE71E5" w:rsidRPr="00CF093F" w:rsidRDefault="00CE71E5" w:rsidP="00CE71E5">
      <w:pPr>
        <w:pStyle w:val="ListParagraph"/>
        <w:numPr>
          <w:ilvl w:val="1"/>
          <w:numId w:val="3"/>
        </w:numPr>
        <w:spacing w:before="120" w:after="120" w:line="276" w:lineRule="auto"/>
        <w:jc w:val="both"/>
        <w:rPr>
          <w:lang w:bidi="en-US"/>
        </w:rPr>
      </w:pPr>
      <w:r w:rsidRPr="00535789">
        <w:rPr>
          <w:lang w:bidi="en-US"/>
        </w:rPr>
        <w:t>Số hợp đồng BUY: Lấy từ grid</w:t>
      </w:r>
    </w:p>
    <w:p w14:paraId="5E0EDA66" w14:textId="77777777" w:rsidR="00CE71E5" w:rsidRDefault="00CE71E5" w:rsidP="00CE71E5">
      <w:pPr>
        <w:pStyle w:val="ListParagraph"/>
        <w:numPr>
          <w:ilvl w:val="1"/>
          <w:numId w:val="3"/>
        </w:numPr>
        <w:spacing w:before="120" w:after="120" w:line="276" w:lineRule="auto"/>
        <w:jc w:val="both"/>
        <w:rPr>
          <w:lang w:bidi="en-US"/>
        </w:rPr>
      </w:pPr>
      <w:r>
        <w:rPr>
          <w:lang w:bidi="en-US"/>
        </w:rPr>
        <w:t>Mã trái phiếu</w:t>
      </w:r>
      <w:r w:rsidRPr="00535789">
        <w:rPr>
          <w:lang w:bidi="en-US"/>
        </w:rPr>
        <w:t>: Lấy từ grid</w:t>
      </w:r>
    </w:p>
    <w:p w14:paraId="7ADD5D6F" w14:textId="77777777" w:rsidR="00CE71E5" w:rsidRPr="00CF093F" w:rsidRDefault="00CE71E5" w:rsidP="00CE71E5">
      <w:pPr>
        <w:pStyle w:val="ListParagraph"/>
        <w:numPr>
          <w:ilvl w:val="1"/>
          <w:numId w:val="3"/>
        </w:numPr>
        <w:spacing w:before="120" w:after="120" w:line="276" w:lineRule="auto"/>
        <w:jc w:val="both"/>
        <w:rPr>
          <w:lang w:bidi="en-US"/>
        </w:rPr>
      </w:pPr>
      <w:r>
        <w:rPr>
          <w:lang w:bidi="en-US"/>
        </w:rPr>
        <w:t>Trái phiếu NY: Lấy từ grid</w:t>
      </w:r>
    </w:p>
    <w:p w14:paraId="1956581F" w14:textId="77777777" w:rsidR="00CE71E5" w:rsidRPr="00CF093F" w:rsidRDefault="00CE71E5" w:rsidP="00CE71E5">
      <w:pPr>
        <w:pStyle w:val="ListParagraph"/>
        <w:numPr>
          <w:ilvl w:val="1"/>
          <w:numId w:val="3"/>
        </w:numPr>
        <w:spacing w:before="120" w:after="120" w:line="276" w:lineRule="auto"/>
        <w:jc w:val="both"/>
        <w:rPr>
          <w:lang w:bidi="en-US"/>
        </w:rPr>
      </w:pPr>
      <w:r w:rsidRPr="00B073F5">
        <w:rPr>
          <w:lang w:bidi="en-US"/>
        </w:rPr>
        <w:t>Mã sản phẩm</w:t>
      </w:r>
      <w:r>
        <w:rPr>
          <w:lang w:bidi="en-US"/>
        </w:rPr>
        <w:t>: Lấy từ grid</w:t>
      </w:r>
    </w:p>
    <w:p w14:paraId="207F6D36" w14:textId="77777777" w:rsidR="00CE71E5" w:rsidRPr="00CF093F" w:rsidRDefault="00CE71E5" w:rsidP="00CE71E5">
      <w:pPr>
        <w:pStyle w:val="ListParagraph"/>
        <w:numPr>
          <w:ilvl w:val="1"/>
          <w:numId w:val="3"/>
        </w:numPr>
        <w:spacing w:before="120" w:after="120" w:line="276" w:lineRule="auto"/>
        <w:jc w:val="both"/>
        <w:rPr>
          <w:lang w:bidi="en-US"/>
        </w:rPr>
      </w:pPr>
      <w:r>
        <w:rPr>
          <w:lang w:bidi="en-US"/>
        </w:rPr>
        <w:t>Ngày mua lần đầu: Lấy từ grid</w:t>
      </w:r>
    </w:p>
    <w:p w14:paraId="538D8330" w14:textId="77777777" w:rsidR="00CE71E5" w:rsidRPr="00CF093F" w:rsidRDefault="00CE71E5" w:rsidP="00CE71E5">
      <w:pPr>
        <w:pStyle w:val="ListParagraph"/>
        <w:numPr>
          <w:ilvl w:val="1"/>
          <w:numId w:val="3"/>
        </w:numPr>
        <w:spacing w:before="120" w:after="120" w:line="276" w:lineRule="auto"/>
        <w:jc w:val="both"/>
        <w:rPr>
          <w:lang w:bidi="en-US"/>
        </w:rPr>
      </w:pPr>
      <w:r w:rsidRPr="00B073F5">
        <w:rPr>
          <w:lang w:bidi="en-US"/>
        </w:rPr>
        <w:t xml:space="preserve">Ngày </w:t>
      </w:r>
      <w:r>
        <w:rPr>
          <w:lang w:bidi="en-US"/>
        </w:rPr>
        <w:t>yêu cầu tất toán: Lấy từ grid</w:t>
      </w:r>
    </w:p>
    <w:p w14:paraId="76EEA8B8" w14:textId="77777777" w:rsidR="00CE71E5" w:rsidRPr="00CF093F" w:rsidRDefault="00CE71E5" w:rsidP="00CE71E5">
      <w:pPr>
        <w:pStyle w:val="ListParagraph"/>
        <w:numPr>
          <w:ilvl w:val="1"/>
          <w:numId w:val="3"/>
        </w:numPr>
        <w:spacing w:before="120" w:after="120" w:line="276" w:lineRule="auto"/>
        <w:jc w:val="both"/>
        <w:rPr>
          <w:lang w:bidi="en-US"/>
        </w:rPr>
      </w:pPr>
      <w:r>
        <w:rPr>
          <w:lang w:bidi="en-US"/>
        </w:rPr>
        <w:t>POS HĐ SELL: Lấy từ grid</w:t>
      </w:r>
    </w:p>
    <w:p w14:paraId="3CCB8458" w14:textId="77777777" w:rsidR="00CE71E5" w:rsidRPr="00CF093F" w:rsidRDefault="00CE71E5" w:rsidP="00CE71E5">
      <w:pPr>
        <w:pStyle w:val="ListParagraph"/>
        <w:numPr>
          <w:ilvl w:val="1"/>
          <w:numId w:val="3"/>
        </w:numPr>
        <w:spacing w:before="120" w:after="120" w:line="276" w:lineRule="auto"/>
        <w:jc w:val="both"/>
        <w:rPr>
          <w:lang w:bidi="en-US"/>
        </w:rPr>
      </w:pPr>
      <w:r>
        <w:rPr>
          <w:lang w:bidi="en-US"/>
        </w:rPr>
        <w:t>RM HĐ SELL: Lấy từ grid</w:t>
      </w:r>
    </w:p>
    <w:p w14:paraId="66A0F437" w14:textId="77777777" w:rsidR="00CE71E5" w:rsidRPr="00CF093F" w:rsidRDefault="00CE71E5" w:rsidP="00CE71E5">
      <w:pPr>
        <w:pStyle w:val="ListParagraph"/>
        <w:numPr>
          <w:ilvl w:val="1"/>
          <w:numId w:val="3"/>
        </w:numPr>
        <w:spacing w:before="120" w:after="120" w:line="276" w:lineRule="auto"/>
        <w:jc w:val="both"/>
        <w:rPr>
          <w:lang w:bidi="en-US"/>
        </w:rPr>
      </w:pPr>
      <w:r>
        <w:rPr>
          <w:lang w:bidi="en-US"/>
        </w:rPr>
        <w:t>CBQL HĐ SELL: Lấy từ grid</w:t>
      </w:r>
    </w:p>
    <w:p w14:paraId="47C5D06D" w14:textId="77777777" w:rsidR="00CE71E5" w:rsidRPr="00CF093F" w:rsidRDefault="00CE71E5" w:rsidP="00CE71E5">
      <w:pPr>
        <w:pStyle w:val="ListParagraph"/>
        <w:numPr>
          <w:ilvl w:val="1"/>
          <w:numId w:val="3"/>
        </w:numPr>
        <w:spacing w:before="120" w:after="120" w:line="276" w:lineRule="auto"/>
        <w:jc w:val="both"/>
        <w:rPr>
          <w:lang w:bidi="en-US"/>
        </w:rPr>
      </w:pPr>
      <w:r>
        <w:rPr>
          <w:lang w:bidi="en-US"/>
        </w:rPr>
        <w:t>CTV HĐ SELL: Lấy từ grid</w:t>
      </w:r>
    </w:p>
    <w:p w14:paraId="0AD9B566" w14:textId="77777777" w:rsidR="00CE71E5" w:rsidRPr="00CF093F" w:rsidRDefault="00CE71E5" w:rsidP="00CE71E5">
      <w:pPr>
        <w:pStyle w:val="ListParagraph"/>
        <w:numPr>
          <w:ilvl w:val="1"/>
          <w:numId w:val="3"/>
        </w:numPr>
        <w:spacing w:before="120" w:after="120" w:line="276" w:lineRule="auto"/>
        <w:jc w:val="both"/>
        <w:rPr>
          <w:lang w:bidi="en-US"/>
        </w:rPr>
      </w:pPr>
      <w:r>
        <w:rPr>
          <w:lang w:bidi="en-US"/>
        </w:rPr>
        <w:t>CIF khách hàng: hiển thị cfmast.custodycd theo sereqclose.acctno</w:t>
      </w:r>
    </w:p>
    <w:p w14:paraId="5D10CEB0" w14:textId="77777777" w:rsidR="00CE71E5" w:rsidRPr="00CF093F" w:rsidRDefault="00CE71E5" w:rsidP="00CE71E5">
      <w:pPr>
        <w:pStyle w:val="ListParagraph"/>
        <w:numPr>
          <w:ilvl w:val="1"/>
          <w:numId w:val="3"/>
        </w:numPr>
        <w:spacing w:before="120" w:after="120" w:line="276" w:lineRule="auto"/>
        <w:jc w:val="both"/>
        <w:rPr>
          <w:lang w:bidi="en-US"/>
        </w:rPr>
      </w:pPr>
      <w:r w:rsidRPr="00B073F5">
        <w:rPr>
          <w:lang w:bidi="en-US"/>
        </w:rPr>
        <w:t>Họ tên khách hàng</w:t>
      </w:r>
      <w:r>
        <w:rPr>
          <w:lang w:bidi="en-US"/>
        </w:rPr>
        <w:t>: hiển thị cfmast.fullname theo sereqclose.acctno</w:t>
      </w:r>
    </w:p>
    <w:p w14:paraId="68D61E76" w14:textId="77777777" w:rsidR="00CE71E5" w:rsidRPr="00CF093F" w:rsidRDefault="00CE71E5" w:rsidP="00CE71E5">
      <w:pPr>
        <w:pStyle w:val="ListParagraph"/>
        <w:numPr>
          <w:ilvl w:val="1"/>
          <w:numId w:val="3"/>
        </w:numPr>
        <w:spacing w:before="120" w:after="120" w:line="276" w:lineRule="auto"/>
        <w:jc w:val="both"/>
        <w:rPr>
          <w:lang w:bidi="en-US"/>
        </w:rPr>
      </w:pPr>
      <w:r w:rsidRPr="00B073F5">
        <w:rPr>
          <w:lang w:bidi="en-US"/>
        </w:rPr>
        <w:t>CMND/CCCD</w:t>
      </w:r>
      <w:r>
        <w:rPr>
          <w:lang w:bidi="en-US"/>
        </w:rPr>
        <w:t>: hiển thị cfmast.idcode theo sereqclose.acctno</w:t>
      </w:r>
    </w:p>
    <w:p w14:paraId="795B7D9D" w14:textId="77777777" w:rsidR="00CE71E5" w:rsidRPr="00CF093F" w:rsidRDefault="00CE71E5" w:rsidP="00CE71E5">
      <w:pPr>
        <w:pStyle w:val="ListParagraph"/>
        <w:numPr>
          <w:ilvl w:val="1"/>
          <w:numId w:val="3"/>
        </w:numPr>
        <w:spacing w:before="120" w:after="120" w:line="276" w:lineRule="auto"/>
        <w:jc w:val="both"/>
        <w:rPr>
          <w:lang w:bidi="en-US"/>
        </w:rPr>
      </w:pPr>
      <w:r w:rsidRPr="00B073F5">
        <w:rPr>
          <w:lang w:bidi="en-US"/>
        </w:rPr>
        <w:t>Ngày cấp</w:t>
      </w:r>
      <w:r>
        <w:rPr>
          <w:lang w:bidi="en-US"/>
        </w:rPr>
        <w:t>: hiển thị cfmast.iddate theo sereqclose.acctno</w:t>
      </w:r>
    </w:p>
    <w:p w14:paraId="45EEEDB1" w14:textId="77777777" w:rsidR="00CE71E5" w:rsidRPr="00CF093F" w:rsidRDefault="00CE71E5" w:rsidP="00CE71E5">
      <w:pPr>
        <w:pStyle w:val="ListParagraph"/>
        <w:numPr>
          <w:ilvl w:val="1"/>
          <w:numId w:val="3"/>
        </w:numPr>
        <w:spacing w:before="120" w:after="120" w:line="276" w:lineRule="auto"/>
        <w:jc w:val="both"/>
        <w:rPr>
          <w:lang w:bidi="en-US"/>
        </w:rPr>
      </w:pPr>
      <w:r w:rsidRPr="00B073F5">
        <w:rPr>
          <w:lang w:bidi="en-US"/>
        </w:rPr>
        <w:t>Nơi cấp</w:t>
      </w:r>
      <w:r>
        <w:rPr>
          <w:lang w:bidi="en-US"/>
        </w:rPr>
        <w:t>: hiển thị cfmast.idplace theo sereqclose.acctno</w:t>
      </w:r>
    </w:p>
    <w:p w14:paraId="7A216A4D" w14:textId="77777777" w:rsidR="00CE71E5" w:rsidRPr="00CF093F" w:rsidRDefault="00CE71E5" w:rsidP="00CE71E5">
      <w:pPr>
        <w:pStyle w:val="ListParagraph"/>
        <w:numPr>
          <w:ilvl w:val="1"/>
          <w:numId w:val="3"/>
        </w:numPr>
        <w:spacing w:before="120" w:after="120" w:line="276" w:lineRule="auto"/>
        <w:jc w:val="both"/>
        <w:rPr>
          <w:lang w:bidi="en-US"/>
        </w:rPr>
      </w:pPr>
      <w:r w:rsidRPr="00B073F5">
        <w:rPr>
          <w:lang w:bidi="en-US"/>
        </w:rPr>
        <w:t>Địa chỉ</w:t>
      </w:r>
      <w:r>
        <w:rPr>
          <w:lang w:bidi="en-US"/>
        </w:rPr>
        <w:t>: hiển thị cfmast.regaddress theo sereqclose.acctno</w:t>
      </w:r>
    </w:p>
    <w:p w14:paraId="6EF8055B" w14:textId="77777777" w:rsidR="00CE71E5" w:rsidRPr="00CF093F" w:rsidRDefault="00CE71E5" w:rsidP="00CE71E5">
      <w:pPr>
        <w:pStyle w:val="ListParagraph"/>
        <w:numPr>
          <w:ilvl w:val="1"/>
          <w:numId w:val="3"/>
        </w:numPr>
        <w:spacing w:before="120" w:after="120" w:line="276" w:lineRule="auto"/>
        <w:jc w:val="both"/>
        <w:rPr>
          <w:lang w:bidi="en-US"/>
        </w:rPr>
      </w:pPr>
      <w:r w:rsidRPr="00B073F5">
        <w:rPr>
          <w:lang w:bidi="en-US"/>
        </w:rPr>
        <w:t>Số điện thoại</w:t>
      </w:r>
      <w:r>
        <w:rPr>
          <w:lang w:bidi="en-US"/>
        </w:rPr>
        <w:t>: hiển thị cfmast.mobile theo sereqclose.acctno</w:t>
      </w:r>
    </w:p>
    <w:p w14:paraId="3BF257CA" w14:textId="77777777" w:rsidR="00CE71E5" w:rsidRPr="008825CE" w:rsidRDefault="00CE71E5" w:rsidP="00CE71E5">
      <w:pPr>
        <w:pStyle w:val="ListParagraph"/>
        <w:numPr>
          <w:ilvl w:val="1"/>
          <w:numId w:val="3"/>
        </w:numPr>
        <w:spacing w:before="120" w:after="120" w:line="276" w:lineRule="auto"/>
        <w:jc w:val="both"/>
        <w:rPr>
          <w:lang w:bidi="en-US"/>
        </w:rPr>
      </w:pPr>
      <w:r w:rsidRPr="008825CE">
        <w:rPr>
          <w:lang w:bidi="en-US"/>
        </w:rPr>
        <w:t>Số</w:t>
      </w:r>
      <w:r>
        <w:rPr>
          <w:lang w:bidi="en-US"/>
        </w:rPr>
        <w:t xml:space="preserve"> lượng TP tồn của HĐ SELL trước tất toán: = oxmast.execqtty – (tính tổng quantity của các bản ghi trong sereqclose  có status &lt;&gt; ‘R’ &amp; ngày giờ giao dịch trong sereqclose lấy được trước ngày giờ giao dịch của yêu cầu tất toán hiện tại) - (tính tổng execqtty của các bản ghi trong oxmast có trường buyconfirmno = sereqclose.orgconfirmno của yêu cầu hiện tại &amp; oxmast.status &lt;&gt; ‘R’ &amp; ngày giờ giao dịch trong oxmast lấy được trước ngày giờ giao dịch của yêu cầu tất toán hiện tại) </w:t>
      </w:r>
    </w:p>
    <w:p w14:paraId="5B1EB13B" w14:textId="77777777" w:rsidR="00CE71E5" w:rsidRPr="00CF093F" w:rsidRDefault="00CE71E5" w:rsidP="00CE71E5">
      <w:pPr>
        <w:pStyle w:val="ListParagraph"/>
        <w:numPr>
          <w:ilvl w:val="1"/>
          <w:numId w:val="3"/>
        </w:numPr>
        <w:spacing w:before="120" w:after="120" w:line="276" w:lineRule="auto"/>
        <w:jc w:val="both"/>
        <w:rPr>
          <w:lang w:bidi="en-US"/>
        </w:rPr>
      </w:pPr>
      <w:r w:rsidRPr="00B073F5">
        <w:rPr>
          <w:lang w:bidi="en-US"/>
        </w:rPr>
        <w:t xml:space="preserve">Số lượng </w:t>
      </w:r>
      <w:r>
        <w:rPr>
          <w:lang w:bidi="en-US"/>
        </w:rPr>
        <w:t>tất toán: Lấy từ grid</w:t>
      </w:r>
    </w:p>
    <w:p w14:paraId="4381FDE6" w14:textId="77777777" w:rsidR="00CE71E5" w:rsidRPr="00CF093F" w:rsidRDefault="00CE71E5" w:rsidP="00CE71E5">
      <w:pPr>
        <w:pStyle w:val="ListParagraph"/>
        <w:numPr>
          <w:ilvl w:val="1"/>
          <w:numId w:val="3"/>
        </w:numPr>
        <w:spacing w:before="120" w:after="120" w:line="276" w:lineRule="auto"/>
        <w:jc w:val="both"/>
        <w:rPr>
          <w:lang w:bidi="en-US"/>
        </w:rPr>
      </w:pPr>
      <w:r w:rsidRPr="00B073F5">
        <w:rPr>
          <w:lang w:bidi="en-US"/>
        </w:rPr>
        <w:t xml:space="preserve">Giá </w:t>
      </w:r>
      <w:r>
        <w:rPr>
          <w:lang w:bidi="en-US"/>
        </w:rPr>
        <w:t>tất toán: Lấy từ grid</w:t>
      </w:r>
    </w:p>
    <w:p w14:paraId="6CF635BF" w14:textId="77777777" w:rsidR="00CE71E5" w:rsidRDefault="00CE71E5" w:rsidP="00CE71E5">
      <w:pPr>
        <w:pStyle w:val="ListParagraph"/>
        <w:numPr>
          <w:ilvl w:val="1"/>
          <w:numId w:val="3"/>
        </w:numPr>
        <w:spacing w:before="120" w:after="120" w:line="276" w:lineRule="auto"/>
        <w:jc w:val="both"/>
        <w:rPr>
          <w:lang w:bidi="en-US"/>
        </w:rPr>
      </w:pPr>
      <w:r>
        <w:rPr>
          <w:lang w:bidi="en-US"/>
        </w:rPr>
        <w:t>Tổng phí: Lấy từ grid</w:t>
      </w:r>
    </w:p>
    <w:p w14:paraId="3C78CE62" w14:textId="77777777" w:rsidR="00CE71E5" w:rsidRDefault="00CE71E5" w:rsidP="00CE71E5">
      <w:pPr>
        <w:pStyle w:val="ListParagraph"/>
        <w:numPr>
          <w:ilvl w:val="1"/>
          <w:numId w:val="3"/>
        </w:numPr>
        <w:spacing w:before="120" w:after="120" w:line="276" w:lineRule="auto"/>
        <w:jc w:val="both"/>
        <w:rPr>
          <w:lang w:bidi="en-US"/>
        </w:rPr>
      </w:pPr>
      <w:r>
        <w:rPr>
          <w:lang w:bidi="en-US"/>
        </w:rPr>
        <w:t>Tổng thuế: Lấy từ grid</w:t>
      </w:r>
    </w:p>
    <w:p w14:paraId="019251F5" w14:textId="77777777" w:rsidR="00CE71E5" w:rsidRPr="001909DB" w:rsidRDefault="00CE71E5" w:rsidP="00CE71E5">
      <w:pPr>
        <w:pStyle w:val="ListParagraph"/>
        <w:numPr>
          <w:ilvl w:val="1"/>
          <w:numId w:val="3"/>
        </w:numPr>
        <w:spacing w:before="120" w:after="120" w:line="276" w:lineRule="auto"/>
        <w:jc w:val="both"/>
        <w:rPr>
          <w:lang w:bidi="en-US"/>
        </w:rPr>
      </w:pPr>
      <w:r>
        <w:rPr>
          <w:lang w:bidi="en-US"/>
        </w:rPr>
        <w:t>Tổng tiền cần thanh toán: Lấy từ grid</w:t>
      </w:r>
    </w:p>
    <w:p w14:paraId="655EDB00" w14:textId="2FFF70C9" w:rsidR="00CE71E5" w:rsidRPr="001909DB" w:rsidRDefault="00CE71E5" w:rsidP="00CE71E5">
      <w:pPr>
        <w:rPr>
          <w:lang w:bidi="en-US"/>
        </w:rPr>
      </w:pPr>
      <w:r>
        <w:rPr>
          <w:lang w:bidi="en-US"/>
        </w:rPr>
        <w:t>Vùng hiển thị file uploa</w:t>
      </w:r>
      <w:r w:rsidR="00784B63">
        <w:rPr>
          <w:lang w:bidi="en-US"/>
        </w:rPr>
        <w:t>d: Hiển thị bản ghi trạng thái C</w:t>
      </w:r>
    </w:p>
    <w:p w14:paraId="03047548" w14:textId="77777777" w:rsidR="00CE71E5" w:rsidRPr="001909DB" w:rsidRDefault="00CE71E5" w:rsidP="00CE71E5">
      <w:pPr>
        <w:rPr>
          <w:lang w:bidi="en-US"/>
        </w:rPr>
      </w:pPr>
    </w:p>
    <w:p w14:paraId="5D1407C6" w14:textId="77777777" w:rsidR="00CE71E5" w:rsidRDefault="00CE71E5" w:rsidP="00CE71E5">
      <w:pPr>
        <w:pStyle w:val="Heading5"/>
      </w:pPr>
      <w:r w:rsidRPr="001909DB">
        <w:t>Quy tắc xử lý</w:t>
      </w:r>
    </w:p>
    <w:p w14:paraId="4FC27CBF" w14:textId="77777777" w:rsidR="00784B63" w:rsidRPr="000627EB" w:rsidRDefault="00784B63" w:rsidP="00784B63">
      <w:pPr>
        <w:pStyle w:val="ListParagraph"/>
        <w:numPr>
          <w:ilvl w:val="0"/>
          <w:numId w:val="19"/>
        </w:numPr>
        <w:rPr>
          <w:lang w:bidi="en-US"/>
        </w:rPr>
      </w:pPr>
      <w:r w:rsidRPr="000627EB">
        <w:rPr>
          <w:lang w:bidi="en-US"/>
        </w:rPr>
        <w:t>Nếu ấn Từ chối =&gt; Sinh giao dịch 8306 – “Từ chối phê duyệt HS mua lại TTKD” =&gt; Chỉ có 1 cấp make. Không sinh ngoài Home</w:t>
      </w:r>
    </w:p>
    <w:p w14:paraId="73389CC0" w14:textId="77777777" w:rsidR="00784B63" w:rsidRPr="000627EB" w:rsidRDefault="00784B63" w:rsidP="00784B63">
      <w:pPr>
        <w:pStyle w:val="ListParagraph"/>
        <w:numPr>
          <w:ilvl w:val="0"/>
          <w:numId w:val="3"/>
        </w:numPr>
        <w:ind w:left="1080"/>
        <w:rPr>
          <w:lang w:bidi="en-US"/>
        </w:rPr>
      </w:pPr>
      <w:r w:rsidRPr="000627EB">
        <w:rPr>
          <w:lang w:bidi="en-US"/>
        </w:rPr>
        <w:t>Cập nhật sereqclose.ttkd_stat_maker = NULL</w:t>
      </w:r>
    </w:p>
    <w:p w14:paraId="5DE26B22" w14:textId="77777777" w:rsidR="00784B63" w:rsidRPr="000627EB" w:rsidRDefault="00784B63" w:rsidP="00784B63">
      <w:pPr>
        <w:pStyle w:val="ListParagraph"/>
        <w:numPr>
          <w:ilvl w:val="0"/>
          <w:numId w:val="3"/>
        </w:numPr>
        <w:ind w:left="1080"/>
        <w:rPr>
          <w:lang w:bidi="en-US"/>
        </w:rPr>
      </w:pPr>
      <w:r w:rsidRPr="000627EB">
        <w:rPr>
          <w:lang w:bidi="en-US"/>
        </w:rPr>
        <w:t>Cập nhật sereqclose.ttkd_reason_maker = NULL</w:t>
      </w:r>
    </w:p>
    <w:p w14:paraId="5234DB15" w14:textId="77777777" w:rsidR="00784B63" w:rsidRPr="000627EB" w:rsidRDefault="00784B63" w:rsidP="00784B63">
      <w:pPr>
        <w:pStyle w:val="ListParagraph"/>
        <w:numPr>
          <w:ilvl w:val="0"/>
          <w:numId w:val="3"/>
        </w:numPr>
        <w:ind w:left="1080"/>
        <w:rPr>
          <w:lang w:bidi="en-US"/>
        </w:rPr>
      </w:pPr>
      <w:r w:rsidRPr="000627EB">
        <w:rPr>
          <w:lang w:bidi="en-US"/>
        </w:rPr>
        <w:t>Cập nhật sereqclose.ttkd_tlid = NULL</w:t>
      </w:r>
    </w:p>
    <w:p w14:paraId="50C58567" w14:textId="77777777" w:rsidR="00784B63" w:rsidRPr="000627EB" w:rsidRDefault="00784B63" w:rsidP="00784B63">
      <w:pPr>
        <w:rPr>
          <w:lang w:bidi="en-US"/>
        </w:rPr>
      </w:pPr>
    </w:p>
    <w:p w14:paraId="449B92EA" w14:textId="77777777" w:rsidR="00784B63" w:rsidRPr="000627EB" w:rsidRDefault="00784B63" w:rsidP="00784B63">
      <w:pPr>
        <w:ind w:left="720"/>
        <w:rPr>
          <w:lang w:bidi="en-US"/>
        </w:rPr>
      </w:pPr>
      <w:r w:rsidRPr="000627EB">
        <w:rPr>
          <w:lang w:bidi="en-US"/>
        </w:rPr>
        <w:t>Appcheck 8306:</w:t>
      </w:r>
    </w:p>
    <w:p w14:paraId="1F5FF453" w14:textId="58E4AE23" w:rsidR="00784B63" w:rsidRPr="000627EB" w:rsidRDefault="00F24A59" w:rsidP="00784B63">
      <w:pPr>
        <w:pStyle w:val="ListParagraph"/>
        <w:numPr>
          <w:ilvl w:val="1"/>
          <w:numId w:val="3"/>
        </w:numPr>
        <w:rPr>
          <w:lang w:bidi="en-US"/>
        </w:rPr>
      </w:pPr>
      <w:r>
        <w:rPr>
          <w:lang w:bidi="en-US"/>
        </w:rPr>
        <w:t>sereqclose.status = ‘S</w:t>
      </w:r>
      <w:r w:rsidR="00784B63" w:rsidRPr="000627EB">
        <w:rPr>
          <w:lang w:bidi="en-US"/>
        </w:rPr>
        <w:t>’ &amp; sereqclose.ttkd_prof_stat in (‘P’,  ‘A’) &amp; sereqclose.ttkd_stat_maker IS NOT NULL</w:t>
      </w:r>
    </w:p>
    <w:p w14:paraId="3F2CDB69" w14:textId="77777777" w:rsidR="00784B63" w:rsidRPr="000627EB" w:rsidRDefault="00784B63" w:rsidP="00784B63">
      <w:pPr>
        <w:pStyle w:val="ListParagraph"/>
        <w:ind w:left="3240"/>
        <w:rPr>
          <w:lang w:bidi="en-US"/>
        </w:rPr>
      </w:pPr>
    </w:p>
    <w:p w14:paraId="36EA1B05" w14:textId="77777777" w:rsidR="00784B63" w:rsidRPr="000627EB" w:rsidRDefault="00784B63" w:rsidP="00784B63">
      <w:pPr>
        <w:pStyle w:val="ListParagraph"/>
        <w:ind w:left="3240"/>
        <w:rPr>
          <w:lang w:bidi="en-US"/>
        </w:rPr>
      </w:pPr>
    </w:p>
    <w:p w14:paraId="4E1B5A6B" w14:textId="77777777" w:rsidR="00784B63" w:rsidRPr="000627EB" w:rsidRDefault="00784B63" w:rsidP="00784B63">
      <w:pPr>
        <w:pStyle w:val="ListParagraph"/>
        <w:numPr>
          <w:ilvl w:val="0"/>
          <w:numId w:val="19"/>
        </w:numPr>
        <w:rPr>
          <w:lang w:bidi="en-US"/>
        </w:rPr>
      </w:pPr>
      <w:r w:rsidRPr="000627EB">
        <w:rPr>
          <w:lang w:bidi="en-US"/>
        </w:rPr>
        <w:t>Nếu ấn phê duyệt =&gt; Xử lý như mô tả dưới</w:t>
      </w:r>
    </w:p>
    <w:p w14:paraId="0A689F47" w14:textId="77777777" w:rsidR="00784B63" w:rsidRPr="000627EB" w:rsidRDefault="00784B63" w:rsidP="00784B63">
      <w:pPr>
        <w:rPr>
          <w:lang w:bidi="en-US"/>
        </w:rPr>
      </w:pPr>
    </w:p>
    <w:p w14:paraId="6AB3298D" w14:textId="77777777" w:rsidR="00784B63" w:rsidRPr="000627EB" w:rsidRDefault="00784B63" w:rsidP="00784B63">
      <w:pPr>
        <w:pStyle w:val="ListParagraph"/>
        <w:numPr>
          <w:ilvl w:val="0"/>
          <w:numId w:val="3"/>
        </w:numPr>
        <w:ind w:left="1080"/>
        <w:rPr>
          <w:lang w:bidi="en-US"/>
        </w:rPr>
      </w:pPr>
      <w:r w:rsidRPr="000627EB">
        <w:rPr>
          <w:lang w:bidi="en-US"/>
        </w:rPr>
        <w:t xml:space="preserve">Nếu sereqclose.ttkd_stat_maker = ‘C’ (Phê duyệt hồ sơ) =&gt; Sinh giao dịch 8303 – “TTKD duyệt HS mua lại” với loại GD C – Phê duyệt </w:t>
      </w:r>
    </w:p>
    <w:p w14:paraId="764E005A" w14:textId="5FB39F26" w:rsidR="00784B63" w:rsidRPr="000627EB" w:rsidRDefault="00784B63" w:rsidP="00784B63">
      <w:pPr>
        <w:pStyle w:val="ListParagraph"/>
        <w:numPr>
          <w:ilvl w:val="0"/>
          <w:numId w:val="3"/>
        </w:numPr>
        <w:ind w:left="1080"/>
        <w:rPr>
          <w:lang w:bidi="en-US"/>
        </w:rPr>
      </w:pPr>
      <w:r w:rsidRPr="000627EB">
        <w:rPr>
          <w:lang w:bidi="en-US"/>
        </w:rPr>
        <w:lastRenderedPageBreak/>
        <w:t>Nếu</w:t>
      </w:r>
      <w:r w:rsidR="00F24A59">
        <w:rPr>
          <w:lang w:bidi="en-US"/>
        </w:rPr>
        <w:t xml:space="preserve"> sereqclose.ttkd_stat_maker = ‘U</w:t>
      </w:r>
      <w:r w:rsidRPr="000627EB">
        <w:rPr>
          <w:lang w:bidi="en-US"/>
        </w:rPr>
        <w:t>’ (</w:t>
      </w:r>
      <w:r w:rsidR="00F24A59">
        <w:rPr>
          <w:lang w:bidi="en-US"/>
        </w:rPr>
        <w:t>Nợ hồ sơ</w:t>
      </w:r>
      <w:r w:rsidRPr="000627EB">
        <w:rPr>
          <w:lang w:bidi="en-US"/>
        </w:rPr>
        <w:t xml:space="preserve">) =&gt; Sinh giao dịch 8303 – “TTKD duyệt HS mua lại” với Loại GD </w:t>
      </w:r>
      <w:r w:rsidR="00F24A59">
        <w:rPr>
          <w:lang w:bidi="en-US"/>
        </w:rPr>
        <w:t>U – Nợ hồ sơ</w:t>
      </w:r>
    </w:p>
    <w:p w14:paraId="776D032C" w14:textId="77777777" w:rsidR="00784B63" w:rsidRPr="000627EB" w:rsidRDefault="00784B63" w:rsidP="00784B63">
      <w:pPr>
        <w:rPr>
          <w:lang w:bidi="en-US"/>
        </w:rPr>
      </w:pPr>
    </w:p>
    <w:p w14:paraId="2C1FADB1" w14:textId="77777777" w:rsidR="00784B63" w:rsidRPr="000627EB" w:rsidRDefault="00784B63" w:rsidP="00784B63">
      <w:pPr>
        <w:rPr>
          <w:lang w:bidi="en-US"/>
        </w:rPr>
      </w:pPr>
    </w:p>
    <w:p w14:paraId="665E239E" w14:textId="77777777" w:rsidR="00784B63" w:rsidRPr="000627EB" w:rsidRDefault="00784B63" w:rsidP="00784B63">
      <w:pPr>
        <w:rPr>
          <w:b/>
          <w:i/>
          <w:lang w:bidi="en-US"/>
        </w:rPr>
      </w:pPr>
      <w:r w:rsidRPr="000627EB">
        <w:rPr>
          <w:b/>
          <w:i/>
          <w:lang w:bidi="en-US"/>
        </w:rPr>
        <w:t>Refresh lại grid sau khi thực hiện xong.</w:t>
      </w:r>
    </w:p>
    <w:p w14:paraId="6FC3D6F7" w14:textId="77777777" w:rsidR="00784B63" w:rsidRDefault="00784B63" w:rsidP="00784B63">
      <w:pPr>
        <w:rPr>
          <w:b/>
          <w:i/>
          <w:lang w:bidi="en-US"/>
        </w:rPr>
      </w:pPr>
    </w:p>
    <w:p w14:paraId="3316B538" w14:textId="77777777" w:rsidR="00CE71E5" w:rsidRPr="00784B63" w:rsidRDefault="00CE71E5" w:rsidP="00784B63">
      <w:pPr>
        <w:rPr>
          <w:b/>
          <w:i/>
          <w:lang w:bidi="en-US"/>
        </w:rPr>
      </w:pPr>
      <w:r w:rsidRPr="00784B63">
        <w:rPr>
          <w:b/>
          <w:i/>
          <w:lang w:bidi="en-US"/>
        </w:rPr>
        <w:t>Đồng bộ cache SEREQCLOSE sau khi thực hiện giao dịch</w:t>
      </w:r>
    </w:p>
    <w:p w14:paraId="0098899C" w14:textId="6758D567" w:rsidR="002D003D" w:rsidRDefault="002D003D" w:rsidP="002D003D">
      <w:pPr>
        <w:pStyle w:val="Heading3"/>
      </w:pPr>
      <w:bookmarkStart w:id="1592" w:name="_Toc78535626"/>
      <w:r>
        <w:t>BKS duyệt hồ sơ mua lại</w:t>
      </w:r>
      <w:r w:rsidR="00D45A02">
        <w:t xml:space="preserve"> (maker)</w:t>
      </w:r>
      <w:bookmarkEnd w:id="1592"/>
    </w:p>
    <w:p w14:paraId="1DF84697" w14:textId="77777777" w:rsidR="00022C56" w:rsidRDefault="00022C56" w:rsidP="00022C56">
      <w:pPr>
        <w:pStyle w:val="Heading4"/>
      </w:pPr>
      <w:bookmarkStart w:id="1593" w:name="_Toc78535627"/>
      <w:r>
        <w:t>Grid tìm kiếm</w:t>
      </w:r>
      <w:bookmarkEnd w:id="1593"/>
    </w:p>
    <w:p w14:paraId="58B8D390" w14:textId="77777777" w:rsidR="00022C56" w:rsidRDefault="00022C56" w:rsidP="00022C56">
      <w:pPr>
        <w:pStyle w:val="Heading5"/>
      </w:pPr>
      <w:r>
        <w:t>Mô tả giao diện</w:t>
      </w:r>
    </w:p>
    <w:p w14:paraId="45992ACE" w14:textId="77777777" w:rsidR="00022C56" w:rsidRDefault="00022C56" w:rsidP="00022C56">
      <w:pPr>
        <w:rPr>
          <w:lang w:bidi="en-US"/>
        </w:rPr>
      </w:pPr>
      <w:r>
        <w:rPr>
          <w:lang w:bidi="en-US"/>
        </w:rPr>
        <w:t>Hiển thị danh sách các lệnh từ sereqclose (</w:t>
      </w:r>
      <w:r w:rsidRPr="00803769">
        <w:rPr>
          <w:b/>
          <w:lang w:bidi="en-US"/>
        </w:rPr>
        <w:t xml:space="preserve">order by </w:t>
      </w:r>
      <w:r w:rsidRPr="00CF093F">
        <w:rPr>
          <w:b/>
          <w:lang w:bidi="en-US"/>
        </w:rPr>
        <w:t>sereqclose</w:t>
      </w:r>
      <w:r>
        <w:rPr>
          <w:b/>
          <w:lang w:bidi="en-US"/>
        </w:rPr>
        <w:t>.</w:t>
      </w:r>
      <w:r w:rsidRPr="00803769">
        <w:rPr>
          <w:b/>
          <w:lang w:bidi="en-US"/>
        </w:rPr>
        <w:t>autoid</w:t>
      </w:r>
      <w:r>
        <w:rPr>
          <w:lang w:bidi="en-US"/>
        </w:rPr>
        <w:t>)</w:t>
      </w:r>
    </w:p>
    <w:p w14:paraId="200C0578" w14:textId="77777777" w:rsidR="00022C56" w:rsidRDefault="00022C56" w:rsidP="00022C56">
      <w:pPr>
        <w:pStyle w:val="ListParagraph"/>
        <w:numPr>
          <w:ilvl w:val="0"/>
          <w:numId w:val="3"/>
        </w:numPr>
        <w:rPr>
          <w:lang w:bidi="en-US"/>
        </w:rPr>
      </w:pPr>
      <w:r>
        <w:rPr>
          <w:lang w:bidi="en-US"/>
        </w:rPr>
        <w:t>Button: Thực hiện</w:t>
      </w:r>
    </w:p>
    <w:p w14:paraId="083A7DE6" w14:textId="77777777" w:rsidR="00022C56" w:rsidRDefault="00022C56" w:rsidP="00022C56">
      <w:pPr>
        <w:pStyle w:val="ListParagraph"/>
        <w:numPr>
          <w:ilvl w:val="0"/>
          <w:numId w:val="3"/>
        </w:numPr>
        <w:rPr>
          <w:lang w:bidi="en-US"/>
        </w:rPr>
      </w:pPr>
      <w:r>
        <w:rPr>
          <w:lang w:bidi="en-US"/>
        </w:rPr>
        <w:t>Số hiệu lệnh BUY: sereqclose.confirmno</w:t>
      </w:r>
    </w:p>
    <w:p w14:paraId="46FCA7F6" w14:textId="77777777" w:rsidR="00022C56" w:rsidRDefault="00022C56" w:rsidP="00022C56">
      <w:pPr>
        <w:pStyle w:val="ListParagraph"/>
        <w:numPr>
          <w:ilvl w:val="0"/>
          <w:numId w:val="3"/>
        </w:numPr>
        <w:rPr>
          <w:lang w:bidi="en-US"/>
        </w:rPr>
      </w:pPr>
      <w:r>
        <w:rPr>
          <w:lang w:bidi="en-US"/>
        </w:rPr>
        <w:t>Số hiệu lệnh SELL: sereqclose.orgconfirmno</w:t>
      </w:r>
    </w:p>
    <w:p w14:paraId="65C4662D" w14:textId="77777777" w:rsidR="00022C56" w:rsidRDefault="00022C56" w:rsidP="00022C56">
      <w:pPr>
        <w:pStyle w:val="ListParagraph"/>
        <w:numPr>
          <w:ilvl w:val="0"/>
          <w:numId w:val="3"/>
        </w:numPr>
        <w:rPr>
          <w:lang w:bidi="en-US"/>
        </w:rPr>
      </w:pPr>
      <w:r>
        <w:rPr>
          <w:lang w:bidi="en-US"/>
        </w:rPr>
        <w:t>Số hợp đồng BUY: sereqclose.contract_no</w:t>
      </w:r>
    </w:p>
    <w:p w14:paraId="3A90B612" w14:textId="77777777" w:rsidR="00022C56" w:rsidRDefault="00022C56" w:rsidP="00022C56">
      <w:pPr>
        <w:pStyle w:val="ListParagraph"/>
        <w:numPr>
          <w:ilvl w:val="0"/>
          <w:numId w:val="3"/>
        </w:numPr>
        <w:rPr>
          <w:lang w:bidi="en-US"/>
        </w:rPr>
      </w:pPr>
      <w:r>
        <w:rPr>
          <w:lang w:bidi="en-US"/>
        </w:rPr>
        <w:t>Mã trái phiếu: sereqclose.symbol</w:t>
      </w:r>
    </w:p>
    <w:p w14:paraId="5CA5B5B1" w14:textId="77777777" w:rsidR="00022C56" w:rsidRPr="00136E56" w:rsidRDefault="00022C56" w:rsidP="00022C56">
      <w:pPr>
        <w:pStyle w:val="ListParagraph"/>
        <w:numPr>
          <w:ilvl w:val="0"/>
          <w:numId w:val="3"/>
        </w:numPr>
        <w:rPr>
          <w:lang w:bidi="en-US"/>
        </w:rPr>
      </w:pPr>
      <w:r w:rsidRPr="00136E56">
        <w:rPr>
          <w:lang w:bidi="en-US"/>
        </w:rPr>
        <w:t xml:space="preserve">Trái phiếu NY: </w:t>
      </w:r>
      <w:r>
        <w:rPr>
          <w:lang w:bidi="en-US"/>
        </w:rPr>
        <w:t>sereqclose.isListed</w:t>
      </w:r>
    </w:p>
    <w:p w14:paraId="5C382961" w14:textId="77777777" w:rsidR="00022C56" w:rsidRDefault="00022C56" w:rsidP="00022C56">
      <w:pPr>
        <w:pStyle w:val="ListParagraph"/>
        <w:numPr>
          <w:ilvl w:val="0"/>
          <w:numId w:val="3"/>
        </w:numPr>
        <w:rPr>
          <w:lang w:bidi="en-US"/>
        </w:rPr>
      </w:pPr>
      <w:r>
        <w:rPr>
          <w:lang w:bidi="en-US"/>
        </w:rPr>
        <w:t>Sản phẩm: oxmast.productid =&gt; Hiển thị shortname của oxmast tương ứng</w:t>
      </w:r>
    </w:p>
    <w:p w14:paraId="71986585" w14:textId="77777777" w:rsidR="00022C56" w:rsidRDefault="00022C56" w:rsidP="00022C56">
      <w:pPr>
        <w:pStyle w:val="ListParagraph"/>
        <w:numPr>
          <w:ilvl w:val="0"/>
          <w:numId w:val="3"/>
        </w:numPr>
        <w:rPr>
          <w:lang w:bidi="en-US"/>
        </w:rPr>
      </w:pPr>
      <w:r>
        <w:rPr>
          <w:lang w:bidi="en-US"/>
        </w:rPr>
        <w:t>Khách hàng: sereqclose.acctno =&gt; Hiển thị cfmast.custodycd-fullname</w:t>
      </w:r>
    </w:p>
    <w:p w14:paraId="7E7BA61C" w14:textId="77777777" w:rsidR="00022C56" w:rsidRDefault="00022C56" w:rsidP="00022C56">
      <w:pPr>
        <w:pStyle w:val="ListParagraph"/>
        <w:numPr>
          <w:ilvl w:val="0"/>
          <w:numId w:val="3"/>
        </w:numPr>
        <w:rPr>
          <w:lang w:bidi="en-US"/>
        </w:rPr>
      </w:pPr>
      <w:r>
        <w:rPr>
          <w:lang w:bidi="en-US"/>
        </w:rPr>
        <w:t>Ngày giao dịch: sereqclose.txdate</w:t>
      </w:r>
    </w:p>
    <w:p w14:paraId="68A077AE" w14:textId="77777777" w:rsidR="00022C56" w:rsidRDefault="00022C56" w:rsidP="00022C56">
      <w:pPr>
        <w:pStyle w:val="ListParagraph"/>
        <w:numPr>
          <w:ilvl w:val="0"/>
          <w:numId w:val="3"/>
        </w:numPr>
        <w:rPr>
          <w:lang w:bidi="en-US"/>
        </w:rPr>
      </w:pPr>
      <w:r>
        <w:rPr>
          <w:lang w:bidi="en-US"/>
        </w:rPr>
        <w:t>Trạng thái: sereqclose.status</w:t>
      </w:r>
    </w:p>
    <w:p w14:paraId="6F1C439F" w14:textId="29E457FB" w:rsidR="00022C56" w:rsidRDefault="00022C56" w:rsidP="0027164B">
      <w:pPr>
        <w:pStyle w:val="ListParagraph"/>
        <w:numPr>
          <w:ilvl w:val="0"/>
          <w:numId w:val="3"/>
        </w:numPr>
        <w:rPr>
          <w:color w:val="FF0000"/>
          <w:lang w:bidi="en-US"/>
        </w:rPr>
      </w:pPr>
      <w:r w:rsidRPr="001F72D6">
        <w:rPr>
          <w:color w:val="FF0000"/>
          <w:lang w:bidi="en-US"/>
        </w:rPr>
        <w:t>Trạng thái phê duyệt TTK</w:t>
      </w:r>
      <w:r>
        <w:rPr>
          <w:color w:val="FF0000"/>
          <w:lang w:bidi="en-US"/>
        </w:rPr>
        <w:t>D: sereqclose.ttkd_profile_stat</w:t>
      </w:r>
      <w:r w:rsidR="0027164B">
        <w:rPr>
          <w:color w:val="FF0000"/>
          <w:lang w:bidi="en-US"/>
        </w:rPr>
        <w:t xml:space="preserve"> (Chỉ hiển thị </w:t>
      </w:r>
      <w:r w:rsidR="00FF6E80">
        <w:rPr>
          <w:color w:val="FF0000"/>
          <w:lang w:bidi="en-US"/>
        </w:rPr>
        <w:t xml:space="preserve">cột này </w:t>
      </w:r>
      <w:r w:rsidR="0027164B">
        <w:rPr>
          <w:color w:val="FF0000"/>
          <w:lang w:bidi="en-US"/>
        </w:rPr>
        <w:t>nếu SYSVAR.TTKD_APPROVE_BUY = ‘Y’)</w:t>
      </w:r>
    </w:p>
    <w:p w14:paraId="346A5679" w14:textId="61D256F8" w:rsidR="00226F02" w:rsidRPr="001F72D6" w:rsidRDefault="00226F02" w:rsidP="0027164B">
      <w:pPr>
        <w:pStyle w:val="ListParagraph"/>
        <w:numPr>
          <w:ilvl w:val="0"/>
          <w:numId w:val="3"/>
        </w:numPr>
        <w:rPr>
          <w:color w:val="FF0000"/>
          <w:lang w:bidi="en-US"/>
        </w:rPr>
      </w:pPr>
      <w:r>
        <w:rPr>
          <w:color w:val="FF0000"/>
          <w:lang w:bidi="en-US"/>
        </w:rPr>
        <w:t>Trạng thái phê duyệt BKS: sereqclose.bks_profile_stat</w:t>
      </w:r>
    </w:p>
    <w:p w14:paraId="2A5B1CCE" w14:textId="77777777" w:rsidR="00022C56" w:rsidRDefault="00022C56" w:rsidP="00022C56">
      <w:pPr>
        <w:pStyle w:val="ListParagraph"/>
        <w:numPr>
          <w:ilvl w:val="0"/>
          <w:numId w:val="3"/>
        </w:numPr>
        <w:rPr>
          <w:lang w:bidi="en-US"/>
        </w:rPr>
      </w:pPr>
      <w:r>
        <w:rPr>
          <w:lang w:bidi="en-US"/>
        </w:rPr>
        <w:t>Số lượng: sereqclose.execqtty</w:t>
      </w:r>
    </w:p>
    <w:p w14:paraId="046CD000" w14:textId="77777777" w:rsidR="00022C56" w:rsidRDefault="00022C56" w:rsidP="00022C56">
      <w:pPr>
        <w:pStyle w:val="ListParagraph"/>
        <w:numPr>
          <w:ilvl w:val="0"/>
          <w:numId w:val="3"/>
        </w:numPr>
        <w:rPr>
          <w:lang w:bidi="en-US"/>
        </w:rPr>
      </w:pPr>
      <w:r>
        <w:rPr>
          <w:lang w:bidi="en-US"/>
        </w:rPr>
        <w:t>Giá: sereqclose.price</w:t>
      </w:r>
    </w:p>
    <w:p w14:paraId="5D743636" w14:textId="77777777" w:rsidR="00022C56" w:rsidRDefault="00022C56" w:rsidP="00022C56">
      <w:pPr>
        <w:pStyle w:val="ListParagraph"/>
        <w:numPr>
          <w:ilvl w:val="0"/>
          <w:numId w:val="3"/>
        </w:numPr>
        <w:rPr>
          <w:lang w:bidi="en-US"/>
        </w:rPr>
      </w:pPr>
      <w:r>
        <w:rPr>
          <w:lang w:bidi="en-US"/>
        </w:rPr>
        <w:t>Tổng mệnh giá: sereqclose.execqtty * assetdtl.parvalue</w:t>
      </w:r>
    </w:p>
    <w:p w14:paraId="4E50A7E2" w14:textId="77777777" w:rsidR="00022C56" w:rsidRDefault="00022C56" w:rsidP="00022C56">
      <w:pPr>
        <w:pStyle w:val="ListParagraph"/>
        <w:numPr>
          <w:ilvl w:val="0"/>
          <w:numId w:val="3"/>
        </w:numPr>
        <w:rPr>
          <w:lang w:bidi="en-US"/>
        </w:rPr>
      </w:pPr>
      <w:r>
        <w:rPr>
          <w:lang w:bidi="en-US"/>
        </w:rPr>
        <w:t>Phí: sereqclose.feeamt</w:t>
      </w:r>
    </w:p>
    <w:p w14:paraId="07456305" w14:textId="77777777" w:rsidR="00022C56" w:rsidRDefault="00022C56" w:rsidP="00022C56">
      <w:pPr>
        <w:pStyle w:val="ListParagraph"/>
        <w:numPr>
          <w:ilvl w:val="0"/>
          <w:numId w:val="3"/>
        </w:numPr>
        <w:rPr>
          <w:lang w:bidi="en-US"/>
        </w:rPr>
      </w:pPr>
      <w:r>
        <w:rPr>
          <w:lang w:bidi="en-US"/>
        </w:rPr>
        <w:t>Thuế: sereqclose.taxamt</w:t>
      </w:r>
    </w:p>
    <w:p w14:paraId="0BF46919" w14:textId="77777777" w:rsidR="00022C56" w:rsidRDefault="00022C56" w:rsidP="00022C56">
      <w:pPr>
        <w:pStyle w:val="ListParagraph"/>
        <w:numPr>
          <w:ilvl w:val="0"/>
          <w:numId w:val="3"/>
        </w:numPr>
        <w:rPr>
          <w:lang w:bidi="en-US"/>
        </w:rPr>
      </w:pPr>
      <w:r>
        <w:rPr>
          <w:lang w:bidi="en-US"/>
        </w:rPr>
        <w:t>Tổng thực nhận: sereqclose.price * sereqclose.qtty – sereqclose.feeamt – sereqclose.taxamt</w:t>
      </w:r>
    </w:p>
    <w:p w14:paraId="3A7092FD" w14:textId="77777777" w:rsidR="00022C56" w:rsidRPr="001909DB" w:rsidRDefault="00022C56" w:rsidP="00022C56">
      <w:pPr>
        <w:pStyle w:val="ListParagraph"/>
        <w:numPr>
          <w:ilvl w:val="0"/>
          <w:numId w:val="3"/>
        </w:numPr>
        <w:rPr>
          <w:lang w:bidi="en-US"/>
        </w:rPr>
      </w:pPr>
      <w:r w:rsidRPr="001909DB">
        <w:rPr>
          <w:lang w:bidi="en-US"/>
        </w:rPr>
        <w:t xml:space="preserve">RM </w:t>
      </w:r>
      <w:r>
        <w:rPr>
          <w:lang w:bidi="en-US"/>
        </w:rPr>
        <w:t>HĐ SELL</w:t>
      </w:r>
      <w:r w:rsidRPr="001909DB">
        <w:rPr>
          <w:lang w:bidi="en-US"/>
        </w:rPr>
        <w:t xml:space="preserve">: join tlprofiles where tlprofiles.tlid = oxmast.idbuyer =&gt; Hiển thị tlid – tlname </w:t>
      </w:r>
    </w:p>
    <w:p w14:paraId="0BC3C283" w14:textId="77777777" w:rsidR="00022C56" w:rsidRPr="001909DB" w:rsidRDefault="00022C56" w:rsidP="00022C56">
      <w:pPr>
        <w:pStyle w:val="ListParagraph"/>
        <w:numPr>
          <w:ilvl w:val="0"/>
          <w:numId w:val="3"/>
        </w:numPr>
        <w:rPr>
          <w:lang w:bidi="en-US"/>
        </w:rPr>
      </w:pPr>
      <w:r w:rsidRPr="001909DB">
        <w:rPr>
          <w:lang w:bidi="en-US"/>
        </w:rPr>
        <w:t>CBQL</w:t>
      </w:r>
      <w:r>
        <w:rPr>
          <w:lang w:bidi="en-US"/>
        </w:rPr>
        <w:t xml:space="preserve"> HĐ SELL</w:t>
      </w:r>
      <w:r w:rsidRPr="001909DB">
        <w:rPr>
          <w:lang w:bidi="en-US"/>
        </w:rPr>
        <w:t xml:space="preserve">: join tlprofiles where tlprofiles.tlid = oxmast.sale_managerid =&gt; Hiển thị tlid – tlname </w:t>
      </w:r>
    </w:p>
    <w:p w14:paraId="7009E3D1" w14:textId="77777777" w:rsidR="00022C56" w:rsidRPr="001909DB" w:rsidRDefault="00022C56" w:rsidP="00022C56">
      <w:pPr>
        <w:pStyle w:val="ListParagraph"/>
        <w:numPr>
          <w:ilvl w:val="0"/>
          <w:numId w:val="3"/>
        </w:numPr>
        <w:rPr>
          <w:lang w:bidi="en-US"/>
        </w:rPr>
      </w:pPr>
      <w:r w:rsidRPr="001909DB">
        <w:rPr>
          <w:lang w:bidi="en-US"/>
        </w:rPr>
        <w:t>CTV</w:t>
      </w:r>
      <w:r>
        <w:rPr>
          <w:lang w:bidi="en-US"/>
        </w:rPr>
        <w:t xml:space="preserve"> HĐ SELL</w:t>
      </w:r>
      <w:r w:rsidRPr="001909DB">
        <w:rPr>
          <w:lang w:bidi="en-US"/>
        </w:rPr>
        <w:t xml:space="preserve">: join collaborator where collaborator.coid = oxmast.collab_id =&gt; Hiển thị idcode – fullname </w:t>
      </w:r>
    </w:p>
    <w:p w14:paraId="4675CD06" w14:textId="77777777" w:rsidR="00022C56" w:rsidRDefault="00022C56" w:rsidP="00022C56">
      <w:pPr>
        <w:pStyle w:val="ListParagraph"/>
        <w:numPr>
          <w:ilvl w:val="0"/>
          <w:numId w:val="3"/>
        </w:numPr>
        <w:rPr>
          <w:lang w:bidi="en-US"/>
        </w:rPr>
      </w:pPr>
      <w:r w:rsidRPr="001909DB">
        <w:rPr>
          <w:lang w:bidi="en-US"/>
        </w:rPr>
        <w:t>POS</w:t>
      </w:r>
      <w:r>
        <w:rPr>
          <w:lang w:bidi="en-US"/>
        </w:rPr>
        <w:t xml:space="preserve"> HĐ SELL</w:t>
      </w:r>
      <w:r w:rsidRPr="001909DB">
        <w:rPr>
          <w:lang w:bidi="en-US"/>
        </w:rPr>
        <w:t>: join brgrp where brgrp.brid = oxmast.brid =&gt; Hiển thị brid – brname</w:t>
      </w:r>
    </w:p>
    <w:p w14:paraId="30474203" w14:textId="77777777" w:rsidR="00022C56" w:rsidRDefault="00022C56" w:rsidP="00022C56">
      <w:pPr>
        <w:pStyle w:val="ListParagraph"/>
        <w:ind w:left="1440"/>
        <w:rPr>
          <w:lang w:bidi="en-US"/>
        </w:rPr>
      </w:pPr>
    </w:p>
    <w:p w14:paraId="38BC36F8" w14:textId="77777777" w:rsidR="00022C56" w:rsidRDefault="00022C56" w:rsidP="00022C56">
      <w:pPr>
        <w:pStyle w:val="ListParagraph"/>
        <w:rPr>
          <w:lang w:bidi="en-US"/>
        </w:rPr>
      </w:pPr>
    </w:p>
    <w:p w14:paraId="2795A5AE" w14:textId="77777777" w:rsidR="00022C56" w:rsidRDefault="00022C56" w:rsidP="00022C56">
      <w:pPr>
        <w:pStyle w:val="Heading5"/>
      </w:pPr>
      <w:r>
        <w:t>Điều kiện lấy dữ liệu</w:t>
      </w:r>
    </w:p>
    <w:p w14:paraId="3301D908" w14:textId="28863514" w:rsidR="00022C56" w:rsidRPr="00803769" w:rsidRDefault="00022C56" w:rsidP="00022C56">
      <w:pPr>
        <w:rPr>
          <w:lang w:bidi="en-US"/>
        </w:rPr>
      </w:pPr>
      <w:r>
        <w:rPr>
          <w:lang w:bidi="en-US"/>
        </w:rPr>
        <w:t>Chỉ lấy các bản ghi trong sereqclose có sereqclose.status = ‘S’ and</w:t>
      </w:r>
      <w:r w:rsidR="00226F02">
        <w:rPr>
          <w:lang w:bidi="en-US"/>
        </w:rPr>
        <w:t xml:space="preserve"> sereqclose.bks</w:t>
      </w:r>
      <w:r>
        <w:rPr>
          <w:lang w:bidi="en-US"/>
        </w:rPr>
        <w:t xml:space="preserve">_profile_stat in (‘P’, ‘A’) </w:t>
      </w:r>
      <w:r w:rsidR="00226F02">
        <w:rPr>
          <w:lang w:bidi="en-US"/>
        </w:rPr>
        <w:t>&amp; sereqclose.bks</w:t>
      </w:r>
      <w:r w:rsidRPr="0057180D">
        <w:rPr>
          <w:lang w:bidi="en-US"/>
        </w:rPr>
        <w:t>_stat_maker IS NULL</w:t>
      </w:r>
    </w:p>
    <w:p w14:paraId="68EFD30F" w14:textId="77777777" w:rsidR="00022C56" w:rsidRPr="00803769" w:rsidRDefault="00022C56" w:rsidP="00022C56">
      <w:pPr>
        <w:pStyle w:val="Heading4"/>
        <w:keepNext w:val="0"/>
      </w:pPr>
      <w:bookmarkStart w:id="1594" w:name="_Toc78535628"/>
      <w:r>
        <w:t>Popup thực hiện</w:t>
      </w:r>
      <w:bookmarkEnd w:id="1594"/>
    </w:p>
    <w:p w14:paraId="5380C768" w14:textId="77777777" w:rsidR="00022C56" w:rsidRDefault="00022C56" w:rsidP="00022C56">
      <w:pPr>
        <w:pStyle w:val="Heading5"/>
        <w:keepNext w:val="0"/>
      </w:pPr>
      <w:r>
        <w:t>Mô tả giao diện</w:t>
      </w:r>
    </w:p>
    <w:p w14:paraId="0E6EBC46" w14:textId="7098E3DC" w:rsidR="00022C56" w:rsidRDefault="000144D1" w:rsidP="00022C56">
      <w:r>
        <w:object w:dxaOrig="12870" w:dyaOrig="9090" w14:anchorId="4CE7B85F">
          <v:shape id="_x0000_i1039" type="#_x0000_t75" style="width:483.45pt;height:340.3pt" o:ole="">
            <v:imagedata r:id="rId43" o:title=""/>
          </v:shape>
          <o:OLEObject Type="Embed" ProgID="Visio.Drawing.15" ShapeID="_x0000_i1039" DrawAspect="Content" ObjectID="_1692538958" r:id="rId44"/>
        </w:object>
      </w:r>
    </w:p>
    <w:p w14:paraId="49397497" w14:textId="77777777" w:rsidR="00022C56" w:rsidRDefault="00022C56" w:rsidP="00022C56"/>
    <w:p w14:paraId="3C3A904F" w14:textId="380FF8D9" w:rsidR="00022C56" w:rsidRPr="0057180D" w:rsidRDefault="00022C56" w:rsidP="00022C56">
      <w:pPr>
        <w:pStyle w:val="ListParagraph"/>
        <w:numPr>
          <w:ilvl w:val="0"/>
          <w:numId w:val="3"/>
        </w:numPr>
        <w:rPr>
          <w:lang w:bidi="en-US"/>
        </w:rPr>
      </w:pPr>
      <w:r w:rsidRPr="0057180D">
        <w:rPr>
          <w:lang w:bidi="en-US"/>
        </w:rPr>
        <w:t>Trạng thái phê duyệt TTKD: Lấy và hiển thị theo grid</w:t>
      </w:r>
      <w:r w:rsidR="00226F02">
        <w:rPr>
          <w:lang w:bidi="en-US"/>
        </w:rPr>
        <w:t xml:space="preserve"> </w:t>
      </w:r>
      <w:r w:rsidR="00226F02">
        <w:rPr>
          <w:color w:val="FF0000"/>
          <w:lang w:bidi="en-US"/>
        </w:rPr>
        <w:t xml:space="preserve">(Chỉ hiển thị </w:t>
      </w:r>
      <w:r w:rsidR="00FF6E80">
        <w:rPr>
          <w:color w:val="FF0000"/>
          <w:lang w:bidi="en-US"/>
        </w:rPr>
        <w:t xml:space="preserve">label &amp; textbox này </w:t>
      </w:r>
      <w:r w:rsidR="00226F02">
        <w:rPr>
          <w:color w:val="FF0000"/>
          <w:lang w:bidi="en-US"/>
        </w:rPr>
        <w:t>nếu SYSVAR.TTKD_APPROVE_BUY = ‘Y’)</w:t>
      </w:r>
    </w:p>
    <w:p w14:paraId="2B172FE3" w14:textId="0CFEC8A5" w:rsidR="00226F02" w:rsidRDefault="00226F02" w:rsidP="00022C56">
      <w:pPr>
        <w:pStyle w:val="ListParagraph"/>
        <w:numPr>
          <w:ilvl w:val="0"/>
          <w:numId w:val="3"/>
        </w:numPr>
        <w:rPr>
          <w:lang w:bidi="en-US"/>
        </w:rPr>
      </w:pPr>
      <w:r>
        <w:rPr>
          <w:lang w:bidi="en-US"/>
        </w:rPr>
        <w:t>Trạng thái phê duyệt BKS: Lấy và hiển thị theo grid</w:t>
      </w:r>
    </w:p>
    <w:p w14:paraId="5CE309E0" w14:textId="344C5117" w:rsidR="00226F02" w:rsidRPr="00226F02" w:rsidRDefault="00226F02" w:rsidP="00022C56">
      <w:pPr>
        <w:pStyle w:val="ListParagraph"/>
        <w:numPr>
          <w:ilvl w:val="0"/>
          <w:numId w:val="3"/>
        </w:numPr>
        <w:rPr>
          <w:lang w:bidi="en-US"/>
        </w:rPr>
      </w:pPr>
      <w:r>
        <w:rPr>
          <w:lang w:bidi="en-US"/>
        </w:rPr>
        <w:t xml:space="preserve">Lý do của BKS: </w:t>
      </w:r>
      <w:r w:rsidR="000144D1" w:rsidRPr="000144D1">
        <w:rPr>
          <w:color w:val="FF0000"/>
          <w:lang w:bidi="en-US"/>
        </w:rPr>
        <w:t>sereqclose.bks_reason</w:t>
      </w:r>
    </w:p>
    <w:p w14:paraId="130325A1" w14:textId="77777777" w:rsidR="00022C56" w:rsidRDefault="00022C56" w:rsidP="00022C56">
      <w:pPr>
        <w:pStyle w:val="ListParagraph"/>
        <w:numPr>
          <w:ilvl w:val="0"/>
          <w:numId w:val="3"/>
        </w:numPr>
        <w:rPr>
          <w:lang w:bidi="en-US"/>
        </w:rPr>
      </w:pPr>
      <w:r w:rsidRPr="00951625">
        <w:rPr>
          <w:lang w:bidi="en-US"/>
        </w:rPr>
        <w:t>Nội dung chi tiết lệnh</w:t>
      </w:r>
    </w:p>
    <w:p w14:paraId="7AC73E24" w14:textId="77777777" w:rsidR="00022C56" w:rsidRPr="00CF093F" w:rsidRDefault="00022C56" w:rsidP="00022C56">
      <w:pPr>
        <w:pStyle w:val="ListParagraph"/>
        <w:numPr>
          <w:ilvl w:val="1"/>
          <w:numId w:val="3"/>
        </w:numPr>
        <w:spacing w:before="120" w:after="120" w:line="276" w:lineRule="auto"/>
        <w:jc w:val="both"/>
        <w:rPr>
          <w:lang w:bidi="en-US"/>
        </w:rPr>
      </w:pPr>
      <w:r w:rsidRPr="00535789">
        <w:rPr>
          <w:lang w:bidi="en-US"/>
        </w:rPr>
        <w:t>Số hiệu lệnh SELL: Lấy từ grid</w:t>
      </w:r>
    </w:p>
    <w:p w14:paraId="48A7F52C" w14:textId="77777777" w:rsidR="00022C56" w:rsidRPr="00CF093F" w:rsidRDefault="00022C56" w:rsidP="00022C56">
      <w:pPr>
        <w:pStyle w:val="ListParagraph"/>
        <w:numPr>
          <w:ilvl w:val="1"/>
          <w:numId w:val="3"/>
        </w:numPr>
        <w:spacing w:before="120" w:after="120" w:line="276" w:lineRule="auto"/>
        <w:jc w:val="both"/>
        <w:rPr>
          <w:lang w:bidi="en-US"/>
        </w:rPr>
      </w:pPr>
      <w:r w:rsidRPr="00535789">
        <w:rPr>
          <w:lang w:bidi="en-US"/>
        </w:rPr>
        <w:t>Số hiệu lệnh BUY: Lấy từ grid</w:t>
      </w:r>
    </w:p>
    <w:p w14:paraId="6E7569D4" w14:textId="77777777" w:rsidR="00022C56" w:rsidRPr="00CF093F" w:rsidRDefault="00022C56" w:rsidP="00022C56">
      <w:pPr>
        <w:pStyle w:val="ListParagraph"/>
        <w:numPr>
          <w:ilvl w:val="1"/>
          <w:numId w:val="3"/>
        </w:numPr>
        <w:spacing w:before="120" w:after="120" w:line="276" w:lineRule="auto"/>
        <w:jc w:val="both"/>
        <w:rPr>
          <w:lang w:bidi="en-US"/>
        </w:rPr>
      </w:pPr>
      <w:r w:rsidRPr="00535789">
        <w:rPr>
          <w:lang w:bidi="en-US"/>
        </w:rPr>
        <w:t>Số hợp đồng BUY: Lấy từ grid</w:t>
      </w:r>
    </w:p>
    <w:p w14:paraId="2969E9D8" w14:textId="77777777" w:rsidR="00022C56" w:rsidRDefault="00022C56" w:rsidP="00022C56">
      <w:pPr>
        <w:pStyle w:val="ListParagraph"/>
        <w:numPr>
          <w:ilvl w:val="1"/>
          <w:numId w:val="3"/>
        </w:numPr>
        <w:spacing w:before="120" w:after="120" w:line="276" w:lineRule="auto"/>
        <w:jc w:val="both"/>
        <w:rPr>
          <w:lang w:bidi="en-US"/>
        </w:rPr>
      </w:pPr>
      <w:r>
        <w:rPr>
          <w:lang w:bidi="en-US"/>
        </w:rPr>
        <w:t>Mã trái phiếu</w:t>
      </w:r>
      <w:r w:rsidRPr="00535789">
        <w:rPr>
          <w:lang w:bidi="en-US"/>
        </w:rPr>
        <w:t>: Lấy từ grid</w:t>
      </w:r>
    </w:p>
    <w:p w14:paraId="5F3CD8CF" w14:textId="77777777" w:rsidR="00022C56" w:rsidRPr="00CF093F" w:rsidRDefault="00022C56" w:rsidP="00022C56">
      <w:pPr>
        <w:pStyle w:val="ListParagraph"/>
        <w:numPr>
          <w:ilvl w:val="1"/>
          <w:numId w:val="3"/>
        </w:numPr>
        <w:spacing w:before="120" w:after="120" w:line="276" w:lineRule="auto"/>
        <w:jc w:val="both"/>
        <w:rPr>
          <w:lang w:bidi="en-US"/>
        </w:rPr>
      </w:pPr>
      <w:r>
        <w:rPr>
          <w:lang w:bidi="en-US"/>
        </w:rPr>
        <w:t>Trái phiếu NY: Lấy từ grid</w:t>
      </w:r>
    </w:p>
    <w:p w14:paraId="3C567922" w14:textId="77777777" w:rsidR="00022C56" w:rsidRPr="00CF093F" w:rsidRDefault="00022C56" w:rsidP="00022C56">
      <w:pPr>
        <w:pStyle w:val="ListParagraph"/>
        <w:numPr>
          <w:ilvl w:val="1"/>
          <w:numId w:val="3"/>
        </w:numPr>
        <w:spacing w:before="120" w:after="120" w:line="276" w:lineRule="auto"/>
        <w:jc w:val="both"/>
        <w:rPr>
          <w:lang w:bidi="en-US"/>
        </w:rPr>
      </w:pPr>
      <w:r w:rsidRPr="00B073F5">
        <w:rPr>
          <w:lang w:bidi="en-US"/>
        </w:rPr>
        <w:t>Mã sản phẩm</w:t>
      </w:r>
      <w:r>
        <w:rPr>
          <w:lang w:bidi="en-US"/>
        </w:rPr>
        <w:t>: Lấy từ grid</w:t>
      </w:r>
    </w:p>
    <w:p w14:paraId="5C71D176" w14:textId="77777777" w:rsidR="00022C56" w:rsidRPr="00CF093F" w:rsidRDefault="00022C56" w:rsidP="00022C56">
      <w:pPr>
        <w:pStyle w:val="ListParagraph"/>
        <w:numPr>
          <w:ilvl w:val="1"/>
          <w:numId w:val="3"/>
        </w:numPr>
        <w:spacing w:before="120" w:after="120" w:line="276" w:lineRule="auto"/>
        <w:jc w:val="both"/>
        <w:rPr>
          <w:lang w:bidi="en-US"/>
        </w:rPr>
      </w:pPr>
      <w:r>
        <w:rPr>
          <w:lang w:bidi="en-US"/>
        </w:rPr>
        <w:t>Ngày mua lần đầu: Lấy từ grid</w:t>
      </w:r>
    </w:p>
    <w:p w14:paraId="157D79FB" w14:textId="77777777" w:rsidR="00022C56" w:rsidRPr="00CF093F" w:rsidRDefault="00022C56" w:rsidP="00022C56">
      <w:pPr>
        <w:pStyle w:val="ListParagraph"/>
        <w:numPr>
          <w:ilvl w:val="1"/>
          <w:numId w:val="3"/>
        </w:numPr>
        <w:spacing w:before="120" w:after="120" w:line="276" w:lineRule="auto"/>
        <w:jc w:val="both"/>
        <w:rPr>
          <w:lang w:bidi="en-US"/>
        </w:rPr>
      </w:pPr>
      <w:r w:rsidRPr="00B073F5">
        <w:rPr>
          <w:lang w:bidi="en-US"/>
        </w:rPr>
        <w:t xml:space="preserve">Ngày </w:t>
      </w:r>
      <w:r>
        <w:rPr>
          <w:lang w:bidi="en-US"/>
        </w:rPr>
        <w:t>yêu cầu tất toán: Lấy từ grid</w:t>
      </w:r>
    </w:p>
    <w:p w14:paraId="09BD4B0F" w14:textId="77777777" w:rsidR="00022C56" w:rsidRPr="00CF093F" w:rsidRDefault="00022C56" w:rsidP="00022C56">
      <w:pPr>
        <w:pStyle w:val="ListParagraph"/>
        <w:numPr>
          <w:ilvl w:val="1"/>
          <w:numId w:val="3"/>
        </w:numPr>
        <w:spacing w:before="120" w:after="120" w:line="276" w:lineRule="auto"/>
        <w:jc w:val="both"/>
        <w:rPr>
          <w:lang w:bidi="en-US"/>
        </w:rPr>
      </w:pPr>
      <w:r>
        <w:rPr>
          <w:lang w:bidi="en-US"/>
        </w:rPr>
        <w:t>POS HĐ SELL: Lấy từ grid</w:t>
      </w:r>
    </w:p>
    <w:p w14:paraId="3DF52CC1" w14:textId="77777777" w:rsidR="00022C56" w:rsidRPr="00CF093F" w:rsidRDefault="00022C56" w:rsidP="00022C56">
      <w:pPr>
        <w:pStyle w:val="ListParagraph"/>
        <w:numPr>
          <w:ilvl w:val="1"/>
          <w:numId w:val="3"/>
        </w:numPr>
        <w:spacing w:before="120" w:after="120" w:line="276" w:lineRule="auto"/>
        <w:jc w:val="both"/>
        <w:rPr>
          <w:lang w:bidi="en-US"/>
        </w:rPr>
      </w:pPr>
      <w:r>
        <w:rPr>
          <w:lang w:bidi="en-US"/>
        </w:rPr>
        <w:t>RM HĐ SELL: Lấy từ grid</w:t>
      </w:r>
    </w:p>
    <w:p w14:paraId="01C2CBB2" w14:textId="77777777" w:rsidR="00022C56" w:rsidRPr="00CF093F" w:rsidRDefault="00022C56" w:rsidP="00022C56">
      <w:pPr>
        <w:pStyle w:val="ListParagraph"/>
        <w:numPr>
          <w:ilvl w:val="1"/>
          <w:numId w:val="3"/>
        </w:numPr>
        <w:spacing w:before="120" w:after="120" w:line="276" w:lineRule="auto"/>
        <w:jc w:val="both"/>
        <w:rPr>
          <w:lang w:bidi="en-US"/>
        </w:rPr>
      </w:pPr>
      <w:r>
        <w:rPr>
          <w:lang w:bidi="en-US"/>
        </w:rPr>
        <w:t>CBQL HĐ SELL: Lấy từ grid</w:t>
      </w:r>
    </w:p>
    <w:p w14:paraId="290D2E80" w14:textId="77777777" w:rsidR="00022C56" w:rsidRPr="00CF093F" w:rsidRDefault="00022C56" w:rsidP="00022C56">
      <w:pPr>
        <w:pStyle w:val="ListParagraph"/>
        <w:numPr>
          <w:ilvl w:val="1"/>
          <w:numId w:val="3"/>
        </w:numPr>
        <w:spacing w:before="120" w:after="120" w:line="276" w:lineRule="auto"/>
        <w:jc w:val="both"/>
        <w:rPr>
          <w:lang w:bidi="en-US"/>
        </w:rPr>
      </w:pPr>
      <w:r>
        <w:rPr>
          <w:lang w:bidi="en-US"/>
        </w:rPr>
        <w:t>CTV HĐ SELL: Lấy từ grid</w:t>
      </w:r>
    </w:p>
    <w:p w14:paraId="79BDBF3D" w14:textId="77777777" w:rsidR="00022C56" w:rsidRPr="00CF093F" w:rsidRDefault="00022C56" w:rsidP="00022C56">
      <w:pPr>
        <w:pStyle w:val="ListParagraph"/>
        <w:numPr>
          <w:ilvl w:val="1"/>
          <w:numId w:val="3"/>
        </w:numPr>
        <w:spacing w:before="120" w:after="120" w:line="276" w:lineRule="auto"/>
        <w:jc w:val="both"/>
        <w:rPr>
          <w:lang w:bidi="en-US"/>
        </w:rPr>
      </w:pPr>
      <w:r>
        <w:rPr>
          <w:lang w:bidi="en-US"/>
        </w:rPr>
        <w:t>CIF khách hàng: hiển thị cfmast.custodycd theo sereqclose.acctno</w:t>
      </w:r>
    </w:p>
    <w:p w14:paraId="7F5E76BA" w14:textId="77777777" w:rsidR="00022C56" w:rsidRPr="00CF093F" w:rsidRDefault="00022C56" w:rsidP="00022C56">
      <w:pPr>
        <w:pStyle w:val="ListParagraph"/>
        <w:numPr>
          <w:ilvl w:val="1"/>
          <w:numId w:val="3"/>
        </w:numPr>
        <w:spacing w:before="120" w:after="120" w:line="276" w:lineRule="auto"/>
        <w:jc w:val="both"/>
        <w:rPr>
          <w:lang w:bidi="en-US"/>
        </w:rPr>
      </w:pPr>
      <w:r w:rsidRPr="00B073F5">
        <w:rPr>
          <w:lang w:bidi="en-US"/>
        </w:rPr>
        <w:t>Họ tên khách hàng</w:t>
      </w:r>
      <w:r>
        <w:rPr>
          <w:lang w:bidi="en-US"/>
        </w:rPr>
        <w:t>: hiển thị cfmast.fullname theo sereqclose.acctno</w:t>
      </w:r>
    </w:p>
    <w:p w14:paraId="65FDA93E" w14:textId="77777777" w:rsidR="00022C56" w:rsidRPr="00CF093F" w:rsidRDefault="00022C56" w:rsidP="00022C56">
      <w:pPr>
        <w:pStyle w:val="ListParagraph"/>
        <w:numPr>
          <w:ilvl w:val="1"/>
          <w:numId w:val="3"/>
        </w:numPr>
        <w:spacing w:before="120" w:after="120" w:line="276" w:lineRule="auto"/>
        <w:jc w:val="both"/>
        <w:rPr>
          <w:lang w:bidi="en-US"/>
        </w:rPr>
      </w:pPr>
      <w:r w:rsidRPr="00B073F5">
        <w:rPr>
          <w:lang w:bidi="en-US"/>
        </w:rPr>
        <w:t>CMND/CCCD</w:t>
      </w:r>
      <w:r>
        <w:rPr>
          <w:lang w:bidi="en-US"/>
        </w:rPr>
        <w:t>: hiển thị cfmast.idcode theo sereqclose.acctno</w:t>
      </w:r>
    </w:p>
    <w:p w14:paraId="4F528A1C" w14:textId="77777777" w:rsidR="00022C56" w:rsidRPr="00CF093F" w:rsidRDefault="00022C56" w:rsidP="00022C56">
      <w:pPr>
        <w:pStyle w:val="ListParagraph"/>
        <w:numPr>
          <w:ilvl w:val="1"/>
          <w:numId w:val="3"/>
        </w:numPr>
        <w:spacing w:before="120" w:after="120" w:line="276" w:lineRule="auto"/>
        <w:jc w:val="both"/>
        <w:rPr>
          <w:lang w:bidi="en-US"/>
        </w:rPr>
      </w:pPr>
      <w:r w:rsidRPr="00B073F5">
        <w:rPr>
          <w:lang w:bidi="en-US"/>
        </w:rPr>
        <w:t>Ngày cấp</w:t>
      </w:r>
      <w:r>
        <w:rPr>
          <w:lang w:bidi="en-US"/>
        </w:rPr>
        <w:t>: hiển thị cfmast.iddate theo sereqclose.acctno</w:t>
      </w:r>
    </w:p>
    <w:p w14:paraId="2C89452A" w14:textId="77777777" w:rsidR="00022C56" w:rsidRPr="00CF093F" w:rsidRDefault="00022C56" w:rsidP="00022C56">
      <w:pPr>
        <w:pStyle w:val="ListParagraph"/>
        <w:numPr>
          <w:ilvl w:val="1"/>
          <w:numId w:val="3"/>
        </w:numPr>
        <w:spacing w:before="120" w:after="120" w:line="276" w:lineRule="auto"/>
        <w:jc w:val="both"/>
        <w:rPr>
          <w:lang w:bidi="en-US"/>
        </w:rPr>
      </w:pPr>
      <w:r w:rsidRPr="00B073F5">
        <w:rPr>
          <w:lang w:bidi="en-US"/>
        </w:rPr>
        <w:t>Nơi cấp</w:t>
      </w:r>
      <w:r>
        <w:rPr>
          <w:lang w:bidi="en-US"/>
        </w:rPr>
        <w:t>: hiển thị cfmast.idplace theo sereqclose.acctno</w:t>
      </w:r>
    </w:p>
    <w:p w14:paraId="292F32CD" w14:textId="77777777" w:rsidR="00022C56" w:rsidRPr="00CF093F" w:rsidRDefault="00022C56" w:rsidP="00022C56">
      <w:pPr>
        <w:pStyle w:val="ListParagraph"/>
        <w:numPr>
          <w:ilvl w:val="1"/>
          <w:numId w:val="3"/>
        </w:numPr>
        <w:spacing w:before="120" w:after="120" w:line="276" w:lineRule="auto"/>
        <w:jc w:val="both"/>
        <w:rPr>
          <w:lang w:bidi="en-US"/>
        </w:rPr>
      </w:pPr>
      <w:r w:rsidRPr="00B073F5">
        <w:rPr>
          <w:lang w:bidi="en-US"/>
        </w:rPr>
        <w:t>Địa chỉ</w:t>
      </w:r>
      <w:r>
        <w:rPr>
          <w:lang w:bidi="en-US"/>
        </w:rPr>
        <w:t>: hiển thị cfmast.regaddress theo sereqclose.acctno</w:t>
      </w:r>
    </w:p>
    <w:p w14:paraId="12BCB473" w14:textId="77777777" w:rsidR="00022C56" w:rsidRPr="00CF093F" w:rsidRDefault="00022C56" w:rsidP="00022C56">
      <w:pPr>
        <w:pStyle w:val="ListParagraph"/>
        <w:numPr>
          <w:ilvl w:val="1"/>
          <w:numId w:val="3"/>
        </w:numPr>
        <w:spacing w:before="120" w:after="120" w:line="276" w:lineRule="auto"/>
        <w:jc w:val="both"/>
        <w:rPr>
          <w:lang w:bidi="en-US"/>
        </w:rPr>
      </w:pPr>
      <w:r w:rsidRPr="00B073F5">
        <w:rPr>
          <w:lang w:bidi="en-US"/>
        </w:rPr>
        <w:t>Số điện thoại</w:t>
      </w:r>
      <w:r>
        <w:rPr>
          <w:lang w:bidi="en-US"/>
        </w:rPr>
        <w:t>: hiển thị cfmast.mobile theo sereqclose.acctno</w:t>
      </w:r>
    </w:p>
    <w:p w14:paraId="6C634850" w14:textId="77777777" w:rsidR="00022C56" w:rsidRPr="008825CE" w:rsidRDefault="00022C56" w:rsidP="00022C56">
      <w:pPr>
        <w:pStyle w:val="ListParagraph"/>
        <w:numPr>
          <w:ilvl w:val="1"/>
          <w:numId w:val="3"/>
        </w:numPr>
        <w:spacing w:before="120" w:after="120" w:line="276" w:lineRule="auto"/>
        <w:jc w:val="both"/>
        <w:rPr>
          <w:lang w:bidi="en-US"/>
        </w:rPr>
      </w:pPr>
      <w:r w:rsidRPr="008825CE">
        <w:rPr>
          <w:lang w:bidi="en-US"/>
        </w:rPr>
        <w:lastRenderedPageBreak/>
        <w:t>Số</w:t>
      </w:r>
      <w:r>
        <w:rPr>
          <w:lang w:bidi="en-US"/>
        </w:rPr>
        <w:t xml:space="preserve"> lượng TP tồn của HĐ SELL trước tất toán: = oxmast.execqtty – (tính tổng quantity của các bản ghi trong sereqclose  có status &lt;&gt; ‘R’ &amp; ngày giờ giao dịch trong sereqclose lấy được trước ngày giờ giao dịch của yêu cầu tất toán hiện tại) - (tính tổng execqtty của các bản ghi trong oxmast có trường buyconfirmno = sereqclose.orgconfirmno của yêu cầu hiện tại &amp; oxmast.status &lt;&gt; ‘R’ &amp; ngày giờ giao dịch trong oxmast lấy được trước ngày giờ giao dịch của yêu cầu tất toán hiện tại) </w:t>
      </w:r>
    </w:p>
    <w:p w14:paraId="37DA092B" w14:textId="77777777" w:rsidR="00022C56" w:rsidRPr="00CF093F" w:rsidRDefault="00022C56" w:rsidP="00022C56">
      <w:pPr>
        <w:pStyle w:val="ListParagraph"/>
        <w:numPr>
          <w:ilvl w:val="1"/>
          <w:numId w:val="3"/>
        </w:numPr>
        <w:spacing w:before="120" w:after="120" w:line="276" w:lineRule="auto"/>
        <w:jc w:val="both"/>
        <w:rPr>
          <w:lang w:bidi="en-US"/>
        </w:rPr>
      </w:pPr>
      <w:r w:rsidRPr="00B073F5">
        <w:rPr>
          <w:lang w:bidi="en-US"/>
        </w:rPr>
        <w:t xml:space="preserve">Số lượng </w:t>
      </w:r>
      <w:r>
        <w:rPr>
          <w:lang w:bidi="en-US"/>
        </w:rPr>
        <w:t>tất toán: Lấy từ grid</w:t>
      </w:r>
    </w:p>
    <w:p w14:paraId="429E83DF" w14:textId="77777777" w:rsidR="00022C56" w:rsidRPr="00CF093F" w:rsidRDefault="00022C56" w:rsidP="00022C56">
      <w:pPr>
        <w:pStyle w:val="ListParagraph"/>
        <w:numPr>
          <w:ilvl w:val="1"/>
          <w:numId w:val="3"/>
        </w:numPr>
        <w:spacing w:before="120" w:after="120" w:line="276" w:lineRule="auto"/>
        <w:jc w:val="both"/>
        <w:rPr>
          <w:lang w:bidi="en-US"/>
        </w:rPr>
      </w:pPr>
      <w:r w:rsidRPr="00B073F5">
        <w:rPr>
          <w:lang w:bidi="en-US"/>
        </w:rPr>
        <w:t xml:space="preserve">Giá </w:t>
      </w:r>
      <w:r>
        <w:rPr>
          <w:lang w:bidi="en-US"/>
        </w:rPr>
        <w:t>tất toán: Lấy từ grid</w:t>
      </w:r>
    </w:p>
    <w:p w14:paraId="5635E644" w14:textId="77777777" w:rsidR="00022C56" w:rsidRDefault="00022C56" w:rsidP="00022C56">
      <w:pPr>
        <w:pStyle w:val="ListParagraph"/>
        <w:numPr>
          <w:ilvl w:val="1"/>
          <w:numId w:val="3"/>
        </w:numPr>
        <w:spacing w:before="120" w:after="120" w:line="276" w:lineRule="auto"/>
        <w:jc w:val="both"/>
        <w:rPr>
          <w:lang w:bidi="en-US"/>
        </w:rPr>
      </w:pPr>
      <w:r>
        <w:rPr>
          <w:lang w:bidi="en-US"/>
        </w:rPr>
        <w:t>Tổng phí: Lấy từ grid</w:t>
      </w:r>
    </w:p>
    <w:p w14:paraId="6CCF99E3" w14:textId="77777777" w:rsidR="00022C56" w:rsidRDefault="00022C56" w:rsidP="00022C56">
      <w:pPr>
        <w:pStyle w:val="ListParagraph"/>
        <w:numPr>
          <w:ilvl w:val="1"/>
          <w:numId w:val="3"/>
        </w:numPr>
        <w:spacing w:before="120" w:after="120" w:line="276" w:lineRule="auto"/>
        <w:jc w:val="both"/>
        <w:rPr>
          <w:lang w:bidi="en-US"/>
        </w:rPr>
      </w:pPr>
      <w:r>
        <w:rPr>
          <w:lang w:bidi="en-US"/>
        </w:rPr>
        <w:t>Tổng thuế: Lấy từ grid</w:t>
      </w:r>
    </w:p>
    <w:p w14:paraId="734F9BD6" w14:textId="77777777" w:rsidR="00022C56" w:rsidRPr="001909DB" w:rsidRDefault="00022C56" w:rsidP="00022C56">
      <w:pPr>
        <w:pStyle w:val="ListParagraph"/>
        <w:numPr>
          <w:ilvl w:val="1"/>
          <w:numId w:val="3"/>
        </w:numPr>
        <w:spacing w:before="120" w:after="120" w:line="276" w:lineRule="auto"/>
        <w:jc w:val="both"/>
        <w:rPr>
          <w:lang w:bidi="en-US"/>
        </w:rPr>
      </w:pPr>
      <w:r>
        <w:rPr>
          <w:lang w:bidi="en-US"/>
        </w:rPr>
        <w:t>Tổng tiền cần thanh toán: Lấy từ grid</w:t>
      </w:r>
    </w:p>
    <w:p w14:paraId="501A630B" w14:textId="77777777" w:rsidR="00022C56" w:rsidRPr="001909DB" w:rsidRDefault="00022C56" w:rsidP="00022C56">
      <w:pPr>
        <w:rPr>
          <w:lang w:bidi="en-US"/>
        </w:rPr>
      </w:pPr>
      <w:r>
        <w:rPr>
          <w:lang w:bidi="en-US"/>
        </w:rPr>
        <w:t>Vùng hiển thị file upload: Hiển thị bản ghi trạng thái C</w:t>
      </w:r>
    </w:p>
    <w:p w14:paraId="1F56720B" w14:textId="77777777" w:rsidR="00022C56" w:rsidRPr="001909DB" w:rsidRDefault="00022C56" w:rsidP="00022C56">
      <w:pPr>
        <w:rPr>
          <w:lang w:bidi="en-US"/>
        </w:rPr>
      </w:pPr>
    </w:p>
    <w:p w14:paraId="5261C9B1" w14:textId="77777777" w:rsidR="00022C56" w:rsidRDefault="00022C56" w:rsidP="00022C56">
      <w:pPr>
        <w:pStyle w:val="Heading5"/>
      </w:pPr>
      <w:r w:rsidRPr="001909DB">
        <w:t>Quy tắc xử lý</w:t>
      </w:r>
    </w:p>
    <w:p w14:paraId="0C835FE6" w14:textId="77777777" w:rsidR="00022C56" w:rsidRPr="0057180D" w:rsidRDefault="00022C56" w:rsidP="00022C56">
      <w:pPr>
        <w:rPr>
          <w:lang w:bidi="en-US"/>
        </w:rPr>
      </w:pPr>
      <w:r w:rsidRPr="0057180D">
        <w:rPr>
          <w:lang w:bidi="en-US"/>
        </w:rPr>
        <w:t>Sử dụng tham số sau trong SYSVAR:</w:t>
      </w:r>
    </w:p>
    <w:p w14:paraId="2702B0CE" w14:textId="2D9C9767" w:rsidR="00022C56" w:rsidRPr="0057180D" w:rsidRDefault="00226F02" w:rsidP="00022C56">
      <w:pPr>
        <w:pStyle w:val="ListParagraph"/>
        <w:numPr>
          <w:ilvl w:val="0"/>
          <w:numId w:val="3"/>
        </w:numPr>
        <w:rPr>
          <w:lang w:bidi="en-US"/>
        </w:rPr>
      </w:pPr>
      <w:r>
        <w:rPr>
          <w:lang w:bidi="en-US"/>
        </w:rPr>
        <w:t xml:space="preserve">Số cấp phê duyệt của </w:t>
      </w:r>
      <w:r w:rsidR="000144D1">
        <w:rPr>
          <w:lang w:bidi="en-US"/>
        </w:rPr>
        <w:t>BKS</w:t>
      </w:r>
      <w:r>
        <w:rPr>
          <w:lang w:bidi="en-US"/>
        </w:rPr>
        <w:t>: BKS</w:t>
      </w:r>
      <w:r w:rsidR="00022C56" w:rsidRPr="0057180D">
        <w:rPr>
          <w:lang w:bidi="en-US"/>
        </w:rPr>
        <w:t>_APPROVE_LEV = 1 hoặc 2</w:t>
      </w:r>
    </w:p>
    <w:p w14:paraId="2D4595CB" w14:textId="77777777" w:rsidR="00022C56" w:rsidRPr="00951625" w:rsidRDefault="00022C56" w:rsidP="00022C56">
      <w:pPr>
        <w:rPr>
          <w:lang w:bidi="en-US"/>
        </w:rPr>
      </w:pPr>
    </w:p>
    <w:p w14:paraId="6190671C" w14:textId="77777777" w:rsidR="00022C56" w:rsidRDefault="00022C56" w:rsidP="00022C56">
      <w:pPr>
        <w:rPr>
          <w:lang w:bidi="en-US"/>
        </w:rPr>
      </w:pPr>
      <w:r w:rsidRPr="00951625">
        <w:rPr>
          <w:lang w:bidi="en-US"/>
        </w:rPr>
        <w:t>Cách xử lý các button</w:t>
      </w:r>
    </w:p>
    <w:p w14:paraId="7BD07941" w14:textId="7675BE21" w:rsidR="00022C56" w:rsidRPr="00267067" w:rsidRDefault="00022C56" w:rsidP="00022C56">
      <w:pPr>
        <w:pStyle w:val="ListParagraph"/>
        <w:numPr>
          <w:ilvl w:val="0"/>
          <w:numId w:val="19"/>
        </w:numPr>
        <w:ind w:left="360"/>
        <w:rPr>
          <w:b/>
          <w:lang w:bidi="en-US"/>
        </w:rPr>
      </w:pPr>
      <w:r w:rsidRPr="00267067">
        <w:rPr>
          <w:b/>
          <w:lang w:bidi="en-US"/>
        </w:rPr>
        <w:t xml:space="preserve">Nếu số cấp phê duyệt của </w:t>
      </w:r>
      <w:r w:rsidR="00226F02">
        <w:rPr>
          <w:b/>
          <w:lang w:bidi="en-US"/>
        </w:rPr>
        <w:t>BKS</w:t>
      </w:r>
      <w:r w:rsidRPr="00267067">
        <w:rPr>
          <w:b/>
          <w:lang w:bidi="en-US"/>
        </w:rPr>
        <w:t xml:space="preserve"> = 2 =&gt; Xử lý như mô tả dưới</w:t>
      </w:r>
    </w:p>
    <w:p w14:paraId="07C8BBE3" w14:textId="1BB31F99" w:rsidR="00022C56" w:rsidRPr="00951625" w:rsidRDefault="00022C56" w:rsidP="00022C56">
      <w:pPr>
        <w:pStyle w:val="ListParagraph"/>
        <w:numPr>
          <w:ilvl w:val="0"/>
          <w:numId w:val="3"/>
        </w:numPr>
        <w:rPr>
          <w:lang w:bidi="en-US"/>
        </w:rPr>
      </w:pPr>
      <w:r w:rsidRPr="00951625">
        <w:rPr>
          <w:lang w:bidi="en-US"/>
        </w:rPr>
        <w:t>Ấn phê duyệt =&gt; Hiển thị dialog “Bạn muốn phê duyệt hồ sơ?” =&gt;</w:t>
      </w:r>
      <w:r>
        <w:rPr>
          <w:lang w:bidi="en-US"/>
        </w:rPr>
        <w:t xml:space="preserve"> Click “Có” =&gt; Sinh giao dịch </w:t>
      </w:r>
      <w:r w:rsidR="00226F02">
        <w:rPr>
          <w:lang w:bidi="en-US"/>
        </w:rPr>
        <w:t>8307</w:t>
      </w:r>
      <w:r w:rsidRPr="0057180D">
        <w:rPr>
          <w:lang w:bidi="en-US"/>
        </w:rPr>
        <w:t xml:space="preserve"> – “</w:t>
      </w:r>
      <w:r w:rsidR="00226F02">
        <w:rPr>
          <w:lang w:bidi="en-US"/>
        </w:rPr>
        <w:t>BKS</w:t>
      </w:r>
      <w:r w:rsidRPr="0057180D">
        <w:rPr>
          <w:lang w:bidi="en-US"/>
        </w:rPr>
        <w:t xml:space="preserve"> duyệt HS mua lại (Make)” </w:t>
      </w:r>
      <w:r w:rsidRPr="00951625">
        <w:rPr>
          <w:lang w:bidi="en-US"/>
        </w:rPr>
        <w:t>với loại giao dịch C – duyệt =&gt; Chỉ có 1 cấp make. Không sinh ngoài Home</w:t>
      </w:r>
    </w:p>
    <w:p w14:paraId="3ADC9DF3" w14:textId="02E29FEE" w:rsidR="00022C56" w:rsidRPr="0057180D" w:rsidRDefault="00226F02" w:rsidP="00022C56">
      <w:pPr>
        <w:pStyle w:val="ListParagraph"/>
        <w:numPr>
          <w:ilvl w:val="1"/>
          <w:numId w:val="3"/>
        </w:numPr>
        <w:ind w:left="1800"/>
        <w:rPr>
          <w:lang w:bidi="en-US"/>
        </w:rPr>
      </w:pPr>
      <w:r>
        <w:rPr>
          <w:lang w:bidi="en-US"/>
        </w:rPr>
        <w:t>Cập nhật sereqclose.bks</w:t>
      </w:r>
      <w:r w:rsidR="00022C56" w:rsidRPr="0057180D">
        <w:rPr>
          <w:lang w:bidi="en-US"/>
        </w:rPr>
        <w:t>_stat_maker = ‘C’</w:t>
      </w:r>
    </w:p>
    <w:p w14:paraId="3CA44CBE" w14:textId="41DA970C" w:rsidR="00022C56" w:rsidRPr="0057180D" w:rsidRDefault="00226F02" w:rsidP="00022C56">
      <w:pPr>
        <w:pStyle w:val="ListParagraph"/>
        <w:numPr>
          <w:ilvl w:val="1"/>
          <w:numId w:val="3"/>
        </w:numPr>
        <w:ind w:left="1800"/>
        <w:rPr>
          <w:lang w:bidi="en-US"/>
        </w:rPr>
      </w:pPr>
      <w:r>
        <w:rPr>
          <w:lang w:bidi="en-US"/>
        </w:rPr>
        <w:t>Cập nhật sereqclose.bks</w:t>
      </w:r>
      <w:r w:rsidR="00022C56" w:rsidRPr="0057180D">
        <w:rPr>
          <w:lang w:bidi="en-US"/>
        </w:rPr>
        <w:t>_tlid = tlid của user đang thực hiện giao dịch</w:t>
      </w:r>
    </w:p>
    <w:p w14:paraId="0620EA39" w14:textId="4BBE8ED0" w:rsidR="00022C56" w:rsidRPr="0057180D" w:rsidRDefault="00226F02" w:rsidP="00022C56">
      <w:pPr>
        <w:pStyle w:val="ListParagraph"/>
        <w:numPr>
          <w:ilvl w:val="1"/>
          <w:numId w:val="3"/>
        </w:numPr>
        <w:ind w:left="1800"/>
        <w:rPr>
          <w:lang w:bidi="en-US"/>
        </w:rPr>
      </w:pPr>
      <w:r>
        <w:rPr>
          <w:lang w:bidi="en-US"/>
        </w:rPr>
        <w:t>Cập nhật sereqclose.bks</w:t>
      </w:r>
      <w:r w:rsidR="00022C56" w:rsidRPr="0057180D">
        <w:rPr>
          <w:lang w:bidi="en-US"/>
        </w:rPr>
        <w:t>_reason_maker = NULL</w:t>
      </w:r>
    </w:p>
    <w:p w14:paraId="37C62DFA" w14:textId="77777777" w:rsidR="00022C56" w:rsidRPr="00535789" w:rsidRDefault="00022C56" w:rsidP="00022C56">
      <w:pPr>
        <w:pStyle w:val="ListParagraph"/>
        <w:ind w:left="2880"/>
        <w:rPr>
          <w:lang w:bidi="en-US"/>
        </w:rPr>
      </w:pPr>
    </w:p>
    <w:p w14:paraId="48DE9C2C" w14:textId="77777777" w:rsidR="00022C56" w:rsidRPr="0057180D" w:rsidRDefault="00022C56" w:rsidP="00022C56">
      <w:pPr>
        <w:pStyle w:val="ListParagraph"/>
        <w:numPr>
          <w:ilvl w:val="0"/>
          <w:numId w:val="3"/>
        </w:numPr>
        <w:ind w:left="1080"/>
        <w:rPr>
          <w:lang w:bidi="en-US"/>
        </w:rPr>
      </w:pPr>
      <w:r w:rsidRPr="0057180D">
        <w:rPr>
          <w:lang w:bidi="en-US"/>
        </w:rPr>
        <w:t>Ấn chưa duyệt =&gt; Hiển thị popup bao gồm các trường thông tin</w:t>
      </w:r>
    </w:p>
    <w:p w14:paraId="1F1A2159" w14:textId="5CF88588" w:rsidR="00022C56" w:rsidRPr="0057180D" w:rsidRDefault="00022C56" w:rsidP="00022C56">
      <w:pPr>
        <w:pStyle w:val="ListParagraph"/>
        <w:numPr>
          <w:ilvl w:val="1"/>
          <w:numId w:val="3"/>
        </w:numPr>
        <w:ind w:left="1800"/>
        <w:rPr>
          <w:lang w:bidi="en-US"/>
        </w:rPr>
      </w:pPr>
      <w:r w:rsidRPr="0057180D">
        <w:rPr>
          <w:lang w:bidi="en-US"/>
        </w:rPr>
        <w:t>Lý do chưa duyệt: Hiển thị các giá trị từ allcode where cdtype = ‘OX’ and cdname = ‘</w:t>
      </w:r>
      <w:r w:rsidR="00226F02" w:rsidRPr="002D1531">
        <w:rPr>
          <w:lang w:bidi="en-US"/>
        </w:rPr>
        <w:t>DEBTREASON</w:t>
      </w:r>
      <w:r w:rsidRPr="0057180D">
        <w:rPr>
          <w:lang w:bidi="en-US"/>
        </w:rPr>
        <w:t>’</w:t>
      </w:r>
    </w:p>
    <w:p w14:paraId="487E133F" w14:textId="77777777" w:rsidR="00022C56" w:rsidRPr="0057180D" w:rsidRDefault="00022C56" w:rsidP="00022C56">
      <w:pPr>
        <w:pStyle w:val="ListParagraph"/>
        <w:numPr>
          <w:ilvl w:val="1"/>
          <w:numId w:val="3"/>
        </w:numPr>
        <w:ind w:left="1800"/>
        <w:rPr>
          <w:lang w:bidi="en-US"/>
        </w:rPr>
      </w:pPr>
      <w:r w:rsidRPr="0057180D">
        <w:rPr>
          <w:lang w:bidi="en-US"/>
        </w:rPr>
        <w:t>Button “Thực hiện” =&gt; Xử lý:</w:t>
      </w:r>
    </w:p>
    <w:p w14:paraId="27B52F68" w14:textId="6B8681EF" w:rsidR="00022C56" w:rsidRPr="0057180D" w:rsidRDefault="009219D2" w:rsidP="00022C56">
      <w:pPr>
        <w:pStyle w:val="ListParagraph"/>
        <w:numPr>
          <w:ilvl w:val="2"/>
          <w:numId w:val="3"/>
        </w:numPr>
        <w:ind w:left="2520"/>
        <w:rPr>
          <w:lang w:bidi="en-US"/>
        </w:rPr>
      </w:pPr>
      <w:r>
        <w:rPr>
          <w:lang w:bidi="en-US"/>
        </w:rPr>
        <w:t>Sinh giao dịch 8307</w:t>
      </w:r>
      <w:r w:rsidR="00022C56" w:rsidRPr="0057180D">
        <w:rPr>
          <w:lang w:bidi="en-US"/>
        </w:rPr>
        <w:t xml:space="preserve"> – “</w:t>
      </w:r>
      <w:r>
        <w:rPr>
          <w:lang w:bidi="en-US"/>
        </w:rPr>
        <w:t>BKS</w:t>
      </w:r>
      <w:r w:rsidR="00022C56" w:rsidRPr="0057180D">
        <w:rPr>
          <w:lang w:bidi="en-US"/>
        </w:rPr>
        <w:t xml:space="preserve"> duyệt HS mua lại (Make)” với Loại GD </w:t>
      </w:r>
      <w:r w:rsidR="00F24A59">
        <w:rPr>
          <w:lang w:bidi="en-US"/>
        </w:rPr>
        <w:t xml:space="preserve">U – Nợ hồ sơ </w:t>
      </w:r>
      <w:r w:rsidR="00022C56" w:rsidRPr="0057180D">
        <w:rPr>
          <w:lang w:bidi="en-US"/>
        </w:rPr>
        <w:t>=&gt; Chỉ có 1 cấp make. Không sinh ngoài Home</w:t>
      </w:r>
    </w:p>
    <w:p w14:paraId="6CE86240" w14:textId="3FDE95F1" w:rsidR="00022C56" w:rsidRPr="0057180D" w:rsidRDefault="00F24A59" w:rsidP="00022C56">
      <w:pPr>
        <w:pStyle w:val="ListParagraph"/>
        <w:numPr>
          <w:ilvl w:val="3"/>
          <w:numId w:val="3"/>
        </w:numPr>
        <w:ind w:left="3240"/>
        <w:rPr>
          <w:lang w:bidi="en-US"/>
        </w:rPr>
      </w:pPr>
      <w:r>
        <w:rPr>
          <w:lang w:bidi="en-US"/>
        </w:rPr>
        <w:t>Cập nhật sereqclose.bks</w:t>
      </w:r>
      <w:r w:rsidR="00022C56" w:rsidRPr="0057180D">
        <w:rPr>
          <w:lang w:bidi="en-US"/>
        </w:rPr>
        <w:t>_stat_maker = ‘</w:t>
      </w:r>
      <w:r>
        <w:rPr>
          <w:lang w:bidi="en-US"/>
        </w:rPr>
        <w:t>U</w:t>
      </w:r>
      <w:r w:rsidR="00022C56" w:rsidRPr="0057180D">
        <w:rPr>
          <w:lang w:bidi="en-US"/>
        </w:rPr>
        <w:t>’</w:t>
      </w:r>
    </w:p>
    <w:p w14:paraId="2A0E174E" w14:textId="7F8DED27" w:rsidR="00022C56" w:rsidRPr="0057180D" w:rsidRDefault="00F24A59" w:rsidP="00022C56">
      <w:pPr>
        <w:pStyle w:val="ListParagraph"/>
        <w:numPr>
          <w:ilvl w:val="3"/>
          <w:numId w:val="3"/>
        </w:numPr>
        <w:ind w:left="3240"/>
        <w:rPr>
          <w:lang w:bidi="en-US"/>
        </w:rPr>
      </w:pPr>
      <w:r>
        <w:rPr>
          <w:lang w:bidi="en-US"/>
        </w:rPr>
        <w:t>Cập nhật sereqclose.bks</w:t>
      </w:r>
      <w:r w:rsidR="00022C56" w:rsidRPr="0057180D">
        <w:rPr>
          <w:lang w:bidi="en-US"/>
        </w:rPr>
        <w:t>_tlid = tlid của user đang thực hiện giao dịch</w:t>
      </w:r>
    </w:p>
    <w:p w14:paraId="79A0CE18" w14:textId="5733CC18" w:rsidR="00022C56" w:rsidRDefault="00F24A59" w:rsidP="00F24A59">
      <w:pPr>
        <w:pStyle w:val="ListParagraph"/>
        <w:numPr>
          <w:ilvl w:val="3"/>
          <w:numId w:val="3"/>
        </w:numPr>
        <w:ind w:left="3240"/>
        <w:rPr>
          <w:lang w:bidi="en-US"/>
        </w:rPr>
      </w:pPr>
      <w:r>
        <w:rPr>
          <w:lang w:bidi="en-US"/>
        </w:rPr>
        <w:t>Cập nhật sereqclose.bks</w:t>
      </w:r>
      <w:r w:rsidR="00022C56" w:rsidRPr="0057180D">
        <w:rPr>
          <w:lang w:bidi="en-US"/>
        </w:rPr>
        <w:t>_reason_maker = allcode.cdval tương ứng của lý do chưa duyệt đã chọn</w:t>
      </w:r>
    </w:p>
    <w:p w14:paraId="290F68DB" w14:textId="77777777" w:rsidR="00022C56" w:rsidRDefault="00022C56" w:rsidP="00022C56">
      <w:pPr>
        <w:rPr>
          <w:lang w:bidi="en-US"/>
        </w:rPr>
      </w:pPr>
    </w:p>
    <w:p w14:paraId="4F365008" w14:textId="23C1C151" w:rsidR="00022C56" w:rsidRPr="00267067" w:rsidRDefault="00022C56" w:rsidP="00022C56">
      <w:pPr>
        <w:rPr>
          <w:u w:val="single"/>
          <w:lang w:bidi="en-US"/>
        </w:rPr>
      </w:pPr>
      <w:r w:rsidRPr="00267067">
        <w:rPr>
          <w:u w:val="single"/>
          <w:lang w:bidi="en-US"/>
        </w:rPr>
        <w:t>Appcheck của 83</w:t>
      </w:r>
      <w:r w:rsidR="00F24A59">
        <w:rPr>
          <w:u w:val="single"/>
          <w:lang w:bidi="en-US"/>
        </w:rPr>
        <w:t>07</w:t>
      </w:r>
      <w:r w:rsidRPr="00267067">
        <w:rPr>
          <w:u w:val="single"/>
          <w:lang w:bidi="en-US"/>
        </w:rPr>
        <w:t>:</w:t>
      </w:r>
    </w:p>
    <w:p w14:paraId="71A91EC4" w14:textId="7A0724A8" w:rsidR="00022C56" w:rsidRPr="0057180D" w:rsidRDefault="00022C56" w:rsidP="00022C56">
      <w:pPr>
        <w:pStyle w:val="ListParagraph"/>
        <w:numPr>
          <w:ilvl w:val="0"/>
          <w:numId w:val="3"/>
        </w:numPr>
        <w:rPr>
          <w:lang w:bidi="en-US"/>
        </w:rPr>
      </w:pPr>
      <w:r w:rsidRPr="0057180D">
        <w:rPr>
          <w:lang w:bidi="en-US"/>
        </w:rPr>
        <w:t>Chỉ được thực hiện với các deal có sereqclose</w:t>
      </w:r>
      <w:r w:rsidR="006455CC">
        <w:rPr>
          <w:lang w:bidi="en-US"/>
        </w:rPr>
        <w:t>.status = ‘S</w:t>
      </w:r>
      <w:r w:rsidRPr="0057180D">
        <w:rPr>
          <w:lang w:bidi="en-US"/>
        </w:rPr>
        <w:t>’ &amp; sereqclose</w:t>
      </w:r>
      <w:r w:rsidR="00F24A59">
        <w:rPr>
          <w:lang w:bidi="en-US"/>
        </w:rPr>
        <w:t>.bks</w:t>
      </w:r>
      <w:r w:rsidRPr="0057180D">
        <w:rPr>
          <w:lang w:bidi="en-US"/>
        </w:rPr>
        <w:t xml:space="preserve">_prof_stat in (‘P’,  ‘A’) &amp; </w:t>
      </w:r>
      <w:r w:rsidR="006455CC">
        <w:rPr>
          <w:lang w:bidi="en-US"/>
        </w:rPr>
        <w:t>sereqclose.bks</w:t>
      </w:r>
      <w:r w:rsidRPr="0057180D">
        <w:rPr>
          <w:lang w:bidi="en-US"/>
        </w:rPr>
        <w:t>_stat_maker IS NULL</w:t>
      </w:r>
    </w:p>
    <w:p w14:paraId="000E3992" w14:textId="77777777" w:rsidR="00022C56" w:rsidRDefault="00022C56" w:rsidP="00022C56">
      <w:pPr>
        <w:rPr>
          <w:lang w:bidi="en-US"/>
        </w:rPr>
      </w:pPr>
    </w:p>
    <w:p w14:paraId="3CC34CF6" w14:textId="77777777" w:rsidR="00022C56" w:rsidRDefault="00022C56" w:rsidP="00022C56">
      <w:pPr>
        <w:rPr>
          <w:lang w:bidi="en-US"/>
        </w:rPr>
      </w:pPr>
    </w:p>
    <w:p w14:paraId="2B6C58AE" w14:textId="0FE55F12" w:rsidR="00022C56" w:rsidRPr="00267067" w:rsidRDefault="00022C56" w:rsidP="00022C56">
      <w:pPr>
        <w:pStyle w:val="ListParagraph"/>
        <w:numPr>
          <w:ilvl w:val="0"/>
          <w:numId w:val="21"/>
        </w:numPr>
        <w:ind w:left="360"/>
        <w:rPr>
          <w:b/>
          <w:lang w:bidi="en-US"/>
        </w:rPr>
      </w:pPr>
      <w:r w:rsidRPr="00267067">
        <w:rPr>
          <w:b/>
          <w:lang w:bidi="en-US"/>
        </w:rPr>
        <w:t xml:space="preserve">Nếu số cấp phê duyệt của </w:t>
      </w:r>
      <w:r w:rsidR="006455CC">
        <w:rPr>
          <w:b/>
          <w:lang w:bidi="en-US"/>
        </w:rPr>
        <w:t>BKS</w:t>
      </w:r>
      <w:r w:rsidRPr="00267067">
        <w:rPr>
          <w:b/>
          <w:lang w:bidi="en-US"/>
        </w:rPr>
        <w:t xml:space="preserve"> = 1 =&gt; Xử lý như mô tả dưới</w:t>
      </w:r>
    </w:p>
    <w:p w14:paraId="7692CE1E" w14:textId="77777777" w:rsidR="00022C56" w:rsidRPr="0057180D" w:rsidRDefault="00022C56" w:rsidP="00022C56">
      <w:pPr>
        <w:rPr>
          <w:lang w:bidi="en-US"/>
        </w:rPr>
      </w:pPr>
    </w:p>
    <w:p w14:paraId="78FA5CF7" w14:textId="6D5FFB11" w:rsidR="00022C56" w:rsidRPr="0057180D" w:rsidRDefault="00022C56" w:rsidP="00022C56">
      <w:pPr>
        <w:pStyle w:val="ListParagraph"/>
        <w:numPr>
          <w:ilvl w:val="0"/>
          <w:numId w:val="3"/>
        </w:numPr>
        <w:rPr>
          <w:lang w:bidi="en-US"/>
        </w:rPr>
      </w:pPr>
      <w:r w:rsidRPr="0057180D">
        <w:rPr>
          <w:lang w:bidi="en-US"/>
        </w:rPr>
        <w:t>Ấn phê duyệt =&gt; Hiển thị dialog “Bạn muốn phê duyệt hồ sơ?” =&gt; C</w:t>
      </w:r>
      <w:r w:rsidR="006455CC">
        <w:rPr>
          <w:lang w:bidi="en-US"/>
        </w:rPr>
        <w:t>lick “Có” =&gt; Sinh giao dịch 8304</w:t>
      </w:r>
      <w:r w:rsidRPr="0057180D">
        <w:rPr>
          <w:lang w:bidi="en-US"/>
        </w:rPr>
        <w:t xml:space="preserve"> – “</w:t>
      </w:r>
      <w:r w:rsidR="006455CC">
        <w:rPr>
          <w:lang w:bidi="en-US"/>
        </w:rPr>
        <w:t>BKS</w:t>
      </w:r>
      <w:r w:rsidRPr="0057180D">
        <w:rPr>
          <w:lang w:bidi="en-US"/>
        </w:rPr>
        <w:t xml:space="preserve"> duyệt HS mua lại” với loại GD C – Phê duyệt</w:t>
      </w:r>
    </w:p>
    <w:p w14:paraId="37CD6A8A" w14:textId="77777777" w:rsidR="00022C56" w:rsidRPr="0057180D" w:rsidRDefault="00022C56" w:rsidP="00022C56">
      <w:pPr>
        <w:pStyle w:val="ListParagraph"/>
        <w:ind w:left="1440"/>
        <w:rPr>
          <w:lang w:bidi="en-US"/>
        </w:rPr>
      </w:pPr>
    </w:p>
    <w:p w14:paraId="5E7CFEE2" w14:textId="77777777" w:rsidR="00022C56" w:rsidRPr="0057180D" w:rsidRDefault="00022C56" w:rsidP="00022C56">
      <w:pPr>
        <w:pStyle w:val="ListParagraph"/>
        <w:numPr>
          <w:ilvl w:val="0"/>
          <w:numId w:val="3"/>
        </w:numPr>
        <w:rPr>
          <w:lang w:bidi="en-US"/>
        </w:rPr>
      </w:pPr>
      <w:r w:rsidRPr="0057180D">
        <w:rPr>
          <w:lang w:bidi="en-US"/>
        </w:rPr>
        <w:t>Ấn chưa duyệt =&gt; Hiển thị popup bao gồm các trường thông tin</w:t>
      </w:r>
    </w:p>
    <w:p w14:paraId="7C4AFA44" w14:textId="57684D63" w:rsidR="00022C56" w:rsidRPr="0057180D" w:rsidRDefault="00022C56" w:rsidP="00022C56">
      <w:pPr>
        <w:pStyle w:val="ListParagraph"/>
        <w:numPr>
          <w:ilvl w:val="1"/>
          <w:numId w:val="3"/>
        </w:numPr>
        <w:rPr>
          <w:lang w:bidi="en-US"/>
        </w:rPr>
      </w:pPr>
      <w:r w:rsidRPr="0057180D">
        <w:rPr>
          <w:lang w:bidi="en-US"/>
        </w:rPr>
        <w:lastRenderedPageBreak/>
        <w:t>Lý do chưa duyệt: Hiển thị các giá trị từ allcode where cdtype = ‘OX’ and cdname = ‘</w:t>
      </w:r>
      <w:r w:rsidR="006455CC" w:rsidRPr="002D1531">
        <w:rPr>
          <w:lang w:bidi="en-US"/>
        </w:rPr>
        <w:t>DEBTREASON</w:t>
      </w:r>
      <w:r w:rsidRPr="0057180D">
        <w:rPr>
          <w:lang w:bidi="en-US"/>
        </w:rPr>
        <w:t>’</w:t>
      </w:r>
    </w:p>
    <w:p w14:paraId="636FFE8F" w14:textId="77777777" w:rsidR="00022C56" w:rsidRPr="0057180D" w:rsidRDefault="00022C56" w:rsidP="00022C56">
      <w:pPr>
        <w:pStyle w:val="ListParagraph"/>
        <w:numPr>
          <w:ilvl w:val="1"/>
          <w:numId w:val="3"/>
        </w:numPr>
        <w:rPr>
          <w:lang w:bidi="en-US"/>
        </w:rPr>
      </w:pPr>
      <w:r w:rsidRPr="0057180D">
        <w:rPr>
          <w:lang w:bidi="en-US"/>
        </w:rPr>
        <w:t>Button “Thực hiện” =&gt; Xử lý:</w:t>
      </w:r>
    </w:p>
    <w:p w14:paraId="5A859787" w14:textId="6EB947FC" w:rsidR="00022C56" w:rsidRDefault="006455CC" w:rsidP="00022C56">
      <w:pPr>
        <w:pStyle w:val="ListParagraph"/>
        <w:numPr>
          <w:ilvl w:val="2"/>
          <w:numId w:val="3"/>
        </w:numPr>
        <w:rPr>
          <w:lang w:bidi="en-US"/>
        </w:rPr>
      </w:pPr>
      <w:r>
        <w:rPr>
          <w:lang w:bidi="en-US"/>
        </w:rPr>
        <w:t>Sinh giao dịch 8304</w:t>
      </w:r>
      <w:r w:rsidR="00022C56" w:rsidRPr="0057180D">
        <w:rPr>
          <w:lang w:bidi="en-US"/>
        </w:rPr>
        <w:t xml:space="preserve"> – “</w:t>
      </w:r>
      <w:r>
        <w:rPr>
          <w:lang w:bidi="en-US"/>
        </w:rPr>
        <w:t>BKS</w:t>
      </w:r>
      <w:r w:rsidR="00022C56" w:rsidRPr="0057180D">
        <w:rPr>
          <w:lang w:bidi="en-US"/>
        </w:rPr>
        <w:t xml:space="preserve"> duyệt HS mua lại” với Loại GD </w:t>
      </w:r>
      <w:r>
        <w:rPr>
          <w:lang w:bidi="en-US"/>
        </w:rPr>
        <w:t>U – Nợ hồ sơ</w:t>
      </w:r>
      <w:r w:rsidR="00022C56" w:rsidRPr="0057180D">
        <w:rPr>
          <w:lang w:bidi="en-US"/>
        </w:rPr>
        <w:t xml:space="preserve"> =&gt; Truyền giá trị ttkd_reason vào api theo allcode.cdval của lý do đã chọn</w:t>
      </w:r>
    </w:p>
    <w:p w14:paraId="77D5A2BD" w14:textId="77777777" w:rsidR="006455CC" w:rsidRDefault="006455CC" w:rsidP="006455CC">
      <w:pPr>
        <w:rPr>
          <w:b/>
          <w:i/>
          <w:lang w:bidi="en-US"/>
        </w:rPr>
      </w:pPr>
    </w:p>
    <w:p w14:paraId="5212FF3E" w14:textId="77777777" w:rsidR="00022C56" w:rsidRDefault="00022C56" w:rsidP="006455CC">
      <w:pPr>
        <w:rPr>
          <w:b/>
          <w:i/>
          <w:lang w:bidi="en-US"/>
        </w:rPr>
      </w:pPr>
      <w:r w:rsidRPr="006455CC">
        <w:rPr>
          <w:b/>
          <w:i/>
          <w:lang w:bidi="en-US"/>
        </w:rPr>
        <w:t>Đồng bộ cache SEREQCLOSE sau khi thực hiện giao dịch</w:t>
      </w:r>
    </w:p>
    <w:p w14:paraId="3CF62F3F" w14:textId="4B7F6166" w:rsidR="00FF6E80" w:rsidRPr="006455CC" w:rsidRDefault="00FF6E80" w:rsidP="006455CC">
      <w:pPr>
        <w:rPr>
          <w:b/>
          <w:i/>
          <w:lang w:bidi="en-US"/>
        </w:rPr>
      </w:pPr>
      <w:r>
        <w:rPr>
          <w:b/>
          <w:i/>
          <w:lang w:bidi="en-US"/>
        </w:rPr>
        <w:t>Refresh grid sau khi thực hiện xong</w:t>
      </w:r>
    </w:p>
    <w:p w14:paraId="3DD6C843" w14:textId="77777777" w:rsidR="00022C56" w:rsidRPr="0057180D" w:rsidRDefault="00022C56" w:rsidP="00022C56">
      <w:pPr>
        <w:rPr>
          <w:lang w:bidi="en-US"/>
        </w:rPr>
      </w:pPr>
    </w:p>
    <w:p w14:paraId="73CD8AE7" w14:textId="77777777" w:rsidR="00022C56" w:rsidRPr="001909DB" w:rsidRDefault="00022C56" w:rsidP="00022C56">
      <w:pPr>
        <w:rPr>
          <w:lang w:bidi="en-US"/>
        </w:rPr>
      </w:pPr>
    </w:p>
    <w:p w14:paraId="2F56B495" w14:textId="2D4A293A" w:rsidR="00022C56" w:rsidRDefault="00022C56" w:rsidP="006455CC">
      <w:pPr>
        <w:pStyle w:val="Heading5"/>
        <w:keepNext w:val="0"/>
      </w:pPr>
      <w:r>
        <w:t>Quy tắc thực hiện 830</w:t>
      </w:r>
      <w:r w:rsidR="006455CC">
        <w:t>4</w:t>
      </w:r>
    </w:p>
    <w:p w14:paraId="19A793F3" w14:textId="77777777" w:rsidR="006455CC" w:rsidRPr="0057180D" w:rsidRDefault="006455CC" w:rsidP="006455CC">
      <w:pPr>
        <w:pStyle w:val="Heading5"/>
        <w:numPr>
          <w:ilvl w:val="5"/>
          <w:numId w:val="1"/>
        </w:numPr>
      </w:pPr>
      <w:r w:rsidRPr="0057180D">
        <w:t>Appcheck</w:t>
      </w:r>
    </w:p>
    <w:p w14:paraId="4CE38CD8" w14:textId="2B6AC375" w:rsidR="006455CC" w:rsidRPr="0057180D" w:rsidRDefault="006455CC" w:rsidP="006455CC">
      <w:pPr>
        <w:pStyle w:val="ListParagraph"/>
        <w:numPr>
          <w:ilvl w:val="0"/>
          <w:numId w:val="3"/>
        </w:numPr>
        <w:rPr>
          <w:lang w:bidi="en-US"/>
        </w:rPr>
      </w:pPr>
      <w:r w:rsidRPr="0057180D">
        <w:rPr>
          <w:lang w:bidi="en-US"/>
        </w:rPr>
        <w:t xml:space="preserve">Chỉ được thực hiện với các deal có </w:t>
      </w:r>
      <w:r>
        <w:rPr>
          <w:lang w:bidi="en-US"/>
        </w:rPr>
        <w:t>sereqclose.status = ‘S’ and sereqclose.bks_profile_stat in (‘P’, ‘A’)  &amp; { (sereqclose.bks</w:t>
      </w:r>
      <w:r w:rsidRPr="0057180D">
        <w:rPr>
          <w:lang w:bidi="en-US"/>
        </w:rPr>
        <w:t>_stat_maker IS NULL AND S</w:t>
      </w:r>
      <w:r>
        <w:rPr>
          <w:lang w:bidi="en-US"/>
        </w:rPr>
        <w:t>YSVAR.BKS_APPROVE_LEV = 1) OR sereqclose.bks</w:t>
      </w:r>
      <w:r w:rsidRPr="0057180D">
        <w:rPr>
          <w:lang w:bidi="en-US"/>
        </w:rPr>
        <w:t xml:space="preserve">_stat_maker IS NOT NULL </w:t>
      </w:r>
      <w:r>
        <w:rPr>
          <w:lang w:bidi="en-US"/>
        </w:rPr>
        <w:t>}</w:t>
      </w:r>
    </w:p>
    <w:p w14:paraId="509F23D1" w14:textId="77777777" w:rsidR="006455CC" w:rsidRPr="0057180D" w:rsidRDefault="006455CC" w:rsidP="006455CC">
      <w:pPr>
        <w:rPr>
          <w:lang w:bidi="en-US"/>
        </w:rPr>
      </w:pPr>
    </w:p>
    <w:p w14:paraId="042DF19B" w14:textId="77777777" w:rsidR="006455CC" w:rsidRPr="0057180D" w:rsidRDefault="006455CC" w:rsidP="006455CC">
      <w:pPr>
        <w:pStyle w:val="Heading5"/>
        <w:numPr>
          <w:ilvl w:val="5"/>
          <w:numId w:val="1"/>
        </w:numPr>
      </w:pPr>
      <w:r w:rsidRPr="0057180D">
        <w:t>Appupdate</w:t>
      </w:r>
    </w:p>
    <w:p w14:paraId="719A7144" w14:textId="77777777" w:rsidR="006455CC" w:rsidRPr="0057180D" w:rsidRDefault="006455CC" w:rsidP="006455CC">
      <w:pPr>
        <w:rPr>
          <w:lang w:bidi="en-US"/>
        </w:rPr>
      </w:pPr>
      <w:r w:rsidRPr="0057180D">
        <w:rPr>
          <w:lang w:bidi="en-US"/>
        </w:rPr>
        <w:t xml:space="preserve">Chỉ có 1 cấp make. Không sinh ngoài Home. </w:t>
      </w:r>
    </w:p>
    <w:p w14:paraId="4CF8331E" w14:textId="71AD2498" w:rsidR="006455CC" w:rsidRPr="0057180D" w:rsidRDefault="006455CC" w:rsidP="006455CC">
      <w:pPr>
        <w:pStyle w:val="ListParagraph"/>
        <w:numPr>
          <w:ilvl w:val="0"/>
          <w:numId w:val="3"/>
        </w:numPr>
        <w:rPr>
          <w:lang w:bidi="en-US"/>
        </w:rPr>
      </w:pPr>
      <w:commentRangeStart w:id="1595"/>
      <w:r>
        <w:rPr>
          <w:lang w:bidi="en-US"/>
        </w:rPr>
        <w:t>Giao dịch 8304</w:t>
      </w:r>
      <w:r w:rsidRPr="0057180D">
        <w:rPr>
          <w:lang w:bidi="en-US"/>
        </w:rPr>
        <w:t xml:space="preserve"> – “</w:t>
      </w:r>
      <w:r>
        <w:rPr>
          <w:lang w:bidi="en-US"/>
        </w:rPr>
        <w:t>BKS</w:t>
      </w:r>
      <w:r w:rsidRPr="0057180D">
        <w:rPr>
          <w:lang w:bidi="en-US"/>
        </w:rPr>
        <w:t xml:space="preserve"> duyệt HS mua lại” với loại GD C – Phê duyệt=&gt; Chỉ có 1 cấp make. Không sinh ngoài Home</w:t>
      </w:r>
      <w:commentRangeEnd w:id="1595"/>
      <w:r w:rsidR="000144D1">
        <w:rPr>
          <w:rStyle w:val="CommentReference"/>
        </w:rPr>
        <w:commentReference w:id="1595"/>
      </w:r>
    </w:p>
    <w:p w14:paraId="68CDD1A6" w14:textId="3C61E013" w:rsidR="006455CC" w:rsidRPr="0057180D" w:rsidRDefault="006455CC" w:rsidP="006455CC">
      <w:pPr>
        <w:pStyle w:val="ListParagraph"/>
        <w:numPr>
          <w:ilvl w:val="1"/>
          <w:numId w:val="3"/>
        </w:numPr>
        <w:rPr>
          <w:lang w:bidi="en-US"/>
        </w:rPr>
      </w:pPr>
      <w:r>
        <w:rPr>
          <w:lang w:bidi="en-US"/>
        </w:rPr>
        <w:t>Cập nhật sereqclose.bks</w:t>
      </w:r>
      <w:r w:rsidRPr="0057180D">
        <w:rPr>
          <w:lang w:bidi="en-US"/>
        </w:rPr>
        <w:t>_profile_stat= ‘C’</w:t>
      </w:r>
    </w:p>
    <w:p w14:paraId="3AF0BFA5" w14:textId="11DE0209" w:rsidR="006455CC" w:rsidRPr="0057180D" w:rsidRDefault="006455CC" w:rsidP="006455CC">
      <w:pPr>
        <w:pStyle w:val="ListParagraph"/>
        <w:numPr>
          <w:ilvl w:val="1"/>
          <w:numId w:val="3"/>
        </w:numPr>
        <w:rPr>
          <w:lang w:bidi="en-US"/>
        </w:rPr>
      </w:pPr>
      <w:r w:rsidRPr="0057180D">
        <w:rPr>
          <w:lang w:bidi="en-US"/>
        </w:rPr>
        <w:t>Cập nhật sereqclose.</w:t>
      </w:r>
      <w:r>
        <w:rPr>
          <w:lang w:bidi="en-US"/>
        </w:rPr>
        <w:t>bks_</w:t>
      </w:r>
      <w:r w:rsidRPr="0057180D">
        <w:rPr>
          <w:lang w:bidi="en-US"/>
        </w:rPr>
        <w:t>offid = tlid của user đang thực hiện giao dịch</w:t>
      </w:r>
    </w:p>
    <w:p w14:paraId="40F4FDD3" w14:textId="79477056" w:rsidR="006455CC" w:rsidRPr="0057180D" w:rsidRDefault="006455CC" w:rsidP="006455CC">
      <w:pPr>
        <w:pStyle w:val="ListParagraph"/>
        <w:numPr>
          <w:ilvl w:val="1"/>
          <w:numId w:val="3"/>
        </w:numPr>
        <w:rPr>
          <w:lang w:bidi="en-US"/>
        </w:rPr>
      </w:pPr>
      <w:r>
        <w:rPr>
          <w:lang w:bidi="en-US"/>
        </w:rPr>
        <w:t>Cập nhật sereqclose.bks</w:t>
      </w:r>
      <w:r w:rsidRPr="0057180D">
        <w:rPr>
          <w:lang w:bidi="en-US"/>
        </w:rPr>
        <w:t>_reason = NULL</w:t>
      </w:r>
    </w:p>
    <w:p w14:paraId="11BA5C2D" w14:textId="24293114" w:rsidR="006455CC" w:rsidRPr="0057180D" w:rsidRDefault="006455CC" w:rsidP="006455CC">
      <w:pPr>
        <w:pStyle w:val="ListParagraph"/>
        <w:numPr>
          <w:ilvl w:val="1"/>
          <w:numId w:val="3"/>
        </w:numPr>
        <w:rPr>
          <w:lang w:bidi="en-US"/>
        </w:rPr>
      </w:pPr>
      <w:r>
        <w:rPr>
          <w:lang w:bidi="en-US"/>
        </w:rPr>
        <w:t>Cập nhật sereqclose.bks</w:t>
      </w:r>
      <w:r w:rsidRPr="0057180D">
        <w:rPr>
          <w:lang w:bidi="en-US"/>
        </w:rPr>
        <w:t>_stat_maker = NULL</w:t>
      </w:r>
    </w:p>
    <w:p w14:paraId="356ED9A1" w14:textId="0E51B6FA" w:rsidR="006455CC" w:rsidRPr="0057180D" w:rsidRDefault="006455CC" w:rsidP="006455CC">
      <w:pPr>
        <w:pStyle w:val="ListParagraph"/>
        <w:numPr>
          <w:ilvl w:val="1"/>
          <w:numId w:val="3"/>
        </w:numPr>
        <w:rPr>
          <w:lang w:bidi="en-US"/>
        </w:rPr>
      </w:pPr>
      <w:r>
        <w:rPr>
          <w:lang w:bidi="en-US"/>
        </w:rPr>
        <w:t>Cập nhật sereqclose.bks</w:t>
      </w:r>
      <w:r w:rsidRPr="0057180D">
        <w:rPr>
          <w:lang w:bidi="en-US"/>
        </w:rPr>
        <w:t>_reason_maker =  NULL</w:t>
      </w:r>
    </w:p>
    <w:p w14:paraId="23AB54AB" w14:textId="77777777" w:rsidR="006455CC" w:rsidRPr="0057180D" w:rsidRDefault="006455CC" w:rsidP="006455CC">
      <w:pPr>
        <w:pStyle w:val="ListParagraph"/>
        <w:numPr>
          <w:ilvl w:val="1"/>
          <w:numId w:val="3"/>
        </w:numPr>
        <w:rPr>
          <w:lang w:bidi="en-US"/>
        </w:rPr>
      </w:pPr>
      <w:r w:rsidRPr="0057180D">
        <w:rPr>
          <w:lang w:bidi="en-US"/>
        </w:rPr>
        <w:t>Cập nhật sereqclose.start_prof_debt_dt = NULL</w:t>
      </w:r>
    </w:p>
    <w:p w14:paraId="1D49D21C" w14:textId="77777777" w:rsidR="006455CC" w:rsidRPr="0057180D" w:rsidRDefault="006455CC" w:rsidP="000144D1">
      <w:pPr>
        <w:pStyle w:val="ListParagraph"/>
        <w:numPr>
          <w:ilvl w:val="1"/>
          <w:numId w:val="3"/>
        </w:numPr>
        <w:rPr>
          <w:lang w:bidi="en-US"/>
        </w:rPr>
      </w:pPr>
      <w:r>
        <w:rPr>
          <w:lang w:bidi="en-US"/>
        </w:rPr>
        <w:t>Cập nhật sereqclose.status = ‘F’</w:t>
      </w:r>
    </w:p>
    <w:p w14:paraId="340E2DDA" w14:textId="3959AADF" w:rsidR="006455CC" w:rsidRPr="0057180D" w:rsidRDefault="006455CC" w:rsidP="006455CC">
      <w:pPr>
        <w:pStyle w:val="ListParagraph"/>
        <w:numPr>
          <w:ilvl w:val="0"/>
          <w:numId w:val="3"/>
        </w:numPr>
        <w:rPr>
          <w:lang w:bidi="en-US"/>
        </w:rPr>
      </w:pPr>
      <w:r w:rsidRPr="0057180D">
        <w:rPr>
          <w:lang w:bidi="en-US"/>
        </w:rPr>
        <w:t>Giao d</w:t>
      </w:r>
      <w:r w:rsidR="000144D1">
        <w:rPr>
          <w:lang w:bidi="en-US"/>
        </w:rPr>
        <w:t>ịch 8304</w:t>
      </w:r>
      <w:r w:rsidRPr="0057180D">
        <w:rPr>
          <w:lang w:bidi="en-US"/>
        </w:rPr>
        <w:t xml:space="preserve"> – “</w:t>
      </w:r>
      <w:r w:rsidR="000144D1">
        <w:rPr>
          <w:lang w:bidi="en-US"/>
        </w:rPr>
        <w:t>BKS</w:t>
      </w:r>
      <w:r w:rsidRPr="0057180D">
        <w:rPr>
          <w:lang w:bidi="en-US"/>
        </w:rPr>
        <w:t xml:space="preserve"> duyệt HS mua lại” với Loại GD </w:t>
      </w:r>
      <w:r>
        <w:rPr>
          <w:lang w:bidi="en-US"/>
        </w:rPr>
        <w:t>U – Nợ hồ sơ</w:t>
      </w:r>
    </w:p>
    <w:p w14:paraId="1F01C815" w14:textId="1C587A3A" w:rsidR="006455CC" w:rsidRPr="0057180D" w:rsidRDefault="006455CC" w:rsidP="006455CC">
      <w:pPr>
        <w:pStyle w:val="ListParagraph"/>
        <w:numPr>
          <w:ilvl w:val="1"/>
          <w:numId w:val="3"/>
        </w:numPr>
        <w:rPr>
          <w:lang w:bidi="en-US"/>
        </w:rPr>
      </w:pPr>
      <w:r w:rsidRPr="0057180D">
        <w:rPr>
          <w:lang w:bidi="en-US"/>
        </w:rPr>
        <w:t>Cập nhật s</w:t>
      </w:r>
      <w:r w:rsidR="000144D1">
        <w:rPr>
          <w:lang w:bidi="en-US"/>
        </w:rPr>
        <w:t>ereqclose.bks</w:t>
      </w:r>
      <w:r>
        <w:rPr>
          <w:lang w:bidi="en-US"/>
        </w:rPr>
        <w:t>_profile_stat = ‘U</w:t>
      </w:r>
      <w:r w:rsidRPr="0057180D">
        <w:rPr>
          <w:lang w:bidi="en-US"/>
        </w:rPr>
        <w:t>’</w:t>
      </w:r>
    </w:p>
    <w:p w14:paraId="226596D6" w14:textId="0955BBB8" w:rsidR="006455CC" w:rsidRPr="0057180D" w:rsidRDefault="006455CC" w:rsidP="006455CC">
      <w:pPr>
        <w:pStyle w:val="ListParagraph"/>
        <w:numPr>
          <w:ilvl w:val="1"/>
          <w:numId w:val="3"/>
        </w:numPr>
        <w:rPr>
          <w:lang w:bidi="en-US"/>
        </w:rPr>
      </w:pPr>
      <w:r w:rsidRPr="0057180D">
        <w:rPr>
          <w:lang w:bidi="en-US"/>
        </w:rPr>
        <w:t>Cập nhật sereqclose.</w:t>
      </w:r>
      <w:r w:rsidR="000144D1">
        <w:rPr>
          <w:lang w:bidi="en-US"/>
        </w:rPr>
        <w:t>bks_</w:t>
      </w:r>
      <w:r w:rsidRPr="0057180D">
        <w:rPr>
          <w:lang w:bidi="en-US"/>
        </w:rPr>
        <w:t>offid = tlid của user đang thực hiện giao dịch</w:t>
      </w:r>
    </w:p>
    <w:p w14:paraId="0DC0CE5E" w14:textId="1AAEA286" w:rsidR="006455CC" w:rsidRPr="0057180D" w:rsidRDefault="000144D1" w:rsidP="006455CC">
      <w:pPr>
        <w:pStyle w:val="ListParagraph"/>
        <w:numPr>
          <w:ilvl w:val="1"/>
          <w:numId w:val="3"/>
        </w:numPr>
        <w:rPr>
          <w:lang w:bidi="en-US"/>
        </w:rPr>
      </w:pPr>
      <w:r>
        <w:rPr>
          <w:lang w:bidi="en-US"/>
        </w:rPr>
        <w:t>Cập nhật sereqclose.bks</w:t>
      </w:r>
      <w:r w:rsidR="006455CC" w:rsidRPr="0057180D">
        <w:rPr>
          <w:lang w:bidi="en-US"/>
        </w:rPr>
        <w:t>_reason = NVL(sereqclose.ttkd_reason_maker, giá trị truyền vào từ popup)</w:t>
      </w:r>
    </w:p>
    <w:p w14:paraId="38B9B3EE" w14:textId="378B57DE" w:rsidR="006455CC" w:rsidRPr="0057180D" w:rsidRDefault="000144D1" w:rsidP="006455CC">
      <w:pPr>
        <w:pStyle w:val="ListParagraph"/>
        <w:numPr>
          <w:ilvl w:val="1"/>
          <w:numId w:val="3"/>
        </w:numPr>
        <w:rPr>
          <w:lang w:bidi="en-US"/>
        </w:rPr>
      </w:pPr>
      <w:r>
        <w:rPr>
          <w:lang w:bidi="en-US"/>
        </w:rPr>
        <w:t>Cập nhật sereqclose.bks</w:t>
      </w:r>
      <w:r w:rsidR="006455CC" w:rsidRPr="0057180D">
        <w:rPr>
          <w:lang w:bidi="en-US"/>
        </w:rPr>
        <w:t>_stat_maker = NULL</w:t>
      </w:r>
    </w:p>
    <w:p w14:paraId="47388BC0" w14:textId="522F7622" w:rsidR="006455CC" w:rsidRDefault="000144D1" w:rsidP="006455CC">
      <w:pPr>
        <w:pStyle w:val="ListParagraph"/>
        <w:numPr>
          <w:ilvl w:val="1"/>
          <w:numId w:val="3"/>
        </w:numPr>
        <w:rPr>
          <w:lang w:bidi="en-US"/>
        </w:rPr>
      </w:pPr>
      <w:r>
        <w:rPr>
          <w:lang w:bidi="en-US"/>
        </w:rPr>
        <w:t>Cập nhật sereqclose.bks</w:t>
      </w:r>
      <w:r w:rsidR="006455CC" w:rsidRPr="0057180D">
        <w:rPr>
          <w:lang w:bidi="en-US"/>
        </w:rPr>
        <w:t>_reason_maker =  NULL</w:t>
      </w:r>
    </w:p>
    <w:p w14:paraId="5F5619DE" w14:textId="57C7BE04" w:rsidR="006455CC" w:rsidRPr="0057180D" w:rsidRDefault="006455CC" w:rsidP="006455CC">
      <w:pPr>
        <w:pStyle w:val="ListParagraph"/>
        <w:numPr>
          <w:ilvl w:val="1"/>
          <w:numId w:val="3"/>
        </w:numPr>
        <w:rPr>
          <w:lang w:bidi="en-US"/>
        </w:rPr>
      </w:pPr>
      <w:r w:rsidRPr="0057180D">
        <w:rPr>
          <w:lang w:bidi="en-US"/>
        </w:rPr>
        <w:t>Nếu trướ</w:t>
      </w:r>
      <w:r w:rsidR="000144D1">
        <w:rPr>
          <w:lang w:bidi="en-US"/>
        </w:rPr>
        <w:t>c khi cập nhật: sereqclose.bks</w:t>
      </w:r>
      <w:r w:rsidRPr="0057180D">
        <w:rPr>
          <w:lang w:bidi="en-US"/>
        </w:rPr>
        <w:t>_prof_debt_dt = NULL =&gt; Cập nhật sereqclose.start_prof_debt_dt = ngày hệ thống</w:t>
      </w:r>
    </w:p>
    <w:p w14:paraId="5E05A569" w14:textId="77777777" w:rsidR="006455CC" w:rsidRPr="006455CC" w:rsidRDefault="006455CC" w:rsidP="006455CC"/>
    <w:p w14:paraId="438B7EC0" w14:textId="5BBC9EE7" w:rsidR="00D45A02" w:rsidRDefault="00D45A02" w:rsidP="006455CC">
      <w:pPr>
        <w:pStyle w:val="Heading3"/>
        <w:keepNext w:val="0"/>
      </w:pPr>
      <w:bookmarkStart w:id="1596" w:name="_Toc78535629"/>
      <w:r>
        <w:t>BKS duyệt hồ sơ mua lại (Checker)</w:t>
      </w:r>
      <w:bookmarkEnd w:id="1596"/>
    </w:p>
    <w:p w14:paraId="7238ABE6" w14:textId="77777777" w:rsidR="00AB6C41" w:rsidRDefault="00AB6C41" w:rsidP="00AB6C41">
      <w:pPr>
        <w:pStyle w:val="Heading4"/>
      </w:pPr>
      <w:bookmarkStart w:id="1597" w:name="_Toc78535630"/>
      <w:r>
        <w:t>Grid tìm kiếm</w:t>
      </w:r>
      <w:bookmarkEnd w:id="1597"/>
    </w:p>
    <w:p w14:paraId="03279C3B" w14:textId="77777777" w:rsidR="00AB6C41" w:rsidRDefault="00AB6C41" w:rsidP="00AB6C41">
      <w:pPr>
        <w:pStyle w:val="Heading5"/>
      </w:pPr>
      <w:r>
        <w:t>Mô tả giao diện</w:t>
      </w:r>
    </w:p>
    <w:p w14:paraId="21A138B6" w14:textId="77777777" w:rsidR="00AB6C41" w:rsidRDefault="00AB6C41" w:rsidP="00AB6C41">
      <w:pPr>
        <w:rPr>
          <w:lang w:bidi="en-US"/>
        </w:rPr>
      </w:pPr>
      <w:r>
        <w:rPr>
          <w:lang w:bidi="en-US"/>
        </w:rPr>
        <w:t>Hiển thị danh sách các lệnh từ sereqclose (</w:t>
      </w:r>
      <w:r w:rsidRPr="00803769">
        <w:rPr>
          <w:b/>
          <w:lang w:bidi="en-US"/>
        </w:rPr>
        <w:t xml:space="preserve">order by </w:t>
      </w:r>
      <w:r w:rsidRPr="00CF093F">
        <w:rPr>
          <w:b/>
          <w:lang w:bidi="en-US"/>
        </w:rPr>
        <w:t>sereqclose</w:t>
      </w:r>
      <w:r>
        <w:rPr>
          <w:b/>
          <w:lang w:bidi="en-US"/>
        </w:rPr>
        <w:t>.</w:t>
      </w:r>
      <w:r w:rsidRPr="00803769">
        <w:rPr>
          <w:b/>
          <w:lang w:bidi="en-US"/>
        </w:rPr>
        <w:t>autoid</w:t>
      </w:r>
      <w:r>
        <w:rPr>
          <w:lang w:bidi="en-US"/>
        </w:rPr>
        <w:t>)</w:t>
      </w:r>
    </w:p>
    <w:p w14:paraId="41095737" w14:textId="77777777" w:rsidR="00AB6C41" w:rsidRDefault="00AB6C41" w:rsidP="00AB6C41">
      <w:pPr>
        <w:pStyle w:val="ListParagraph"/>
        <w:numPr>
          <w:ilvl w:val="0"/>
          <w:numId w:val="3"/>
        </w:numPr>
        <w:rPr>
          <w:lang w:bidi="en-US"/>
        </w:rPr>
      </w:pPr>
      <w:r>
        <w:rPr>
          <w:lang w:bidi="en-US"/>
        </w:rPr>
        <w:t>Button: Thực hiện</w:t>
      </w:r>
    </w:p>
    <w:p w14:paraId="1E63B332" w14:textId="77777777" w:rsidR="00AB6C41" w:rsidRDefault="00AB6C41" w:rsidP="00AB6C41">
      <w:pPr>
        <w:pStyle w:val="ListParagraph"/>
        <w:numPr>
          <w:ilvl w:val="0"/>
          <w:numId w:val="3"/>
        </w:numPr>
        <w:rPr>
          <w:lang w:bidi="en-US"/>
        </w:rPr>
      </w:pPr>
      <w:r>
        <w:rPr>
          <w:lang w:bidi="en-US"/>
        </w:rPr>
        <w:t>Số hiệu lệnh BUY: sereqclose.confirmno</w:t>
      </w:r>
    </w:p>
    <w:p w14:paraId="71DE5350" w14:textId="77777777" w:rsidR="00AB6C41" w:rsidRDefault="00AB6C41" w:rsidP="00AB6C41">
      <w:pPr>
        <w:pStyle w:val="ListParagraph"/>
        <w:numPr>
          <w:ilvl w:val="0"/>
          <w:numId w:val="3"/>
        </w:numPr>
        <w:rPr>
          <w:lang w:bidi="en-US"/>
        </w:rPr>
      </w:pPr>
      <w:r>
        <w:rPr>
          <w:lang w:bidi="en-US"/>
        </w:rPr>
        <w:t>Số hiệu lệnh SELL: sereqclose.orgconfirmno</w:t>
      </w:r>
    </w:p>
    <w:p w14:paraId="792F0F35" w14:textId="77777777" w:rsidR="00AB6C41" w:rsidRDefault="00AB6C41" w:rsidP="00AB6C41">
      <w:pPr>
        <w:pStyle w:val="ListParagraph"/>
        <w:numPr>
          <w:ilvl w:val="0"/>
          <w:numId w:val="3"/>
        </w:numPr>
        <w:rPr>
          <w:lang w:bidi="en-US"/>
        </w:rPr>
      </w:pPr>
      <w:r>
        <w:rPr>
          <w:lang w:bidi="en-US"/>
        </w:rPr>
        <w:t>Số hợp đồng BUY: sereqclose.contract_no</w:t>
      </w:r>
    </w:p>
    <w:p w14:paraId="1D675AB8" w14:textId="77777777" w:rsidR="00AB6C41" w:rsidRDefault="00AB6C41" w:rsidP="00AB6C41">
      <w:pPr>
        <w:pStyle w:val="ListParagraph"/>
        <w:numPr>
          <w:ilvl w:val="0"/>
          <w:numId w:val="3"/>
        </w:numPr>
        <w:rPr>
          <w:lang w:bidi="en-US"/>
        </w:rPr>
      </w:pPr>
      <w:r>
        <w:rPr>
          <w:lang w:bidi="en-US"/>
        </w:rPr>
        <w:t>Mã trái phiếu: sereqclose.symbol</w:t>
      </w:r>
    </w:p>
    <w:p w14:paraId="210FFF11" w14:textId="77777777" w:rsidR="00AB6C41" w:rsidRPr="00136E56" w:rsidRDefault="00AB6C41" w:rsidP="00AB6C41">
      <w:pPr>
        <w:pStyle w:val="ListParagraph"/>
        <w:numPr>
          <w:ilvl w:val="0"/>
          <w:numId w:val="3"/>
        </w:numPr>
        <w:rPr>
          <w:lang w:bidi="en-US"/>
        </w:rPr>
      </w:pPr>
      <w:r w:rsidRPr="00136E56">
        <w:rPr>
          <w:lang w:bidi="en-US"/>
        </w:rPr>
        <w:t xml:space="preserve">Trái phiếu NY: </w:t>
      </w:r>
      <w:r>
        <w:rPr>
          <w:lang w:bidi="en-US"/>
        </w:rPr>
        <w:t>sereqclose.isListed</w:t>
      </w:r>
    </w:p>
    <w:p w14:paraId="7DB8E7D1" w14:textId="77777777" w:rsidR="00AB6C41" w:rsidRDefault="00AB6C41" w:rsidP="00AB6C41">
      <w:pPr>
        <w:pStyle w:val="ListParagraph"/>
        <w:numPr>
          <w:ilvl w:val="0"/>
          <w:numId w:val="3"/>
        </w:numPr>
        <w:rPr>
          <w:lang w:bidi="en-US"/>
        </w:rPr>
      </w:pPr>
      <w:r>
        <w:rPr>
          <w:lang w:bidi="en-US"/>
        </w:rPr>
        <w:t>Sản phẩm: oxmast.productid =&gt; Hiển thị shortname của oxmast tương ứng</w:t>
      </w:r>
    </w:p>
    <w:p w14:paraId="39A2496B" w14:textId="77777777" w:rsidR="00AB6C41" w:rsidRDefault="00AB6C41" w:rsidP="00AB6C41">
      <w:pPr>
        <w:pStyle w:val="ListParagraph"/>
        <w:numPr>
          <w:ilvl w:val="0"/>
          <w:numId w:val="3"/>
        </w:numPr>
        <w:rPr>
          <w:lang w:bidi="en-US"/>
        </w:rPr>
      </w:pPr>
      <w:r>
        <w:rPr>
          <w:lang w:bidi="en-US"/>
        </w:rPr>
        <w:t>Khách hàng: sereqclose.acctno =&gt; Hiển thị cfmast.custodycd-fullname</w:t>
      </w:r>
    </w:p>
    <w:p w14:paraId="21E75787" w14:textId="77777777" w:rsidR="00AB6C41" w:rsidRDefault="00AB6C41" w:rsidP="00AB6C41">
      <w:pPr>
        <w:pStyle w:val="ListParagraph"/>
        <w:numPr>
          <w:ilvl w:val="0"/>
          <w:numId w:val="3"/>
        </w:numPr>
        <w:rPr>
          <w:lang w:bidi="en-US"/>
        </w:rPr>
      </w:pPr>
      <w:r>
        <w:rPr>
          <w:lang w:bidi="en-US"/>
        </w:rPr>
        <w:t>Ngày giao dịch: sereqclose.txdate</w:t>
      </w:r>
    </w:p>
    <w:p w14:paraId="43159EB9" w14:textId="77777777" w:rsidR="00AB6C41" w:rsidRDefault="00AB6C41" w:rsidP="00AB6C41">
      <w:pPr>
        <w:pStyle w:val="ListParagraph"/>
        <w:numPr>
          <w:ilvl w:val="0"/>
          <w:numId w:val="3"/>
        </w:numPr>
        <w:rPr>
          <w:lang w:bidi="en-US"/>
        </w:rPr>
      </w:pPr>
      <w:r>
        <w:rPr>
          <w:lang w:bidi="en-US"/>
        </w:rPr>
        <w:lastRenderedPageBreak/>
        <w:t>Trạng thái: sereqclose.status</w:t>
      </w:r>
    </w:p>
    <w:p w14:paraId="2F770064" w14:textId="5360C59D" w:rsidR="00AB6C41" w:rsidRDefault="00AB6C41" w:rsidP="00AB6C41">
      <w:pPr>
        <w:pStyle w:val="ListParagraph"/>
        <w:numPr>
          <w:ilvl w:val="0"/>
          <w:numId w:val="3"/>
        </w:numPr>
        <w:rPr>
          <w:color w:val="FF0000"/>
          <w:lang w:bidi="en-US"/>
        </w:rPr>
      </w:pPr>
      <w:r w:rsidRPr="001F72D6">
        <w:rPr>
          <w:color w:val="FF0000"/>
          <w:lang w:bidi="en-US"/>
        </w:rPr>
        <w:t>Trạng thái phê duyệt TTK</w:t>
      </w:r>
      <w:r>
        <w:rPr>
          <w:color w:val="FF0000"/>
          <w:lang w:bidi="en-US"/>
        </w:rPr>
        <w:t>D: sereqclose.ttkd_</w:t>
      </w:r>
      <w:r w:rsidR="00FF6E80">
        <w:rPr>
          <w:color w:val="FF0000"/>
          <w:lang w:bidi="en-US"/>
        </w:rPr>
        <w:t>prof_stat (Chỉ hiển thị cột này nếu SYSVAR.TTKD_APPROVE_BUY = ‘Y’)</w:t>
      </w:r>
    </w:p>
    <w:p w14:paraId="5D3E8BBC" w14:textId="428A098D" w:rsidR="00FF6E80" w:rsidRPr="001F72D6" w:rsidRDefault="00FF6E80" w:rsidP="00AB6C41">
      <w:pPr>
        <w:pStyle w:val="ListParagraph"/>
        <w:numPr>
          <w:ilvl w:val="0"/>
          <w:numId w:val="3"/>
        </w:numPr>
        <w:rPr>
          <w:color w:val="FF0000"/>
          <w:lang w:bidi="en-US"/>
        </w:rPr>
      </w:pPr>
      <w:r>
        <w:rPr>
          <w:color w:val="FF0000"/>
          <w:lang w:bidi="en-US"/>
        </w:rPr>
        <w:t>Trạng thái phê duyệt BKS: sereqclose.bks_stat_maker</w:t>
      </w:r>
    </w:p>
    <w:p w14:paraId="0356C65C" w14:textId="77777777" w:rsidR="00AB6C41" w:rsidRDefault="00AB6C41" w:rsidP="00AB6C41">
      <w:pPr>
        <w:pStyle w:val="ListParagraph"/>
        <w:numPr>
          <w:ilvl w:val="0"/>
          <w:numId w:val="3"/>
        </w:numPr>
        <w:rPr>
          <w:lang w:bidi="en-US"/>
        </w:rPr>
      </w:pPr>
      <w:r>
        <w:rPr>
          <w:lang w:bidi="en-US"/>
        </w:rPr>
        <w:t>Số lượng: sereqclose.execqtty</w:t>
      </w:r>
    </w:p>
    <w:p w14:paraId="33047C95" w14:textId="77777777" w:rsidR="00AB6C41" w:rsidRDefault="00AB6C41" w:rsidP="00AB6C41">
      <w:pPr>
        <w:pStyle w:val="ListParagraph"/>
        <w:numPr>
          <w:ilvl w:val="0"/>
          <w:numId w:val="3"/>
        </w:numPr>
        <w:rPr>
          <w:lang w:bidi="en-US"/>
        </w:rPr>
      </w:pPr>
      <w:r>
        <w:rPr>
          <w:lang w:bidi="en-US"/>
        </w:rPr>
        <w:t>Giá: sereqclose.price</w:t>
      </w:r>
    </w:p>
    <w:p w14:paraId="4E2C2CB5" w14:textId="77777777" w:rsidR="00AB6C41" w:rsidRDefault="00AB6C41" w:rsidP="00AB6C41">
      <w:pPr>
        <w:pStyle w:val="ListParagraph"/>
        <w:numPr>
          <w:ilvl w:val="0"/>
          <w:numId w:val="3"/>
        </w:numPr>
        <w:rPr>
          <w:lang w:bidi="en-US"/>
        </w:rPr>
      </w:pPr>
      <w:r>
        <w:rPr>
          <w:lang w:bidi="en-US"/>
        </w:rPr>
        <w:t>Tổng mệnh giá: sereqclose.execqtty * assetdtl.parvalue</w:t>
      </w:r>
    </w:p>
    <w:p w14:paraId="0FBBE7A9" w14:textId="77777777" w:rsidR="00AB6C41" w:rsidRDefault="00AB6C41" w:rsidP="00AB6C41">
      <w:pPr>
        <w:pStyle w:val="ListParagraph"/>
        <w:numPr>
          <w:ilvl w:val="0"/>
          <w:numId w:val="3"/>
        </w:numPr>
        <w:rPr>
          <w:lang w:bidi="en-US"/>
        </w:rPr>
      </w:pPr>
      <w:r>
        <w:rPr>
          <w:lang w:bidi="en-US"/>
        </w:rPr>
        <w:t>Phí: sereqclose.feeamt</w:t>
      </w:r>
    </w:p>
    <w:p w14:paraId="36B2F1F2" w14:textId="77777777" w:rsidR="00AB6C41" w:rsidRDefault="00AB6C41" w:rsidP="00AB6C41">
      <w:pPr>
        <w:pStyle w:val="ListParagraph"/>
        <w:numPr>
          <w:ilvl w:val="0"/>
          <w:numId w:val="3"/>
        </w:numPr>
        <w:rPr>
          <w:lang w:bidi="en-US"/>
        </w:rPr>
      </w:pPr>
      <w:r>
        <w:rPr>
          <w:lang w:bidi="en-US"/>
        </w:rPr>
        <w:t>Thuế: sereqclose.taxamt</w:t>
      </w:r>
    </w:p>
    <w:p w14:paraId="09F8A98F" w14:textId="77777777" w:rsidR="00AB6C41" w:rsidRDefault="00AB6C41" w:rsidP="00AB6C41">
      <w:pPr>
        <w:pStyle w:val="ListParagraph"/>
        <w:numPr>
          <w:ilvl w:val="0"/>
          <w:numId w:val="3"/>
        </w:numPr>
        <w:rPr>
          <w:lang w:bidi="en-US"/>
        </w:rPr>
      </w:pPr>
      <w:r>
        <w:rPr>
          <w:lang w:bidi="en-US"/>
        </w:rPr>
        <w:t>Tổng thực nhận: sereqclose.price * sereqclose.qtty – sereqclose.feeamt – sereqclose.taxamt</w:t>
      </w:r>
    </w:p>
    <w:p w14:paraId="238D81DB" w14:textId="77777777" w:rsidR="00AB6C41" w:rsidRPr="001909DB" w:rsidRDefault="00AB6C41" w:rsidP="00AB6C41">
      <w:pPr>
        <w:pStyle w:val="ListParagraph"/>
        <w:numPr>
          <w:ilvl w:val="0"/>
          <w:numId w:val="3"/>
        </w:numPr>
        <w:rPr>
          <w:lang w:bidi="en-US"/>
        </w:rPr>
      </w:pPr>
      <w:r w:rsidRPr="001909DB">
        <w:rPr>
          <w:lang w:bidi="en-US"/>
        </w:rPr>
        <w:t xml:space="preserve">RM </w:t>
      </w:r>
      <w:r>
        <w:rPr>
          <w:lang w:bidi="en-US"/>
        </w:rPr>
        <w:t>HĐ SELL</w:t>
      </w:r>
      <w:r w:rsidRPr="001909DB">
        <w:rPr>
          <w:lang w:bidi="en-US"/>
        </w:rPr>
        <w:t xml:space="preserve">: join tlprofiles where tlprofiles.tlid = oxmast.idbuyer =&gt; Hiển thị tlid – tlname </w:t>
      </w:r>
    </w:p>
    <w:p w14:paraId="06BB7D2A" w14:textId="77777777" w:rsidR="00AB6C41" w:rsidRPr="001909DB" w:rsidRDefault="00AB6C41" w:rsidP="00AB6C41">
      <w:pPr>
        <w:pStyle w:val="ListParagraph"/>
        <w:numPr>
          <w:ilvl w:val="0"/>
          <w:numId w:val="3"/>
        </w:numPr>
        <w:rPr>
          <w:lang w:bidi="en-US"/>
        </w:rPr>
      </w:pPr>
      <w:r w:rsidRPr="001909DB">
        <w:rPr>
          <w:lang w:bidi="en-US"/>
        </w:rPr>
        <w:t>CBQL</w:t>
      </w:r>
      <w:r>
        <w:rPr>
          <w:lang w:bidi="en-US"/>
        </w:rPr>
        <w:t xml:space="preserve"> HĐ SELL</w:t>
      </w:r>
      <w:r w:rsidRPr="001909DB">
        <w:rPr>
          <w:lang w:bidi="en-US"/>
        </w:rPr>
        <w:t xml:space="preserve">: join tlprofiles where tlprofiles.tlid = oxmast.sale_managerid =&gt; Hiển thị tlid – tlname </w:t>
      </w:r>
    </w:p>
    <w:p w14:paraId="61BD5620" w14:textId="77777777" w:rsidR="00AB6C41" w:rsidRPr="001909DB" w:rsidRDefault="00AB6C41" w:rsidP="00AB6C41">
      <w:pPr>
        <w:pStyle w:val="ListParagraph"/>
        <w:numPr>
          <w:ilvl w:val="0"/>
          <w:numId w:val="3"/>
        </w:numPr>
        <w:rPr>
          <w:lang w:bidi="en-US"/>
        </w:rPr>
      </w:pPr>
      <w:r w:rsidRPr="001909DB">
        <w:rPr>
          <w:lang w:bidi="en-US"/>
        </w:rPr>
        <w:t>CTV</w:t>
      </w:r>
      <w:r>
        <w:rPr>
          <w:lang w:bidi="en-US"/>
        </w:rPr>
        <w:t xml:space="preserve"> HĐ SELL</w:t>
      </w:r>
      <w:r w:rsidRPr="001909DB">
        <w:rPr>
          <w:lang w:bidi="en-US"/>
        </w:rPr>
        <w:t xml:space="preserve">: join collaborator where collaborator.coid = oxmast.collab_id =&gt; Hiển thị idcode – fullname </w:t>
      </w:r>
    </w:p>
    <w:p w14:paraId="379DE75C" w14:textId="77777777" w:rsidR="00AB6C41" w:rsidRDefault="00AB6C41" w:rsidP="00AB6C41">
      <w:pPr>
        <w:pStyle w:val="ListParagraph"/>
        <w:numPr>
          <w:ilvl w:val="0"/>
          <w:numId w:val="3"/>
        </w:numPr>
        <w:rPr>
          <w:lang w:bidi="en-US"/>
        </w:rPr>
      </w:pPr>
      <w:r w:rsidRPr="001909DB">
        <w:rPr>
          <w:lang w:bidi="en-US"/>
        </w:rPr>
        <w:t>POS</w:t>
      </w:r>
      <w:r>
        <w:rPr>
          <w:lang w:bidi="en-US"/>
        </w:rPr>
        <w:t xml:space="preserve"> HĐ SELL</w:t>
      </w:r>
      <w:r w:rsidRPr="001909DB">
        <w:rPr>
          <w:lang w:bidi="en-US"/>
        </w:rPr>
        <w:t>: join brgrp where brgrp.brid = oxmast.brid =&gt; Hiển thị brid – brname</w:t>
      </w:r>
    </w:p>
    <w:p w14:paraId="3FC1972D" w14:textId="77777777" w:rsidR="00AB6C41" w:rsidRDefault="00AB6C41" w:rsidP="00AB6C41">
      <w:pPr>
        <w:pStyle w:val="ListParagraph"/>
        <w:ind w:left="1440"/>
        <w:rPr>
          <w:lang w:bidi="en-US"/>
        </w:rPr>
      </w:pPr>
    </w:p>
    <w:p w14:paraId="00D182A0" w14:textId="77777777" w:rsidR="00AB6C41" w:rsidRDefault="00AB6C41" w:rsidP="00AB6C41">
      <w:pPr>
        <w:pStyle w:val="ListParagraph"/>
        <w:rPr>
          <w:lang w:bidi="en-US"/>
        </w:rPr>
      </w:pPr>
    </w:p>
    <w:p w14:paraId="008CEF79" w14:textId="77777777" w:rsidR="00AB6C41" w:rsidRDefault="00AB6C41" w:rsidP="00AB6C41">
      <w:pPr>
        <w:pStyle w:val="Heading5"/>
      </w:pPr>
      <w:r>
        <w:t>Điều kiện lấy dữ liệu</w:t>
      </w:r>
    </w:p>
    <w:p w14:paraId="39CBA30A" w14:textId="7355F1EA" w:rsidR="00AB6C41" w:rsidRPr="00803769" w:rsidRDefault="00AB6C41" w:rsidP="00AB6C41">
      <w:pPr>
        <w:rPr>
          <w:lang w:bidi="en-US"/>
        </w:rPr>
      </w:pPr>
      <w:r>
        <w:rPr>
          <w:lang w:bidi="en-US"/>
        </w:rPr>
        <w:t>Chỉ lấy các bản ghi trong sereqclose có sereqclose.status = ‘S’ and</w:t>
      </w:r>
      <w:r w:rsidR="00FF6E80">
        <w:rPr>
          <w:lang w:bidi="en-US"/>
        </w:rPr>
        <w:t xml:space="preserve"> sereqclose.bks</w:t>
      </w:r>
      <w:r>
        <w:rPr>
          <w:lang w:bidi="en-US"/>
        </w:rPr>
        <w:t xml:space="preserve">_profile_stat in (‘P’, ‘A’) </w:t>
      </w:r>
      <w:r w:rsidR="00FF6E80">
        <w:rPr>
          <w:lang w:bidi="en-US"/>
        </w:rPr>
        <w:t>&amp; sereqclose.bks</w:t>
      </w:r>
      <w:r w:rsidRPr="000627EB">
        <w:rPr>
          <w:lang w:bidi="en-US"/>
        </w:rPr>
        <w:t>_stat_maker IS NOT NULL</w:t>
      </w:r>
    </w:p>
    <w:p w14:paraId="543A90CE" w14:textId="77777777" w:rsidR="00AB6C41" w:rsidRPr="00803769" w:rsidRDefault="00AB6C41" w:rsidP="00AB6C41">
      <w:pPr>
        <w:pStyle w:val="Heading4"/>
        <w:keepNext w:val="0"/>
      </w:pPr>
      <w:bookmarkStart w:id="1598" w:name="_Toc78535631"/>
      <w:r>
        <w:t>Popup thực hiện</w:t>
      </w:r>
      <w:bookmarkEnd w:id="1598"/>
    </w:p>
    <w:p w14:paraId="65D21C14" w14:textId="77777777" w:rsidR="00AB6C41" w:rsidRDefault="00AB6C41" w:rsidP="00AB6C41">
      <w:pPr>
        <w:pStyle w:val="Heading5"/>
        <w:keepNext w:val="0"/>
      </w:pPr>
      <w:r>
        <w:t>Mô tả giao diện</w:t>
      </w:r>
    </w:p>
    <w:p w14:paraId="488C2506" w14:textId="432E9631" w:rsidR="00AB6C41" w:rsidRDefault="00AB6C41" w:rsidP="00AB6C41"/>
    <w:p w14:paraId="43753763" w14:textId="6607472D" w:rsidR="00AB6C41" w:rsidRDefault="00FF6E80" w:rsidP="00AB6C41">
      <w:r>
        <w:object w:dxaOrig="12870" w:dyaOrig="9090" w14:anchorId="47AA2982">
          <v:shape id="_x0000_i1040" type="#_x0000_t75" style="width:483.45pt;height:340.3pt" o:ole="">
            <v:imagedata r:id="rId43" o:title=""/>
          </v:shape>
          <o:OLEObject Type="Embed" ProgID="Visio.Drawing.15" ShapeID="_x0000_i1040" DrawAspect="Content" ObjectID="_1692538959" r:id="rId45"/>
        </w:object>
      </w:r>
    </w:p>
    <w:p w14:paraId="21DB8E2D" w14:textId="77777777" w:rsidR="00FF6E80" w:rsidRPr="0057180D" w:rsidRDefault="00FF6E80" w:rsidP="00FF6E80">
      <w:pPr>
        <w:pStyle w:val="ListParagraph"/>
        <w:numPr>
          <w:ilvl w:val="0"/>
          <w:numId w:val="3"/>
        </w:numPr>
        <w:rPr>
          <w:lang w:bidi="en-US"/>
        </w:rPr>
      </w:pPr>
      <w:r w:rsidRPr="0057180D">
        <w:rPr>
          <w:lang w:bidi="en-US"/>
        </w:rPr>
        <w:lastRenderedPageBreak/>
        <w:t>Trạng thái phê duyệt TTKD: Lấy và hiển thị theo grid</w:t>
      </w:r>
      <w:r>
        <w:rPr>
          <w:lang w:bidi="en-US"/>
        </w:rPr>
        <w:t xml:space="preserve"> </w:t>
      </w:r>
      <w:r>
        <w:rPr>
          <w:color w:val="FF0000"/>
          <w:lang w:bidi="en-US"/>
        </w:rPr>
        <w:t>(Chỉ hiển thị label &amp; textbox này nếu SYSVAR.TTKD_APPROVE_BUY = ‘Y’)</w:t>
      </w:r>
    </w:p>
    <w:p w14:paraId="7EEA16E1" w14:textId="77777777" w:rsidR="00FF6E80" w:rsidRDefault="00FF6E80" w:rsidP="00FF6E80">
      <w:pPr>
        <w:pStyle w:val="ListParagraph"/>
        <w:numPr>
          <w:ilvl w:val="0"/>
          <w:numId w:val="3"/>
        </w:numPr>
        <w:rPr>
          <w:lang w:bidi="en-US"/>
        </w:rPr>
      </w:pPr>
      <w:r>
        <w:rPr>
          <w:lang w:bidi="en-US"/>
        </w:rPr>
        <w:t>Trạng thái phê duyệt BKS: Lấy và hiển thị theo grid</w:t>
      </w:r>
    </w:p>
    <w:p w14:paraId="757CC154" w14:textId="4E119CA4" w:rsidR="00FF6E80" w:rsidRPr="00226F02" w:rsidRDefault="00FF6E80" w:rsidP="00FF6E80">
      <w:pPr>
        <w:pStyle w:val="ListParagraph"/>
        <w:numPr>
          <w:ilvl w:val="0"/>
          <w:numId w:val="3"/>
        </w:numPr>
        <w:rPr>
          <w:lang w:bidi="en-US"/>
        </w:rPr>
      </w:pPr>
      <w:r>
        <w:rPr>
          <w:lang w:bidi="en-US"/>
        </w:rPr>
        <w:t xml:space="preserve">Lý do của BKS: </w:t>
      </w:r>
      <w:r w:rsidRPr="000144D1">
        <w:rPr>
          <w:color w:val="FF0000"/>
          <w:lang w:bidi="en-US"/>
        </w:rPr>
        <w:t>sereqclose.bks_reason</w:t>
      </w:r>
      <w:r>
        <w:rPr>
          <w:color w:val="FF0000"/>
          <w:lang w:bidi="en-US"/>
        </w:rPr>
        <w:t>_maker</w:t>
      </w:r>
    </w:p>
    <w:p w14:paraId="7138B9EF" w14:textId="77777777" w:rsidR="00AB6C41" w:rsidRDefault="00AB6C41" w:rsidP="00AB6C41">
      <w:pPr>
        <w:pStyle w:val="ListParagraph"/>
        <w:numPr>
          <w:ilvl w:val="0"/>
          <w:numId w:val="3"/>
        </w:numPr>
        <w:rPr>
          <w:lang w:bidi="en-US"/>
        </w:rPr>
      </w:pPr>
      <w:r w:rsidRPr="00951625">
        <w:rPr>
          <w:lang w:bidi="en-US"/>
        </w:rPr>
        <w:t>Nội dung chi tiết lệnh</w:t>
      </w:r>
    </w:p>
    <w:p w14:paraId="2841F026" w14:textId="77777777" w:rsidR="00AB6C41" w:rsidRPr="00CF093F" w:rsidRDefault="00AB6C41" w:rsidP="00AB6C41">
      <w:pPr>
        <w:pStyle w:val="ListParagraph"/>
        <w:numPr>
          <w:ilvl w:val="1"/>
          <w:numId w:val="3"/>
        </w:numPr>
        <w:spacing w:before="120" w:after="120" w:line="276" w:lineRule="auto"/>
        <w:jc w:val="both"/>
        <w:rPr>
          <w:lang w:bidi="en-US"/>
        </w:rPr>
      </w:pPr>
      <w:r w:rsidRPr="00535789">
        <w:rPr>
          <w:lang w:bidi="en-US"/>
        </w:rPr>
        <w:t>Số hiệu lệnh SELL: Lấy từ grid</w:t>
      </w:r>
    </w:p>
    <w:p w14:paraId="04A6B20F" w14:textId="77777777" w:rsidR="00AB6C41" w:rsidRPr="00CF093F" w:rsidRDefault="00AB6C41" w:rsidP="00AB6C41">
      <w:pPr>
        <w:pStyle w:val="ListParagraph"/>
        <w:numPr>
          <w:ilvl w:val="1"/>
          <w:numId w:val="3"/>
        </w:numPr>
        <w:spacing w:before="120" w:after="120" w:line="276" w:lineRule="auto"/>
        <w:jc w:val="both"/>
        <w:rPr>
          <w:lang w:bidi="en-US"/>
        </w:rPr>
      </w:pPr>
      <w:r w:rsidRPr="00535789">
        <w:rPr>
          <w:lang w:bidi="en-US"/>
        </w:rPr>
        <w:t>Số hiệu lệnh BUY: Lấy từ grid</w:t>
      </w:r>
    </w:p>
    <w:p w14:paraId="0A098B2C" w14:textId="77777777" w:rsidR="00AB6C41" w:rsidRPr="00CF093F" w:rsidRDefault="00AB6C41" w:rsidP="00AB6C41">
      <w:pPr>
        <w:pStyle w:val="ListParagraph"/>
        <w:numPr>
          <w:ilvl w:val="1"/>
          <w:numId w:val="3"/>
        </w:numPr>
        <w:spacing w:before="120" w:after="120" w:line="276" w:lineRule="auto"/>
        <w:jc w:val="both"/>
        <w:rPr>
          <w:lang w:bidi="en-US"/>
        </w:rPr>
      </w:pPr>
      <w:r w:rsidRPr="00535789">
        <w:rPr>
          <w:lang w:bidi="en-US"/>
        </w:rPr>
        <w:t>Số hợp đồng BUY: Lấy từ grid</w:t>
      </w:r>
    </w:p>
    <w:p w14:paraId="2B2CC06C" w14:textId="77777777" w:rsidR="00AB6C41" w:rsidRDefault="00AB6C41" w:rsidP="00AB6C41">
      <w:pPr>
        <w:pStyle w:val="ListParagraph"/>
        <w:numPr>
          <w:ilvl w:val="1"/>
          <w:numId w:val="3"/>
        </w:numPr>
        <w:spacing w:before="120" w:after="120" w:line="276" w:lineRule="auto"/>
        <w:jc w:val="both"/>
        <w:rPr>
          <w:lang w:bidi="en-US"/>
        </w:rPr>
      </w:pPr>
      <w:r>
        <w:rPr>
          <w:lang w:bidi="en-US"/>
        </w:rPr>
        <w:t>Mã trái phiếu</w:t>
      </w:r>
      <w:r w:rsidRPr="00535789">
        <w:rPr>
          <w:lang w:bidi="en-US"/>
        </w:rPr>
        <w:t>: Lấy từ grid</w:t>
      </w:r>
    </w:p>
    <w:p w14:paraId="6EDEB3DE" w14:textId="77777777" w:rsidR="00AB6C41" w:rsidRPr="00CF093F" w:rsidRDefault="00AB6C41" w:rsidP="00AB6C41">
      <w:pPr>
        <w:pStyle w:val="ListParagraph"/>
        <w:numPr>
          <w:ilvl w:val="1"/>
          <w:numId w:val="3"/>
        </w:numPr>
        <w:spacing w:before="120" w:after="120" w:line="276" w:lineRule="auto"/>
        <w:jc w:val="both"/>
        <w:rPr>
          <w:lang w:bidi="en-US"/>
        </w:rPr>
      </w:pPr>
      <w:r>
        <w:rPr>
          <w:lang w:bidi="en-US"/>
        </w:rPr>
        <w:t>Trái phiếu NY: Lấy từ grid</w:t>
      </w:r>
    </w:p>
    <w:p w14:paraId="70A7342C" w14:textId="77777777" w:rsidR="00AB6C41" w:rsidRPr="00CF093F" w:rsidRDefault="00AB6C41" w:rsidP="00AB6C41">
      <w:pPr>
        <w:pStyle w:val="ListParagraph"/>
        <w:numPr>
          <w:ilvl w:val="1"/>
          <w:numId w:val="3"/>
        </w:numPr>
        <w:spacing w:before="120" w:after="120" w:line="276" w:lineRule="auto"/>
        <w:jc w:val="both"/>
        <w:rPr>
          <w:lang w:bidi="en-US"/>
        </w:rPr>
      </w:pPr>
      <w:r w:rsidRPr="00B073F5">
        <w:rPr>
          <w:lang w:bidi="en-US"/>
        </w:rPr>
        <w:t>Mã sản phẩm</w:t>
      </w:r>
      <w:r>
        <w:rPr>
          <w:lang w:bidi="en-US"/>
        </w:rPr>
        <w:t>: Lấy từ grid</w:t>
      </w:r>
    </w:p>
    <w:p w14:paraId="598964CF" w14:textId="77777777" w:rsidR="00AB6C41" w:rsidRPr="00CF093F" w:rsidRDefault="00AB6C41" w:rsidP="00AB6C41">
      <w:pPr>
        <w:pStyle w:val="ListParagraph"/>
        <w:numPr>
          <w:ilvl w:val="1"/>
          <w:numId w:val="3"/>
        </w:numPr>
        <w:spacing w:before="120" w:after="120" w:line="276" w:lineRule="auto"/>
        <w:jc w:val="both"/>
        <w:rPr>
          <w:lang w:bidi="en-US"/>
        </w:rPr>
      </w:pPr>
      <w:r>
        <w:rPr>
          <w:lang w:bidi="en-US"/>
        </w:rPr>
        <w:t>Ngày mua lần đầu: Lấy từ grid</w:t>
      </w:r>
    </w:p>
    <w:p w14:paraId="06ED378A" w14:textId="77777777" w:rsidR="00AB6C41" w:rsidRPr="00CF093F" w:rsidRDefault="00AB6C41" w:rsidP="00AB6C41">
      <w:pPr>
        <w:pStyle w:val="ListParagraph"/>
        <w:numPr>
          <w:ilvl w:val="1"/>
          <w:numId w:val="3"/>
        </w:numPr>
        <w:spacing w:before="120" w:after="120" w:line="276" w:lineRule="auto"/>
        <w:jc w:val="both"/>
        <w:rPr>
          <w:lang w:bidi="en-US"/>
        </w:rPr>
      </w:pPr>
      <w:r w:rsidRPr="00B073F5">
        <w:rPr>
          <w:lang w:bidi="en-US"/>
        </w:rPr>
        <w:t xml:space="preserve">Ngày </w:t>
      </w:r>
      <w:r>
        <w:rPr>
          <w:lang w:bidi="en-US"/>
        </w:rPr>
        <w:t>yêu cầu tất toán: Lấy từ grid</w:t>
      </w:r>
    </w:p>
    <w:p w14:paraId="5578508B" w14:textId="77777777" w:rsidR="00AB6C41" w:rsidRPr="00CF093F" w:rsidRDefault="00AB6C41" w:rsidP="00AB6C41">
      <w:pPr>
        <w:pStyle w:val="ListParagraph"/>
        <w:numPr>
          <w:ilvl w:val="1"/>
          <w:numId w:val="3"/>
        </w:numPr>
        <w:spacing w:before="120" w:after="120" w:line="276" w:lineRule="auto"/>
        <w:jc w:val="both"/>
        <w:rPr>
          <w:lang w:bidi="en-US"/>
        </w:rPr>
      </w:pPr>
      <w:r>
        <w:rPr>
          <w:lang w:bidi="en-US"/>
        </w:rPr>
        <w:t>POS HĐ SELL: Lấy từ grid</w:t>
      </w:r>
    </w:p>
    <w:p w14:paraId="03B6D32B" w14:textId="77777777" w:rsidR="00AB6C41" w:rsidRPr="00CF093F" w:rsidRDefault="00AB6C41" w:rsidP="00AB6C41">
      <w:pPr>
        <w:pStyle w:val="ListParagraph"/>
        <w:numPr>
          <w:ilvl w:val="1"/>
          <w:numId w:val="3"/>
        </w:numPr>
        <w:spacing w:before="120" w:after="120" w:line="276" w:lineRule="auto"/>
        <w:jc w:val="both"/>
        <w:rPr>
          <w:lang w:bidi="en-US"/>
        </w:rPr>
      </w:pPr>
      <w:r>
        <w:rPr>
          <w:lang w:bidi="en-US"/>
        </w:rPr>
        <w:t>RM HĐ SELL: Lấy từ grid</w:t>
      </w:r>
    </w:p>
    <w:p w14:paraId="17CFD6F7" w14:textId="77777777" w:rsidR="00AB6C41" w:rsidRPr="00CF093F" w:rsidRDefault="00AB6C41" w:rsidP="00AB6C41">
      <w:pPr>
        <w:pStyle w:val="ListParagraph"/>
        <w:numPr>
          <w:ilvl w:val="1"/>
          <w:numId w:val="3"/>
        </w:numPr>
        <w:spacing w:before="120" w:after="120" w:line="276" w:lineRule="auto"/>
        <w:jc w:val="both"/>
        <w:rPr>
          <w:lang w:bidi="en-US"/>
        </w:rPr>
      </w:pPr>
      <w:r>
        <w:rPr>
          <w:lang w:bidi="en-US"/>
        </w:rPr>
        <w:t>CBQL HĐ SELL: Lấy từ grid</w:t>
      </w:r>
    </w:p>
    <w:p w14:paraId="1B767A01" w14:textId="77777777" w:rsidR="00AB6C41" w:rsidRPr="00CF093F" w:rsidRDefault="00AB6C41" w:rsidP="00AB6C41">
      <w:pPr>
        <w:pStyle w:val="ListParagraph"/>
        <w:numPr>
          <w:ilvl w:val="1"/>
          <w:numId w:val="3"/>
        </w:numPr>
        <w:spacing w:before="120" w:after="120" w:line="276" w:lineRule="auto"/>
        <w:jc w:val="both"/>
        <w:rPr>
          <w:lang w:bidi="en-US"/>
        </w:rPr>
      </w:pPr>
      <w:r>
        <w:rPr>
          <w:lang w:bidi="en-US"/>
        </w:rPr>
        <w:t>CTV HĐ SELL: Lấy từ grid</w:t>
      </w:r>
    </w:p>
    <w:p w14:paraId="2B333BA7" w14:textId="77777777" w:rsidR="00AB6C41" w:rsidRPr="00CF093F" w:rsidRDefault="00AB6C41" w:rsidP="00AB6C41">
      <w:pPr>
        <w:pStyle w:val="ListParagraph"/>
        <w:numPr>
          <w:ilvl w:val="1"/>
          <w:numId w:val="3"/>
        </w:numPr>
        <w:spacing w:before="120" w:after="120" w:line="276" w:lineRule="auto"/>
        <w:jc w:val="both"/>
        <w:rPr>
          <w:lang w:bidi="en-US"/>
        </w:rPr>
      </w:pPr>
      <w:r>
        <w:rPr>
          <w:lang w:bidi="en-US"/>
        </w:rPr>
        <w:t>CIF khách hàng: hiển thị cfmast.custodycd theo sereqclose.acctno</w:t>
      </w:r>
    </w:p>
    <w:p w14:paraId="67842D7D" w14:textId="77777777" w:rsidR="00AB6C41" w:rsidRPr="00CF093F" w:rsidRDefault="00AB6C41" w:rsidP="00AB6C41">
      <w:pPr>
        <w:pStyle w:val="ListParagraph"/>
        <w:numPr>
          <w:ilvl w:val="1"/>
          <w:numId w:val="3"/>
        </w:numPr>
        <w:spacing w:before="120" w:after="120" w:line="276" w:lineRule="auto"/>
        <w:jc w:val="both"/>
        <w:rPr>
          <w:lang w:bidi="en-US"/>
        </w:rPr>
      </w:pPr>
      <w:r w:rsidRPr="00B073F5">
        <w:rPr>
          <w:lang w:bidi="en-US"/>
        </w:rPr>
        <w:t>Họ tên khách hàng</w:t>
      </w:r>
      <w:r>
        <w:rPr>
          <w:lang w:bidi="en-US"/>
        </w:rPr>
        <w:t>: hiển thị cfmast.fullname theo sereqclose.acctno</w:t>
      </w:r>
    </w:p>
    <w:p w14:paraId="54D1FA9D" w14:textId="77777777" w:rsidR="00AB6C41" w:rsidRPr="00CF093F" w:rsidRDefault="00AB6C41" w:rsidP="00AB6C41">
      <w:pPr>
        <w:pStyle w:val="ListParagraph"/>
        <w:numPr>
          <w:ilvl w:val="1"/>
          <w:numId w:val="3"/>
        </w:numPr>
        <w:spacing w:before="120" w:after="120" w:line="276" w:lineRule="auto"/>
        <w:jc w:val="both"/>
        <w:rPr>
          <w:lang w:bidi="en-US"/>
        </w:rPr>
      </w:pPr>
      <w:r w:rsidRPr="00B073F5">
        <w:rPr>
          <w:lang w:bidi="en-US"/>
        </w:rPr>
        <w:t>CMND/CCCD</w:t>
      </w:r>
      <w:r>
        <w:rPr>
          <w:lang w:bidi="en-US"/>
        </w:rPr>
        <w:t>: hiển thị cfmast.idcode theo sereqclose.acctno</w:t>
      </w:r>
    </w:p>
    <w:p w14:paraId="16882996" w14:textId="77777777" w:rsidR="00AB6C41" w:rsidRPr="00CF093F" w:rsidRDefault="00AB6C41" w:rsidP="00AB6C41">
      <w:pPr>
        <w:pStyle w:val="ListParagraph"/>
        <w:numPr>
          <w:ilvl w:val="1"/>
          <w:numId w:val="3"/>
        </w:numPr>
        <w:spacing w:before="120" w:after="120" w:line="276" w:lineRule="auto"/>
        <w:jc w:val="both"/>
        <w:rPr>
          <w:lang w:bidi="en-US"/>
        </w:rPr>
      </w:pPr>
      <w:r w:rsidRPr="00B073F5">
        <w:rPr>
          <w:lang w:bidi="en-US"/>
        </w:rPr>
        <w:t>Ngày cấp</w:t>
      </w:r>
      <w:r>
        <w:rPr>
          <w:lang w:bidi="en-US"/>
        </w:rPr>
        <w:t>: hiển thị cfmast.iddate theo sereqclose.acctno</w:t>
      </w:r>
    </w:p>
    <w:p w14:paraId="00B01D16" w14:textId="77777777" w:rsidR="00AB6C41" w:rsidRPr="00CF093F" w:rsidRDefault="00AB6C41" w:rsidP="00AB6C41">
      <w:pPr>
        <w:pStyle w:val="ListParagraph"/>
        <w:numPr>
          <w:ilvl w:val="1"/>
          <w:numId w:val="3"/>
        </w:numPr>
        <w:spacing w:before="120" w:after="120" w:line="276" w:lineRule="auto"/>
        <w:jc w:val="both"/>
        <w:rPr>
          <w:lang w:bidi="en-US"/>
        </w:rPr>
      </w:pPr>
      <w:r w:rsidRPr="00B073F5">
        <w:rPr>
          <w:lang w:bidi="en-US"/>
        </w:rPr>
        <w:t>Nơi cấp</w:t>
      </w:r>
      <w:r>
        <w:rPr>
          <w:lang w:bidi="en-US"/>
        </w:rPr>
        <w:t>: hiển thị cfmast.idplace theo sereqclose.acctno</w:t>
      </w:r>
    </w:p>
    <w:p w14:paraId="7F58944E" w14:textId="77777777" w:rsidR="00AB6C41" w:rsidRPr="00CF093F" w:rsidRDefault="00AB6C41" w:rsidP="00AB6C41">
      <w:pPr>
        <w:pStyle w:val="ListParagraph"/>
        <w:numPr>
          <w:ilvl w:val="1"/>
          <w:numId w:val="3"/>
        </w:numPr>
        <w:spacing w:before="120" w:after="120" w:line="276" w:lineRule="auto"/>
        <w:jc w:val="both"/>
        <w:rPr>
          <w:lang w:bidi="en-US"/>
        </w:rPr>
      </w:pPr>
      <w:r w:rsidRPr="00B073F5">
        <w:rPr>
          <w:lang w:bidi="en-US"/>
        </w:rPr>
        <w:t>Địa chỉ</w:t>
      </w:r>
      <w:r>
        <w:rPr>
          <w:lang w:bidi="en-US"/>
        </w:rPr>
        <w:t>: hiển thị cfmast.regaddress theo sereqclose.acctno</w:t>
      </w:r>
    </w:p>
    <w:p w14:paraId="043E60D6" w14:textId="77777777" w:rsidR="00AB6C41" w:rsidRPr="00CF093F" w:rsidRDefault="00AB6C41" w:rsidP="00AB6C41">
      <w:pPr>
        <w:pStyle w:val="ListParagraph"/>
        <w:numPr>
          <w:ilvl w:val="1"/>
          <w:numId w:val="3"/>
        </w:numPr>
        <w:spacing w:before="120" w:after="120" w:line="276" w:lineRule="auto"/>
        <w:jc w:val="both"/>
        <w:rPr>
          <w:lang w:bidi="en-US"/>
        </w:rPr>
      </w:pPr>
      <w:r w:rsidRPr="00B073F5">
        <w:rPr>
          <w:lang w:bidi="en-US"/>
        </w:rPr>
        <w:t>Số điện thoại</w:t>
      </w:r>
      <w:r>
        <w:rPr>
          <w:lang w:bidi="en-US"/>
        </w:rPr>
        <w:t>: hiển thị cfmast.mobile theo sereqclose.acctno</w:t>
      </w:r>
    </w:p>
    <w:p w14:paraId="6815B15B" w14:textId="77777777" w:rsidR="00AB6C41" w:rsidRPr="008825CE" w:rsidRDefault="00AB6C41" w:rsidP="00AB6C41">
      <w:pPr>
        <w:pStyle w:val="ListParagraph"/>
        <w:numPr>
          <w:ilvl w:val="1"/>
          <w:numId w:val="3"/>
        </w:numPr>
        <w:spacing w:before="120" w:after="120" w:line="276" w:lineRule="auto"/>
        <w:jc w:val="both"/>
        <w:rPr>
          <w:lang w:bidi="en-US"/>
        </w:rPr>
      </w:pPr>
      <w:r w:rsidRPr="008825CE">
        <w:rPr>
          <w:lang w:bidi="en-US"/>
        </w:rPr>
        <w:t>Số</w:t>
      </w:r>
      <w:r>
        <w:rPr>
          <w:lang w:bidi="en-US"/>
        </w:rPr>
        <w:t xml:space="preserve"> lượng TP tồn của HĐ SELL trước tất toán: = oxmast.execqtty – (tính tổng quantity của các bản ghi trong sereqclose  có status &lt;&gt; ‘R’ &amp; ngày giờ giao dịch trong sereqclose lấy được trước ngày giờ giao dịch của yêu cầu tất toán hiện tại) - (tính tổng execqtty của các bản ghi trong oxmast có trường buyconfirmno = sereqclose.orgconfirmno của yêu cầu hiện tại &amp; oxmast.status &lt;&gt; ‘R’ &amp; ngày giờ giao dịch trong oxmast lấy được trước ngày giờ giao dịch của yêu cầu tất toán hiện tại) </w:t>
      </w:r>
    </w:p>
    <w:p w14:paraId="2341D211" w14:textId="77777777" w:rsidR="00AB6C41" w:rsidRPr="00CF093F" w:rsidRDefault="00AB6C41" w:rsidP="00AB6C41">
      <w:pPr>
        <w:pStyle w:val="ListParagraph"/>
        <w:numPr>
          <w:ilvl w:val="1"/>
          <w:numId w:val="3"/>
        </w:numPr>
        <w:spacing w:before="120" w:after="120" w:line="276" w:lineRule="auto"/>
        <w:jc w:val="both"/>
        <w:rPr>
          <w:lang w:bidi="en-US"/>
        </w:rPr>
      </w:pPr>
      <w:r w:rsidRPr="00B073F5">
        <w:rPr>
          <w:lang w:bidi="en-US"/>
        </w:rPr>
        <w:t xml:space="preserve">Số lượng </w:t>
      </w:r>
      <w:r>
        <w:rPr>
          <w:lang w:bidi="en-US"/>
        </w:rPr>
        <w:t>tất toán: Lấy từ grid</w:t>
      </w:r>
    </w:p>
    <w:p w14:paraId="2F24A022" w14:textId="77777777" w:rsidR="00AB6C41" w:rsidRPr="00CF093F" w:rsidRDefault="00AB6C41" w:rsidP="00AB6C41">
      <w:pPr>
        <w:pStyle w:val="ListParagraph"/>
        <w:numPr>
          <w:ilvl w:val="1"/>
          <w:numId w:val="3"/>
        </w:numPr>
        <w:spacing w:before="120" w:after="120" w:line="276" w:lineRule="auto"/>
        <w:jc w:val="both"/>
        <w:rPr>
          <w:lang w:bidi="en-US"/>
        </w:rPr>
      </w:pPr>
      <w:r w:rsidRPr="00B073F5">
        <w:rPr>
          <w:lang w:bidi="en-US"/>
        </w:rPr>
        <w:t xml:space="preserve">Giá </w:t>
      </w:r>
      <w:r>
        <w:rPr>
          <w:lang w:bidi="en-US"/>
        </w:rPr>
        <w:t>tất toán: Lấy từ grid</w:t>
      </w:r>
    </w:p>
    <w:p w14:paraId="2B1FF68B" w14:textId="77777777" w:rsidR="00AB6C41" w:rsidRDefault="00AB6C41" w:rsidP="00AB6C41">
      <w:pPr>
        <w:pStyle w:val="ListParagraph"/>
        <w:numPr>
          <w:ilvl w:val="1"/>
          <w:numId w:val="3"/>
        </w:numPr>
        <w:spacing w:before="120" w:after="120" w:line="276" w:lineRule="auto"/>
        <w:jc w:val="both"/>
        <w:rPr>
          <w:lang w:bidi="en-US"/>
        </w:rPr>
      </w:pPr>
      <w:r>
        <w:rPr>
          <w:lang w:bidi="en-US"/>
        </w:rPr>
        <w:t>Tổng phí: Lấy từ grid</w:t>
      </w:r>
    </w:p>
    <w:p w14:paraId="04420333" w14:textId="77777777" w:rsidR="00AB6C41" w:rsidRDefault="00AB6C41" w:rsidP="00AB6C41">
      <w:pPr>
        <w:pStyle w:val="ListParagraph"/>
        <w:numPr>
          <w:ilvl w:val="1"/>
          <w:numId w:val="3"/>
        </w:numPr>
        <w:spacing w:before="120" w:after="120" w:line="276" w:lineRule="auto"/>
        <w:jc w:val="both"/>
        <w:rPr>
          <w:lang w:bidi="en-US"/>
        </w:rPr>
      </w:pPr>
      <w:r>
        <w:rPr>
          <w:lang w:bidi="en-US"/>
        </w:rPr>
        <w:t>Tổng thuế: Lấy từ grid</w:t>
      </w:r>
    </w:p>
    <w:p w14:paraId="738160B0" w14:textId="77777777" w:rsidR="00AB6C41" w:rsidRPr="001909DB" w:rsidRDefault="00AB6C41" w:rsidP="00AB6C41">
      <w:pPr>
        <w:pStyle w:val="ListParagraph"/>
        <w:numPr>
          <w:ilvl w:val="1"/>
          <w:numId w:val="3"/>
        </w:numPr>
        <w:spacing w:before="120" w:after="120" w:line="276" w:lineRule="auto"/>
        <w:jc w:val="both"/>
        <w:rPr>
          <w:lang w:bidi="en-US"/>
        </w:rPr>
      </w:pPr>
      <w:r>
        <w:rPr>
          <w:lang w:bidi="en-US"/>
        </w:rPr>
        <w:t>Tổng tiền cần thanh toán: Lấy từ grid</w:t>
      </w:r>
    </w:p>
    <w:p w14:paraId="456743BD" w14:textId="77777777" w:rsidR="00AB6C41" w:rsidRPr="001909DB" w:rsidRDefault="00AB6C41" w:rsidP="00AB6C41">
      <w:pPr>
        <w:rPr>
          <w:lang w:bidi="en-US"/>
        </w:rPr>
      </w:pPr>
      <w:r>
        <w:rPr>
          <w:lang w:bidi="en-US"/>
        </w:rPr>
        <w:t>Vùng hiển thị file upload: Hiển thị bản ghi trạng thái C</w:t>
      </w:r>
    </w:p>
    <w:p w14:paraId="259E709F" w14:textId="77777777" w:rsidR="00AB6C41" w:rsidRPr="001909DB" w:rsidRDefault="00AB6C41" w:rsidP="00AB6C41">
      <w:pPr>
        <w:rPr>
          <w:lang w:bidi="en-US"/>
        </w:rPr>
      </w:pPr>
    </w:p>
    <w:p w14:paraId="4A5337C3" w14:textId="77777777" w:rsidR="00AB6C41" w:rsidRDefault="00AB6C41" w:rsidP="00AB6C41">
      <w:pPr>
        <w:pStyle w:val="Heading5"/>
      </w:pPr>
      <w:r w:rsidRPr="001909DB">
        <w:t>Quy tắc xử lý</w:t>
      </w:r>
    </w:p>
    <w:p w14:paraId="758F0FEC" w14:textId="6E62CE88" w:rsidR="00AB6C41" w:rsidRPr="000627EB" w:rsidRDefault="00AB6C41" w:rsidP="00AB6C41">
      <w:pPr>
        <w:pStyle w:val="ListParagraph"/>
        <w:numPr>
          <w:ilvl w:val="0"/>
          <w:numId w:val="19"/>
        </w:numPr>
        <w:rPr>
          <w:lang w:bidi="en-US"/>
        </w:rPr>
      </w:pPr>
      <w:r w:rsidRPr="000627EB">
        <w:rPr>
          <w:lang w:bidi="en-US"/>
        </w:rPr>
        <w:t>Nếu ấ</w:t>
      </w:r>
      <w:r w:rsidR="00FF6E80">
        <w:rPr>
          <w:lang w:bidi="en-US"/>
        </w:rPr>
        <w:t>n Từ chối =&gt; Sinh giao dịch 8308</w:t>
      </w:r>
      <w:r w:rsidRPr="000627EB">
        <w:rPr>
          <w:lang w:bidi="en-US"/>
        </w:rPr>
        <w:t xml:space="preserve"> – “Từ chối phê duyệt HS mua lại </w:t>
      </w:r>
      <w:r w:rsidR="00FF6E80">
        <w:rPr>
          <w:lang w:bidi="en-US"/>
        </w:rPr>
        <w:t>BKS</w:t>
      </w:r>
      <w:r w:rsidRPr="000627EB">
        <w:rPr>
          <w:lang w:bidi="en-US"/>
        </w:rPr>
        <w:t>” =&gt; Chỉ có 1 cấp make. Không sinh ngoài Home</w:t>
      </w:r>
    </w:p>
    <w:p w14:paraId="0C62DA02" w14:textId="453EF02C" w:rsidR="00AB6C41" w:rsidRPr="000627EB" w:rsidRDefault="00FF6E80" w:rsidP="00AB6C41">
      <w:pPr>
        <w:pStyle w:val="ListParagraph"/>
        <w:numPr>
          <w:ilvl w:val="0"/>
          <w:numId w:val="3"/>
        </w:numPr>
        <w:ind w:left="1080"/>
        <w:rPr>
          <w:lang w:bidi="en-US"/>
        </w:rPr>
      </w:pPr>
      <w:r>
        <w:rPr>
          <w:lang w:bidi="en-US"/>
        </w:rPr>
        <w:t>Cập nhật sereqclose.bks</w:t>
      </w:r>
      <w:r w:rsidR="00AB6C41" w:rsidRPr="000627EB">
        <w:rPr>
          <w:lang w:bidi="en-US"/>
        </w:rPr>
        <w:t>_stat_maker = NULL</w:t>
      </w:r>
    </w:p>
    <w:p w14:paraId="47522936" w14:textId="35FB856F" w:rsidR="00AB6C41" w:rsidRPr="000627EB" w:rsidRDefault="00FF6E80" w:rsidP="00AB6C41">
      <w:pPr>
        <w:pStyle w:val="ListParagraph"/>
        <w:numPr>
          <w:ilvl w:val="0"/>
          <w:numId w:val="3"/>
        </w:numPr>
        <w:ind w:left="1080"/>
        <w:rPr>
          <w:lang w:bidi="en-US"/>
        </w:rPr>
      </w:pPr>
      <w:r>
        <w:rPr>
          <w:lang w:bidi="en-US"/>
        </w:rPr>
        <w:t>Cập nhật sereqclose.bks</w:t>
      </w:r>
      <w:r w:rsidR="00AB6C41" w:rsidRPr="000627EB">
        <w:rPr>
          <w:lang w:bidi="en-US"/>
        </w:rPr>
        <w:t>_reason_maker = NULL</w:t>
      </w:r>
    </w:p>
    <w:p w14:paraId="3603D615" w14:textId="2D9190E7" w:rsidR="00AB6C41" w:rsidRPr="000627EB" w:rsidRDefault="00FF6E80" w:rsidP="00AB6C41">
      <w:pPr>
        <w:pStyle w:val="ListParagraph"/>
        <w:numPr>
          <w:ilvl w:val="0"/>
          <w:numId w:val="3"/>
        </w:numPr>
        <w:ind w:left="1080"/>
        <w:rPr>
          <w:lang w:bidi="en-US"/>
        </w:rPr>
      </w:pPr>
      <w:r>
        <w:rPr>
          <w:lang w:bidi="en-US"/>
        </w:rPr>
        <w:t>Cập nhật sereqclose.bks</w:t>
      </w:r>
      <w:r w:rsidR="00AB6C41" w:rsidRPr="000627EB">
        <w:rPr>
          <w:lang w:bidi="en-US"/>
        </w:rPr>
        <w:t>_tlid = NULL</w:t>
      </w:r>
    </w:p>
    <w:p w14:paraId="4C38B8D2" w14:textId="77777777" w:rsidR="00AB6C41" w:rsidRPr="000627EB" w:rsidRDefault="00AB6C41" w:rsidP="00AB6C41">
      <w:pPr>
        <w:rPr>
          <w:lang w:bidi="en-US"/>
        </w:rPr>
      </w:pPr>
    </w:p>
    <w:p w14:paraId="37173E49" w14:textId="5D5BF0E2" w:rsidR="00AB6C41" w:rsidRPr="000627EB" w:rsidRDefault="00FF6E80" w:rsidP="00AB6C41">
      <w:pPr>
        <w:ind w:left="720"/>
        <w:rPr>
          <w:lang w:bidi="en-US"/>
        </w:rPr>
      </w:pPr>
      <w:r>
        <w:rPr>
          <w:lang w:bidi="en-US"/>
        </w:rPr>
        <w:t>Appcheck 8308</w:t>
      </w:r>
      <w:r w:rsidR="00AB6C41" w:rsidRPr="000627EB">
        <w:rPr>
          <w:lang w:bidi="en-US"/>
        </w:rPr>
        <w:t>:</w:t>
      </w:r>
    </w:p>
    <w:p w14:paraId="11BD42E0" w14:textId="70AE62C2" w:rsidR="00AB6C41" w:rsidRPr="000627EB" w:rsidRDefault="00AB6C41" w:rsidP="00AB6C41">
      <w:pPr>
        <w:pStyle w:val="ListParagraph"/>
        <w:numPr>
          <w:ilvl w:val="1"/>
          <w:numId w:val="3"/>
        </w:numPr>
        <w:rPr>
          <w:lang w:bidi="en-US"/>
        </w:rPr>
      </w:pPr>
      <w:r>
        <w:rPr>
          <w:lang w:bidi="en-US"/>
        </w:rPr>
        <w:t>sereqclose.status = ‘S</w:t>
      </w:r>
      <w:r w:rsidR="00FF6E80">
        <w:rPr>
          <w:lang w:bidi="en-US"/>
        </w:rPr>
        <w:t>’ &amp; sereqclose.bks</w:t>
      </w:r>
      <w:r w:rsidRPr="000627EB">
        <w:rPr>
          <w:lang w:bidi="en-US"/>
        </w:rPr>
        <w:t xml:space="preserve">_prof_stat in (‘P’,  ‘A’) </w:t>
      </w:r>
      <w:r w:rsidR="00FF6E80">
        <w:rPr>
          <w:lang w:bidi="en-US"/>
        </w:rPr>
        <w:t>&amp; sereqclose.bks</w:t>
      </w:r>
      <w:r w:rsidRPr="000627EB">
        <w:rPr>
          <w:lang w:bidi="en-US"/>
        </w:rPr>
        <w:t>_stat_maker IS NOT NULL</w:t>
      </w:r>
    </w:p>
    <w:p w14:paraId="24BB4260" w14:textId="77777777" w:rsidR="00AB6C41" w:rsidRPr="000627EB" w:rsidRDefault="00AB6C41" w:rsidP="00AB6C41">
      <w:pPr>
        <w:pStyle w:val="ListParagraph"/>
        <w:ind w:left="3240"/>
        <w:rPr>
          <w:lang w:bidi="en-US"/>
        </w:rPr>
      </w:pPr>
    </w:p>
    <w:p w14:paraId="3EEE1CCA" w14:textId="77777777" w:rsidR="00AB6C41" w:rsidRPr="000627EB" w:rsidRDefault="00AB6C41" w:rsidP="00AB6C41">
      <w:pPr>
        <w:pStyle w:val="ListParagraph"/>
        <w:ind w:left="3240"/>
        <w:rPr>
          <w:lang w:bidi="en-US"/>
        </w:rPr>
      </w:pPr>
    </w:p>
    <w:p w14:paraId="4FD348E6" w14:textId="77777777" w:rsidR="00AB6C41" w:rsidRPr="000627EB" w:rsidRDefault="00AB6C41" w:rsidP="00AB6C41">
      <w:pPr>
        <w:pStyle w:val="ListParagraph"/>
        <w:numPr>
          <w:ilvl w:val="0"/>
          <w:numId w:val="19"/>
        </w:numPr>
        <w:rPr>
          <w:lang w:bidi="en-US"/>
        </w:rPr>
      </w:pPr>
      <w:r w:rsidRPr="000627EB">
        <w:rPr>
          <w:lang w:bidi="en-US"/>
        </w:rPr>
        <w:t>Nếu ấn phê duyệt =&gt; Xử lý như mô tả dưới</w:t>
      </w:r>
    </w:p>
    <w:p w14:paraId="77A07F63" w14:textId="77777777" w:rsidR="00AB6C41" w:rsidRPr="000627EB" w:rsidRDefault="00AB6C41" w:rsidP="00AB6C41">
      <w:pPr>
        <w:rPr>
          <w:lang w:bidi="en-US"/>
        </w:rPr>
      </w:pPr>
    </w:p>
    <w:p w14:paraId="6343DF04" w14:textId="67CEE0B9" w:rsidR="00AB6C41" w:rsidRPr="000627EB" w:rsidRDefault="00FF6E80" w:rsidP="00AB6C41">
      <w:pPr>
        <w:pStyle w:val="ListParagraph"/>
        <w:numPr>
          <w:ilvl w:val="0"/>
          <w:numId w:val="3"/>
        </w:numPr>
        <w:ind w:left="1080"/>
        <w:rPr>
          <w:lang w:bidi="en-US"/>
        </w:rPr>
      </w:pPr>
      <w:r>
        <w:rPr>
          <w:lang w:bidi="en-US"/>
        </w:rPr>
        <w:t>Nếu sereqclose.bks</w:t>
      </w:r>
      <w:r w:rsidR="00AB6C41" w:rsidRPr="000627EB">
        <w:rPr>
          <w:lang w:bidi="en-US"/>
        </w:rPr>
        <w:t>_stat_maker = ‘C’ (Phê duy</w:t>
      </w:r>
      <w:r>
        <w:rPr>
          <w:lang w:bidi="en-US"/>
        </w:rPr>
        <w:t>ệt hồ sơ) =&gt; Sinh giao dịch 8304</w:t>
      </w:r>
      <w:r w:rsidR="00AB6C41" w:rsidRPr="000627EB">
        <w:rPr>
          <w:lang w:bidi="en-US"/>
        </w:rPr>
        <w:t xml:space="preserve"> – “</w:t>
      </w:r>
      <w:r>
        <w:rPr>
          <w:lang w:bidi="en-US"/>
        </w:rPr>
        <w:t>BKS</w:t>
      </w:r>
      <w:r w:rsidR="00AB6C41" w:rsidRPr="000627EB">
        <w:rPr>
          <w:lang w:bidi="en-US"/>
        </w:rPr>
        <w:t xml:space="preserve"> duyệt HS mua lại” với loại GD C – Phê duyệt </w:t>
      </w:r>
    </w:p>
    <w:p w14:paraId="3DCF856E" w14:textId="5F543806" w:rsidR="00AB6C41" w:rsidRPr="000627EB" w:rsidRDefault="00AB6C41" w:rsidP="00AB6C41">
      <w:pPr>
        <w:pStyle w:val="ListParagraph"/>
        <w:numPr>
          <w:ilvl w:val="0"/>
          <w:numId w:val="3"/>
        </w:numPr>
        <w:ind w:left="1080"/>
        <w:rPr>
          <w:lang w:bidi="en-US"/>
        </w:rPr>
      </w:pPr>
      <w:r w:rsidRPr="000627EB">
        <w:rPr>
          <w:lang w:bidi="en-US"/>
        </w:rPr>
        <w:t>Nếu</w:t>
      </w:r>
      <w:r w:rsidR="00FF6E80">
        <w:rPr>
          <w:lang w:bidi="en-US"/>
        </w:rPr>
        <w:t xml:space="preserve"> sereqclose.bks</w:t>
      </w:r>
      <w:r>
        <w:rPr>
          <w:lang w:bidi="en-US"/>
        </w:rPr>
        <w:t>_stat_maker = ‘U</w:t>
      </w:r>
      <w:r w:rsidRPr="000627EB">
        <w:rPr>
          <w:lang w:bidi="en-US"/>
        </w:rPr>
        <w:t>’ (</w:t>
      </w:r>
      <w:r>
        <w:rPr>
          <w:lang w:bidi="en-US"/>
        </w:rPr>
        <w:t>Nợ hồ sơ</w:t>
      </w:r>
      <w:r w:rsidR="00FF6E80">
        <w:rPr>
          <w:lang w:bidi="en-US"/>
        </w:rPr>
        <w:t>) =&gt; Sinh giao dịch 8304</w:t>
      </w:r>
      <w:r w:rsidRPr="000627EB">
        <w:rPr>
          <w:lang w:bidi="en-US"/>
        </w:rPr>
        <w:t xml:space="preserve"> – “</w:t>
      </w:r>
      <w:r w:rsidR="00FF6E80">
        <w:rPr>
          <w:lang w:bidi="en-US"/>
        </w:rPr>
        <w:t>BKS</w:t>
      </w:r>
      <w:r w:rsidRPr="000627EB">
        <w:rPr>
          <w:lang w:bidi="en-US"/>
        </w:rPr>
        <w:t xml:space="preserve"> duyệt HS mua lại” với Loại GD </w:t>
      </w:r>
      <w:r>
        <w:rPr>
          <w:lang w:bidi="en-US"/>
        </w:rPr>
        <w:t>U – Nợ hồ sơ</w:t>
      </w:r>
    </w:p>
    <w:p w14:paraId="5D3E92CB" w14:textId="77777777" w:rsidR="00AB6C41" w:rsidRPr="000627EB" w:rsidRDefault="00AB6C41" w:rsidP="00AB6C41">
      <w:pPr>
        <w:rPr>
          <w:lang w:bidi="en-US"/>
        </w:rPr>
      </w:pPr>
    </w:p>
    <w:p w14:paraId="44925AAD" w14:textId="77777777" w:rsidR="00AB6C41" w:rsidRPr="000627EB" w:rsidRDefault="00AB6C41" w:rsidP="00AB6C41">
      <w:pPr>
        <w:rPr>
          <w:lang w:bidi="en-US"/>
        </w:rPr>
      </w:pPr>
    </w:p>
    <w:p w14:paraId="4115FF77" w14:textId="77777777" w:rsidR="00AB6C41" w:rsidRPr="000627EB" w:rsidRDefault="00AB6C41" w:rsidP="00AB6C41">
      <w:pPr>
        <w:rPr>
          <w:b/>
          <w:i/>
          <w:lang w:bidi="en-US"/>
        </w:rPr>
      </w:pPr>
      <w:r w:rsidRPr="000627EB">
        <w:rPr>
          <w:b/>
          <w:i/>
          <w:lang w:bidi="en-US"/>
        </w:rPr>
        <w:t>Refresh lại grid sau khi thực hiện xong.</w:t>
      </w:r>
    </w:p>
    <w:p w14:paraId="03F6578B" w14:textId="77777777" w:rsidR="00AB6C41" w:rsidRDefault="00AB6C41" w:rsidP="00AB6C41">
      <w:pPr>
        <w:rPr>
          <w:b/>
          <w:i/>
          <w:lang w:bidi="en-US"/>
        </w:rPr>
      </w:pPr>
    </w:p>
    <w:p w14:paraId="1C8924C6" w14:textId="77777777" w:rsidR="00AB6C41" w:rsidRPr="00784B63" w:rsidRDefault="00AB6C41" w:rsidP="00AB6C41">
      <w:pPr>
        <w:rPr>
          <w:b/>
          <w:i/>
          <w:lang w:bidi="en-US"/>
        </w:rPr>
      </w:pPr>
      <w:r w:rsidRPr="00784B63">
        <w:rPr>
          <w:b/>
          <w:i/>
          <w:lang w:bidi="en-US"/>
        </w:rPr>
        <w:t>Đồng bộ cache SEREQCLOSE sau khi thực hiện giao dịch</w:t>
      </w:r>
    </w:p>
    <w:p w14:paraId="5FCDFF08" w14:textId="2FF02AD0" w:rsidR="00EA010F" w:rsidRDefault="002B1AE6" w:rsidP="00FF6E80">
      <w:pPr>
        <w:pStyle w:val="Heading2"/>
        <w:keepNext w:val="0"/>
        <w:ind w:left="360"/>
      </w:pPr>
      <w:bookmarkStart w:id="1599" w:name="_Toc78535632"/>
      <w:r>
        <w:t xml:space="preserve">Đại lý lưu ký – Cấp phát </w:t>
      </w:r>
      <w:r w:rsidR="008511A6">
        <w:t>ấn chỉ</w:t>
      </w:r>
      <w:bookmarkEnd w:id="1599"/>
    </w:p>
    <w:p w14:paraId="2867CCE3" w14:textId="27D90784" w:rsidR="002B1AE6" w:rsidRDefault="008511A6" w:rsidP="00FF6E80">
      <w:pPr>
        <w:pStyle w:val="Heading3"/>
        <w:keepNext w:val="0"/>
      </w:pPr>
      <w:bookmarkStart w:id="1600" w:name="_Toc78535633"/>
      <w:r>
        <w:t xml:space="preserve">HO </w:t>
      </w:r>
      <w:r w:rsidR="00711263">
        <w:t xml:space="preserve">Nhập kho </w:t>
      </w:r>
      <w:r>
        <w:t>ấn chỉ</w:t>
      </w:r>
      <w:bookmarkEnd w:id="1600"/>
    </w:p>
    <w:p w14:paraId="0DD8893F" w14:textId="77777777" w:rsidR="00711263" w:rsidRDefault="00711263" w:rsidP="00FF6E80">
      <w:pPr>
        <w:pStyle w:val="Heading4"/>
        <w:keepNext w:val="0"/>
      </w:pPr>
      <w:bookmarkStart w:id="1601" w:name="_Toc78535634"/>
      <w:r>
        <w:t>Mô tả giao diện</w:t>
      </w:r>
      <w:bookmarkEnd w:id="1601"/>
    </w:p>
    <w:p w14:paraId="4715E996" w14:textId="77777777" w:rsidR="00711263" w:rsidRDefault="00711263" w:rsidP="00FF6E80">
      <w:pPr>
        <w:pStyle w:val="Heading5"/>
        <w:keepNext w:val="0"/>
        <w:rPr>
          <w:lang w:bidi="en-US"/>
        </w:rPr>
      </w:pPr>
      <w:r>
        <w:rPr>
          <w:lang w:bidi="en-US"/>
        </w:rPr>
        <w:t>Grid tìm kiếm</w:t>
      </w:r>
    </w:p>
    <w:p w14:paraId="01A3B283" w14:textId="77777777" w:rsidR="000C3D45" w:rsidRPr="000C3D45" w:rsidRDefault="000C3D45" w:rsidP="000C3D45">
      <w:pPr>
        <w:rPr>
          <w:lang w:bidi="en-US"/>
        </w:rPr>
      </w:pPr>
    </w:p>
    <w:p w14:paraId="2EAF0612" w14:textId="77777777" w:rsidR="00711263" w:rsidRPr="00526AFA" w:rsidRDefault="00711263" w:rsidP="00FF6E80">
      <w:pPr>
        <w:pStyle w:val="Heading5"/>
        <w:keepNext w:val="0"/>
        <w:rPr>
          <w:lang w:bidi="en-US"/>
        </w:rPr>
      </w:pPr>
      <w:r>
        <w:rPr>
          <w:lang w:bidi="en-US"/>
        </w:rPr>
        <w:t>Popup thực hiện</w:t>
      </w:r>
    </w:p>
    <w:p w14:paraId="0B88AD92" w14:textId="77777777" w:rsidR="00711263" w:rsidRDefault="00711263" w:rsidP="00FF6E80">
      <w:pPr>
        <w:pStyle w:val="Heading4"/>
        <w:keepNext w:val="0"/>
      </w:pPr>
      <w:bookmarkStart w:id="1602" w:name="_Toc78535635"/>
      <w:r>
        <w:t>Quy tắc xử lý</w:t>
      </w:r>
      <w:bookmarkEnd w:id="1602"/>
    </w:p>
    <w:p w14:paraId="744F1D79" w14:textId="7E6AEF89" w:rsidR="00711263" w:rsidRDefault="00711263" w:rsidP="00FF6E80">
      <w:pPr>
        <w:pStyle w:val="Heading3"/>
        <w:keepNext w:val="0"/>
      </w:pPr>
      <w:bookmarkStart w:id="1603" w:name="_Toc78535636"/>
      <w:r>
        <w:t xml:space="preserve">HO phân phối </w:t>
      </w:r>
      <w:r w:rsidR="008511A6">
        <w:t xml:space="preserve">ấn chỉ </w:t>
      </w:r>
      <w:r>
        <w:t>cho ĐVKD</w:t>
      </w:r>
      <w:bookmarkEnd w:id="1603"/>
    </w:p>
    <w:p w14:paraId="5F0340D9" w14:textId="77777777" w:rsidR="00711263" w:rsidRDefault="00711263" w:rsidP="00FF6E80">
      <w:pPr>
        <w:pStyle w:val="Heading4"/>
        <w:keepNext w:val="0"/>
      </w:pPr>
      <w:bookmarkStart w:id="1604" w:name="_Toc78535637"/>
      <w:r>
        <w:t>Mô tả giao diện</w:t>
      </w:r>
      <w:bookmarkEnd w:id="1604"/>
    </w:p>
    <w:p w14:paraId="1ADBBC32" w14:textId="77777777" w:rsidR="00711263" w:rsidRDefault="00711263" w:rsidP="00FF6E80">
      <w:pPr>
        <w:pStyle w:val="Heading5"/>
        <w:keepNext w:val="0"/>
        <w:rPr>
          <w:lang w:bidi="en-US"/>
        </w:rPr>
      </w:pPr>
      <w:r>
        <w:rPr>
          <w:lang w:bidi="en-US"/>
        </w:rPr>
        <w:t>Grid tìm kiếm</w:t>
      </w:r>
    </w:p>
    <w:p w14:paraId="7ACF8B33" w14:textId="77777777" w:rsidR="00711263" w:rsidRPr="00526AFA" w:rsidRDefault="00711263" w:rsidP="00FF6E80">
      <w:pPr>
        <w:pStyle w:val="Heading5"/>
        <w:keepNext w:val="0"/>
        <w:rPr>
          <w:lang w:bidi="en-US"/>
        </w:rPr>
      </w:pPr>
      <w:r>
        <w:rPr>
          <w:lang w:bidi="en-US"/>
        </w:rPr>
        <w:t>Popup thực hiện</w:t>
      </w:r>
    </w:p>
    <w:p w14:paraId="071C16D9" w14:textId="50EC344F" w:rsidR="00711263" w:rsidRDefault="00711263" w:rsidP="00FF6E80">
      <w:pPr>
        <w:pStyle w:val="Heading4"/>
        <w:keepNext w:val="0"/>
      </w:pPr>
      <w:bookmarkStart w:id="1605" w:name="_Toc78535638"/>
      <w:r>
        <w:t>Quy tắc xử lý</w:t>
      </w:r>
      <w:bookmarkEnd w:id="1605"/>
    </w:p>
    <w:p w14:paraId="2C7E9D49" w14:textId="31FC10AD" w:rsidR="008511A6" w:rsidRDefault="008511A6" w:rsidP="00FF6E80">
      <w:pPr>
        <w:pStyle w:val="Heading3"/>
        <w:keepNext w:val="0"/>
      </w:pPr>
      <w:bookmarkStart w:id="1606" w:name="_Toc78535639"/>
      <w:r>
        <w:t>ĐVKD phân phối ấn chỉ cho RM</w:t>
      </w:r>
      <w:bookmarkEnd w:id="1606"/>
    </w:p>
    <w:p w14:paraId="1064C846" w14:textId="77777777" w:rsidR="008511A6" w:rsidRDefault="008511A6" w:rsidP="00FF6E80">
      <w:pPr>
        <w:pStyle w:val="Heading4"/>
        <w:keepNext w:val="0"/>
      </w:pPr>
      <w:bookmarkStart w:id="1607" w:name="_Toc78535640"/>
      <w:r>
        <w:t>Mô tả giao diện</w:t>
      </w:r>
      <w:bookmarkEnd w:id="1607"/>
    </w:p>
    <w:p w14:paraId="0563D53D" w14:textId="77777777" w:rsidR="008511A6" w:rsidRDefault="008511A6" w:rsidP="00FF6E80">
      <w:pPr>
        <w:pStyle w:val="Heading5"/>
        <w:keepNext w:val="0"/>
        <w:rPr>
          <w:lang w:bidi="en-US"/>
        </w:rPr>
      </w:pPr>
      <w:r>
        <w:rPr>
          <w:lang w:bidi="en-US"/>
        </w:rPr>
        <w:t>Grid tìm kiếm</w:t>
      </w:r>
    </w:p>
    <w:p w14:paraId="61F8344A" w14:textId="77777777" w:rsidR="008511A6" w:rsidRPr="00526AFA" w:rsidRDefault="008511A6" w:rsidP="00FF6E80">
      <w:pPr>
        <w:pStyle w:val="Heading5"/>
        <w:keepNext w:val="0"/>
        <w:rPr>
          <w:lang w:bidi="en-US"/>
        </w:rPr>
      </w:pPr>
      <w:r>
        <w:rPr>
          <w:lang w:bidi="en-US"/>
        </w:rPr>
        <w:t>Popup thực hiện</w:t>
      </w:r>
    </w:p>
    <w:p w14:paraId="09FADE64" w14:textId="77777777" w:rsidR="008511A6" w:rsidRDefault="008511A6" w:rsidP="00FF6E80">
      <w:pPr>
        <w:pStyle w:val="Heading4"/>
        <w:keepNext w:val="0"/>
      </w:pPr>
      <w:bookmarkStart w:id="1608" w:name="_Toc78535641"/>
      <w:r>
        <w:t>Quy tắc xử lý</w:t>
      </w:r>
      <w:bookmarkEnd w:id="1608"/>
    </w:p>
    <w:p w14:paraId="4F3503C3" w14:textId="54379EA4" w:rsidR="008511A6" w:rsidRDefault="008511A6" w:rsidP="00FF6E80">
      <w:pPr>
        <w:pStyle w:val="Heading3"/>
        <w:keepNext w:val="0"/>
      </w:pPr>
      <w:bookmarkStart w:id="1609" w:name="_Toc78535642"/>
      <w:r>
        <w:t>ĐVKD thu hồi ấn chỉ của RM</w:t>
      </w:r>
      <w:bookmarkEnd w:id="1609"/>
    </w:p>
    <w:p w14:paraId="3FDE1EBD" w14:textId="77777777" w:rsidR="008511A6" w:rsidRDefault="008511A6" w:rsidP="00FF6E80">
      <w:pPr>
        <w:pStyle w:val="Heading4"/>
        <w:keepNext w:val="0"/>
      </w:pPr>
      <w:bookmarkStart w:id="1610" w:name="_Toc78535643"/>
      <w:r>
        <w:t>Mô tả giao diện</w:t>
      </w:r>
      <w:bookmarkEnd w:id="1610"/>
    </w:p>
    <w:p w14:paraId="474E1CC4" w14:textId="77777777" w:rsidR="008511A6" w:rsidRDefault="008511A6" w:rsidP="00FF6E80">
      <w:pPr>
        <w:pStyle w:val="Heading5"/>
        <w:keepNext w:val="0"/>
        <w:rPr>
          <w:lang w:bidi="en-US"/>
        </w:rPr>
      </w:pPr>
      <w:r>
        <w:rPr>
          <w:lang w:bidi="en-US"/>
        </w:rPr>
        <w:t>Grid tìm kiếm</w:t>
      </w:r>
    </w:p>
    <w:p w14:paraId="1AB25875" w14:textId="77777777" w:rsidR="008511A6" w:rsidRPr="00526AFA" w:rsidRDefault="008511A6" w:rsidP="00FF6E80">
      <w:pPr>
        <w:pStyle w:val="Heading5"/>
        <w:keepNext w:val="0"/>
        <w:rPr>
          <w:lang w:bidi="en-US"/>
        </w:rPr>
      </w:pPr>
      <w:r>
        <w:rPr>
          <w:lang w:bidi="en-US"/>
        </w:rPr>
        <w:t>Popup thực hiện</w:t>
      </w:r>
    </w:p>
    <w:p w14:paraId="46F83E65" w14:textId="77777777" w:rsidR="008511A6" w:rsidRDefault="008511A6" w:rsidP="00FF6E80">
      <w:pPr>
        <w:pStyle w:val="Heading4"/>
        <w:keepNext w:val="0"/>
      </w:pPr>
      <w:bookmarkStart w:id="1611" w:name="_Toc78535644"/>
      <w:r>
        <w:t>Quy tắc xử lý</w:t>
      </w:r>
      <w:bookmarkEnd w:id="1611"/>
    </w:p>
    <w:p w14:paraId="729F01CE" w14:textId="42870286" w:rsidR="00711263" w:rsidRDefault="00711263" w:rsidP="00711263">
      <w:pPr>
        <w:pStyle w:val="Heading3"/>
      </w:pPr>
      <w:bookmarkStart w:id="1612" w:name="_Toc78535645"/>
      <w:r>
        <w:lastRenderedPageBreak/>
        <w:t xml:space="preserve">HO thu hồi </w:t>
      </w:r>
      <w:r w:rsidR="008511A6">
        <w:t xml:space="preserve">ấn chỉ </w:t>
      </w:r>
      <w:r>
        <w:t>của ĐVKD</w:t>
      </w:r>
      <w:bookmarkEnd w:id="1612"/>
    </w:p>
    <w:p w14:paraId="0A17357A" w14:textId="77777777" w:rsidR="00711263" w:rsidRDefault="00711263" w:rsidP="00711263">
      <w:pPr>
        <w:pStyle w:val="Heading4"/>
      </w:pPr>
      <w:bookmarkStart w:id="1613" w:name="_Toc78535646"/>
      <w:r>
        <w:t>Mô tả giao diện</w:t>
      </w:r>
      <w:bookmarkEnd w:id="1613"/>
    </w:p>
    <w:p w14:paraId="376B2E56" w14:textId="77777777" w:rsidR="00711263" w:rsidRDefault="00711263" w:rsidP="00711263">
      <w:pPr>
        <w:pStyle w:val="Heading5"/>
        <w:rPr>
          <w:lang w:bidi="en-US"/>
        </w:rPr>
      </w:pPr>
      <w:r>
        <w:rPr>
          <w:lang w:bidi="en-US"/>
        </w:rPr>
        <w:t>Grid tìm kiếm</w:t>
      </w:r>
    </w:p>
    <w:p w14:paraId="25DD68BE" w14:textId="77777777" w:rsidR="00711263" w:rsidRPr="00526AFA" w:rsidRDefault="00711263" w:rsidP="00711263">
      <w:pPr>
        <w:pStyle w:val="Heading5"/>
        <w:rPr>
          <w:lang w:bidi="en-US"/>
        </w:rPr>
      </w:pPr>
      <w:r>
        <w:rPr>
          <w:lang w:bidi="en-US"/>
        </w:rPr>
        <w:t>Popup thực hiện</w:t>
      </w:r>
    </w:p>
    <w:p w14:paraId="3A081026" w14:textId="77777777" w:rsidR="00711263" w:rsidRDefault="00711263" w:rsidP="00711263">
      <w:pPr>
        <w:pStyle w:val="Heading4"/>
      </w:pPr>
      <w:bookmarkStart w:id="1614" w:name="_Toc78535647"/>
      <w:r>
        <w:t>Quy tắc xử lý</w:t>
      </w:r>
      <w:bookmarkEnd w:id="1614"/>
    </w:p>
    <w:p w14:paraId="72B2B8AB" w14:textId="00E88A22" w:rsidR="00711263" w:rsidRDefault="002A7F52" w:rsidP="00711263">
      <w:pPr>
        <w:pStyle w:val="Heading3"/>
      </w:pPr>
      <w:bookmarkStart w:id="1615" w:name="_Toc78535648"/>
      <w:r>
        <w:t xml:space="preserve">ĐVKD </w:t>
      </w:r>
      <w:r w:rsidR="00711263">
        <w:t xml:space="preserve">Chuyển trạng thái </w:t>
      </w:r>
      <w:r>
        <w:t>ấn chỉ</w:t>
      </w:r>
      <w:bookmarkEnd w:id="1615"/>
    </w:p>
    <w:p w14:paraId="41E8CC10" w14:textId="77777777" w:rsidR="00711263" w:rsidRDefault="00711263" w:rsidP="00711263">
      <w:pPr>
        <w:pStyle w:val="Heading4"/>
      </w:pPr>
      <w:bookmarkStart w:id="1616" w:name="_Toc78535649"/>
      <w:r>
        <w:t>Mô tả giao diện</w:t>
      </w:r>
      <w:bookmarkEnd w:id="1616"/>
    </w:p>
    <w:p w14:paraId="1AE95D61" w14:textId="77777777" w:rsidR="00711263" w:rsidRDefault="00711263" w:rsidP="00711263">
      <w:pPr>
        <w:pStyle w:val="Heading5"/>
        <w:rPr>
          <w:lang w:bidi="en-US"/>
        </w:rPr>
      </w:pPr>
      <w:r>
        <w:rPr>
          <w:lang w:bidi="en-US"/>
        </w:rPr>
        <w:t>Grid tìm kiếm</w:t>
      </w:r>
    </w:p>
    <w:p w14:paraId="05B0045F" w14:textId="77777777" w:rsidR="00711263" w:rsidRPr="00526AFA" w:rsidRDefault="00711263" w:rsidP="00711263">
      <w:pPr>
        <w:pStyle w:val="Heading5"/>
        <w:rPr>
          <w:lang w:bidi="en-US"/>
        </w:rPr>
      </w:pPr>
      <w:r>
        <w:rPr>
          <w:lang w:bidi="en-US"/>
        </w:rPr>
        <w:t>Popup thực hiện</w:t>
      </w:r>
    </w:p>
    <w:p w14:paraId="4CA4517B" w14:textId="6D3A035F" w:rsidR="00711263" w:rsidRDefault="00711263" w:rsidP="00711263">
      <w:pPr>
        <w:pStyle w:val="Heading4"/>
      </w:pPr>
      <w:bookmarkStart w:id="1617" w:name="_Toc78535650"/>
      <w:r>
        <w:t>Quy tắc xử lý</w:t>
      </w:r>
      <w:bookmarkEnd w:id="1617"/>
    </w:p>
    <w:p w14:paraId="18FC79E0" w14:textId="70185A87" w:rsidR="002A7F52" w:rsidRDefault="002A7F52" w:rsidP="002A7F52">
      <w:pPr>
        <w:pStyle w:val="Heading3"/>
      </w:pPr>
      <w:bookmarkStart w:id="1618" w:name="_Toc78535651"/>
      <w:r>
        <w:t>Tra cứu trạng thái ấn chỉ</w:t>
      </w:r>
      <w:bookmarkEnd w:id="1618"/>
    </w:p>
    <w:p w14:paraId="729D6382" w14:textId="77777777" w:rsidR="00251E76" w:rsidRDefault="00251E76" w:rsidP="00251E76">
      <w:pPr>
        <w:pStyle w:val="Heading3"/>
      </w:pPr>
      <w:bookmarkStart w:id="1619" w:name="_Toc78535652"/>
      <w:r>
        <w:t>Cấp phát giấy XNSH</w:t>
      </w:r>
      <w:bookmarkEnd w:id="1619"/>
    </w:p>
    <w:p w14:paraId="1AFF7833" w14:textId="77777777" w:rsidR="00251E76" w:rsidRDefault="00251E76" w:rsidP="00251E76">
      <w:pPr>
        <w:pStyle w:val="Heading4"/>
      </w:pPr>
      <w:bookmarkStart w:id="1620" w:name="_Toc78535653"/>
      <w:r>
        <w:t>Mô tả giao diện</w:t>
      </w:r>
      <w:bookmarkEnd w:id="1620"/>
    </w:p>
    <w:p w14:paraId="55B30DAC" w14:textId="77777777" w:rsidR="00251E76" w:rsidRDefault="00251E76" w:rsidP="00251E76">
      <w:pPr>
        <w:pStyle w:val="Heading4"/>
      </w:pPr>
      <w:bookmarkStart w:id="1621" w:name="_Toc78535654"/>
      <w:r>
        <w:t>Quy tắc xử lý</w:t>
      </w:r>
      <w:bookmarkEnd w:id="1621"/>
    </w:p>
    <w:p w14:paraId="512074D2" w14:textId="77777777" w:rsidR="00251E76" w:rsidRDefault="00251E76" w:rsidP="00251E76">
      <w:pPr>
        <w:pStyle w:val="Heading3"/>
      </w:pPr>
      <w:bookmarkStart w:id="1622" w:name="_Toc78535655"/>
      <w:r>
        <w:t>Cấp phát lại giấy XNSH</w:t>
      </w:r>
      <w:bookmarkEnd w:id="1622"/>
    </w:p>
    <w:p w14:paraId="652E875C" w14:textId="77777777" w:rsidR="00251E76" w:rsidRDefault="00251E76" w:rsidP="00251E76">
      <w:pPr>
        <w:pStyle w:val="Heading4"/>
      </w:pPr>
      <w:bookmarkStart w:id="1623" w:name="_Toc78535656"/>
      <w:r>
        <w:t>Mô tả giao diện</w:t>
      </w:r>
      <w:bookmarkEnd w:id="1623"/>
    </w:p>
    <w:p w14:paraId="450BC3EA" w14:textId="77777777" w:rsidR="00251E76" w:rsidRDefault="00251E76" w:rsidP="00251E76">
      <w:pPr>
        <w:pStyle w:val="Heading4"/>
      </w:pPr>
      <w:bookmarkStart w:id="1624" w:name="_Toc78535657"/>
      <w:r>
        <w:t>Quy tắc xử lý</w:t>
      </w:r>
      <w:bookmarkEnd w:id="1624"/>
    </w:p>
    <w:p w14:paraId="64D24B3E" w14:textId="77777777" w:rsidR="00251E76" w:rsidRPr="00251E76" w:rsidRDefault="00251E76" w:rsidP="00251E76">
      <w:pPr>
        <w:rPr>
          <w:lang w:bidi="en-US"/>
        </w:rPr>
      </w:pPr>
    </w:p>
    <w:p w14:paraId="22B91EF3" w14:textId="1DA9AE7D" w:rsidR="00711263" w:rsidRDefault="00711263" w:rsidP="00711263">
      <w:pPr>
        <w:pStyle w:val="Heading2"/>
      </w:pPr>
      <w:bookmarkStart w:id="1625" w:name="_Toc78535658"/>
      <w:r>
        <w:lastRenderedPageBreak/>
        <w:t>Đại lý lưu ký – Chức năng lưu ký</w:t>
      </w:r>
      <w:bookmarkEnd w:id="1625"/>
    </w:p>
    <w:p w14:paraId="1197A9D6" w14:textId="61909226" w:rsidR="00711263" w:rsidRDefault="00711263" w:rsidP="00711263">
      <w:pPr>
        <w:pStyle w:val="Heading3"/>
      </w:pPr>
      <w:bookmarkStart w:id="1626" w:name="_Toc78535659"/>
      <w:r>
        <w:t>Gửi lưu ký</w:t>
      </w:r>
      <w:bookmarkEnd w:id="1626"/>
    </w:p>
    <w:p w14:paraId="67AA6991" w14:textId="77777777" w:rsidR="00711263" w:rsidRDefault="00711263" w:rsidP="00711263">
      <w:pPr>
        <w:pStyle w:val="Heading4"/>
      </w:pPr>
      <w:bookmarkStart w:id="1627" w:name="_Toc78535660"/>
      <w:r>
        <w:t>Mô tả giao diện</w:t>
      </w:r>
      <w:bookmarkEnd w:id="1627"/>
    </w:p>
    <w:p w14:paraId="1F5FF231" w14:textId="77777777" w:rsidR="00711263" w:rsidRDefault="00711263" w:rsidP="00711263">
      <w:pPr>
        <w:pStyle w:val="Heading4"/>
      </w:pPr>
      <w:bookmarkStart w:id="1628" w:name="_Toc78535661"/>
      <w:r>
        <w:t>Quy tắc xử lý</w:t>
      </w:r>
      <w:bookmarkEnd w:id="1628"/>
    </w:p>
    <w:p w14:paraId="214FBB70" w14:textId="2CE4E2AD" w:rsidR="00711263" w:rsidRDefault="00711263" w:rsidP="00711263">
      <w:pPr>
        <w:pStyle w:val="Heading3"/>
      </w:pPr>
      <w:bookmarkStart w:id="1629" w:name="_Toc78535662"/>
      <w:r>
        <w:t>Rút lưu ký</w:t>
      </w:r>
      <w:bookmarkEnd w:id="1629"/>
    </w:p>
    <w:p w14:paraId="0AD668FE" w14:textId="77777777" w:rsidR="00711263" w:rsidRDefault="00711263" w:rsidP="00711263">
      <w:pPr>
        <w:pStyle w:val="Heading4"/>
      </w:pPr>
      <w:bookmarkStart w:id="1630" w:name="_Toc78535663"/>
      <w:r>
        <w:t>Mô tả giao diện</w:t>
      </w:r>
      <w:bookmarkEnd w:id="1630"/>
    </w:p>
    <w:p w14:paraId="5E869FAE" w14:textId="77777777" w:rsidR="00711263" w:rsidRDefault="00711263" w:rsidP="00711263">
      <w:pPr>
        <w:pStyle w:val="Heading4"/>
      </w:pPr>
      <w:bookmarkStart w:id="1631" w:name="_Toc78535664"/>
      <w:r>
        <w:t>Quy tắc xử lý</w:t>
      </w:r>
      <w:bookmarkEnd w:id="1631"/>
    </w:p>
    <w:p w14:paraId="07F3582E" w14:textId="436E4513" w:rsidR="00711263" w:rsidRDefault="00711263" w:rsidP="00711263">
      <w:pPr>
        <w:pStyle w:val="Heading3"/>
      </w:pPr>
      <w:bookmarkStart w:id="1632" w:name="_Toc78535665"/>
      <w:r>
        <w:t xml:space="preserve">Chuyển </w:t>
      </w:r>
      <w:r w:rsidR="001A161B">
        <w:t>nhượng</w:t>
      </w:r>
      <w:r>
        <w:t xml:space="preserve"> trái phiếu nội bộ</w:t>
      </w:r>
      <w:bookmarkEnd w:id="1632"/>
    </w:p>
    <w:p w14:paraId="1D8A8626" w14:textId="77777777" w:rsidR="00711263" w:rsidRDefault="00711263" w:rsidP="00711263">
      <w:pPr>
        <w:pStyle w:val="Heading4"/>
      </w:pPr>
      <w:bookmarkStart w:id="1633" w:name="_Toc78535666"/>
      <w:r>
        <w:t>Mô tả giao diện</w:t>
      </w:r>
      <w:bookmarkEnd w:id="1633"/>
    </w:p>
    <w:p w14:paraId="66492470" w14:textId="77777777" w:rsidR="00711263" w:rsidRDefault="00711263" w:rsidP="00711263">
      <w:pPr>
        <w:pStyle w:val="Heading4"/>
      </w:pPr>
      <w:bookmarkStart w:id="1634" w:name="_Toc78535667"/>
      <w:r>
        <w:t>Quy tắc xử lý</w:t>
      </w:r>
      <w:bookmarkEnd w:id="1634"/>
    </w:p>
    <w:p w14:paraId="39793B70" w14:textId="7DD0E48E" w:rsidR="00711263" w:rsidRDefault="00711263" w:rsidP="00711263">
      <w:pPr>
        <w:pStyle w:val="Heading3"/>
      </w:pPr>
      <w:bookmarkStart w:id="1635" w:name="_Toc78535668"/>
      <w:r>
        <w:t xml:space="preserve">Chuyển </w:t>
      </w:r>
      <w:r w:rsidR="001A161B">
        <w:t xml:space="preserve">nhượng </w:t>
      </w:r>
      <w:r>
        <w:t>trái phiếu ra ngoài</w:t>
      </w:r>
      <w:bookmarkEnd w:id="1635"/>
    </w:p>
    <w:p w14:paraId="7AEA1D5D" w14:textId="77777777" w:rsidR="00711263" w:rsidRDefault="00711263" w:rsidP="00711263">
      <w:pPr>
        <w:pStyle w:val="Heading4"/>
      </w:pPr>
      <w:bookmarkStart w:id="1636" w:name="_Toc78535669"/>
      <w:r>
        <w:t>Mô tả giao diện</w:t>
      </w:r>
      <w:bookmarkEnd w:id="1636"/>
    </w:p>
    <w:p w14:paraId="02756549" w14:textId="77777777" w:rsidR="00711263" w:rsidRDefault="00711263" w:rsidP="00711263">
      <w:pPr>
        <w:pStyle w:val="Heading4"/>
      </w:pPr>
      <w:bookmarkStart w:id="1637" w:name="_Toc78535670"/>
      <w:r>
        <w:t>Quy tắc xử lý</w:t>
      </w:r>
      <w:bookmarkEnd w:id="1637"/>
    </w:p>
    <w:p w14:paraId="6278DF72" w14:textId="58547ECC" w:rsidR="00711263" w:rsidRDefault="00711263" w:rsidP="00711263">
      <w:pPr>
        <w:pStyle w:val="Heading3"/>
      </w:pPr>
      <w:bookmarkStart w:id="1638" w:name="_Toc78535671"/>
      <w:r>
        <w:t xml:space="preserve">Nhận chuyển </w:t>
      </w:r>
      <w:r w:rsidR="001A161B">
        <w:t xml:space="preserve">nhượng </w:t>
      </w:r>
      <w:r>
        <w:t>từ ngoài</w:t>
      </w:r>
      <w:bookmarkEnd w:id="1638"/>
    </w:p>
    <w:p w14:paraId="52211625" w14:textId="77777777" w:rsidR="00711263" w:rsidRDefault="00711263" w:rsidP="00711263">
      <w:pPr>
        <w:pStyle w:val="Heading4"/>
      </w:pPr>
      <w:bookmarkStart w:id="1639" w:name="_Toc78535672"/>
      <w:r>
        <w:t>Mô tả giao diện</w:t>
      </w:r>
      <w:bookmarkEnd w:id="1639"/>
    </w:p>
    <w:p w14:paraId="5A5B5B56" w14:textId="77777777" w:rsidR="00711263" w:rsidRDefault="00711263" w:rsidP="00711263">
      <w:pPr>
        <w:pStyle w:val="Heading4"/>
      </w:pPr>
      <w:bookmarkStart w:id="1640" w:name="_Toc78535673"/>
      <w:r>
        <w:t>Quy tắc xử lý</w:t>
      </w:r>
      <w:bookmarkEnd w:id="1640"/>
    </w:p>
    <w:p w14:paraId="5362CE8A" w14:textId="1DAD1E9E" w:rsidR="00711263" w:rsidRDefault="00711263" w:rsidP="00711263">
      <w:pPr>
        <w:pStyle w:val="Heading3"/>
      </w:pPr>
      <w:bookmarkStart w:id="1641" w:name="_Toc78535674"/>
      <w:r>
        <w:t>Phong tỏa trái phiếu</w:t>
      </w:r>
      <w:bookmarkEnd w:id="1641"/>
    </w:p>
    <w:p w14:paraId="109A5DFA" w14:textId="77777777" w:rsidR="00711263" w:rsidRDefault="00711263" w:rsidP="00711263">
      <w:pPr>
        <w:pStyle w:val="Heading4"/>
      </w:pPr>
      <w:bookmarkStart w:id="1642" w:name="_Toc78535675"/>
      <w:r>
        <w:t>Mô tả giao diện</w:t>
      </w:r>
      <w:bookmarkEnd w:id="1642"/>
    </w:p>
    <w:p w14:paraId="0D13EB22" w14:textId="77777777" w:rsidR="00711263" w:rsidRDefault="00711263" w:rsidP="00711263">
      <w:pPr>
        <w:pStyle w:val="Heading4"/>
      </w:pPr>
      <w:bookmarkStart w:id="1643" w:name="_Toc78535676"/>
      <w:r>
        <w:t>Quy tắc xử lý</w:t>
      </w:r>
      <w:bookmarkEnd w:id="1643"/>
    </w:p>
    <w:p w14:paraId="2677C25A" w14:textId="7E0FF1A8" w:rsidR="00711263" w:rsidRDefault="00711263" w:rsidP="00711263">
      <w:pPr>
        <w:pStyle w:val="Heading3"/>
      </w:pPr>
      <w:bookmarkStart w:id="1644" w:name="_Toc78535677"/>
      <w:r>
        <w:t>Giải tỏa trái phiếu</w:t>
      </w:r>
      <w:bookmarkEnd w:id="1644"/>
    </w:p>
    <w:p w14:paraId="5B67C777" w14:textId="77777777" w:rsidR="00711263" w:rsidRDefault="00711263" w:rsidP="00711263">
      <w:pPr>
        <w:pStyle w:val="Heading4"/>
      </w:pPr>
      <w:bookmarkStart w:id="1645" w:name="_Toc78535678"/>
      <w:r>
        <w:t>Mô tả giao diện</w:t>
      </w:r>
      <w:bookmarkEnd w:id="1645"/>
    </w:p>
    <w:p w14:paraId="375C1917" w14:textId="747CE63F" w:rsidR="00711263" w:rsidRDefault="00711263" w:rsidP="00711263">
      <w:pPr>
        <w:pStyle w:val="Heading4"/>
      </w:pPr>
      <w:bookmarkStart w:id="1646" w:name="_Toc78535679"/>
      <w:r>
        <w:t>Quy tắc xử lý</w:t>
      </w:r>
      <w:bookmarkEnd w:id="1646"/>
    </w:p>
    <w:p w14:paraId="6F4688BB" w14:textId="1AE7B166" w:rsidR="00711263" w:rsidRDefault="00D61159" w:rsidP="00711263">
      <w:pPr>
        <w:pStyle w:val="Heading2"/>
      </w:pPr>
      <w:bookmarkStart w:id="1647" w:name="_Toc78535680"/>
      <w:r>
        <w:t>Đại lý lưu ký - Tra cứu</w:t>
      </w:r>
      <w:bookmarkEnd w:id="1647"/>
    </w:p>
    <w:p w14:paraId="55561E74" w14:textId="693338E4" w:rsidR="00711263" w:rsidRDefault="00711263" w:rsidP="00711263">
      <w:pPr>
        <w:pStyle w:val="Heading3"/>
      </w:pPr>
      <w:bookmarkStart w:id="1648" w:name="_Toc78535681"/>
      <w:r>
        <w:t xml:space="preserve">Tra cứu danh sách NĐT </w:t>
      </w:r>
      <w:r w:rsidR="00902615">
        <w:t>nhận</w:t>
      </w:r>
      <w:r>
        <w:t xml:space="preserve"> lãi</w:t>
      </w:r>
      <w:bookmarkEnd w:id="1648"/>
    </w:p>
    <w:p w14:paraId="7F483EF0" w14:textId="076D33AA" w:rsidR="00711263" w:rsidRDefault="00711263" w:rsidP="00711263">
      <w:pPr>
        <w:pStyle w:val="Heading3"/>
      </w:pPr>
      <w:bookmarkStart w:id="1649" w:name="_Toc78535682"/>
      <w:r>
        <w:t>Tra cứu danh sách NĐT bị mua lại</w:t>
      </w:r>
      <w:r w:rsidR="00405FEF">
        <w:t xml:space="preserve"> TP</w:t>
      </w:r>
      <w:bookmarkEnd w:id="1649"/>
    </w:p>
    <w:p w14:paraId="0363C16D" w14:textId="38CADFF7" w:rsidR="00405FEF" w:rsidRDefault="00405FEF" w:rsidP="00405FEF">
      <w:pPr>
        <w:pStyle w:val="Heading2"/>
      </w:pPr>
      <w:bookmarkStart w:id="1650" w:name="_Toc78535683"/>
      <w:r>
        <w:lastRenderedPageBreak/>
        <w:t>Mua bán vốn</w:t>
      </w:r>
      <w:bookmarkEnd w:id="1650"/>
    </w:p>
    <w:p w14:paraId="59FED794" w14:textId="707E5117" w:rsidR="00405FEF" w:rsidRDefault="00405FEF" w:rsidP="00405FEF">
      <w:pPr>
        <w:pStyle w:val="Heading3"/>
      </w:pPr>
      <w:bookmarkStart w:id="1651" w:name="_Toc78535684"/>
      <w:r>
        <w:t>Khai báo lãi suất mua vốn</w:t>
      </w:r>
      <w:bookmarkEnd w:id="1651"/>
    </w:p>
    <w:p w14:paraId="38F9DF8F" w14:textId="26020915" w:rsidR="00405FEF" w:rsidRDefault="00405FEF" w:rsidP="00405FEF">
      <w:pPr>
        <w:pStyle w:val="Heading2"/>
      </w:pPr>
      <w:bookmarkStart w:id="1652" w:name="_Toc78535685"/>
      <w:r>
        <w:t>Phân quyền</w:t>
      </w:r>
      <w:bookmarkEnd w:id="1652"/>
    </w:p>
    <w:p w14:paraId="3723254C" w14:textId="38A370F0" w:rsidR="00405FEF" w:rsidRDefault="00405FEF" w:rsidP="00405FEF">
      <w:pPr>
        <w:pStyle w:val="Heading3"/>
      </w:pPr>
      <w:bookmarkStart w:id="1653" w:name="_Toc78535686"/>
      <w:r>
        <w:t>Quản trị NSD</w:t>
      </w:r>
      <w:bookmarkEnd w:id="1653"/>
    </w:p>
    <w:p w14:paraId="713089B7" w14:textId="6A674F6C" w:rsidR="00405FEF" w:rsidRDefault="00405FEF" w:rsidP="00405FEF">
      <w:pPr>
        <w:pStyle w:val="Heading3"/>
      </w:pPr>
      <w:bookmarkStart w:id="1654" w:name="_Toc78535687"/>
      <w:r>
        <w:t>Quản trị nhóm NSD</w:t>
      </w:r>
      <w:bookmarkEnd w:id="1654"/>
    </w:p>
    <w:p w14:paraId="185EE1C4" w14:textId="62804741" w:rsidR="00405FEF" w:rsidRDefault="00405FEF" w:rsidP="00405FEF">
      <w:pPr>
        <w:pStyle w:val="Heading3"/>
      </w:pPr>
      <w:bookmarkStart w:id="1655" w:name="_Toc78535688"/>
      <w:r>
        <w:t>tra cứu user theo nhóm nSD</w:t>
      </w:r>
      <w:bookmarkEnd w:id="1655"/>
    </w:p>
    <w:p w14:paraId="6E3A69A5" w14:textId="1196DAA3" w:rsidR="00405FEF" w:rsidRDefault="00405FEF" w:rsidP="00405FEF">
      <w:pPr>
        <w:pStyle w:val="Heading3"/>
      </w:pPr>
      <w:bookmarkStart w:id="1656" w:name="_Toc78535689"/>
      <w:r>
        <w:t>phân quyền DL</w:t>
      </w:r>
      <w:bookmarkEnd w:id="1656"/>
    </w:p>
    <w:p w14:paraId="634E4DD2" w14:textId="016E380E" w:rsidR="00405FEF" w:rsidRDefault="00405FEF" w:rsidP="00405FEF">
      <w:pPr>
        <w:pStyle w:val="Heading3"/>
      </w:pPr>
      <w:bookmarkStart w:id="1657" w:name="_Toc78535690"/>
      <w:r>
        <w:t>Tra cứu user theo nhóm phân quyền DL</w:t>
      </w:r>
      <w:bookmarkEnd w:id="1657"/>
    </w:p>
    <w:p w14:paraId="7C692AB4" w14:textId="5BEB75DF" w:rsidR="00405FEF" w:rsidRDefault="00405FEF" w:rsidP="00405FEF">
      <w:pPr>
        <w:pStyle w:val="Heading2"/>
      </w:pPr>
      <w:bookmarkStart w:id="1658" w:name="_Toc78535691"/>
      <w:r>
        <w:t>Tham số hệ thống</w:t>
      </w:r>
      <w:bookmarkEnd w:id="1658"/>
    </w:p>
    <w:p w14:paraId="5D512096" w14:textId="1AD88825" w:rsidR="00405FEF" w:rsidRDefault="00405FEF" w:rsidP="00405FEF">
      <w:pPr>
        <w:pStyle w:val="Heading3"/>
      </w:pPr>
      <w:bookmarkStart w:id="1659" w:name="_Toc78535692"/>
      <w:r>
        <w:t>Quản lý tổ chức</w:t>
      </w:r>
      <w:bookmarkEnd w:id="1659"/>
    </w:p>
    <w:p w14:paraId="18235B46" w14:textId="486FDD58" w:rsidR="00405FEF" w:rsidRDefault="00405FEF" w:rsidP="00405FEF">
      <w:pPr>
        <w:pStyle w:val="Heading3"/>
      </w:pPr>
      <w:bookmarkStart w:id="1660" w:name="_Toc78535693"/>
      <w:r>
        <w:t>Quản lý chi nhánh</w:t>
      </w:r>
      <w:bookmarkEnd w:id="1660"/>
    </w:p>
    <w:p w14:paraId="068B4972" w14:textId="559F812E" w:rsidR="00405FEF" w:rsidRDefault="00405FEF" w:rsidP="00405FEF">
      <w:pPr>
        <w:pStyle w:val="Heading3"/>
      </w:pPr>
      <w:bookmarkStart w:id="1661" w:name="_Toc78535694"/>
      <w:r>
        <w:t>Quản lý danh sách ngân hàng</w:t>
      </w:r>
      <w:bookmarkEnd w:id="1661"/>
    </w:p>
    <w:p w14:paraId="632B981A" w14:textId="6163FAAF" w:rsidR="00405FEF" w:rsidRDefault="00405FEF" w:rsidP="00405FEF">
      <w:pPr>
        <w:pStyle w:val="Heading3"/>
      </w:pPr>
      <w:bookmarkStart w:id="1662" w:name="_Toc78535695"/>
      <w:r>
        <w:t>Lịch làm việc</w:t>
      </w:r>
      <w:bookmarkEnd w:id="1662"/>
    </w:p>
    <w:p w14:paraId="53950089" w14:textId="7AE04AC0" w:rsidR="00405FEF" w:rsidRDefault="00405FEF" w:rsidP="00405FEF">
      <w:pPr>
        <w:pStyle w:val="Heading3"/>
      </w:pPr>
      <w:bookmarkStart w:id="1663" w:name="_Toc78535696"/>
      <w:r>
        <w:t>Tham số hệ thống</w:t>
      </w:r>
      <w:bookmarkEnd w:id="1663"/>
    </w:p>
    <w:p w14:paraId="09A0ACC0" w14:textId="39A81325" w:rsidR="00823BDC" w:rsidRDefault="00823BDC" w:rsidP="00823BDC">
      <w:pPr>
        <w:rPr>
          <w:lang w:bidi="en-US"/>
        </w:rPr>
      </w:pPr>
    </w:p>
    <w:p w14:paraId="567399BD" w14:textId="5F660A29" w:rsidR="00823BDC" w:rsidRDefault="00823BDC" w:rsidP="00823BDC">
      <w:pPr>
        <w:pStyle w:val="Heading3"/>
      </w:pPr>
      <w:bookmarkStart w:id="1664" w:name="_Toc78535697"/>
      <w:r>
        <w:t>Khai báo UDF</w:t>
      </w:r>
      <w:bookmarkEnd w:id="1664"/>
    </w:p>
    <w:p w14:paraId="21494E2F" w14:textId="5943E538" w:rsidR="00823BDC" w:rsidRDefault="00823BDC" w:rsidP="00823BDC">
      <w:pPr>
        <w:pStyle w:val="Heading4"/>
      </w:pPr>
      <w:bookmarkStart w:id="1665" w:name="_Toc78535698"/>
      <w:r>
        <w:t>Mô tả giao diện</w:t>
      </w:r>
      <w:bookmarkEnd w:id="1665"/>
    </w:p>
    <w:p w14:paraId="73EE3EF6" w14:textId="3C49655F" w:rsidR="003A591D" w:rsidRDefault="003A591D" w:rsidP="003A591D">
      <w:pPr>
        <w:pStyle w:val="Heading5"/>
        <w:rPr>
          <w:lang w:bidi="en-US"/>
        </w:rPr>
      </w:pPr>
      <w:r>
        <w:rPr>
          <w:lang w:bidi="en-US"/>
        </w:rPr>
        <w:t>Grid tìm kiếm</w:t>
      </w:r>
    </w:p>
    <w:p w14:paraId="66C2B01F" w14:textId="61ABEC23" w:rsidR="003A591D" w:rsidRDefault="001161FA" w:rsidP="003A591D">
      <w:pPr>
        <w:rPr>
          <w:lang w:bidi="en-US"/>
        </w:rPr>
      </w:pPr>
      <w:r>
        <w:rPr>
          <w:lang w:bidi="en-US"/>
        </w:rPr>
        <w:t>Gồm các trường</w:t>
      </w:r>
    </w:p>
    <w:p w14:paraId="1B8EE8F0" w14:textId="6F87F504" w:rsidR="001161FA" w:rsidRDefault="001161FA" w:rsidP="001161FA">
      <w:pPr>
        <w:pStyle w:val="ListParagraph"/>
        <w:numPr>
          <w:ilvl w:val="0"/>
          <w:numId w:val="25"/>
        </w:numPr>
        <w:rPr>
          <w:lang w:bidi="en-US"/>
        </w:rPr>
      </w:pPr>
      <w:r>
        <w:rPr>
          <w:lang w:bidi="en-US"/>
        </w:rPr>
        <w:t>Mã nhóm UDF</w:t>
      </w:r>
    </w:p>
    <w:p w14:paraId="4DCF805B" w14:textId="3CA65102" w:rsidR="001161FA" w:rsidRDefault="001161FA" w:rsidP="001161FA">
      <w:pPr>
        <w:pStyle w:val="ListParagraph"/>
        <w:numPr>
          <w:ilvl w:val="0"/>
          <w:numId w:val="25"/>
        </w:numPr>
        <w:rPr>
          <w:lang w:bidi="en-US"/>
        </w:rPr>
      </w:pPr>
      <w:r>
        <w:rPr>
          <w:lang w:bidi="en-US"/>
        </w:rPr>
        <w:t>Tên nhóm UDF</w:t>
      </w:r>
    </w:p>
    <w:p w14:paraId="537E86FA" w14:textId="60B399DE" w:rsidR="001161FA" w:rsidRDefault="001161FA" w:rsidP="001161FA">
      <w:pPr>
        <w:pStyle w:val="ListParagraph"/>
        <w:numPr>
          <w:ilvl w:val="0"/>
          <w:numId w:val="25"/>
        </w:numPr>
        <w:rPr>
          <w:lang w:bidi="en-US"/>
        </w:rPr>
      </w:pPr>
      <w:r>
        <w:rPr>
          <w:lang w:bidi="en-US"/>
        </w:rPr>
        <w:t>Mã trường UDF</w:t>
      </w:r>
    </w:p>
    <w:p w14:paraId="6522D55A" w14:textId="777182B2" w:rsidR="001161FA" w:rsidRPr="003A591D" w:rsidRDefault="001161FA" w:rsidP="001161FA">
      <w:pPr>
        <w:pStyle w:val="ListParagraph"/>
        <w:numPr>
          <w:ilvl w:val="0"/>
          <w:numId w:val="25"/>
        </w:numPr>
        <w:rPr>
          <w:lang w:bidi="en-US"/>
        </w:rPr>
      </w:pPr>
      <w:r>
        <w:rPr>
          <w:lang w:bidi="en-US"/>
        </w:rPr>
        <w:t>Tên trường UDF</w:t>
      </w:r>
    </w:p>
    <w:p w14:paraId="1CBD82E4" w14:textId="540689FC" w:rsidR="003A591D" w:rsidRDefault="003A591D" w:rsidP="00463491">
      <w:pPr>
        <w:pStyle w:val="Heading5"/>
        <w:rPr>
          <w:lang w:bidi="en-US"/>
        </w:rPr>
      </w:pPr>
      <w:r>
        <w:rPr>
          <w:lang w:bidi="en-US"/>
        </w:rPr>
        <w:t>Poup thêm/sửa/xóa</w:t>
      </w:r>
    </w:p>
    <w:p w14:paraId="19E86B61" w14:textId="77777777" w:rsidR="00C9129D" w:rsidRPr="00C9129D" w:rsidRDefault="00C9129D" w:rsidP="00C9129D">
      <w:pPr>
        <w:rPr>
          <w:lang w:bidi="en-US"/>
        </w:rPr>
      </w:pPr>
    </w:p>
    <w:tbl>
      <w:tblPr>
        <w:tblStyle w:val="TableGrid"/>
        <w:tblW w:w="0" w:type="auto"/>
        <w:tblLook w:val="04A0" w:firstRow="1" w:lastRow="0" w:firstColumn="1" w:lastColumn="0" w:noHBand="0" w:noVBand="1"/>
      </w:tblPr>
      <w:tblGrid>
        <w:gridCol w:w="3292"/>
        <w:gridCol w:w="1856"/>
        <w:gridCol w:w="4590"/>
      </w:tblGrid>
      <w:tr w:rsidR="00C9129D" w14:paraId="6C3BB73C" w14:textId="77777777" w:rsidTr="00463491">
        <w:tc>
          <w:tcPr>
            <w:tcW w:w="3292" w:type="dxa"/>
          </w:tcPr>
          <w:p w14:paraId="61488165" w14:textId="77777777" w:rsidR="00C9129D" w:rsidRDefault="00C9129D" w:rsidP="00463491">
            <w:pPr>
              <w:jc w:val="center"/>
            </w:pPr>
            <w:r w:rsidRPr="0098225A">
              <w:rPr>
                <w:b/>
              </w:rPr>
              <w:t>Tên trường</w:t>
            </w:r>
          </w:p>
        </w:tc>
        <w:tc>
          <w:tcPr>
            <w:tcW w:w="1856" w:type="dxa"/>
          </w:tcPr>
          <w:p w14:paraId="3598FB66" w14:textId="77777777" w:rsidR="00C9129D" w:rsidRDefault="00C9129D" w:rsidP="00463491">
            <w:pPr>
              <w:jc w:val="center"/>
            </w:pPr>
            <w:r w:rsidRPr="0098225A">
              <w:rPr>
                <w:b/>
              </w:rPr>
              <w:t>Bắt buộc</w:t>
            </w:r>
          </w:p>
        </w:tc>
        <w:tc>
          <w:tcPr>
            <w:tcW w:w="4590" w:type="dxa"/>
          </w:tcPr>
          <w:p w14:paraId="48F14D9F" w14:textId="77777777" w:rsidR="00C9129D" w:rsidRDefault="00C9129D" w:rsidP="00463491">
            <w:pPr>
              <w:jc w:val="center"/>
            </w:pPr>
            <w:r w:rsidRPr="0098225A">
              <w:rPr>
                <w:b/>
              </w:rPr>
              <w:t>Mô tả</w:t>
            </w:r>
          </w:p>
        </w:tc>
      </w:tr>
      <w:tr w:rsidR="00C9129D" w14:paraId="7E484EE0" w14:textId="77777777" w:rsidTr="00463491">
        <w:tc>
          <w:tcPr>
            <w:tcW w:w="3292" w:type="dxa"/>
          </w:tcPr>
          <w:p w14:paraId="49F156E8" w14:textId="5F56CB2D" w:rsidR="00C9129D" w:rsidRDefault="00324E23" w:rsidP="00463491">
            <w:r>
              <w:t>Nhóm UDF</w:t>
            </w:r>
          </w:p>
        </w:tc>
        <w:tc>
          <w:tcPr>
            <w:tcW w:w="1856" w:type="dxa"/>
          </w:tcPr>
          <w:p w14:paraId="4A9FE184" w14:textId="141C016F" w:rsidR="00C9129D" w:rsidRDefault="00324E23" w:rsidP="00463491">
            <w:r>
              <w:t>Có</w:t>
            </w:r>
          </w:p>
        </w:tc>
        <w:tc>
          <w:tcPr>
            <w:tcW w:w="4590" w:type="dxa"/>
          </w:tcPr>
          <w:p w14:paraId="4CCA0C57" w14:textId="2D0C9BD1" w:rsidR="00C9129D" w:rsidRDefault="00324E23" w:rsidP="00463491">
            <w:r>
              <w:t>Chọn từ danh sách trong allcode (cdtype = ‘SA’ &amp; cdname = ‘UDFTYPE’), hiển thị cdval - cdcontent</w:t>
            </w:r>
          </w:p>
        </w:tc>
      </w:tr>
      <w:tr w:rsidR="00C9129D" w14:paraId="778446C7" w14:textId="77777777" w:rsidTr="00463491">
        <w:tc>
          <w:tcPr>
            <w:tcW w:w="3292" w:type="dxa"/>
          </w:tcPr>
          <w:p w14:paraId="3706EF72" w14:textId="008A82C5" w:rsidR="00C9129D" w:rsidRDefault="00324E23" w:rsidP="00463491">
            <w:r>
              <w:lastRenderedPageBreak/>
              <w:t>Mã trường UDF</w:t>
            </w:r>
          </w:p>
        </w:tc>
        <w:tc>
          <w:tcPr>
            <w:tcW w:w="1856" w:type="dxa"/>
          </w:tcPr>
          <w:p w14:paraId="201CBCDC" w14:textId="516CDD8D" w:rsidR="00C9129D" w:rsidRDefault="00324E23" w:rsidP="00463491">
            <w:r>
              <w:t>Có</w:t>
            </w:r>
          </w:p>
        </w:tc>
        <w:tc>
          <w:tcPr>
            <w:tcW w:w="4590" w:type="dxa"/>
          </w:tcPr>
          <w:p w14:paraId="0986129A" w14:textId="7811C0A7" w:rsidR="00C9129D" w:rsidRDefault="00324E23" w:rsidP="00463491">
            <w:r w:rsidRPr="00641E4C">
              <w:t>Chỉ được phép nhập chữ, số, dấu “.”, dấu “_”</w:t>
            </w:r>
            <w:r>
              <w:t>, dấu “-</w:t>
            </w:r>
            <w:r w:rsidRPr="00641E4C">
              <w:t>”</w:t>
            </w:r>
          </w:p>
        </w:tc>
      </w:tr>
      <w:tr w:rsidR="00C9129D" w14:paraId="4665C579" w14:textId="77777777" w:rsidTr="00463491">
        <w:tc>
          <w:tcPr>
            <w:tcW w:w="3292" w:type="dxa"/>
          </w:tcPr>
          <w:p w14:paraId="289C4046" w14:textId="7959AE20" w:rsidR="00C9129D" w:rsidRDefault="00324E23" w:rsidP="00463491">
            <w:r>
              <w:t>Tên trường UDF</w:t>
            </w:r>
          </w:p>
        </w:tc>
        <w:tc>
          <w:tcPr>
            <w:tcW w:w="1856" w:type="dxa"/>
          </w:tcPr>
          <w:p w14:paraId="0D5A7A33" w14:textId="5AE59452" w:rsidR="00C9129D" w:rsidRDefault="00324E23" w:rsidP="00463491">
            <w:r>
              <w:t>Có</w:t>
            </w:r>
          </w:p>
        </w:tc>
        <w:tc>
          <w:tcPr>
            <w:tcW w:w="4590" w:type="dxa"/>
          </w:tcPr>
          <w:p w14:paraId="630EB5EA" w14:textId="1628B06B" w:rsidR="00C9129D" w:rsidRDefault="00C9129D" w:rsidP="00463491"/>
        </w:tc>
      </w:tr>
    </w:tbl>
    <w:p w14:paraId="4F5CA096" w14:textId="77777777" w:rsidR="00C9129D" w:rsidRPr="00C9129D" w:rsidRDefault="00C9129D" w:rsidP="00C9129D">
      <w:pPr>
        <w:rPr>
          <w:lang w:bidi="en-US"/>
        </w:rPr>
      </w:pPr>
    </w:p>
    <w:p w14:paraId="14491FDE" w14:textId="2498E35F" w:rsidR="00823BDC" w:rsidRDefault="00823BDC" w:rsidP="00823BDC">
      <w:pPr>
        <w:pStyle w:val="Heading4"/>
      </w:pPr>
      <w:bookmarkStart w:id="1666" w:name="_Toc78535699"/>
      <w:r>
        <w:t>Quy tắc xử lý</w:t>
      </w:r>
      <w:bookmarkEnd w:id="1666"/>
    </w:p>
    <w:p w14:paraId="18577394" w14:textId="62749BE1" w:rsidR="00324E23" w:rsidRDefault="00324E23" w:rsidP="00324E23">
      <w:pPr>
        <w:pStyle w:val="ListParagraph"/>
        <w:numPr>
          <w:ilvl w:val="0"/>
          <w:numId w:val="25"/>
        </w:numPr>
        <w:rPr>
          <w:lang w:bidi="en-US"/>
        </w:rPr>
      </w:pPr>
      <w:r>
        <w:rPr>
          <w:lang w:bidi="en-US"/>
        </w:rPr>
        <w:t>Lưu vào bảng UDFDEFINE</w:t>
      </w:r>
    </w:p>
    <w:p w14:paraId="2E8CE06E" w14:textId="5BC272A4" w:rsidR="00324E23" w:rsidRDefault="00324E23" w:rsidP="00324E23">
      <w:pPr>
        <w:pStyle w:val="ListParagraph"/>
        <w:numPr>
          <w:ilvl w:val="0"/>
          <w:numId w:val="25"/>
        </w:numPr>
        <w:rPr>
          <w:lang w:bidi="en-US"/>
        </w:rPr>
      </w:pPr>
      <w:r>
        <w:rPr>
          <w:lang w:bidi="en-US"/>
        </w:rPr>
        <w:t>Không được lưu trùng key nhóm + mã trường UDF</w:t>
      </w:r>
    </w:p>
    <w:p w14:paraId="4DB4DA44" w14:textId="181E4C67" w:rsidR="00324E23" w:rsidRDefault="00324E23" w:rsidP="00324E23">
      <w:pPr>
        <w:pStyle w:val="ListParagraph"/>
        <w:numPr>
          <w:ilvl w:val="0"/>
          <w:numId w:val="25"/>
        </w:numPr>
        <w:rPr>
          <w:lang w:bidi="en-US"/>
        </w:rPr>
      </w:pPr>
      <w:r>
        <w:rPr>
          <w:lang w:bidi="en-US"/>
        </w:rPr>
        <w:t>Sửa: Chỉ được sửa tên trường</w:t>
      </w:r>
    </w:p>
    <w:p w14:paraId="5D65BD52" w14:textId="06F25A46" w:rsidR="00324E23" w:rsidRPr="00324E23" w:rsidRDefault="00324E23" w:rsidP="00324E23">
      <w:pPr>
        <w:pStyle w:val="ListParagraph"/>
        <w:numPr>
          <w:ilvl w:val="0"/>
          <w:numId w:val="25"/>
        </w:numPr>
        <w:rPr>
          <w:lang w:bidi="en-US"/>
        </w:rPr>
      </w:pPr>
      <w:commentRangeStart w:id="1667"/>
      <w:r>
        <w:rPr>
          <w:lang w:bidi="en-US"/>
        </w:rPr>
        <w:t>Xóa: Cho phép xóa</w:t>
      </w:r>
      <w:commentRangeEnd w:id="1667"/>
      <w:r w:rsidR="009E4A28">
        <w:rPr>
          <w:rStyle w:val="CommentReference"/>
        </w:rPr>
        <w:commentReference w:id="1667"/>
      </w:r>
    </w:p>
    <w:p w14:paraId="68A0AB12" w14:textId="77777777" w:rsidR="00823BDC" w:rsidRPr="00823BDC" w:rsidRDefault="00823BDC" w:rsidP="00823BDC">
      <w:pPr>
        <w:rPr>
          <w:lang w:bidi="en-US"/>
        </w:rPr>
      </w:pPr>
    </w:p>
    <w:p w14:paraId="7FF33294" w14:textId="77777777" w:rsidR="00823BDC" w:rsidRPr="00823BDC" w:rsidRDefault="00823BDC" w:rsidP="00823BDC">
      <w:pPr>
        <w:rPr>
          <w:lang w:bidi="en-US"/>
        </w:rPr>
      </w:pPr>
    </w:p>
    <w:p w14:paraId="11EBDD81" w14:textId="294527F9" w:rsidR="00405FEF" w:rsidRDefault="00405FEF" w:rsidP="00823BDC">
      <w:pPr>
        <w:pStyle w:val="Heading2"/>
        <w:ind w:left="360"/>
      </w:pPr>
      <w:bookmarkStart w:id="1668" w:name="_Toc78535700"/>
      <w:r>
        <w:t>Xử lý cuối ngày</w:t>
      </w:r>
      <w:bookmarkEnd w:id="1668"/>
    </w:p>
    <w:p w14:paraId="00984ED1" w14:textId="77777777" w:rsidR="004A3E17" w:rsidRDefault="004A3E17" w:rsidP="004A3E17">
      <w:pPr>
        <w:pStyle w:val="Heading3"/>
      </w:pPr>
      <w:bookmarkStart w:id="1669" w:name="_Toc78535701"/>
      <w:r>
        <w:t>Tính hoa hồng tại cuối ngày chốt số chi trả hoa hồng</w:t>
      </w:r>
      <w:bookmarkEnd w:id="1669"/>
    </w:p>
    <w:p w14:paraId="6E1454E1" w14:textId="7C124ABC" w:rsidR="004A3E17" w:rsidRDefault="004A3E17" w:rsidP="004A3E17">
      <w:pPr>
        <w:pStyle w:val="Heading3"/>
      </w:pPr>
      <w:bookmarkStart w:id="1670" w:name="_Toc78535702"/>
      <w:r>
        <w:t>Thực hiện quyền mua lại</w:t>
      </w:r>
      <w:bookmarkEnd w:id="1670"/>
    </w:p>
    <w:p w14:paraId="64CA0A00" w14:textId="3AB97B43" w:rsidR="004A3E17" w:rsidRDefault="004A3E17" w:rsidP="004A3E17">
      <w:pPr>
        <w:pStyle w:val="Heading3"/>
      </w:pPr>
      <w:bookmarkStart w:id="1671" w:name="_Toc78535703"/>
      <w:r>
        <w:t>Gửi thông báo trước các ngày sự kiện lãi</w:t>
      </w:r>
      <w:bookmarkEnd w:id="1671"/>
    </w:p>
    <w:p w14:paraId="275FAC63" w14:textId="6A49363A" w:rsidR="004A3E17" w:rsidRDefault="004A3E17" w:rsidP="004A3E17">
      <w:pPr>
        <w:pStyle w:val="Heading3"/>
      </w:pPr>
      <w:bookmarkStart w:id="1672" w:name="_Toc78535704"/>
      <w:r>
        <w:t>Hạch toán</w:t>
      </w:r>
      <w:bookmarkEnd w:id="1672"/>
    </w:p>
    <w:p w14:paraId="455721D3" w14:textId="77777777" w:rsidR="004A3E17" w:rsidRPr="004A3E17" w:rsidRDefault="004A3E17" w:rsidP="004A3E17">
      <w:pPr>
        <w:rPr>
          <w:lang w:bidi="en-US"/>
        </w:rPr>
      </w:pPr>
    </w:p>
    <w:p w14:paraId="70AEC6EC" w14:textId="77777777" w:rsidR="004A3E17" w:rsidRPr="004A3E17" w:rsidRDefault="004A3E17" w:rsidP="004A3E17">
      <w:pPr>
        <w:rPr>
          <w:lang w:bidi="en-US"/>
        </w:rPr>
      </w:pPr>
    </w:p>
    <w:p w14:paraId="21E59BD7" w14:textId="77777777" w:rsidR="004A3E17" w:rsidRPr="004A3E17" w:rsidRDefault="004A3E17" w:rsidP="004A3E17">
      <w:pPr>
        <w:rPr>
          <w:lang w:bidi="en-US"/>
        </w:rPr>
      </w:pPr>
    </w:p>
    <w:p w14:paraId="5D1B3D2B" w14:textId="2E910373" w:rsidR="004C7F1D" w:rsidRPr="004C7F1D" w:rsidRDefault="004C7F1D" w:rsidP="004C7F1D">
      <w:pPr>
        <w:pStyle w:val="Heading1"/>
      </w:pPr>
      <w:bookmarkStart w:id="1673" w:name="_Toc78535705"/>
      <w:r>
        <w:lastRenderedPageBreak/>
        <w:t>Hệ thống Frontend</w:t>
      </w:r>
      <w:bookmarkEnd w:id="1673"/>
    </w:p>
    <w:p w14:paraId="182A7F48" w14:textId="77777777" w:rsidR="00405FEF" w:rsidRPr="00405FEF" w:rsidRDefault="00405FEF" w:rsidP="00405FEF">
      <w:pPr>
        <w:rPr>
          <w:lang w:bidi="en-US"/>
        </w:rPr>
      </w:pPr>
    </w:p>
    <w:p w14:paraId="054ED1E7" w14:textId="77777777" w:rsidR="004C7F1D" w:rsidRDefault="004C7F1D" w:rsidP="004C7F1D">
      <w:pPr>
        <w:pStyle w:val="Heading2"/>
        <w:ind w:left="360"/>
      </w:pPr>
      <w:bookmarkStart w:id="1674" w:name="_Toc78535706"/>
      <w:r>
        <w:t>Hồ sơ khách hàng</w:t>
      </w:r>
      <w:bookmarkEnd w:id="1674"/>
    </w:p>
    <w:p w14:paraId="3BD74669" w14:textId="77777777" w:rsidR="004C7F1D" w:rsidRDefault="004C7F1D" w:rsidP="004C7F1D">
      <w:pPr>
        <w:pStyle w:val="Heading3"/>
      </w:pPr>
      <w:bookmarkStart w:id="1675" w:name="_Toc78535707"/>
      <w:r>
        <w:t>Thông tin khách hàng</w:t>
      </w:r>
      <w:bookmarkEnd w:id="1675"/>
    </w:p>
    <w:p w14:paraId="2F2951B5" w14:textId="77777777" w:rsidR="004208F3" w:rsidRDefault="004208F3" w:rsidP="004208F3">
      <w:pPr>
        <w:pStyle w:val="Heading4"/>
        <w:rPr>
          <w:ins w:id="1676" w:author="VanNT" w:date="2021-08-24T22:02:00Z"/>
        </w:rPr>
      </w:pPr>
      <w:ins w:id="1677" w:author="VanNT" w:date="2021-08-24T22:02:00Z">
        <w:r>
          <w:t>Mô tả giao diện</w:t>
        </w:r>
      </w:ins>
    </w:p>
    <w:p w14:paraId="18E376C3" w14:textId="77777777" w:rsidR="004208F3" w:rsidRPr="00DD4769" w:rsidRDefault="004208F3" w:rsidP="004208F3">
      <w:pPr>
        <w:rPr>
          <w:ins w:id="1678" w:author="VanNT" w:date="2021-08-24T22:02:00Z"/>
          <w:lang w:bidi="en-US"/>
        </w:rPr>
      </w:pPr>
    </w:p>
    <w:tbl>
      <w:tblPr>
        <w:tblW w:w="508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0"/>
        <w:gridCol w:w="2497"/>
        <w:gridCol w:w="1304"/>
        <w:gridCol w:w="1169"/>
        <w:gridCol w:w="4095"/>
      </w:tblGrid>
      <w:tr w:rsidR="004208F3" w:rsidRPr="00E35456" w14:paraId="28D0A683" w14:textId="77777777" w:rsidTr="00526F8B">
        <w:trPr>
          <w:tblHeader/>
          <w:ins w:id="1679" w:author="VanNT" w:date="2021-08-24T22:02:00Z"/>
        </w:trPr>
        <w:tc>
          <w:tcPr>
            <w:tcW w:w="970" w:type="dxa"/>
            <w:shd w:val="clear" w:color="auto" w:fill="FABF8F" w:themeFill="accent6" w:themeFillTint="99"/>
          </w:tcPr>
          <w:p w14:paraId="694FD04F" w14:textId="77777777" w:rsidR="004208F3" w:rsidRPr="00E35456" w:rsidRDefault="004208F3" w:rsidP="00526F8B">
            <w:pPr>
              <w:pStyle w:val="cGDD1"/>
              <w:tabs>
                <w:tab w:val="clear" w:pos="720"/>
              </w:tabs>
              <w:ind w:left="0"/>
              <w:jc w:val="center"/>
              <w:rPr>
                <w:ins w:id="1680" w:author="VanNT" w:date="2021-08-24T22:02:00Z"/>
                <w:b/>
                <w:lang w:val="vi-VN"/>
              </w:rPr>
            </w:pPr>
            <w:ins w:id="1681" w:author="VanNT" w:date="2021-08-24T22:02:00Z">
              <w:r w:rsidRPr="00E35456">
                <w:rPr>
                  <w:b/>
                  <w:lang w:val="vi-VN"/>
                </w:rPr>
                <w:tab/>
                <w:t>STT</w:t>
              </w:r>
            </w:ins>
          </w:p>
        </w:tc>
        <w:tc>
          <w:tcPr>
            <w:tcW w:w="2497" w:type="dxa"/>
            <w:shd w:val="clear" w:color="auto" w:fill="FABF8F" w:themeFill="accent6" w:themeFillTint="99"/>
          </w:tcPr>
          <w:p w14:paraId="35F74CC1" w14:textId="77777777" w:rsidR="004208F3" w:rsidRPr="00E35456" w:rsidRDefault="004208F3" w:rsidP="00526F8B">
            <w:pPr>
              <w:pStyle w:val="cGDD1"/>
              <w:tabs>
                <w:tab w:val="clear" w:pos="720"/>
              </w:tabs>
              <w:ind w:left="0"/>
              <w:jc w:val="center"/>
              <w:rPr>
                <w:ins w:id="1682" w:author="VanNT" w:date="2021-08-24T22:02:00Z"/>
                <w:b/>
                <w:lang w:val="vi-VN"/>
              </w:rPr>
            </w:pPr>
            <w:ins w:id="1683" w:author="VanNT" w:date="2021-08-24T22:02:00Z">
              <w:r w:rsidRPr="00E35456">
                <w:rPr>
                  <w:b/>
                  <w:lang w:val="vi-VN"/>
                </w:rPr>
                <w:t>Tên trường</w:t>
              </w:r>
            </w:ins>
          </w:p>
        </w:tc>
        <w:tc>
          <w:tcPr>
            <w:tcW w:w="1304" w:type="dxa"/>
            <w:shd w:val="clear" w:color="auto" w:fill="FABF8F" w:themeFill="accent6" w:themeFillTint="99"/>
          </w:tcPr>
          <w:p w14:paraId="6B484AB9" w14:textId="77777777" w:rsidR="004208F3" w:rsidRPr="00E35456" w:rsidRDefault="004208F3" w:rsidP="00526F8B">
            <w:pPr>
              <w:pStyle w:val="cGDD1"/>
              <w:tabs>
                <w:tab w:val="clear" w:pos="720"/>
              </w:tabs>
              <w:ind w:left="0"/>
              <w:jc w:val="center"/>
              <w:rPr>
                <w:ins w:id="1684" w:author="VanNT" w:date="2021-08-24T22:02:00Z"/>
                <w:b/>
              </w:rPr>
            </w:pPr>
            <w:ins w:id="1685" w:author="VanNT" w:date="2021-08-24T22:02:00Z">
              <w:r w:rsidRPr="00E35456">
                <w:rPr>
                  <w:b/>
                </w:rPr>
                <w:t>Bắt buộc</w:t>
              </w:r>
            </w:ins>
          </w:p>
        </w:tc>
        <w:tc>
          <w:tcPr>
            <w:tcW w:w="1169" w:type="dxa"/>
            <w:shd w:val="clear" w:color="auto" w:fill="FABF8F" w:themeFill="accent6" w:themeFillTint="99"/>
          </w:tcPr>
          <w:p w14:paraId="4F678767" w14:textId="77777777" w:rsidR="004208F3" w:rsidRPr="00DD4769" w:rsidRDefault="004208F3" w:rsidP="00526F8B">
            <w:pPr>
              <w:pStyle w:val="cGDD1"/>
              <w:tabs>
                <w:tab w:val="clear" w:pos="720"/>
              </w:tabs>
              <w:ind w:left="0"/>
              <w:jc w:val="center"/>
              <w:rPr>
                <w:ins w:id="1686" w:author="VanNT" w:date="2021-08-24T22:02:00Z"/>
                <w:b/>
              </w:rPr>
            </w:pPr>
            <w:ins w:id="1687" w:author="VanNT" w:date="2021-08-24T22:02:00Z">
              <w:r w:rsidRPr="00DD4769">
                <w:rPr>
                  <w:b/>
                </w:rPr>
                <w:t>Được sửa</w:t>
              </w:r>
            </w:ins>
          </w:p>
        </w:tc>
        <w:tc>
          <w:tcPr>
            <w:tcW w:w="4095" w:type="dxa"/>
            <w:shd w:val="clear" w:color="auto" w:fill="FABF8F" w:themeFill="accent6" w:themeFillTint="99"/>
          </w:tcPr>
          <w:p w14:paraId="51C25F58" w14:textId="77777777" w:rsidR="004208F3" w:rsidRPr="00E35456" w:rsidRDefault="004208F3" w:rsidP="00526F8B">
            <w:pPr>
              <w:pStyle w:val="cGDD1"/>
              <w:tabs>
                <w:tab w:val="clear" w:pos="720"/>
              </w:tabs>
              <w:ind w:left="0"/>
              <w:jc w:val="center"/>
              <w:rPr>
                <w:ins w:id="1688" w:author="VanNT" w:date="2021-08-24T22:02:00Z"/>
                <w:b/>
                <w:lang w:val="vi-VN"/>
              </w:rPr>
            </w:pPr>
            <w:ins w:id="1689" w:author="VanNT" w:date="2021-08-24T22:02:00Z">
              <w:r w:rsidRPr="00E35456">
                <w:rPr>
                  <w:b/>
                  <w:lang w:val="vi-VN"/>
                </w:rPr>
                <w:t>Diễn giải</w:t>
              </w:r>
            </w:ins>
          </w:p>
        </w:tc>
      </w:tr>
      <w:tr w:rsidR="004208F3" w:rsidRPr="004708D1" w14:paraId="1EF16D71" w14:textId="77777777" w:rsidTr="00526F8B">
        <w:trPr>
          <w:ins w:id="1690" w:author="VanNT" w:date="2021-08-24T22:02:00Z"/>
        </w:trPr>
        <w:tc>
          <w:tcPr>
            <w:tcW w:w="970" w:type="dxa"/>
            <w:tcBorders>
              <w:top w:val="single" w:sz="4" w:space="0" w:color="auto"/>
              <w:left w:val="single" w:sz="4" w:space="0" w:color="auto"/>
              <w:bottom w:val="single" w:sz="4" w:space="0" w:color="auto"/>
              <w:right w:val="single" w:sz="4" w:space="0" w:color="auto"/>
            </w:tcBorders>
            <w:shd w:val="clear" w:color="auto" w:fill="auto"/>
          </w:tcPr>
          <w:p w14:paraId="6790A683" w14:textId="77777777" w:rsidR="004208F3" w:rsidRPr="004708D1" w:rsidRDefault="004208F3" w:rsidP="004208F3">
            <w:pPr>
              <w:pStyle w:val="cGDD1"/>
              <w:numPr>
                <w:ilvl w:val="0"/>
                <w:numId w:val="36"/>
              </w:numPr>
              <w:rPr>
                <w:ins w:id="1691"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shd w:val="clear" w:color="auto" w:fill="auto"/>
          </w:tcPr>
          <w:p w14:paraId="3350CEE6" w14:textId="77777777" w:rsidR="004208F3" w:rsidRPr="004708D1" w:rsidRDefault="004208F3" w:rsidP="00526F8B">
            <w:pPr>
              <w:pStyle w:val="cGDD1"/>
              <w:tabs>
                <w:tab w:val="clear" w:pos="720"/>
              </w:tabs>
              <w:ind w:left="0"/>
              <w:jc w:val="left"/>
              <w:rPr>
                <w:ins w:id="1692" w:author="VanNT" w:date="2021-08-24T22:02:00Z"/>
              </w:rPr>
            </w:pPr>
            <w:ins w:id="1693" w:author="VanNT" w:date="2021-08-24T22:02:00Z">
              <w:r>
                <w:t>Mã KH</w:t>
              </w:r>
            </w:ins>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E1E2931" w14:textId="77777777" w:rsidR="004208F3" w:rsidRPr="004708D1" w:rsidRDefault="004208F3" w:rsidP="00526F8B">
            <w:pPr>
              <w:pStyle w:val="cGDD1"/>
              <w:tabs>
                <w:tab w:val="clear" w:pos="720"/>
              </w:tabs>
              <w:ind w:left="0"/>
              <w:jc w:val="left"/>
              <w:rPr>
                <w:ins w:id="1694" w:author="VanNT" w:date="2021-08-24T22:02:00Z"/>
              </w:rPr>
            </w:pPr>
            <w:ins w:id="1695" w:author="VanNT" w:date="2021-08-24T22:02:00Z">
              <w:r w:rsidRPr="004708D1">
                <w:t>Có</w:t>
              </w:r>
            </w:ins>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61F1C43" w14:textId="77777777" w:rsidR="004208F3" w:rsidRPr="004708D1" w:rsidRDefault="004208F3" w:rsidP="00526F8B">
            <w:pPr>
              <w:pStyle w:val="cGDD1"/>
              <w:tabs>
                <w:tab w:val="clear" w:pos="720"/>
              </w:tabs>
              <w:ind w:left="0"/>
              <w:jc w:val="left"/>
              <w:rPr>
                <w:ins w:id="1696" w:author="VanNT" w:date="2021-08-24T22:02:00Z"/>
              </w:rPr>
            </w:pPr>
            <w:ins w:id="1697" w:author="VanNT" w:date="2021-08-24T22:02:00Z">
              <w:r w:rsidRPr="004708D1">
                <w:t>Không</w:t>
              </w:r>
            </w:ins>
          </w:p>
        </w:tc>
        <w:tc>
          <w:tcPr>
            <w:tcW w:w="4095" w:type="dxa"/>
            <w:tcBorders>
              <w:top w:val="single" w:sz="4" w:space="0" w:color="auto"/>
              <w:left w:val="single" w:sz="4" w:space="0" w:color="auto"/>
              <w:bottom w:val="single" w:sz="4" w:space="0" w:color="auto"/>
              <w:right w:val="single" w:sz="4" w:space="0" w:color="auto"/>
            </w:tcBorders>
            <w:shd w:val="clear" w:color="auto" w:fill="auto"/>
          </w:tcPr>
          <w:p w14:paraId="128BF98E" w14:textId="0535C677" w:rsidR="004208F3" w:rsidRPr="00DE23F2" w:rsidRDefault="004208F3" w:rsidP="00526F8B">
            <w:pPr>
              <w:pStyle w:val="cGDD1"/>
              <w:tabs>
                <w:tab w:val="clear" w:pos="720"/>
              </w:tabs>
              <w:spacing w:before="0" w:after="0"/>
              <w:ind w:left="0"/>
              <w:jc w:val="left"/>
              <w:rPr>
                <w:ins w:id="1698" w:author="VanNT" w:date="2021-08-24T22:02:00Z"/>
              </w:rPr>
            </w:pPr>
          </w:p>
        </w:tc>
      </w:tr>
      <w:tr w:rsidR="004208F3" w:rsidRPr="004708D1" w14:paraId="00EDB468" w14:textId="77777777" w:rsidTr="00526F8B">
        <w:trPr>
          <w:ins w:id="1699" w:author="VanNT" w:date="2021-08-24T22:02:00Z"/>
        </w:trPr>
        <w:tc>
          <w:tcPr>
            <w:tcW w:w="970" w:type="dxa"/>
            <w:tcBorders>
              <w:top w:val="single" w:sz="4" w:space="0" w:color="auto"/>
              <w:left w:val="single" w:sz="4" w:space="0" w:color="auto"/>
              <w:bottom w:val="single" w:sz="4" w:space="0" w:color="auto"/>
              <w:right w:val="single" w:sz="4" w:space="0" w:color="auto"/>
            </w:tcBorders>
            <w:shd w:val="clear" w:color="auto" w:fill="auto"/>
          </w:tcPr>
          <w:p w14:paraId="2F004C03" w14:textId="77777777" w:rsidR="004208F3" w:rsidRPr="004708D1" w:rsidRDefault="004208F3" w:rsidP="00A615EF">
            <w:pPr>
              <w:pStyle w:val="cGDD1"/>
              <w:numPr>
                <w:ilvl w:val="0"/>
                <w:numId w:val="36"/>
              </w:numPr>
              <w:rPr>
                <w:ins w:id="1700"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shd w:val="clear" w:color="auto" w:fill="auto"/>
          </w:tcPr>
          <w:p w14:paraId="3970DF44" w14:textId="77777777" w:rsidR="004208F3" w:rsidRDefault="004208F3" w:rsidP="00526F8B">
            <w:pPr>
              <w:pStyle w:val="cGDD1"/>
              <w:tabs>
                <w:tab w:val="clear" w:pos="720"/>
              </w:tabs>
              <w:ind w:left="0"/>
              <w:jc w:val="left"/>
              <w:rPr>
                <w:ins w:id="1701" w:author="VanNT" w:date="2021-08-24T22:02:00Z"/>
              </w:rPr>
            </w:pPr>
            <w:ins w:id="1702" w:author="VanNT" w:date="2021-08-24T22:02:00Z">
              <w:r>
                <w:t>Trạng thái</w:t>
              </w:r>
            </w:ins>
          </w:p>
        </w:tc>
        <w:tc>
          <w:tcPr>
            <w:tcW w:w="1304" w:type="dxa"/>
            <w:tcBorders>
              <w:top w:val="single" w:sz="4" w:space="0" w:color="auto"/>
              <w:left w:val="single" w:sz="4" w:space="0" w:color="auto"/>
              <w:bottom w:val="single" w:sz="4" w:space="0" w:color="auto"/>
              <w:right w:val="single" w:sz="4" w:space="0" w:color="auto"/>
            </w:tcBorders>
            <w:shd w:val="clear" w:color="auto" w:fill="auto"/>
          </w:tcPr>
          <w:p w14:paraId="3A31F4D1" w14:textId="77777777" w:rsidR="004208F3" w:rsidRPr="004708D1" w:rsidRDefault="004208F3" w:rsidP="00526F8B">
            <w:pPr>
              <w:pStyle w:val="cGDD1"/>
              <w:tabs>
                <w:tab w:val="clear" w:pos="720"/>
              </w:tabs>
              <w:ind w:left="0"/>
              <w:jc w:val="left"/>
              <w:rPr>
                <w:ins w:id="1703" w:author="VanNT" w:date="2021-08-24T22:02:00Z"/>
              </w:rPr>
            </w:pPr>
            <w:ins w:id="1704" w:author="VanNT" w:date="2021-08-24T22:02:00Z">
              <w:r>
                <w:t>Có</w:t>
              </w:r>
            </w:ins>
          </w:p>
        </w:tc>
        <w:tc>
          <w:tcPr>
            <w:tcW w:w="1169" w:type="dxa"/>
            <w:tcBorders>
              <w:top w:val="single" w:sz="4" w:space="0" w:color="auto"/>
              <w:left w:val="single" w:sz="4" w:space="0" w:color="auto"/>
              <w:bottom w:val="single" w:sz="4" w:space="0" w:color="auto"/>
              <w:right w:val="single" w:sz="4" w:space="0" w:color="auto"/>
            </w:tcBorders>
            <w:shd w:val="clear" w:color="auto" w:fill="auto"/>
          </w:tcPr>
          <w:p w14:paraId="2989C9D9" w14:textId="77777777" w:rsidR="004208F3" w:rsidRPr="004708D1" w:rsidRDefault="004208F3" w:rsidP="00526F8B">
            <w:pPr>
              <w:pStyle w:val="cGDD1"/>
              <w:tabs>
                <w:tab w:val="clear" w:pos="720"/>
              </w:tabs>
              <w:ind w:left="0"/>
              <w:jc w:val="left"/>
              <w:rPr>
                <w:ins w:id="1705" w:author="VanNT" w:date="2021-08-24T22:02:00Z"/>
              </w:rPr>
            </w:pPr>
            <w:ins w:id="1706" w:author="VanNT" w:date="2021-08-24T22:02:00Z">
              <w:r>
                <w:t>Không</w:t>
              </w:r>
            </w:ins>
          </w:p>
        </w:tc>
        <w:tc>
          <w:tcPr>
            <w:tcW w:w="4095" w:type="dxa"/>
            <w:tcBorders>
              <w:top w:val="single" w:sz="4" w:space="0" w:color="auto"/>
              <w:left w:val="single" w:sz="4" w:space="0" w:color="auto"/>
              <w:bottom w:val="single" w:sz="4" w:space="0" w:color="auto"/>
              <w:right w:val="single" w:sz="4" w:space="0" w:color="auto"/>
            </w:tcBorders>
            <w:shd w:val="clear" w:color="auto" w:fill="auto"/>
          </w:tcPr>
          <w:p w14:paraId="26114E18" w14:textId="7B0B6385" w:rsidR="004208F3" w:rsidRDefault="004208F3" w:rsidP="00526F8B">
            <w:pPr>
              <w:pStyle w:val="cGDD1"/>
              <w:tabs>
                <w:tab w:val="clear" w:pos="720"/>
              </w:tabs>
              <w:ind w:left="0"/>
              <w:jc w:val="left"/>
              <w:rPr>
                <w:ins w:id="1707" w:author="VanNT" w:date="2021-08-24T22:02:00Z"/>
              </w:rPr>
            </w:pPr>
          </w:p>
        </w:tc>
      </w:tr>
      <w:tr w:rsidR="004208F3" w:rsidRPr="001909DB" w14:paraId="6CDC1D12" w14:textId="77777777" w:rsidTr="00526F8B">
        <w:trPr>
          <w:ins w:id="1708" w:author="VanNT" w:date="2021-08-24T22:02:00Z"/>
        </w:trPr>
        <w:tc>
          <w:tcPr>
            <w:tcW w:w="970" w:type="dxa"/>
          </w:tcPr>
          <w:p w14:paraId="3A2EAA69" w14:textId="77777777" w:rsidR="004208F3" w:rsidRPr="001909DB" w:rsidRDefault="004208F3" w:rsidP="00A615EF">
            <w:pPr>
              <w:pStyle w:val="cGDD1"/>
              <w:numPr>
                <w:ilvl w:val="0"/>
                <w:numId w:val="36"/>
              </w:numPr>
              <w:rPr>
                <w:ins w:id="1709" w:author="VanNT" w:date="2021-08-24T22:02:00Z"/>
                <w:lang w:val="vi-VN"/>
              </w:rPr>
            </w:pPr>
          </w:p>
        </w:tc>
        <w:tc>
          <w:tcPr>
            <w:tcW w:w="2497" w:type="dxa"/>
          </w:tcPr>
          <w:p w14:paraId="2B4C5391" w14:textId="77777777" w:rsidR="004208F3" w:rsidRPr="001909DB" w:rsidRDefault="004208F3" w:rsidP="00526F8B">
            <w:pPr>
              <w:pStyle w:val="cGDD1"/>
              <w:tabs>
                <w:tab w:val="clear" w:pos="720"/>
              </w:tabs>
              <w:ind w:left="0"/>
              <w:rPr>
                <w:ins w:id="1710" w:author="VanNT" w:date="2021-08-24T22:02:00Z"/>
              </w:rPr>
            </w:pPr>
            <w:ins w:id="1711" w:author="VanNT" w:date="2021-08-24T22:02:00Z">
              <w:r w:rsidRPr="001909DB">
                <w:t>CIF trên Core</w:t>
              </w:r>
              <w:r>
                <w:t xml:space="preserve"> Bank</w:t>
              </w:r>
            </w:ins>
          </w:p>
        </w:tc>
        <w:tc>
          <w:tcPr>
            <w:tcW w:w="1304" w:type="dxa"/>
          </w:tcPr>
          <w:p w14:paraId="2A2EA351" w14:textId="77777777" w:rsidR="004208F3" w:rsidRPr="001909DB" w:rsidRDefault="004208F3" w:rsidP="00526F8B">
            <w:pPr>
              <w:pStyle w:val="cGDD1"/>
              <w:tabs>
                <w:tab w:val="clear" w:pos="720"/>
              </w:tabs>
              <w:ind w:left="0"/>
              <w:rPr>
                <w:ins w:id="1712" w:author="VanNT" w:date="2021-08-24T22:02:00Z"/>
              </w:rPr>
            </w:pPr>
            <w:ins w:id="1713" w:author="VanNT" w:date="2021-08-24T22:02:00Z">
              <w:r w:rsidRPr="001909DB">
                <w:t>Có</w:t>
              </w:r>
            </w:ins>
          </w:p>
        </w:tc>
        <w:tc>
          <w:tcPr>
            <w:tcW w:w="1169" w:type="dxa"/>
          </w:tcPr>
          <w:p w14:paraId="5A3C1265" w14:textId="77777777" w:rsidR="004208F3" w:rsidRPr="00DD4769" w:rsidRDefault="004208F3" w:rsidP="00526F8B">
            <w:pPr>
              <w:pStyle w:val="cGDD1"/>
              <w:tabs>
                <w:tab w:val="clear" w:pos="720"/>
              </w:tabs>
              <w:ind w:left="0"/>
              <w:rPr>
                <w:ins w:id="1714" w:author="VanNT" w:date="2021-08-24T22:02:00Z"/>
              </w:rPr>
            </w:pPr>
            <w:ins w:id="1715" w:author="VanNT" w:date="2021-08-24T22:02:00Z">
              <w:r w:rsidRPr="00DD4769">
                <w:t>Không</w:t>
              </w:r>
            </w:ins>
          </w:p>
        </w:tc>
        <w:tc>
          <w:tcPr>
            <w:tcW w:w="4095" w:type="dxa"/>
          </w:tcPr>
          <w:p w14:paraId="13242640" w14:textId="1AE4E9DF" w:rsidR="004208F3" w:rsidRPr="003B7CDD" w:rsidRDefault="004208F3" w:rsidP="00526F8B">
            <w:pPr>
              <w:pStyle w:val="cGDD1"/>
              <w:tabs>
                <w:tab w:val="clear" w:pos="720"/>
              </w:tabs>
              <w:ind w:left="0"/>
              <w:rPr>
                <w:ins w:id="1716" w:author="VanNT" w:date="2021-08-24T22:02:00Z"/>
                <w:color w:val="FF0000"/>
              </w:rPr>
            </w:pPr>
          </w:p>
        </w:tc>
      </w:tr>
      <w:tr w:rsidR="004208F3" w:rsidRPr="001909DB" w14:paraId="3D0951AD" w14:textId="77777777" w:rsidTr="00526F8B">
        <w:trPr>
          <w:ins w:id="1717" w:author="VanNT" w:date="2021-08-24T22:02:00Z"/>
        </w:trPr>
        <w:tc>
          <w:tcPr>
            <w:tcW w:w="970" w:type="dxa"/>
          </w:tcPr>
          <w:p w14:paraId="535421BE" w14:textId="77777777" w:rsidR="004208F3" w:rsidRPr="001909DB" w:rsidRDefault="004208F3" w:rsidP="00A615EF">
            <w:pPr>
              <w:pStyle w:val="cGDD1"/>
              <w:numPr>
                <w:ilvl w:val="0"/>
                <w:numId w:val="36"/>
              </w:numPr>
              <w:rPr>
                <w:ins w:id="1718" w:author="VanNT" w:date="2021-08-24T22:02:00Z"/>
                <w:lang w:val="vi-VN"/>
              </w:rPr>
            </w:pPr>
          </w:p>
        </w:tc>
        <w:tc>
          <w:tcPr>
            <w:tcW w:w="2497" w:type="dxa"/>
          </w:tcPr>
          <w:p w14:paraId="5D9F4692" w14:textId="77777777" w:rsidR="004208F3" w:rsidRPr="001909DB" w:rsidRDefault="004208F3" w:rsidP="00526F8B">
            <w:pPr>
              <w:pStyle w:val="cGDD1"/>
              <w:tabs>
                <w:tab w:val="clear" w:pos="720"/>
              </w:tabs>
              <w:ind w:left="0"/>
              <w:rPr>
                <w:ins w:id="1719" w:author="VanNT" w:date="2021-08-24T22:02:00Z"/>
                <w:lang w:val="vi-VN"/>
              </w:rPr>
            </w:pPr>
            <w:ins w:id="1720" w:author="VanNT" w:date="2021-08-24T22:02:00Z">
              <w:r w:rsidRPr="001909DB">
                <w:rPr>
                  <w:lang w:val="vi-VN"/>
                </w:rPr>
                <w:t>Loại KH</w:t>
              </w:r>
            </w:ins>
          </w:p>
        </w:tc>
        <w:tc>
          <w:tcPr>
            <w:tcW w:w="1304" w:type="dxa"/>
          </w:tcPr>
          <w:p w14:paraId="426332FE" w14:textId="77777777" w:rsidR="004208F3" w:rsidRPr="001909DB" w:rsidRDefault="004208F3" w:rsidP="00526F8B">
            <w:pPr>
              <w:pStyle w:val="cGDD1"/>
              <w:tabs>
                <w:tab w:val="clear" w:pos="720"/>
              </w:tabs>
              <w:ind w:left="0"/>
              <w:rPr>
                <w:ins w:id="1721" w:author="VanNT" w:date="2021-08-24T22:02:00Z"/>
              </w:rPr>
            </w:pPr>
            <w:ins w:id="1722" w:author="VanNT" w:date="2021-08-24T22:02:00Z">
              <w:r w:rsidRPr="001909DB">
                <w:t>Có</w:t>
              </w:r>
            </w:ins>
          </w:p>
        </w:tc>
        <w:tc>
          <w:tcPr>
            <w:tcW w:w="1169" w:type="dxa"/>
          </w:tcPr>
          <w:p w14:paraId="72A81FF3" w14:textId="77777777" w:rsidR="004208F3" w:rsidRPr="00DD4769" w:rsidRDefault="004208F3" w:rsidP="00526F8B">
            <w:pPr>
              <w:pStyle w:val="cGDD1"/>
              <w:tabs>
                <w:tab w:val="clear" w:pos="720"/>
              </w:tabs>
              <w:ind w:left="0"/>
              <w:rPr>
                <w:ins w:id="1723" w:author="VanNT" w:date="2021-08-24T22:02:00Z"/>
              </w:rPr>
            </w:pPr>
            <w:ins w:id="1724" w:author="VanNT" w:date="2021-08-24T22:02:00Z">
              <w:r>
                <w:t>Không</w:t>
              </w:r>
            </w:ins>
          </w:p>
        </w:tc>
        <w:tc>
          <w:tcPr>
            <w:tcW w:w="4095" w:type="dxa"/>
          </w:tcPr>
          <w:p w14:paraId="5C2CC834" w14:textId="4BD478E3" w:rsidR="004208F3" w:rsidRPr="00DD4769" w:rsidRDefault="004208F3" w:rsidP="004208F3">
            <w:pPr>
              <w:pStyle w:val="cGDD1"/>
              <w:tabs>
                <w:tab w:val="clear" w:pos="720"/>
              </w:tabs>
              <w:rPr>
                <w:ins w:id="1725" w:author="VanNT" w:date="2021-08-24T22:02:00Z"/>
                <w:lang w:val="vi-VN"/>
              </w:rPr>
            </w:pPr>
          </w:p>
        </w:tc>
      </w:tr>
      <w:tr w:rsidR="004208F3" w:rsidRPr="001909DB" w14:paraId="6B846326" w14:textId="77777777" w:rsidTr="00526F8B">
        <w:trPr>
          <w:ins w:id="1726" w:author="VanNT" w:date="2021-08-24T22:02:00Z"/>
        </w:trPr>
        <w:tc>
          <w:tcPr>
            <w:tcW w:w="970" w:type="dxa"/>
            <w:tcBorders>
              <w:top w:val="single" w:sz="4" w:space="0" w:color="auto"/>
              <w:left w:val="single" w:sz="4" w:space="0" w:color="auto"/>
              <w:bottom w:val="single" w:sz="4" w:space="0" w:color="auto"/>
              <w:right w:val="single" w:sz="4" w:space="0" w:color="auto"/>
            </w:tcBorders>
          </w:tcPr>
          <w:p w14:paraId="298F2B12" w14:textId="77777777" w:rsidR="004208F3" w:rsidRPr="001909DB" w:rsidRDefault="004208F3" w:rsidP="00A615EF">
            <w:pPr>
              <w:pStyle w:val="cGDD1"/>
              <w:numPr>
                <w:ilvl w:val="0"/>
                <w:numId w:val="36"/>
              </w:numPr>
              <w:rPr>
                <w:ins w:id="1727"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7474277B" w14:textId="77777777" w:rsidR="004208F3" w:rsidRPr="001909DB" w:rsidRDefault="004208F3" w:rsidP="00526F8B">
            <w:pPr>
              <w:pStyle w:val="cGDD1"/>
              <w:tabs>
                <w:tab w:val="clear" w:pos="720"/>
              </w:tabs>
              <w:ind w:left="0"/>
              <w:rPr>
                <w:ins w:id="1728" w:author="VanNT" w:date="2021-08-24T22:02:00Z"/>
                <w:lang w:val="vi-VN"/>
              </w:rPr>
            </w:pPr>
            <w:ins w:id="1729" w:author="VanNT" w:date="2021-08-24T22:02:00Z">
              <w:r w:rsidRPr="001909DB">
                <w:rPr>
                  <w:lang w:val="vi-VN"/>
                </w:rPr>
                <w:t>Họ tên tiếng Việt có dấu</w:t>
              </w:r>
            </w:ins>
          </w:p>
        </w:tc>
        <w:tc>
          <w:tcPr>
            <w:tcW w:w="1304" w:type="dxa"/>
            <w:tcBorders>
              <w:top w:val="single" w:sz="4" w:space="0" w:color="auto"/>
              <w:left w:val="single" w:sz="4" w:space="0" w:color="auto"/>
              <w:bottom w:val="single" w:sz="4" w:space="0" w:color="auto"/>
              <w:right w:val="single" w:sz="4" w:space="0" w:color="auto"/>
            </w:tcBorders>
          </w:tcPr>
          <w:p w14:paraId="271B80A3" w14:textId="77777777" w:rsidR="004208F3" w:rsidRPr="001909DB" w:rsidRDefault="004208F3" w:rsidP="00526F8B">
            <w:pPr>
              <w:pStyle w:val="cGDD1"/>
              <w:tabs>
                <w:tab w:val="clear" w:pos="720"/>
              </w:tabs>
              <w:ind w:left="0"/>
              <w:rPr>
                <w:ins w:id="1730" w:author="VanNT" w:date="2021-08-24T22:02:00Z"/>
              </w:rPr>
            </w:pPr>
            <w:ins w:id="1731" w:author="VanNT" w:date="2021-08-24T22:02:00Z">
              <w:r w:rsidRPr="001909DB">
                <w:t>Có</w:t>
              </w:r>
            </w:ins>
          </w:p>
        </w:tc>
        <w:tc>
          <w:tcPr>
            <w:tcW w:w="1169" w:type="dxa"/>
            <w:tcBorders>
              <w:top w:val="single" w:sz="4" w:space="0" w:color="auto"/>
              <w:left w:val="single" w:sz="4" w:space="0" w:color="auto"/>
              <w:bottom w:val="single" w:sz="4" w:space="0" w:color="auto"/>
              <w:right w:val="single" w:sz="4" w:space="0" w:color="auto"/>
            </w:tcBorders>
          </w:tcPr>
          <w:p w14:paraId="6522B6DE" w14:textId="63451DB2" w:rsidR="004208F3" w:rsidRPr="00DD4769" w:rsidRDefault="00A60BCC" w:rsidP="00A60BCC">
            <w:pPr>
              <w:pStyle w:val="cGDD1"/>
              <w:tabs>
                <w:tab w:val="clear" w:pos="720"/>
              </w:tabs>
              <w:ind w:left="0"/>
              <w:rPr>
                <w:ins w:id="1732" w:author="VanNT" w:date="2021-08-24T22:02:00Z"/>
              </w:rPr>
            </w:pPr>
            <w:ins w:id="1733" w:author="VanNT" w:date="2021-08-24T22:02:00Z">
              <w:r>
                <w:t>Không</w:t>
              </w:r>
            </w:ins>
          </w:p>
        </w:tc>
        <w:tc>
          <w:tcPr>
            <w:tcW w:w="4095" w:type="dxa"/>
            <w:tcBorders>
              <w:top w:val="single" w:sz="4" w:space="0" w:color="auto"/>
              <w:left w:val="single" w:sz="4" w:space="0" w:color="auto"/>
              <w:bottom w:val="single" w:sz="4" w:space="0" w:color="auto"/>
              <w:right w:val="single" w:sz="4" w:space="0" w:color="auto"/>
            </w:tcBorders>
          </w:tcPr>
          <w:p w14:paraId="2920D47C" w14:textId="2A402FFF" w:rsidR="004208F3" w:rsidRPr="00DD4769" w:rsidRDefault="004208F3" w:rsidP="00526F8B">
            <w:pPr>
              <w:pStyle w:val="cGDD1"/>
              <w:tabs>
                <w:tab w:val="clear" w:pos="720"/>
              </w:tabs>
              <w:ind w:left="0"/>
              <w:rPr>
                <w:ins w:id="1734" w:author="VanNT" w:date="2021-08-24T22:02:00Z"/>
                <w:b/>
              </w:rPr>
            </w:pPr>
          </w:p>
        </w:tc>
      </w:tr>
      <w:tr w:rsidR="004208F3" w:rsidRPr="001909DB" w14:paraId="44E5CD2D" w14:textId="77777777" w:rsidTr="00526F8B">
        <w:trPr>
          <w:ins w:id="1735" w:author="VanNT" w:date="2021-08-24T22:02:00Z"/>
        </w:trPr>
        <w:tc>
          <w:tcPr>
            <w:tcW w:w="970" w:type="dxa"/>
          </w:tcPr>
          <w:p w14:paraId="50DC9B4B" w14:textId="77777777" w:rsidR="004208F3" w:rsidRPr="001909DB" w:rsidRDefault="004208F3" w:rsidP="00A615EF">
            <w:pPr>
              <w:pStyle w:val="cGDD1"/>
              <w:numPr>
                <w:ilvl w:val="0"/>
                <w:numId w:val="36"/>
              </w:numPr>
              <w:rPr>
                <w:ins w:id="1736" w:author="VanNT" w:date="2021-08-24T22:02:00Z"/>
                <w:lang w:val="vi-VN"/>
              </w:rPr>
            </w:pPr>
          </w:p>
        </w:tc>
        <w:tc>
          <w:tcPr>
            <w:tcW w:w="2497" w:type="dxa"/>
          </w:tcPr>
          <w:p w14:paraId="3A3E7B11" w14:textId="77777777" w:rsidR="004208F3" w:rsidRPr="001909DB" w:rsidRDefault="004208F3" w:rsidP="00526F8B">
            <w:pPr>
              <w:pStyle w:val="cGDD1"/>
              <w:tabs>
                <w:tab w:val="clear" w:pos="720"/>
              </w:tabs>
              <w:ind w:left="0"/>
              <w:rPr>
                <w:ins w:id="1737" w:author="VanNT" w:date="2021-08-24T22:02:00Z"/>
                <w:lang w:val="vi-VN"/>
              </w:rPr>
            </w:pPr>
            <w:ins w:id="1738" w:author="VanNT" w:date="2021-08-24T22:02:00Z">
              <w:r w:rsidRPr="001909DB">
                <w:rPr>
                  <w:lang w:val="vi-VN"/>
                </w:rPr>
                <w:t>Giới tính</w:t>
              </w:r>
            </w:ins>
          </w:p>
        </w:tc>
        <w:tc>
          <w:tcPr>
            <w:tcW w:w="1304" w:type="dxa"/>
          </w:tcPr>
          <w:p w14:paraId="0A040775" w14:textId="77777777" w:rsidR="004208F3" w:rsidRPr="001909DB" w:rsidRDefault="004208F3" w:rsidP="00526F8B">
            <w:pPr>
              <w:pStyle w:val="cGDD1"/>
              <w:tabs>
                <w:tab w:val="clear" w:pos="720"/>
              </w:tabs>
              <w:ind w:left="0"/>
              <w:rPr>
                <w:ins w:id="1739" w:author="VanNT" w:date="2021-08-24T22:02:00Z"/>
              </w:rPr>
            </w:pPr>
            <w:ins w:id="1740" w:author="VanNT" w:date="2021-08-24T22:02:00Z">
              <w:r w:rsidRPr="001909DB">
                <w:t>Bắt buộc nếu là KH cá nhân</w:t>
              </w:r>
            </w:ins>
          </w:p>
        </w:tc>
        <w:tc>
          <w:tcPr>
            <w:tcW w:w="1169" w:type="dxa"/>
          </w:tcPr>
          <w:p w14:paraId="579EC388" w14:textId="77777777" w:rsidR="004208F3" w:rsidRPr="00DD4769" w:rsidRDefault="004208F3" w:rsidP="00526F8B">
            <w:pPr>
              <w:pStyle w:val="cGDD1"/>
              <w:tabs>
                <w:tab w:val="clear" w:pos="720"/>
              </w:tabs>
              <w:ind w:left="0"/>
              <w:rPr>
                <w:ins w:id="1741" w:author="VanNT" w:date="2021-08-24T22:02:00Z"/>
              </w:rPr>
            </w:pPr>
            <w:ins w:id="1742" w:author="VanNT" w:date="2021-08-24T22:02:00Z">
              <w:r>
                <w:t>Không</w:t>
              </w:r>
            </w:ins>
          </w:p>
        </w:tc>
        <w:tc>
          <w:tcPr>
            <w:tcW w:w="4095" w:type="dxa"/>
          </w:tcPr>
          <w:p w14:paraId="66040FFA" w14:textId="448EDE62" w:rsidR="004208F3" w:rsidRPr="00DE23F2" w:rsidRDefault="004208F3" w:rsidP="00526F8B">
            <w:pPr>
              <w:pStyle w:val="cGDD1"/>
              <w:widowControl w:val="0"/>
              <w:tabs>
                <w:tab w:val="clear" w:pos="720"/>
              </w:tabs>
              <w:suppressAutoHyphens/>
              <w:spacing w:before="0" w:after="0"/>
              <w:ind w:left="0"/>
              <w:rPr>
                <w:ins w:id="1743" w:author="VanNT" w:date="2021-08-24T22:02:00Z"/>
              </w:rPr>
            </w:pPr>
            <w:ins w:id="1744" w:author="VanNT" w:date="2021-08-24T22:04:00Z">
              <w:r>
                <w:t>Chỉ hiển thị với KH CN</w:t>
              </w:r>
            </w:ins>
          </w:p>
        </w:tc>
      </w:tr>
      <w:tr w:rsidR="004208F3" w:rsidRPr="001909DB" w14:paraId="19D80223" w14:textId="77777777" w:rsidTr="00526F8B">
        <w:trPr>
          <w:ins w:id="1745" w:author="VanNT" w:date="2021-08-24T22:02:00Z"/>
        </w:trPr>
        <w:tc>
          <w:tcPr>
            <w:tcW w:w="970" w:type="dxa"/>
          </w:tcPr>
          <w:p w14:paraId="3EFD171B" w14:textId="77777777" w:rsidR="004208F3" w:rsidRPr="001909DB" w:rsidRDefault="004208F3" w:rsidP="00A615EF">
            <w:pPr>
              <w:pStyle w:val="cGDD1"/>
              <w:numPr>
                <w:ilvl w:val="0"/>
                <w:numId w:val="36"/>
              </w:numPr>
              <w:rPr>
                <w:ins w:id="1746" w:author="VanNT" w:date="2021-08-24T22:02:00Z"/>
                <w:lang w:val="vi-VN"/>
              </w:rPr>
            </w:pPr>
          </w:p>
        </w:tc>
        <w:tc>
          <w:tcPr>
            <w:tcW w:w="2497" w:type="dxa"/>
          </w:tcPr>
          <w:p w14:paraId="0E6C45E5" w14:textId="77777777" w:rsidR="004208F3" w:rsidRPr="001909DB" w:rsidRDefault="004208F3" w:rsidP="00526F8B">
            <w:pPr>
              <w:pStyle w:val="cGDD1"/>
              <w:tabs>
                <w:tab w:val="clear" w:pos="720"/>
              </w:tabs>
              <w:ind w:left="0"/>
              <w:rPr>
                <w:ins w:id="1747" w:author="VanNT" w:date="2021-08-24T22:02:00Z"/>
                <w:lang w:val="vi-VN"/>
              </w:rPr>
            </w:pPr>
            <w:ins w:id="1748" w:author="VanNT" w:date="2021-08-24T22:02:00Z">
              <w:r w:rsidRPr="001909DB">
                <w:rPr>
                  <w:lang w:val="vi-VN"/>
                </w:rPr>
                <w:t>Ngày sinh</w:t>
              </w:r>
            </w:ins>
          </w:p>
        </w:tc>
        <w:tc>
          <w:tcPr>
            <w:tcW w:w="1304" w:type="dxa"/>
          </w:tcPr>
          <w:p w14:paraId="6AC228EC" w14:textId="77777777" w:rsidR="004208F3" w:rsidRPr="001909DB" w:rsidRDefault="004208F3" w:rsidP="00526F8B">
            <w:pPr>
              <w:pStyle w:val="cGDD1"/>
              <w:tabs>
                <w:tab w:val="clear" w:pos="720"/>
              </w:tabs>
              <w:ind w:left="0"/>
              <w:rPr>
                <w:ins w:id="1749" w:author="VanNT" w:date="2021-08-24T22:02:00Z"/>
                <w:lang w:val="vi-VN"/>
              </w:rPr>
            </w:pPr>
            <w:ins w:id="1750" w:author="VanNT" w:date="2021-08-24T22:02:00Z">
              <w:r w:rsidRPr="001909DB">
                <w:t>Bắt buộc nếu là KH cá nhân</w:t>
              </w:r>
            </w:ins>
          </w:p>
        </w:tc>
        <w:tc>
          <w:tcPr>
            <w:tcW w:w="1169" w:type="dxa"/>
          </w:tcPr>
          <w:p w14:paraId="35A8D18F" w14:textId="77777777" w:rsidR="004208F3" w:rsidRPr="00DD4769" w:rsidRDefault="004208F3" w:rsidP="00526F8B">
            <w:pPr>
              <w:pStyle w:val="cGDD1"/>
              <w:tabs>
                <w:tab w:val="clear" w:pos="720"/>
              </w:tabs>
              <w:ind w:left="0"/>
              <w:rPr>
                <w:ins w:id="1751" w:author="VanNT" w:date="2021-08-24T22:02:00Z"/>
              </w:rPr>
            </w:pPr>
            <w:ins w:id="1752" w:author="VanNT" w:date="2021-08-24T22:02:00Z">
              <w:r>
                <w:t>Không</w:t>
              </w:r>
            </w:ins>
          </w:p>
        </w:tc>
        <w:tc>
          <w:tcPr>
            <w:tcW w:w="4095" w:type="dxa"/>
          </w:tcPr>
          <w:p w14:paraId="287C1D0A" w14:textId="77777777" w:rsidR="004208F3" w:rsidRPr="001909DB" w:rsidRDefault="004208F3" w:rsidP="00526F8B">
            <w:pPr>
              <w:pStyle w:val="cGDD1"/>
              <w:tabs>
                <w:tab w:val="clear" w:pos="720"/>
              </w:tabs>
              <w:ind w:left="0"/>
              <w:rPr>
                <w:ins w:id="1753" w:author="VanNT" w:date="2021-08-24T22:02:00Z"/>
                <w:lang w:val="vi-VN"/>
              </w:rPr>
            </w:pPr>
            <w:ins w:id="1754" w:author="VanNT" w:date="2021-08-24T22:02:00Z">
              <w:r w:rsidRPr="001909DB">
                <w:rPr>
                  <w:lang w:val="vi-VN"/>
                </w:rPr>
                <w:t>Định dạng DD/MM/YYYY</w:t>
              </w:r>
            </w:ins>
          </w:p>
          <w:p w14:paraId="3C72C40D" w14:textId="209D250D" w:rsidR="004208F3" w:rsidRPr="001909DB" w:rsidRDefault="004208F3" w:rsidP="00526F8B">
            <w:pPr>
              <w:pStyle w:val="cGDD1"/>
              <w:tabs>
                <w:tab w:val="clear" w:pos="720"/>
              </w:tabs>
              <w:ind w:left="0"/>
              <w:rPr>
                <w:ins w:id="1755" w:author="VanNT" w:date="2021-08-24T22:02:00Z"/>
                <w:lang w:val="vi-VN"/>
              </w:rPr>
            </w:pPr>
            <w:ins w:id="1756" w:author="VanNT" w:date="2021-08-24T22:02:00Z">
              <w:r>
                <w:t>Chỉ hiển thị</w:t>
              </w:r>
              <w:r w:rsidRPr="001909DB">
                <w:t xml:space="preserve"> với loại khách hàng cá nhân</w:t>
              </w:r>
            </w:ins>
          </w:p>
        </w:tc>
      </w:tr>
      <w:tr w:rsidR="004208F3" w:rsidRPr="001909DB" w14:paraId="55E3D98D" w14:textId="77777777" w:rsidTr="00526F8B">
        <w:trPr>
          <w:ins w:id="1757" w:author="VanNT" w:date="2021-08-24T22:02:00Z"/>
        </w:trPr>
        <w:tc>
          <w:tcPr>
            <w:tcW w:w="970" w:type="dxa"/>
          </w:tcPr>
          <w:p w14:paraId="0ED6C346" w14:textId="77777777" w:rsidR="004208F3" w:rsidRPr="001909DB" w:rsidRDefault="004208F3" w:rsidP="00A615EF">
            <w:pPr>
              <w:pStyle w:val="cGDD1"/>
              <w:numPr>
                <w:ilvl w:val="0"/>
                <w:numId w:val="36"/>
              </w:numPr>
              <w:rPr>
                <w:ins w:id="1758" w:author="VanNT" w:date="2021-08-24T22:02:00Z"/>
                <w:lang w:val="vi-VN"/>
              </w:rPr>
            </w:pPr>
          </w:p>
        </w:tc>
        <w:tc>
          <w:tcPr>
            <w:tcW w:w="2497" w:type="dxa"/>
          </w:tcPr>
          <w:p w14:paraId="600DFDA3" w14:textId="77777777" w:rsidR="004208F3" w:rsidRPr="001909DB" w:rsidRDefault="004208F3" w:rsidP="00526F8B">
            <w:pPr>
              <w:pStyle w:val="cGDD1"/>
              <w:tabs>
                <w:tab w:val="clear" w:pos="720"/>
              </w:tabs>
              <w:ind w:left="0"/>
              <w:rPr>
                <w:ins w:id="1759" w:author="VanNT" w:date="2021-08-24T22:02:00Z"/>
                <w:lang w:val="vi-VN"/>
              </w:rPr>
            </w:pPr>
            <w:ins w:id="1760" w:author="VanNT" w:date="2021-08-24T22:02:00Z">
              <w:r w:rsidRPr="001909DB">
                <w:rPr>
                  <w:lang w:val="vi-VN"/>
                </w:rPr>
                <w:t>Quốc tịch</w:t>
              </w:r>
            </w:ins>
          </w:p>
        </w:tc>
        <w:tc>
          <w:tcPr>
            <w:tcW w:w="1304" w:type="dxa"/>
          </w:tcPr>
          <w:p w14:paraId="13C852AC" w14:textId="77777777" w:rsidR="004208F3" w:rsidRPr="001909DB" w:rsidRDefault="004208F3" w:rsidP="00526F8B">
            <w:pPr>
              <w:pStyle w:val="cGDD1"/>
              <w:tabs>
                <w:tab w:val="clear" w:pos="720"/>
              </w:tabs>
              <w:ind w:left="0"/>
              <w:rPr>
                <w:ins w:id="1761" w:author="VanNT" w:date="2021-08-24T22:02:00Z"/>
              </w:rPr>
            </w:pPr>
            <w:ins w:id="1762" w:author="VanNT" w:date="2021-08-24T22:02:00Z">
              <w:r w:rsidRPr="001909DB">
                <w:t>Có</w:t>
              </w:r>
            </w:ins>
          </w:p>
        </w:tc>
        <w:tc>
          <w:tcPr>
            <w:tcW w:w="1169" w:type="dxa"/>
          </w:tcPr>
          <w:p w14:paraId="07185F03" w14:textId="77777777" w:rsidR="004208F3" w:rsidRPr="00DD4769" w:rsidRDefault="004208F3" w:rsidP="00526F8B">
            <w:pPr>
              <w:pStyle w:val="cGDD1"/>
              <w:tabs>
                <w:tab w:val="clear" w:pos="720"/>
              </w:tabs>
              <w:ind w:left="0"/>
              <w:rPr>
                <w:ins w:id="1763" w:author="VanNT" w:date="2021-08-24T22:02:00Z"/>
              </w:rPr>
            </w:pPr>
            <w:ins w:id="1764" w:author="VanNT" w:date="2021-08-24T22:02:00Z">
              <w:r>
                <w:t>Có</w:t>
              </w:r>
            </w:ins>
          </w:p>
        </w:tc>
        <w:tc>
          <w:tcPr>
            <w:tcW w:w="4095" w:type="dxa"/>
          </w:tcPr>
          <w:p w14:paraId="4D01B75A" w14:textId="77777777" w:rsidR="004208F3" w:rsidRPr="001909DB" w:rsidRDefault="004208F3" w:rsidP="00526F8B">
            <w:pPr>
              <w:pStyle w:val="cGDD1"/>
              <w:tabs>
                <w:tab w:val="clear" w:pos="720"/>
              </w:tabs>
              <w:ind w:left="0"/>
              <w:rPr>
                <w:ins w:id="1765" w:author="VanNT" w:date="2021-08-24T22:02:00Z"/>
                <w:lang w:val="vi-VN"/>
              </w:rPr>
            </w:pPr>
            <w:ins w:id="1766" w:author="VanNT" w:date="2021-08-24T22:02:00Z">
              <w:r w:rsidRPr="001909DB">
                <w:rPr>
                  <w:lang w:val="vi-VN"/>
                </w:rPr>
                <w:t>Là combobox danh sách các quốc gia. Mặc định = Việt Nam</w:t>
              </w:r>
            </w:ins>
          </w:p>
        </w:tc>
      </w:tr>
      <w:tr w:rsidR="004208F3" w:rsidRPr="001909DB" w14:paraId="232B2D9D" w14:textId="77777777" w:rsidTr="00526F8B">
        <w:trPr>
          <w:ins w:id="1767" w:author="VanNT" w:date="2021-08-24T22:02:00Z"/>
        </w:trPr>
        <w:tc>
          <w:tcPr>
            <w:tcW w:w="970" w:type="dxa"/>
          </w:tcPr>
          <w:p w14:paraId="211DD89B" w14:textId="77777777" w:rsidR="004208F3" w:rsidRPr="001909DB" w:rsidRDefault="004208F3" w:rsidP="00A615EF">
            <w:pPr>
              <w:pStyle w:val="cGDD1"/>
              <w:numPr>
                <w:ilvl w:val="0"/>
                <w:numId w:val="36"/>
              </w:numPr>
              <w:rPr>
                <w:ins w:id="1768" w:author="VanNT" w:date="2021-08-24T22:02:00Z"/>
                <w:lang w:val="vi-VN"/>
              </w:rPr>
            </w:pPr>
          </w:p>
        </w:tc>
        <w:tc>
          <w:tcPr>
            <w:tcW w:w="2497" w:type="dxa"/>
          </w:tcPr>
          <w:p w14:paraId="110B78BF" w14:textId="77777777" w:rsidR="004208F3" w:rsidRPr="001909DB" w:rsidRDefault="004208F3" w:rsidP="00526F8B">
            <w:pPr>
              <w:pStyle w:val="cGDD1"/>
              <w:tabs>
                <w:tab w:val="clear" w:pos="720"/>
              </w:tabs>
              <w:ind w:left="0"/>
              <w:rPr>
                <w:ins w:id="1769" w:author="VanNT" w:date="2021-08-24T22:02:00Z"/>
                <w:lang w:val="vi-VN"/>
              </w:rPr>
            </w:pPr>
            <w:ins w:id="1770" w:author="VanNT" w:date="2021-08-24T22:02:00Z">
              <w:r w:rsidRPr="001909DB">
                <w:rPr>
                  <w:lang w:val="vi-VN"/>
                </w:rPr>
                <w:t>Quốc tịch khác</w:t>
              </w:r>
            </w:ins>
          </w:p>
        </w:tc>
        <w:tc>
          <w:tcPr>
            <w:tcW w:w="1304" w:type="dxa"/>
          </w:tcPr>
          <w:p w14:paraId="0023E0FA" w14:textId="77777777" w:rsidR="004208F3" w:rsidRPr="001909DB" w:rsidRDefault="004208F3" w:rsidP="00526F8B">
            <w:pPr>
              <w:pStyle w:val="cGDD1"/>
              <w:tabs>
                <w:tab w:val="clear" w:pos="720"/>
              </w:tabs>
              <w:ind w:left="0"/>
              <w:rPr>
                <w:ins w:id="1771" w:author="VanNT" w:date="2021-08-24T22:02:00Z"/>
              </w:rPr>
            </w:pPr>
            <w:ins w:id="1772" w:author="VanNT" w:date="2021-08-24T22:02:00Z">
              <w:r w:rsidRPr="001909DB">
                <w:t>Không</w:t>
              </w:r>
            </w:ins>
          </w:p>
        </w:tc>
        <w:tc>
          <w:tcPr>
            <w:tcW w:w="1169" w:type="dxa"/>
          </w:tcPr>
          <w:p w14:paraId="7B7A8306" w14:textId="77777777" w:rsidR="004208F3" w:rsidRPr="00DD4769" w:rsidRDefault="004208F3" w:rsidP="00526F8B">
            <w:pPr>
              <w:pStyle w:val="cGDD1"/>
              <w:tabs>
                <w:tab w:val="clear" w:pos="720"/>
              </w:tabs>
              <w:ind w:left="0"/>
              <w:rPr>
                <w:ins w:id="1773" w:author="VanNT" w:date="2021-08-24T22:02:00Z"/>
              </w:rPr>
            </w:pPr>
            <w:ins w:id="1774" w:author="VanNT" w:date="2021-08-24T22:02:00Z">
              <w:r>
                <w:t>Có</w:t>
              </w:r>
            </w:ins>
          </w:p>
        </w:tc>
        <w:tc>
          <w:tcPr>
            <w:tcW w:w="4095" w:type="dxa"/>
          </w:tcPr>
          <w:p w14:paraId="260183D4" w14:textId="77777777" w:rsidR="004208F3" w:rsidRPr="001909DB" w:rsidRDefault="004208F3" w:rsidP="00526F8B">
            <w:pPr>
              <w:pStyle w:val="cGDD1"/>
              <w:tabs>
                <w:tab w:val="clear" w:pos="720"/>
              </w:tabs>
              <w:ind w:left="0"/>
              <w:rPr>
                <w:ins w:id="1775" w:author="VanNT" w:date="2021-08-24T22:02:00Z"/>
                <w:lang w:val="vi-VN"/>
              </w:rPr>
            </w:pPr>
          </w:p>
        </w:tc>
      </w:tr>
      <w:tr w:rsidR="004208F3" w:rsidRPr="001909DB" w14:paraId="2F367D6D" w14:textId="77777777" w:rsidTr="00526F8B">
        <w:trPr>
          <w:ins w:id="1776" w:author="VanNT" w:date="2021-08-24T22:02:00Z"/>
        </w:trPr>
        <w:tc>
          <w:tcPr>
            <w:tcW w:w="970" w:type="dxa"/>
          </w:tcPr>
          <w:p w14:paraId="4A81B275" w14:textId="77777777" w:rsidR="004208F3" w:rsidRPr="001909DB" w:rsidRDefault="004208F3" w:rsidP="00A615EF">
            <w:pPr>
              <w:pStyle w:val="cGDD1"/>
              <w:numPr>
                <w:ilvl w:val="0"/>
                <w:numId w:val="36"/>
              </w:numPr>
              <w:rPr>
                <w:ins w:id="1777" w:author="VanNT" w:date="2021-08-24T22:02:00Z"/>
                <w:lang w:val="vi-VN"/>
              </w:rPr>
            </w:pPr>
          </w:p>
        </w:tc>
        <w:tc>
          <w:tcPr>
            <w:tcW w:w="2497" w:type="dxa"/>
          </w:tcPr>
          <w:p w14:paraId="6CA804D9" w14:textId="77777777" w:rsidR="004208F3" w:rsidRPr="001909DB" w:rsidRDefault="004208F3" w:rsidP="00526F8B">
            <w:pPr>
              <w:pStyle w:val="cGDD1"/>
              <w:tabs>
                <w:tab w:val="clear" w:pos="720"/>
              </w:tabs>
              <w:ind w:left="0"/>
              <w:rPr>
                <w:ins w:id="1778" w:author="VanNT" w:date="2021-08-24T22:02:00Z"/>
                <w:lang w:val="vi-VN"/>
              </w:rPr>
            </w:pPr>
            <w:ins w:id="1779" w:author="VanNT" w:date="2021-08-24T22:02:00Z">
              <w:r w:rsidRPr="001909DB">
                <w:rPr>
                  <w:lang w:val="vi-VN"/>
                </w:rPr>
                <w:t>Nơi chịu thuế</w:t>
              </w:r>
            </w:ins>
          </w:p>
        </w:tc>
        <w:tc>
          <w:tcPr>
            <w:tcW w:w="1304" w:type="dxa"/>
          </w:tcPr>
          <w:p w14:paraId="04CEEA94" w14:textId="77777777" w:rsidR="004208F3" w:rsidRPr="001909DB" w:rsidRDefault="004208F3" w:rsidP="00526F8B">
            <w:pPr>
              <w:pStyle w:val="cGDD1"/>
              <w:tabs>
                <w:tab w:val="clear" w:pos="720"/>
              </w:tabs>
              <w:ind w:left="0"/>
              <w:rPr>
                <w:ins w:id="1780" w:author="VanNT" w:date="2021-08-24T22:02:00Z"/>
              </w:rPr>
            </w:pPr>
            <w:ins w:id="1781" w:author="VanNT" w:date="2021-08-24T22:02:00Z">
              <w:r>
                <w:t>Không</w:t>
              </w:r>
            </w:ins>
          </w:p>
        </w:tc>
        <w:tc>
          <w:tcPr>
            <w:tcW w:w="1169" w:type="dxa"/>
          </w:tcPr>
          <w:p w14:paraId="1109D90E" w14:textId="42EDD2D8" w:rsidR="004208F3" w:rsidRPr="00DD4769" w:rsidRDefault="00A60BCC" w:rsidP="00526F8B">
            <w:pPr>
              <w:pStyle w:val="cGDD1"/>
              <w:tabs>
                <w:tab w:val="clear" w:pos="720"/>
              </w:tabs>
              <w:ind w:left="0"/>
              <w:rPr>
                <w:ins w:id="1782" w:author="VanNT" w:date="2021-08-24T22:02:00Z"/>
              </w:rPr>
            </w:pPr>
            <w:ins w:id="1783" w:author="VanNT" w:date="2021-08-24T22:10:00Z">
              <w:r>
                <w:t>Có</w:t>
              </w:r>
            </w:ins>
          </w:p>
        </w:tc>
        <w:tc>
          <w:tcPr>
            <w:tcW w:w="4095" w:type="dxa"/>
          </w:tcPr>
          <w:p w14:paraId="41D8A4C9" w14:textId="77777777" w:rsidR="004208F3" w:rsidRPr="001909DB" w:rsidRDefault="004208F3" w:rsidP="00526F8B">
            <w:pPr>
              <w:pStyle w:val="cGDD1"/>
              <w:tabs>
                <w:tab w:val="clear" w:pos="720"/>
              </w:tabs>
              <w:ind w:left="0"/>
              <w:rPr>
                <w:ins w:id="1784" w:author="VanNT" w:date="2021-08-24T22:02:00Z"/>
                <w:lang w:val="vi-VN"/>
              </w:rPr>
            </w:pPr>
          </w:p>
        </w:tc>
      </w:tr>
      <w:tr w:rsidR="004208F3" w:rsidRPr="001909DB" w14:paraId="0E32E9EA" w14:textId="77777777" w:rsidTr="00526F8B">
        <w:trPr>
          <w:ins w:id="1785" w:author="VanNT" w:date="2021-08-24T22:02:00Z"/>
        </w:trPr>
        <w:tc>
          <w:tcPr>
            <w:tcW w:w="970" w:type="dxa"/>
          </w:tcPr>
          <w:p w14:paraId="5876803C" w14:textId="77777777" w:rsidR="004208F3" w:rsidRPr="001909DB" w:rsidRDefault="004208F3" w:rsidP="00A615EF">
            <w:pPr>
              <w:pStyle w:val="cGDD1"/>
              <w:numPr>
                <w:ilvl w:val="0"/>
                <w:numId w:val="36"/>
              </w:numPr>
              <w:rPr>
                <w:ins w:id="1786" w:author="VanNT" w:date="2021-08-24T22:02:00Z"/>
                <w:lang w:val="vi-VN"/>
              </w:rPr>
            </w:pPr>
          </w:p>
        </w:tc>
        <w:tc>
          <w:tcPr>
            <w:tcW w:w="2497" w:type="dxa"/>
          </w:tcPr>
          <w:p w14:paraId="55225C21" w14:textId="77777777" w:rsidR="004208F3" w:rsidRPr="001909DB" w:rsidRDefault="004208F3" w:rsidP="00526F8B">
            <w:pPr>
              <w:pStyle w:val="cGDD1"/>
              <w:tabs>
                <w:tab w:val="clear" w:pos="720"/>
              </w:tabs>
              <w:ind w:left="0"/>
              <w:rPr>
                <w:ins w:id="1787" w:author="VanNT" w:date="2021-08-24T22:02:00Z"/>
                <w:lang w:val="vi-VN"/>
              </w:rPr>
            </w:pPr>
            <w:ins w:id="1788" w:author="VanNT" w:date="2021-08-24T22:02:00Z">
              <w:r w:rsidRPr="001909DB">
                <w:rPr>
                  <w:lang w:val="vi-VN"/>
                </w:rPr>
                <w:t>Mã số thuế</w:t>
              </w:r>
            </w:ins>
          </w:p>
        </w:tc>
        <w:tc>
          <w:tcPr>
            <w:tcW w:w="1304" w:type="dxa"/>
          </w:tcPr>
          <w:p w14:paraId="22355221" w14:textId="77777777" w:rsidR="004208F3" w:rsidRPr="001909DB" w:rsidRDefault="004208F3" w:rsidP="00526F8B">
            <w:pPr>
              <w:pStyle w:val="cGDD1"/>
              <w:tabs>
                <w:tab w:val="clear" w:pos="720"/>
              </w:tabs>
              <w:ind w:left="0"/>
              <w:rPr>
                <w:ins w:id="1789" w:author="VanNT" w:date="2021-08-24T22:02:00Z"/>
                <w:lang w:val="vi-VN"/>
              </w:rPr>
            </w:pPr>
            <w:ins w:id="1790" w:author="VanNT" w:date="2021-08-24T22:02:00Z">
              <w:r>
                <w:t>Không</w:t>
              </w:r>
            </w:ins>
          </w:p>
        </w:tc>
        <w:tc>
          <w:tcPr>
            <w:tcW w:w="1169" w:type="dxa"/>
          </w:tcPr>
          <w:p w14:paraId="729C844B" w14:textId="00B95571" w:rsidR="004208F3" w:rsidRPr="00DD4769" w:rsidRDefault="00A60BCC" w:rsidP="00526F8B">
            <w:pPr>
              <w:pStyle w:val="cGDD1"/>
              <w:tabs>
                <w:tab w:val="clear" w:pos="720"/>
              </w:tabs>
              <w:ind w:left="0"/>
              <w:rPr>
                <w:ins w:id="1791" w:author="VanNT" w:date="2021-08-24T22:02:00Z"/>
              </w:rPr>
            </w:pPr>
            <w:ins w:id="1792" w:author="VanNT" w:date="2021-08-24T22:10:00Z">
              <w:r>
                <w:t>Có</w:t>
              </w:r>
            </w:ins>
          </w:p>
        </w:tc>
        <w:tc>
          <w:tcPr>
            <w:tcW w:w="4095" w:type="dxa"/>
          </w:tcPr>
          <w:p w14:paraId="798C15F2" w14:textId="47A31E3E" w:rsidR="004208F3" w:rsidRPr="001909DB" w:rsidRDefault="004208F3" w:rsidP="00526F8B">
            <w:pPr>
              <w:pStyle w:val="cGDD1"/>
              <w:tabs>
                <w:tab w:val="clear" w:pos="720"/>
              </w:tabs>
              <w:ind w:left="0"/>
              <w:rPr>
                <w:ins w:id="1793" w:author="VanNT" w:date="2021-08-24T22:02:00Z"/>
                <w:lang w:val="vi-VN"/>
              </w:rPr>
            </w:pPr>
          </w:p>
        </w:tc>
      </w:tr>
      <w:tr w:rsidR="004208F3" w:rsidRPr="001909DB" w14:paraId="6B80CB15" w14:textId="77777777" w:rsidTr="00526F8B">
        <w:trPr>
          <w:ins w:id="1794" w:author="VanNT" w:date="2021-08-24T22:02:00Z"/>
        </w:trPr>
        <w:tc>
          <w:tcPr>
            <w:tcW w:w="970" w:type="dxa"/>
          </w:tcPr>
          <w:p w14:paraId="5244795E" w14:textId="77777777" w:rsidR="004208F3" w:rsidRPr="001909DB" w:rsidRDefault="004208F3" w:rsidP="00A615EF">
            <w:pPr>
              <w:pStyle w:val="cGDD1"/>
              <w:numPr>
                <w:ilvl w:val="0"/>
                <w:numId w:val="36"/>
              </w:numPr>
              <w:rPr>
                <w:ins w:id="1795" w:author="VanNT" w:date="2021-08-24T22:02:00Z"/>
                <w:lang w:val="vi-VN"/>
              </w:rPr>
            </w:pPr>
          </w:p>
        </w:tc>
        <w:tc>
          <w:tcPr>
            <w:tcW w:w="2497" w:type="dxa"/>
          </w:tcPr>
          <w:p w14:paraId="27F0F04E" w14:textId="77777777" w:rsidR="004208F3" w:rsidRPr="001909DB" w:rsidRDefault="004208F3" w:rsidP="00526F8B">
            <w:pPr>
              <w:pStyle w:val="cGDD1"/>
              <w:tabs>
                <w:tab w:val="clear" w:pos="720"/>
              </w:tabs>
              <w:ind w:left="0"/>
              <w:rPr>
                <w:ins w:id="1796" w:author="VanNT" w:date="2021-08-24T22:02:00Z"/>
              </w:rPr>
            </w:pPr>
            <w:ins w:id="1797" w:author="VanNT" w:date="2021-08-24T22:02:00Z">
              <w:r>
                <w:t>Loại giấy tờ (Core Bank)</w:t>
              </w:r>
            </w:ins>
          </w:p>
        </w:tc>
        <w:tc>
          <w:tcPr>
            <w:tcW w:w="1304" w:type="dxa"/>
          </w:tcPr>
          <w:p w14:paraId="613F9C0D" w14:textId="77777777" w:rsidR="004208F3" w:rsidRPr="001909DB" w:rsidRDefault="004208F3" w:rsidP="00526F8B">
            <w:pPr>
              <w:pStyle w:val="cGDD1"/>
              <w:tabs>
                <w:tab w:val="clear" w:pos="720"/>
              </w:tabs>
              <w:ind w:left="0"/>
              <w:rPr>
                <w:ins w:id="1798" w:author="VanNT" w:date="2021-08-24T22:02:00Z"/>
              </w:rPr>
            </w:pPr>
            <w:ins w:id="1799" w:author="VanNT" w:date="2021-08-24T22:02:00Z">
              <w:r w:rsidRPr="001909DB">
                <w:t>Có</w:t>
              </w:r>
            </w:ins>
          </w:p>
        </w:tc>
        <w:tc>
          <w:tcPr>
            <w:tcW w:w="1169" w:type="dxa"/>
          </w:tcPr>
          <w:p w14:paraId="60529602" w14:textId="62BB505C" w:rsidR="004208F3" w:rsidRPr="00DD4769" w:rsidRDefault="004208F3" w:rsidP="00526F8B">
            <w:pPr>
              <w:pStyle w:val="cGDD1"/>
              <w:tabs>
                <w:tab w:val="clear" w:pos="720"/>
              </w:tabs>
              <w:ind w:left="0"/>
              <w:rPr>
                <w:ins w:id="1800" w:author="VanNT" w:date="2021-08-24T22:02:00Z"/>
              </w:rPr>
            </w:pPr>
            <w:ins w:id="1801" w:author="VanNT" w:date="2021-08-24T22:06:00Z">
              <w:r>
                <w:t>Không</w:t>
              </w:r>
            </w:ins>
          </w:p>
        </w:tc>
        <w:tc>
          <w:tcPr>
            <w:tcW w:w="4095" w:type="dxa"/>
          </w:tcPr>
          <w:p w14:paraId="411C088C" w14:textId="69AD0544" w:rsidR="004208F3" w:rsidRPr="001909DB" w:rsidRDefault="004208F3" w:rsidP="004208F3">
            <w:pPr>
              <w:pStyle w:val="cGDD1"/>
              <w:tabs>
                <w:tab w:val="clear" w:pos="720"/>
              </w:tabs>
              <w:rPr>
                <w:ins w:id="1802" w:author="VanNT" w:date="2021-08-24T22:02:00Z"/>
                <w:lang w:val="vi-VN"/>
              </w:rPr>
            </w:pPr>
          </w:p>
        </w:tc>
      </w:tr>
      <w:tr w:rsidR="004208F3" w:rsidRPr="001909DB" w14:paraId="06479F77" w14:textId="77777777" w:rsidTr="00526F8B">
        <w:trPr>
          <w:ins w:id="1803" w:author="VanNT" w:date="2021-08-24T22:02:00Z"/>
        </w:trPr>
        <w:tc>
          <w:tcPr>
            <w:tcW w:w="970" w:type="dxa"/>
          </w:tcPr>
          <w:p w14:paraId="46FBD7DE" w14:textId="77777777" w:rsidR="004208F3" w:rsidRPr="001909DB" w:rsidRDefault="004208F3" w:rsidP="00A615EF">
            <w:pPr>
              <w:pStyle w:val="cGDD1"/>
              <w:numPr>
                <w:ilvl w:val="0"/>
                <w:numId w:val="36"/>
              </w:numPr>
              <w:rPr>
                <w:ins w:id="1804" w:author="VanNT" w:date="2021-08-24T22:02:00Z"/>
                <w:lang w:val="vi-VN"/>
              </w:rPr>
            </w:pPr>
          </w:p>
        </w:tc>
        <w:tc>
          <w:tcPr>
            <w:tcW w:w="2497" w:type="dxa"/>
          </w:tcPr>
          <w:p w14:paraId="46954793" w14:textId="77777777" w:rsidR="004208F3" w:rsidRPr="001909DB" w:rsidRDefault="004208F3" w:rsidP="00526F8B">
            <w:pPr>
              <w:pStyle w:val="cGDD1"/>
              <w:tabs>
                <w:tab w:val="clear" w:pos="720"/>
              </w:tabs>
              <w:ind w:left="0"/>
              <w:rPr>
                <w:ins w:id="1805" w:author="VanNT" w:date="2021-08-24T22:02:00Z"/>
              </w:rPr>
            </w:pPr>
            <w:ins w:id="1806" w:author="VanNT" w:date="2021-08-24T22:02:00Z">
              <w:r>
                <w:t>Số giấy tờ nhận diện (Core Bank)</w:t>
              </w:r>
            </w:ins>
          </w:p>
        </w:tc>
        <w:tc>
          <w:tcPr>
            <w:tcW w:w="1304" w:type="dxa"/>
          </w:tcPr>
          <w:p w14:paraId="67E7A9C4" w14:textId="77777777" w:rsidR="004208F3" w:rsidRPr="001909DB" w:rsidRDefault="004208F3" w:rsidP="00526F8B">
            <w:pPr>
              <w:pStyle w:val="cGDD1"/>
              <w:tabs>
                <w:tab w:val="clear" w:pos="720"/>
              </w:tabs>
              <w:ind w:left="0"/>
              <w:rPr>
                <w:ins w:id="1807" w:author="VanNT" w:date="2021-08-24T22:02:00Z"/>
              </w:rPr>
            </w:pPr>
            <w:ins w:id="1808" w:author="VanNT" w:date="2021-08-24T22:02:00Z">
              <w:r w:rsidRPr="001909DB">
                <w:t>Có</w:t>
              </w:r>
            </w:ins>
          </w:p>
        </w:tc>
        <w:tc>
          <w:tcPr>
            <w:tcW w:w="1169" w:type="dxa"/>
          </w:tcPr>
          <w:p w14:paraId="3D68BC77" w14:textId="5EE2B1C0" w:rsidR="004208F3" w:rsidRPr="00DE23F2" w:rsidRDefault="004208F3" w:rsidP="00526F8B">
            <w:pPr>
              <w:pStyle w:val="cGDD1"/>
              <w:widowControl w:val="0"/>
              <w:tabs>
                <w:tab w:val="clear" w:pos="720"/>
              </w:tabs>
              <w:suppressAutoHyphens/>
              <w:spacing w:before="0" w:after="0"/>
              <w:ind w:left="0"/>
              <w:rPr>
                <w:ins w:id="1809" w:author="VanNT" w:date="2021-08-24T22:02:00Z"/>
              </w:rPr>
            </w:pPr>
            <w:ins w:id="1810" w:author="VanNT" w:date="2021-08-24T22:06:00Z">
              <w:r>
                <w:t>Không</w:t>
              </w:r>
            </w:ins>
          </w:p>
        </w:tc>
        <w:tc>
          <w:tcPr>
            <w:tcW w:w="4095" w:type="dxa"/>
          </w:tcPr>
          <w:p w14:paraId="415F763B" w14:textId="21C1E87C" w:rsidR="004208F3" w:rsidRPr="001909DB" w:rsidRDefault="004208F3" w:rsidP="00526F8B">
            <w:pPr>
              <w:pStyle w:val="cGDD1"/>
              <w:tabs>
                <w:tab w:val="clear" w:pos="720"/>
              </w:tabs>
              <w:ind w:left="0"/>
              <w:rPr>
                <w:ins w:id="1811" w:author="VanNT" w:date="2021-08-24T22:02:00Z"/>
              </w:rPr>
            </w:pPr>
          </w:p>
        </w:tc>
      </w:tr>
      <w:tr w:rsidR="004208F3" w:rsidRPr="001909DB" w14:paraId="2416EA6A" w14:textId="77777777" w:rsidTr="00526F8B">
        <w:trPr>
          <w:ins w:id="1812" w:author="VanNT" w:date="2021-08-24T22:02:00Z"/>
        </w:trPr>
        <w:tc>
          <w:tcPr>
            <w:tcW w:w="970" w:type="dxa"/>
          </w:tcPr>
          <w:p w14:paraId="04BD3D2D" w14:textId="77777777" w:rsidR="004208F3" w:rsidRPr="001909DB" w:rsidRDefault="004208F3" w:rsidP="00A615EF">
            <w:pPr>
              <w:pStyle w:val="cGDD1"/>
              <w:numPr>
                <w:ilvl w:val="0"/>
                <w:numId w:val="36"/>
              </w:numPr>
              <w:rPr>
                <w:ins w:id="1813" w:author="VanNT" w:date="2021-08-24T22:02:00Z"/>
                <w:lang w:val="vi-VN"/>
              </w:rPr>
            </w:pPr>
          </w:p>
        </w:tc>
        <w:tc>
          <w:tcPr>
            <w:tcW w:w="2497" w:type="dxa"/>
          </w:tcPr>
          <w:p w14:paraId="6AE08983" w14:textId="77777777" w:rsidR="004208F3" w:rsidRPr="001909DB" w:rsidRDefault="004208F3" w:rsidP="00526F8B">
            <w:pPr>
              <w:pStyle w:val="cGDD1"/>
              <w:tabs>
                <w:tab w:val="clear" w:pos="720"/>
              </w:tabs>
              <w:ind w:left="0"/>
              <w:rPr>
                <w:ins w:id="1814" w:author="VanNT" w:date="2021-08-24T22:02:00Z"/>
                <w:lang w:val="vi-VN"/>
              </w:rPr>
            </w:pPr>
            <w:ins w:id="1815" w:author="VanNT" w:date="2021-08-24T22:02:00Z">
              <w:r w:rsidRPr="001909DB">
                <w:rPr>
                  <w:lang w:val="vi-VN"/>
                </w:rPr>
                <w:t>Ngày cấp</w:t>
              </w:r>
              <w:r>
                <w:t xml:space="preserve"> (Core Bank)</w:t>
              </w:r>
            </w:ins>
          </w:p>
        </w:tc>
        <w:tc>
          <w:tcPr>
            <w:tcW w:w="1304" w:type="dxa"/>
          </w:tcPr>
          <w:p w14:paraId="43086033" w14:textId="77777777" w:rsidR="004208F3" w:rsidRPr="001909DB" w:rsidRDefault="004208F3" w:rsidP="00526F8B">
            <w:pPr>
              <w:pStyle w:val="cGDD1"/>
              <w:tabs>
                <w:tab w:val="clear" w:pos="720"/>
              </w:tabs>
              <w:ind w:left="0"/>
              <w:rPr>
                <w:ins w:id="1816" w:author="VanNT" w:date="2021-08-24T22:02:00Z"/>
              </w:rPr>
            </w:pPr>
            <w:ins w:id="1817" w:author="VanNT" w:date="2021-08-24T22:02:00Z">
              <w:r w:rsidRPr="001909DB">
                <w:t>Có</w:t>
              </w:r>
            </w:ins>
          </w:p>
        </w:tc>
        <w:tc>
          <w:tcPr>
            <w:tcW w:w="1169" w:type="dxa"/>
          </w:tcPr>
          <w:p w14:paraId="335F56E0" w14:textId="33DBBB7C" w:rsidR="004208F3" w:rsidRPr="00DD4769" w:rsidRDefault="004208F3" w:rsidP="00526F8B">
            <w:pPr>
              <w:pStyle w:val="cGDD1"/>
              <w:tabs>
                <w:tab w:val="clear" w:pos="720"/>
              </w:tabs>
              <w:ind w:left="0"/>
              <w:rPr>
                <w:ins w:id="1818" w:author="VanNT" w:date="2021-08-24T22:02:00Z"/>
              </w:rPr>
            </w:pPr>
            <w:ins w:id="1819" w:author="VanNT" w:date="2021-08-24T22:06:00Z">
              <w:r>
                <w:t>Không</w:t>
              </w:r>
            </w:ins>
          </w:p>
        </w:tc>
        <w:tc>
          <w:tcPr>
            <w:tcW w:w="4095" w:type="dxa"/>
          </w:tcPr>
          <w:p w14:paraId="3E6E2F3C" w14:textId="76847A8D" w:rsidR="004208F3" w:rsidRPr="00DE23F2" w:rsidRDefault="00A60BCC" w:rsidP="00526F8B">
            <w:pPr>
              <w:pStyle w:val="cGDD1"/>
              <w:widowControl w:val="0"/>
              <w:tabs>
                <w:tab w:val="clear" w:pos="720"/>
              </w:tabs>
              <w:suppressAutoHyphens/>
              <w:spacing w:before="0" w:after="0"/>
              <w:ind w:left="0"/>
              <w:rPr>
                <w:ins w:id="1820" w:author="VanNT" w:date="2021-08-24T22:02:00Z"/>
              </w:rPr>
            </w:pPr>
            <w:ins w:id="1821" w:author="VanNT" w:date="2021-08-24T22:15:00Z">
              <w:r>
                <w:rPr>
                  <w:lang w:val="vi-VN"/>
                </w:rPr>
                <w:t>Định dạng DD/MM/YYYY</w:t>
              </w:r>
            </w:ins>
          </w:p>
        </w:tc>
      </w:tr>
      <w:tr w:rsidR="004208F3" w:rsidRPr="001909DB" w14:paraId="574D48D7" w14:textId="77777777" w:rsidTr="00526F8B">
        <w:trPr>
          <w:ins w:id="1822" w:author="VanNT" w:date="2021-08-24T22:02:00Z"/>
        </w:trPr>
        <w:tc>
          <w:tcPr>
            <w:tcW w:w="970" w:type="dxa"/>
          </w:tcPr>
          <w:p w14:paraId="1E2BA147" w14:textId="77777777" w:rsidR="004208F3" w:rsidRPr="001909DB" w:rsidRDefault="004208F3" w:rsidP="00A615EF">
            <w:pPr>
              <w:pStyle w:val="cGDD1"/>
              <w:numPr>
                <w:ilvl w:val="0"/>
                <w:numId w:val="36"/>
              </w:numPr>
              <w:rPr>
                <w:ins w:id="1823" w:author="VanNT" w:date="2021-08-24T22:02:00Z"/>
                <w:lang w:val="vi-VN"/>
              </w:rPr>
            </w:pPr>
          </w:p>
        </w:tc>
        <w:tc>
          <w:tcPr>
            <w:tcW w:w="2497" w:type="dxa"/>
          </w:tcPr>
          <w:p w14:paraId="0AD6E030" w14:textId="77777777" w:rsidR="004208F3" w:rsidRPr="00DD4769" w:rsidRDefault="004208F3" w:rsidP="00526F8B">
            <w:pPr>
              <w:pStyle w:val="cGDD1"/>
              <w:tabs>
                <w:tab w:val="clear" w:pos="720"/>
              </w:tabs>
              <w:ind w:left="0"/>
              <w:rPr>
                <w:ins w:id="1824" w:author="VanNT" w:date="2021-08-24T22:02:00Z"/>
              </w:rPr>
            </w:pPr>
            <w:ins w:id="1825" w:author="VanNT" w:date="2021-08-24T22:02:00Z">
              <w:r>
                <w:t>Ngày hết hạn (Core Bank)</w:t>
              </w:r>
            </w:ins>
          </w:p>
        </w:tc>
        <w:tc>
          <w:tcPr>
            <w:tcW w:w="1304" w:type="dxa"/>
          </w:tcPr>
          <w:p w14:paraId="7063382C" w14:textId="77777777" w:rsidR="004208F3" w:rsidRPr="001909DB" w:rsidRDefault="004208F3" w:rsidP="00526F8B">
            <w:pPr>
              <w:pStyle w:val="cGDD1"/>
              <w:tabs>
                <w:tab w:val="clear" w:pos="720"/>
              </w:tabs>
              <w:ind w:left="0"/>
              <w:rPr>
                <w:ins w:id="1826" w:author="VanNT" w:date="2021-08-24T22:02:00Z"/>
              </w:rPr>
            </w:pPr>
            <w:ins w:id="1827" w:author="VanNT" w:date="2021-08-24T22:02:00Z">
              <w:r>
                <w:t>Có</w:t>
              </w:r>
            </w:ins>
          </w:p>
        </w:tc>
        <w:tc>
          <w:tcPr>
            <w:tcW w:w="1169" w:type="dxa"/>
          </w:tcPr>
          <w:p w14:paraId="296EECAB" w14:textId="0FB44BFB" w:rsidR="004208F3" w:rsidRDefault="004208F3" w:rsidP="00526F8B">
            <w:pPr>
              <w:pStyle w:val="cGDD1"/>
              <w:tabs>
                <w:tab w:val="clear" w:pos="720"/>
              </w:tabs>
              <w:ind w:left="0"/>
              <w:rPr>
                <w:ins w:id="1828" w:author="VanNT" w:date="2021-08-24T22:02:00Z"/>
              </w:rPr>
            </w:pPr>
            <w:ins w:id="1829" w:author="VanNT" w:date="2021-08-24T22:06:00Z">
              <w:r>
                <w:t>Không</w:t>
              </w:r>
            </w:ins>
          </w:p>
        </w:tc>
        <w:tc>
          <w:tcPr>
            <w:tcW w:w="4095" w:type="dxa"/>
          </w:tcPr>
          <w:p w14:paraId="7D022B8A" w14:textId="67A1C3CF" w:rsidR="004208F3" w:rsidRPr="00A60BCC" w:rsidRDefault="00A60BCC" w:rsidP="00526F8B">
            <w:pPr>
              <w:pStyle w:val="cGDD1"/>
              <w:tabs>
                <w:tab w:val="clear" w:pos="720"/>
              </w:tabs>
              <w:ind w:left="0"/>
              <w:rPr>
                <w:ins w:id="1830" w:author="VanNT" w:date="2021-08-24T22:02:00Z"/>
              </w:rPr>
            </w:pPr>
            <w:ins w:id="1831" w:author="VanNT" w:date="2021-08-24T22:15:00Z">
              <w:r>
                <w:rPr>
                  <w:lang w:val="vi-VN"/>
                </w:rPr>
                <w:t>Định dạng DD/MM/YYYY</w:t>
              </w:r>
            </w:ins>
          </w:p>
        </w:tc>
      </w:tr>
      <w:tr w:rsidR="004208F3" w:rsidRPr="001909DB" w14:paraId="14B3192D" w14:textId="77777777" w:rsidTr="00526F8B">
        <w:trPr>
          <w:ins w:id="1832" w:author="VanNT" w:date="2021-08-24T22:02:00Z"/>
        </w:trPr>
        <w:tc>
          <w:tcPr>
            <w:tcW w:w="970" w:type="dxa"/>
          </w:tcPr>
          <w:p w14:paraId="4AF035C0" w14:textId="77777777" w:rsidR="004208F3" w:rsidRPr="001909DB" w:rsidRDefault="004208F3" w:rsidP="00A615EF">
            <w:pPr>
              <w:pStyle w:val="cGDD1"/>
              <w:numPr>
                <w:ilvl w:val="0"/>
                <w:numId w:val="36"/>
              </w:numPr>
              <w:rPr>
                <w:ins w:id="1833" w:author="VanNT" w:date="2021-08-24T22:02:00Z"/>
                <w:lang w:val="vi-VN"/>
              </w:rPr>
            </w:pPr>
          </w:p>
        </w:tc>
        <w:tc>
          <w:tcPr>
            <w:tcW w:w="2497" w:type="dxa"/>
          </w:tcPr>
          <w:p w14:paraId="7C4AD1D3" w14:textId="77777777" w:rsidR="004208F3" w:rsidRPr="001909DB" w:rsidRDefault="004208F3" w:rsidP="00526F8B">
            <w:pPr>
              <w:pStyle w:val="cGDD1"/>
              <w:tabs>
                <w:tab w:val="clear" w:pos="720"/>
              </w:tabs>
              <w:ind w:left="0"/>
              <w:rPr>
                <w:ins w:id="1834" w:author="VanNT" w:date="2021-08-24T22:02:00Z"/>
                <w:lang w:val="vi-VN"/>
              </w:rPr>
            </w:pPr>
            <w:ins w:id="1835" w:author="VanNT" w:date="2021-08-24T22:02:00Z">
              <w:r w:rsidRPr="001909DB">
                <w:rPr>
                  <w:lang w:val="vi-VN"/>
                </w:rPr>
                <w:t>Nơi cấp</w:t>
              </w:r>
              <w:r>
                <w:t xml:space="preserve"> (Core Bank)</w:t>
              </w:r>
            </w:ins>
          </w:p>
        </w:tc>
        <w:tc>
          <w:tcPr>
            <w:tcW w:w="1304" w:type="dxa"/>
          </w:tcPr>
          <w:p w14:paraId="5D608C01" w14:textId="77777777" w:rsidR="004208F3" w:rsidRPr="001909DB" w:rsidRDefault="004208F3" w:rsidP="00526F8B">
            <w:pPr>
              <w:pStyle w:val="cGDD1"/>
              <w:tabs>
                <w:tab w:val="clear" w:pos="720"/>
              </w:tabs>
              <w:ind w:left="0"/>
              <w:rPr>
                <w:ins w:id="1836" w:author="VanNT" w:date="2021-08-24T22:02:00Z"/>
              </w:rPr>
            </w:pPr>
            <w:ins w:id="1837" w:author="VanNT" w:date="2021-08-24T22:02:00Z">
              <w:r w:rsidRPr="001909DB">
                <w:t>Có</w:t>
              </w:r>
            </w:ins>
          </w:p>
        </w:tc>
        <w:tc>
          <w:tcPr>
            <w:tcW w:w="1169" w:type="dxa"/>
          </w:tcPr>
          <w:p w14:paraId="5BE7E20C" w14:textId="4A1238D5" w:rsidR="004208F3" w:rsidRPr="00DE23F2" w:rsidRDefault="004208F3" w:rsidP="00526F8B">
            <w:pPr>
              <w:pStyle w:val="cGDD1"/>
              <w:widowControl w:val="0"/>
              <w:tabs>
                <w:tab w:val="clear" w:pos="720"/>
              </w:tabs>
              <w:suppressAutoHyphens/>
              <w:spacing w:before="0" w:after="0"/>
              <w:ind w:left="0"/>
              <w:rPr>
                <w:ins w:id="1838" w:author="VanNT" w:date="2021-08-24T22:02:00Z"/>
              </w:rPr>
            </w:pPr>
            <w:ins w:id="1839" w:author="VanNT" w:date="2021-08-24T22:06:00Z">
              <w:r>
                <w:t>Không</w:t>
              </w:r>
            </w:ins>
          </w:p>
        </w:tc>
        <w:tc>
          <w:tcPr>
            <w:tcW w:w="4095" w:type="dxa"/>
          </w:tcPr>
          <w:p w14:paraId="69D7BE79" w14:textId="5B62FF3C" w:rsidR="004208F3" w:rsidRPr="001909DB" w:rsidRDefault="004208F3" w:rsidP="00526F8B">
            <w:pPr>
              <w:pStyle w:val="cGDD1"/>
              <w:tabs>
                <w:tab w:val="clear" w:pos="720"/>
              </w:tabs>
              <w:ind w:left="0"/>
              <w:rPr>
                <w:ins w:id="1840" w:author="VanNT" w:date="2021-08-24T22:02:00Z"/>
              </w:rPr>
            </w:pPr>
          </w:p>
        </w:tc>
      </w:tr>
      <w:tr w:rsidR="004208F3" w:rsidRPr="001909DB" w14:paraId="230A255C" w14:textId="77777777" w:rsidTr="00526F8B">
        <w:trPr>
          <w:ins w:id="1841" w:author="VanNT" w:date="2021-08-24T22:02:00Z"/>
        </w:trPr>
        <w:tc>
          <w:tcPr>
            <w:tcW w:w="970" w:type="dxa"/>
          </w:tcPr>
          <w:p w14:paraId="35D9986F" w14:textId="77777777" w:rsidR="004208F3" w:rsidRPr="001909DB" w:rsidRDefault="004208F3" w:rsidP="00A615EF">
            <w:pPr>
              <w:pStyle w:val="cGDD1"/>
              <w:numPr>
                <w:ilvl w:val="0"/>
                <w:numId w:val="36"/>
              </w:numPr>
              <w:rPr>
                <w:ins w:id="1842" w:author="VanNT" w:date="2021-08-24T22:02:00Z"/>
                <w:lang w:val="vi-VN"/>
              </w:rPr>
            </w:pPr>
          </w:p>
        </w:tc>
        <w:tc>
          <w:tcPr>
            <w:tcW w:w="2497" w:type="dxa"/>
          </w:tcPr>
          <w:p w14:paraId="77B99FEE" w14:textId="77777777" w:rsidR="004208F3" w:rsidRPr="001909DB" w:rsidRDefault="004208F3" w:rsidP="00526F8B">
            <w:pPr>
              <w:pStyle w:val="cGDD1"/>
              <w:tabs>
                <w:tab w:val="clear" w:pos="720"/>
              </w:tabs>
              <w:ind w:left="0"/>
              <w:rPr>
                <w:ins w:id="1843" w:author="VanNT" w:date="2021-08-24T22:02:00Z"/>
              </w:rPr>
            </w:pPr>
            <w:ins w:id="1844" w:author="VanNT" w:date="2021-08-24T22:02:00Z">
              <w:r w:rsidRPr="001909DB">
                <w:rPr>
                  <w:lang w:val="vi-VN"/>
                </w:rPr>
                <w:t>Địa chỉ thường trú</w:t>
              </w:r>
              <w:r w:rsidRPr="001909DB">
                <w:t>/Địa chỉ ĐKKD</w:t>
              </w:r>
            </w:ins>
          </w:p>
        </w:tc>
        <w:tc>
          <w:tcPr>
            <w:tcW w:w="1304" w:type="dxa"/>
          </w:tcPr>
          <w:p w14:paraId="273963D9" w14:textId="77777777" w:rsidR="004208F3" w:rsidRPr="001909DB" w:rsidRDefault="004208F3" w:rsidP="00526F8B">
            <w:pPr>
              <w:pStyle w:val="cGDD1"/>
              <w:tabs>
                <w:tab w:val="clear" w:pos="720"/>
              </w:tabs>
              <w:ind w:left="0"/>
              <w:rPr>
                <w:ins w:id="1845" w:author="VanNT" w:date="2021-08-24T22:02:00Z"/>
              </w:rPr>
            </w:pPr>
            <w:ins w:id="1846" w:author="VanNT" w:date="2021-08-24T22:02:00Z">
              <w:r w:rsidRPr="001909DB">
                <w:t>Có</w:t>
              </w:r>
            </w:ins>
          </w:p>
        </w:tc>
        <w:tc>
          <w:tcPr>
            <w:tcW w:w="1169" w:type="dxa"/>
          </w:tcPr>
          <w:p w14:paraId="5FB8555F" w14:textId="77777777" w:rsidR="004208F3" w:rsidRPr="00DD4769" w:rsidRDefault="004208F3" w:rsidP="00526F8B">
            <w:pPr>
              <w:pStyle w:val="cGDD1"/>
              <w:tabs>
                <w:tab w:val="clear" w:pos="720"/>
              </w:tabs>
              <w:ind w:left="0"/>
              <w:rPr>
                <w:ins w:id="1847" w:author="VanNT" w:date="2021-08-24T22:02:00Z"/>
              </w:rPr>
            </w:pPr>
            <w:ins w:id="1848" w:author="VanNT" w:date="2021-08-24T22:02:00Z">
              <w:r>
                <w:t>Có</w:t>
              </w:r>
            </w:ins>
          </w:p>
        </w:tc>
        <w:tc>
          <w:tcPr>
            <w:tcW w:w="4095" w:type="dxa"/>
          </w:tcPr>
          <w:p w14:paraId="3DAFF9AD" w14:textId="77777777" w:rsidR="004208F3" w:rsidRPr="001909DB" w:rsidRDefault="004208F3" w:rsidP="00526F8B">
            <w:pPr>
              <w:pStyle w:val="cGDD1"/>
              <w:tabs>
                <w:tab w:val="clear" w:pos="720"/>
              </w:tabs>
              <w:ind w:left="0"/>
              <w:rPr>
                <w:ins w:id="1849" w:author="VanNT" w:date="2021-08-24T22:02:00Z"/>
                <w:lang w:val="vi-VN"/>
              </w:rPr>
            </w:pPr>
          </w:p>
        </w:tc>
      </w:tr>
      <w:tr w:rsidR="004208F3" w:rsidRPr="001909DB" w14:paraId="66536A97" w14:textId="77777777" w:rsidTr="00526F8B">
        <w:trPr>
          <w:ins w:id="1850" w:author="VanNT" w:date="2021-08-24T22:02:00Z"/>
        </w:trPr>
        <w:tc>
          <w:tcPr>
            <w:tcW w:w="970" w:type="dxa"/>
          </w:tcPr>
          <w:p w14:paraId="57480726" w14:textId="77777777" w:rsidR="004208F3" w:rsidRPr="001909DB" w:rsidRDefault="004208F3" w:rsidP="00A615EF">
            <w:pPr>
              <w:pStyle w:val="cGDD1"/>
              <w:numPr>
                <w:ilvl w:val="0"/>
                <w:numId w:val="36"/>
              </w:numPr>
              <w:rPr>
                <w:ins w:id="1851" w:author="VanNT" w:date="2021-08-24T22:02:00Z"/>
                <w:lang w:val="vi-VN"/>
              </w:rPr>
            </w:pPr>
          </w:p>
        </w:tc>
        <w:tc>
          <w:tcPr>
            <w:tcW w:w="2497" w:type="dxa"/>
          </w:tcPr>
          <w:p w14:paraId="014716A6" w14:textId="77777777" w:rsidR="004208F3" w:rsidRPr="001909DB" w:rsidRDefault="004208F3" w:rsidP="00526F8B">
            <w:pPr>
              <w:pStyle w:val="cGDD1"/>
              <w:tabs>
                <w:tab w:val="clear" w:pos="720"/>
              </w:tabs>
              <w:ind w:left="0"/>
              <w:rPr>
                <w:ins w:id="1852" w:author="VanNT" w:date="2021-08-24T22:02:00Z"/>
                <w:lang w:val="vi-VN"/>
              </w:rPr>
            </w:pPr>
            <w:ins w:id="1853" w:author="VanNT" w:date="2021-08-24T22:02:00Z">
              <w:r w:rsidRPr="001909DB">
                <w:rPr>
                  <w:lang w:val="vi-VN"/>
                </w:rPr>
                <w:t>Địa chỉ liên lạc</w:t>
              </w:r>
            </w:ins>
          </w:p>
        </w:tc>
        <w:tc>
          <w:tcPr>
            <w:tcW w:w="1304" w:type="dxa"/>
          </w:tcPr>
          <w:p w14:paraId="1F3C899E" w14:textId="77777777" w:rsidR="004208F3" w:rsidRPr="001909DB" w:rsidRDefault="004208F3" w:rsidP="00526F8B">
            <w:pPr>
              <w:pStyle w:val="cGDD1"/>
              <w:tabs>
                <w:tab w:val="clear" w:pos="720"/>
              </w:tabs>
              <w:ind w:left="0"/>
              <w:rPr>
                <w:ins w:id="1854" w:author="VanNT" w:date="2021-08-24T22:02:00Z"/>
              </w:rPr>
            </w:pPr>
            <w:ins w:id="1855" w:author="VanNT" w:date="2021-08-24T22:02:00Z">
              <w:r w:rsidRPr="001909DB">
                <w:t>Không</w:t>
              </w:r>
            </w:ins>
          </w:p>
        </w:tc>
        <w:tc>
          <w:tcPr>
            <w:tcW w:w="1169" w:type="dxa"/>
          </w:tcPr>
          <w:p w14:paraId="7078256C" w14:textId="77777777" w:rsidR="004208F3" w:rsidRPr="00DD4769" w:rsidRDefault="004208F3" w:rsidP="00526F8B">
            <w:pPr>
              <w:pStyle w:val="cGDD1"/>
              <w:tabs>
                <w:tab w:val="clear" w:pos="720"/>
              </w:tabs>
              <w:ind w:left="0"/>
              <w:rPr>
                <w:ins w:id="1856" w:author="VanNT" w:date="2021-08-24T22:02:00Z"/>
              </w:rPr>
            </w:pPr>
            <w:ins w:id="1857" w:author="VanNT" w:date="2021-08-24T22:02:00Z">
              <w:r>
                <w:t>Có</w:t>
              </w:r>
            </w:ins>
          </w:p>
        </w:tc>
        <w:tc>
          <w:tcPr>
            <w:tcW w:w="4095" w:type="dxa"/>
          </w:tcPr>
          <w:p w14:paraId="4C40A053" w14:textId="77777777" w:rsidR="004208F3" w:rsidRPr="001909DB" w:rsidRDefault="004208F3" w:rsidP="00526F8B">
            <w:pPr>
              <w:pStyle w:val="cGDD1"/>
              <w:tabs>
                <w:tab w:val="clear" w:pos="720"/>
              </w:tabs>
              <w:ind w:left="0"/>
              <w:rPr>
                <w:ins w:id="1858" w:author="VanNT" w:date="2021-08-24T22:02:00Z"/>
                <w:lang w:val="vi-VN"/>
              </w:rPr>
            </w:pPr>
          </w:p>
        </w:tc>
      </w:tr>
      <w:tr w:rsidR="004208F3" w:rsidRPr="001909DB" w14:paraId="41B2C370" w14:textId="77777777" w:rsidTr="00526F8B">
        <w:trPr>
          <w:ins w:id="1859" w:author="VanNT" w:date="2021-08-24T22:02:00Z"/>
        </w:trPr>
        <w:tc>
          <w:tcPr>
            <w:tcW w:w="970" w:type="dxa"/>
          </w:tcPr>
          <w:p w14:paraId="292D05EA" w14:textId="77777777" w:rsidR="004208F3" w:rsidRPr="001909DB" w:rsidRDefault="004208F3" w:rsidP="00A615EF">
            <w:pPr>
              <w:pStyle w:val="cGDD1"/>
              <w:numPr>
                <w:ilvl w:val="0"/>
                <w:numId w:val="36"/>
              </w:numPr>
              <w:rPr>
                <w:ins w:id="1860" w:author="VanNT" w:date="2021-08-24T22:02:00Z"/>
                <w:lang w:val="vi-VN"/>
              </w:rPr>
            </w:pPr>
          </w:p>
        </w:tc>
        <w:tc>
          <w:tcPr>
            <w:tcW w:w="2497" w:type="dxa"/>
          </w:tcPr>
          <w:p w14:paraId="3F489A6E" w14:textId="77777777" w:rsidR="004208F3" w:rsidRPr="001909DB" w:rsidRDefault="004208F3" w:rsidP="00526F8B">
            <w:pPr>
              <w:pStyle w:val="cGDD1"/>
              <w:tabs>
                <w:tab w:val="clear" w:pos="720"/>
              </w:tabs>
              <w:ind w:left="0"/>
              <w:rPr>
                <w:ins w:id="1861" w:author="VanNT" w:date="2021-08-24T22:02:00Z"/>
                <w:lang w:val="vi-VN"/>
              </w:rPr>
            </w:pPr>
            <w:ins w:id="1862" w:author="VanNT" w:date="2021-08-24T22:02:00Z">
              <w:r w:rsidRPr="001909DB">
                <w:rPr>
                  <w:lang w:val="vi-VN"/>
                </w:rPr>
                <w:t>Fax</w:t>
              </w:r>
            </w:ins>
          </w:p>
        </w:tc>
        <w:tc>
          <w:tcPr>
            <w:tcW w:w="1304" w:type="dxa"/>
          </w:tcPr>
          <w:p w14:paraId="5F593F2E" w14:textId="77777777" w:rsidR="004208F3" w:rsidRPr="001909DB" w:rsidRDefault="004208F3" w:rsidP="00526F8B">
            <w:pPr>
              <w:pStyle w:val="cGDD1"/>
              <w:tabs>
                <w:tab w:val="clear" w:pos="720"/>
              </w:tabs>
              <w:ind w:left="0"/>
              <w:rPr>
                <w:ins w:id="1863" w:author="VanNT" w:date="2021-08-24T22:02:00Z"/>
                <w:lang w:val="vi-VN"/>
              </w:rPr>
            </w:pPr>
            <w:ins w:id="1864" w:author="VanNT" w:date="2021-08-24T22:02:00Z">
              <w:r w:rsidRPr="001909DB">
                <w:t>Không</w:t>
              </w:r>
            </w:ins>
          </w:p>
        </w:tc>
        <w:tc>
          <w:tcPr>
            <w:tcW w:w="1169" w:type="dxa"/>
          </w:tcPr>
          <w:p w14:paraId="7DD9C403" w14:textId="77777777" w:rsidR="004208F3" w:rsidRPr="00DD4769" w:rsidRDefault="004208F3" w:rsidP="00526F8B">
            <w:pPr>
              <w:pStyle w:val="cGDD1"/>
              <w:tabs>
                <w:tab w:val="clear" w:pos="720"/>
              </w:tabs>
              <w:ind w:left="0"/>
              <w:rPr>
                <w:ins w:id="1865" w:author="VanNT" w:date="2021-08-24T22:02:00Z"/>
              </w:rPr>
            </w:pPr>
            <w:ins w:id="1866" w:author="VanNT" w:date="2021-08-24T22:02:00Z">
              <w:r>
                <w:t>Có</w:t>
              </w:r>
            </w:ins>
          </w:p>
        </w:tc>
        <w:tc>
          <w:tcPr>
            <w:tcW w:w="4095" w:type="dxa"/>
          </w:tcPr>
          <w:p w14:paraId="2641B468" w14:textId="77777777" w:rsidR="004208F3" w:rsidRPr="001909DB" w:rsidRDefault="004208F3" w:rsidP="00526F8B">
            <w:pPr>
              <w:pStyle w:val="cGDD1"/>
              <w:tabs>
                <w:tab w:val="clear" w:pos="720"/>
              </w:tabs>
              <w:ind w:left="0"/>
              <w:rPr>
                <w:ins w:id="1867" w:author="VanNT" w:date="2021-08-24T22:02:00Z"/>
                <w:lang w:val="vi-VN"/>
              </w:rPr>
            </w:pPr>
          </w:p>
        </w:tc>
      </w:tr>
      <w:tr w:rsidR="004208F3" w:rsidRPr="001909DB" w14:paraId="2F40B517" w14:textId="77777777" w:rsidTr="00526F8B">
        <w:trPr>
          <w:ins w:id="1868" w:author="VanNT" w:date="2021-08-24T22:02:00Z"/>
        </w:trPr>
        <w:tc>
          <w:tcPr>
            <w:tcW w:w="970" w:type="dxa"/>
          </w:tcPr>
          <w:p w14:paraId="0200685F" w14:textId="77777777" w:rsidR="004208F3" w:rsidRPr="001909DB" w:rsidRDefault="004208F3" w:rsidP="00A615EF">
            <w:pPr>
              <w:pStyle w:val="cGDD1"/>
              <w:numPr>
                <w:ilvl w:val="0"/>
                <w:numId w:val="36"/>
              </w:numPr>
              <w:rPr>
                <w:ins w:id="1869" w:author="VanNT" w:date="2021-08-24T22:02:00Z"/>
                <w:lang w:val="vi-VN"/>
              </w:rPr>
            </w:pPr>
          </w:p>
        </w:tc>
        <w:tc>
          <w:tcPr>
            <w:tcW w:w="2497" w:type="dxa"/>
          </w:tcPr>
          <w:p w14:paraId="64B0BF54" w14:textId="77777777" w:rsidR="004208F3" w:rsidRPr="001909DB" w:rsidRDefault="004208F3" w:rsidP="00526F8B">
            <w:pPr>
              <w:pStyle w:val="cGDD1"/>
              <w:tabs>
                <w:tab w:val="clear" w:pos="720"/>
              </w:tabs>
              <w:ind w:left="0"/>
              <w:rPr>
                <w:ins w:id="1870" w:author="VanNT" w:date="2021-08-24T22:02:00Z"/>
                <w:lang w:val="vi-VN"/>
              </w:rPr>
            </w:pPr>
            <w:ins w:id="1871" w:author="VanNT" w:date="2021-08-24T22:02:00Z">
              <w:r w:rsidRPr="001909DB">
                <w:rPr>
                  <w:lang w:val="vi-VN"/>
                </w:rPr>
                <w:t>Email</w:t>
              </w:r>
            </w:ins>
          </w:p>
        </w:tc>
        <w:tc>
          <w:tcPr>
            <w:tcW w:w="1304" w:type="dxa"/>
          </w:tcPr>
          <w:p w14:paraId="6BA8E9E8" w14:textId="77777777" w:rsidR="004208F3" w:rsidRPr="001909DB" w:rsidRDefault="004208F3" w:rsidP="00526F8B">
            <w:pPr>
              <w:pStyle w:val="cGDD1"/>
              <w:tabs>
                <w:tab w:val="clear" w:pos="720"/>
              </w:tabs>
              <w:ind w:left="0"/>
              <w:rPr>
                <w:ins w:id="1872" w:author="VanNT" w:date="2021-08-24T22:02:00Z"/>
              </w:rPr>
            </w:pPr>
            <w:ins w:id="1873" w:author="VanNT" w:date="2021-08-24T22:02:00Z">
              <w:r>
                <w:t>Không</w:t>
              </w:r>
            </w:ins>
          </w:p>
        </w:tc>
        <w:tc>
          <w:tcPr>
            <w:tcW w:w="1169" w:type="dxa"/>
          </w:tcPr>
          <w:p w14:paraId="4A226BCE" w14:textId="77777777" w:rsidR="004208F3" w:rsidRPr="00906274" w:rsidRDefault="004208F3" w:rsidP="00526F8B">
            <w:pPr>
              <w:pStyle w:val="cGDD1"/>
              <w:tabs>
                <w:tab w:val="clear" w:pos="720"/>
              </w:tabs>
              <w:ind w:left="0"/>
              <w:rPr>
                <w:ins w:id="1874" w:author="VanNT" w:date="2021-08-24T22:02:00Z"/>
              </w:rPr>
            </w:pPr>
            <w:ins w:id="1875" w:author="VanNT" w:date="2021-08-24T22:02:00Z">
              <w:r>
                <w:t>Có</w:t>
              </w:r>
            </w:ins>
          </w:p>
        </w:tc>
        <w:tc>
          <w:tcPr>
            <w:tcW w:w="4095" w:type="dxa"/>
          </w:tcPr>
          <w:p w14:paraId="258EA7DD" w14:textId="77777777" w:rsidR="004208F3" w:rsidRDefault="004208F3" w:rsidP="00526F8B">
            <w:pPr>
              <w:pStyle w:val="cGDD1"/>
              <w:tabs>
                <w:tab w:val="clear" w:pos="720"/>
              </w:tabs>
              <w:ind w:left="0"/>
              <w:rPr>
                <w:ins w:id="1876" w:author="VanNT" w:date="2021-08-24T22:02:00Z"/>
              </w:rPr>
            </w:pPr>
            <w:ins w:id="1877" w:author="VanNT" w:date="2021-08-24T22:02:00Z">
              <w:r w:rsidRPr="001909DB">
                <w:t>Email này được dùng để gửi nội dung các thông báo cho nhà đầu tư</w:t>
              </w:r>
            </w:ins>
          </w:p>
          <w:p w14:paraId="6CCA7D95" w14:textId="77777777" w:rsidR="004208F3" w:rsidRPr="00906274" w:rsidRDefault="004208F3" w:rsidP="00526F8B">
            <w:pPr>
              <w:pStyle w:val="cGDD1"/>
              <w:tabs>
                <w:tab w:val="clear" w:pos="720"/>
              </w:tabs>
              <w:ind w:left="0"/>
              <w:rPr>
                <w:ins w:id="1878" w:author="VanNT" w:date="2021-08-24T22:02:00Z"/>
                <w:b/>
              </w:rPr>
            </w:pPr>
            <w:ins w:id="1879" w:author="VanNT" w:date="2021-08-24T22:02:00Z">
              <w:r w:rsidRPr="00906274">
                <w:rPr>
                  <w:b/>
                </w:rPr>
                <w:t>(Không cần check trùng email)</w:t>
              </w:r>
            </w:ins>
          </w:p>
        </w:tc>
      </w:tr>
      <w:tr w:rsidR="004208F3" w:rsidRPr="001909DB" w14:paraId="368562FE" w14:textId="77777777" w:rsidTr="00526F8B">
        <w:trPr>
          <w:ins w:id="1880" w:author="VanNT" w:date="2021-08-24T22:02:00Z"/>
        </w:trPr>
        <w:tc>
          <w:tcPr>
            <w:tcW w:w="970" w:type="dxa"/>
          </w:tcPr>
          <w:p w14:paraId="607005DA" w14:textId="77777777" w:rsidR="004208F3" w:rsidRPr="001909DB" w:rsidRDefault="004208F3" w:rsidP="00A615EF">
            <w:pPr>
              <w:pStyle w:val="cGDD1"/>
              <w:numPr>
                <w:ilvl w:val="0"/>
                <w:numId w:val="36"/>
              </w:numPr>
              <w:rPr>
                <w:ins w:id="1881" w:author="VanNT" w:date="2021-08-24T22:02:00Z"/>
                <w:lang w:val="vi-VN"/>
              </w:rPr>
            </w:pPr>
          </w:p>
        </w:tc>
        <w:tc>
          <w:tcPr>
            <w:tcW w:w="2497" w:type="dxa"/>
          </w:tcPr>
          <w:p w14:paraId="449D5583" w14:textId="77777777" w:rsidR="004208F3" w:rsidRPr="001909DB" w:rsidRDefault="004208F3" w:rsidP="00526F8B">
            <w:pPr>
              <w:pStyle w:val="cGDD1"/>
              <w:tabs>
                <w:tab w:val="clear" w:pos="720"/>
              </w:tabs>
              <w:ind w:left="0"/>
              <w:rPr>
                <w:ins w:id="1882" w:author="VanNT" w:date="2021-08-24T22:02:00Z"/>
                <w:lang w:val="vi-VN"/>
              </w:rPr>
            </w:pPr>
            <w:ins w:id="1883" w:author="VanNT" w:date="2021-08-24T22:02:00Z">
              <w:r w:rsidRPr="001909DB">
                <w:rPr>
                  <w:lang w:val="vi-VN"/>
                </w:rPr>
                <w:t>Điện thoại di động</w:t>
              </w:r>
            </w:ins>
          </w:p>
        </w:tc>
        <w:tc>
          <w:tcPr>
            <w:tcW w:w="1304" w:type="dxa"/>
          </w:tcPr>
          <w:p w14:paraId="62E649D8" w14:textId="77777777" w:rsidR="004208F3" w:rsidRPr="001909DB" w:rsidRDefault="004208F3" w:rsidP="00526F8B">
            <w:pPr>
              <w:pStyle w:val="cGDD1"/>
              <w:tabs>
                <w:tab w:val="clear" w:pos="720"/>
              </w:tabs>
              <w:ind w:left="0"/>
              <w:rPr>
                <w:ins w:id="1884" w:author="VanNT" w:date="2021-08-24T22:02:00Z"/>
              </w:rPr>
            </w:pPr>
            <w:ins w:id="1885" w:author="VanNT" w:date="2021-08-24T22:02:00Z">
              <w:r w:rsidRPr="001909DB">
                <w:t>Có</w:t>
              </w:r>
            </w:ins>
          </w:p>
        </w:tc>
        <w:tc>
          <w:tcPr>
            <w:tcW w:w="1169" w:type="dxa"/>
          </w:tcPr>
          <w:p w14:paraId="37ABD9B5" w14:textId="77777777" w:rsidR="004208F3" w:rsidRPr="00906274" w:rsidRDefault="004208F3" w:rsidP="00526F8B">
            <w:pPr>
              <w:pStyle w:val="cGDD1"/>
              <w:tabs>
                <w:tab w:val="clear" w:pos="720"/>
              </w:tabs>
              <w:ind w:left="0"/>
              <w:rPr>
                <w:ins w:id="1886" w:author="VanNT" w:date="2021-08-24T22:02:00Z"/>
              </w:rPr>
            </w:pPr>
            <w:ins w:id="1887" w:author="VanNT" w:date="2021-08-24T22:02:00Z">
              <w:r>
                <w:t>Có</w:t>
              </w:r>
            </w:ins>
          </w:p>
        </w:tc>
        <w:tc>
          <w:tcPr>
            <w:tcW w:w="4095" w:type="dxa"/>
          </w:tcPr>
          <w:p w14:paraId="56CBC05B" w14:textId="77777777" w:rsidR="004208F3" w:rsidRPr="001909DB" w:rsidRDefault="004208F3" w:rsidP="00526F8B">
            <w:pPr>
              <w:pStyle w:val="cGDD1"/>
              <w:tabs>
                <w:tab w:val="clear" w:pos="720"/>
              </w:tabs>
              <w:ind w:left="0"/>
              <w:rPr>
                <w:ins w:id="1888" w:author="VanNT" w:date="2021-08-24T22:02:00Z"/>
                <w:lang w:val="vi-VN"/>
              </w:rPr>
            </w:pPr>
            <w:ins w:id="1889" w:author="VanNT" w:date="2021-08-24T22:02:00Z">
              <w:r w:rsidRPr="001909DB">
                <w:rPr>
                  <w:lang w:val="vi-VN"/>
                </w:rPr>
                <w:t>Số điện thoại phải là duy nhất và không trùng nhau giữa các NĐT.</w:t>
              </w:r>
            </w:ins>
          </w:p>
          <w:p w14:paraId="619F4776" w14:textId="77777777" w:rsidR="004208F3" w:rsidRPr="001909DB" w:rsidRDefault="004208F3" w:rsidP="00526F8B">
            <w:pPr>
              <w:pStyle w:val="cGDD1"/>
              <w:tabs>
                <w:tab w:val="clear" w:pos="720"/>
              </w:tabs>
              <w:ind w:left="0"/>
              <w:rPr>
                <w:ins w:id="1890" w:author="VanNT" w:date="2021-08-24T22:02:00Z"/>
              </w:rPr>
            </w:pPr>
            <w:ins w:id="1891" w:author="VanNT" w:date="2021-08-24T22:02:00Z">
              <w:r w:rsidRPr="001909DB">
                <w:t>Số điện thoại này được dùng để gửi SMS cho Nhà đầu tư</w:t>
              </w:r>
            </w:ins>
          </w:p>
        </w:tc>
      </w:tr>
      <w:tr w:rsidR="004208F3" w:rsidRPr="001909DB" w14:paraId="206D646F" w14:textId="77777777" w:rsidTr="00526F8B">
        <w:trPr>
          <w:ins w:id="1892" w:author="VanNT" w:date="2021-08-24T22:02:00Z"/>
        </w:trPr>
        <w:tc>
          <w:tcPr>
            <w:tcW w:w="970" w:type="dxa"/>
          </w:tcPr>
          <w:p w14:paraId="36337E0B" w14:textId="77777777" w:rsidR="004208F3" w:rsidRPr="001909DB" w:rsidRDefault="004208F3" w:rsidP="00A615EF">
            <w:pPr>
              <w:pStyle w:val="cGDD1"/>
              <w:numPr>
                <w:ilvl w:val="0"/>
                <w:numId w:val="36"/>
              </w:numPr>
              <w:rPr>
                <w:ins w:id="1893" w:author="VanNT" w:date="2021-08-24T22:02:00Z"/>
                <w:lang w:val="vi-VN"/>
              </w:rPr>
            </w:pPr>
          </w:p>
        </w:tc>
        <w:tc>
          <w:tcPr>
            <w:tcW w:w="2497" w:type="dxa"/>
          </w:tcPr>
          <w:p w14:paraId="707748AE" w14:textId="77777777" w:rsidR="004208F3" w:rsidRPr="001909DB" w:rsidRDefault="004208F3" w:rsidP="00526F8B">
            <w:pPr>
              <w:pStyle w:val="cGDD1"/>
              <w:tabs>
                <w:tab w:val="clear" w:pos="720"/>
              </w:tabs>
              <w:ind w:left="0"/>
              <w:rPr>
                <w:ins w:id="1894" w:author="VanNT" w:date="2021-08-24T22:02:00Z"/>
                <w:lang w:val="vi-VN"/>
              </w:rPr>
            </w:pPr>
            <w:ins w:id="1895" w:author="VanNT" w:date="2021-08-24T22:02:00Z">
              <w:r w:rsidRPr="001909DB">
                <w:rPr>
                  <w:lang w:val="vi-VN"/>
                </w:rPr>
                <w:t>ĐT cố định</w:t>
              </w:r>
            </w:ins>
          </w:p>
        </w:tc>
        <w:tc>
          <w:tcPr>
            <w:tcW w:w="1304" w:type="dxa"/>
          </w:tcPr>
          <w:p w14:paraId="2B2C2F80" w14:textId="77777777" w:rsidR="004208F3" w:rsidRPr="001909DB" w:rsidRDefault="004208F3" w:rsidP="00526F8B">
            <w:pPr>
              <w:pStyle w:val="cGDD1"/>
              <w:tabs>
                <w:tab w:val="clear" w:pos="720"/>
              </w:tabs>
              <w:ind w:left="0"/>
              <w:rPr>
                <w:ins w:id="1896" w:author="VanNT" w:date="2021-08-24T22:02:00Z"/>
              </w:rPr>
            </w:pPr>
            <w:ins w:id="1897" w:author="VanNT" w:date="2021-08-24T22:02:00Z">
              <w:r w:rsidRPr="001909DB">
                <w:t>Không</w:t>
              </w:r>
            </w:ins>
          </w:p>
        </w:tc>
        <w:tc>
          <w:tcPr>
            <w:tcW w:w="1169" w:type="dxa"/>
          </w:tcPr>
          <w:p w14:paraId="592717BE" w14:textId="37C88B00" w:rsidR="004208F3" w:rsidRPr="00906274" w:rsidRDefault="00A60BCC" w:rsidP="00526F8B">
            <w:pPr>
              <w:pStyle w:val="cGDD1"/>
              <w:tabs>
                <w:tab w:val="clear" w:pos="720"/>
              </w:tabs>
              <w:ind w:left="0"/>
              <w:rPr>
                <w:ins w:id="1898" w:author="VanNT" w:date="2021-08-24T22:02:00Z"/>
              </w:rPr>
            </w:pPr>
            <w:ins w:id="1899" w:author="VanNT" w:date="2021-08-24T22:10:00Z">
              <w:r>
                <w:t>Có</w:t>
              </w:r>
            </w:ins>
          </w:p>
        </w:tc>
        <w:tc>
          <w:tcPr>
            <w:tcW w:w="4095" w:type="dxa"/>
          </w:tcPr>
          <w:p w14:paraId="4BC6B07C" w14:textId="77777777" w:rsidR="004208F3" w:rsidRPr="001909DB" w:rsidRDefault="004208F3" w:rsidP="00526F8B">
            <w:pPr>
              <w:pStyle w:val="cGDD1"/>
              <w:tabs>
                <w:tab w:val="clear" w:pos="720"/>
              </w:tabs>
              <w:ind w:left="0"/>
              <w:rPr>
                <w:ins w:id="1900" w:author="VanNT" w:date="2021-08-24T22:02:00Z"/>
                <w:lang w:val="vi-VN"/>
              </w:rPr>
            </w:pPr>
          </w:p>
        </w:tc>
      </w:tr>
      <w:tr w:rsidR="004208F3" w:rsidRPr="001909DB" w14:paraId="778847D7" w14:textId="77777777" w:rsidTr="00526F8B">
        <w:trPr>
          <w:ins w:id="1901" w:author="VanNT" w:date="2021-08-24T22:02:00Z"/>
        </w:trPr>
        <w:tc>
          <w:tcPr>
            <w:tcW w:w="970" w:type="dxa"/>
          </w:tcPr>
          <w:p w14:paraId="1FB2B292" w14:textId="77777777" w:rsidR="004208F3" w:rsidRPr="001909DB" w:rsidRDefault="004208F3" w:rsidP="00A615EF">
            <w:pPr>
              <w:pStyle w:val="cGDD1"/>
              <w:numPr>
                <w:ilvl w:val="0"/>
                <w:numId w:val="36"/>
              </w:numPr>
              <w:rPr>
                <w:ins w:id="1902" w:author="VanNT" w:date="2021-08-24T22:02:00Z"/>
                <w:lang w:val="vi-VN"/>
              </w:rPr>
            </w:pPr>
          </w:p>
        </w:tc>
        <w:tc>
          <w:tcPr>
            <w:tcW w:w="2497" w:type="dxa"/>
          </w:tcPr>
          <w:p w14:paraId="25794004" w14:textId="77777777" w:rsidR="004208F3" w:rsidRPr="001909DB" w:rsidRDefault="004208F3" w:rsidP="00526F8B">
            <w:pPr>
              <w:pStyle w:val="cGDD1"/>
              <w:tabs>
                <w:tab w:val="clear" w:pos="720"/>
              </w:tabs>
              <w:ind w:left="0"/>
              <w:rPr>
                <w:ins w:id="1903" w:author="VanNT" w:date="2021-08-24T22:02:00Z"/>
                <w:lang w:val="vi-VN"/>
              </w:rPr>
            </w:pPr>
            <w:ins w:id="1904" w:author="VanNT" w:date="2021-08-24T22:02:00Z">
              <w:r w:rsidRPr="001909DB">
                <w:rPr>
                  <w:lang w:val="vi-VN"/>
                </w:rPr>
                <w:t>Số TK NH</w:t>
              </w:r>
            </w:ins>
          </w:p>
        </w:tc>
        <w:tc>
          <w:tcPr>
            <w:tcW w:w="1304" w:type="dxa"/>
          </w:tcPr>
          <w:p w14:paraId="37999D0A" w14:textId="77777777" w:rsidR="004208F3" w:rsidRPr="001909DB" w:rsidRDefault="004208F3" w:rsidP="00526F8B">
            <w:pPr>
              <w:pStyle w:val="cGDD1"/>
              <w:tabs>
                <w:tab w:val="clear" w:pos="720"/>
              </w:tabs>
              <w:ind w:left="0"/>
              <w:rPr>
                <w:ins w:id="1905" w:author="VanNT" w:date="2021-08-24T22:02:00Z"/>
              </w:rPr>
            </w:pPr>
            <w:ins w:id="1906" w:author="VanNT" w:date="2021-08-24T22:02:00Z">
              <w:r w:rsidRPr="001909DB">
                <w:t>Có</w:t>
              </w:r>
            </w:ins>
          </w:p>
        </w:tc>
        <w:tc>
          <w:tcPr>
            <w:tcW w:w="1169" w:type="dxa"/>
          </w:tcPr>
          <w:p w14:paraId="1B2A5C55" w14:textId="77777777" w:rsidR="004208F3" w:rsidRPr="00DD4769" w:rsidRDefault="004208F3" w:rsidP="00526F8B">
            <w:pPr>
              <w:pStyle w:val="cGDD1"/>
              <w:tabs>
                <w:tab w:val="clear" w:pos="720"/>
              </w:tabs>
              <w:ind w:left="0"/>
              <w:rPr>
                <w:ins w:id="1907" w:author="VanNT" w:date="2021-08-24T22:02:00Z"/>
              </w:rPr>
            </w:pPr>
            <w:ins w:id="1908" w:author="VanNT" w:date="2021-08-24T22:02:00Z">
              <w:r>
                <w:t>Không</w:t>
              </w:r>
            </w:ins>
          </w:p>
        </w:tc>
        <w:tc>
          <w:tcPr>
            <w:tcW w:w="4095" w:type="dxa"/>
          </w:tcPr>
          <w:p w14:paraId="4324D83C" w14:textId="610F8CF7" w:rsidR="004208F3" w:rsidRPr="001909DB" w:rsidRDefault="004208F3" w:rsidP="00526F8B">
            <w:pPr>
              <w:pStyle w:val="cGDD1"/>
              <w:tabs>
                <w:tab w:val="clear" w:pos="720"/>
              </w:tabs>
              <w:ind w:left="0"/>
              <w:rPr>
                <w:ins w:id="1909" w:author="VanNT" w:date="2021-08-24T22:02:00Z"/>
              </w:rPr>
            </w:pPr>
          </w:p>
        </w:tc>
      </w:tr>
      <w:tr w:rsidR="004208F3" w:rsidRPr="001909DB" w14:paraId="6959DDD6" w14:textId="77777777" w:rsidTr="00526F8B">
        <w:trPr>
          <w:ins w:id="1910" w:author="VanNT" w:date="2021-08-24T22:02:00Z"/>
        </w:trPr>
        <w:tc>
          <w:tcPr>
            <w:tcW w:w="970" w:type="dxa"/>
          </w:tcPr>
          <w:p w14:paraId="4238FF56" w14:textId="77777777" w:rsidR="004208F3" w:rsidRPr="001909DB" w:rsidRDefault="004208F3" w:rsidP="00A615EF">
            <w:pPr>
              <w:pStyle w:val="cGDD1"/>
              <w:numPr>
                <w:ilvl w:val="0"/>
                <w:numId w:val="36"/>
              </w:numPr>
              <w:rPr>
                <w:ins w:id="1911" w:author="VanNT" w:date="2021-08-24T22:02:00Z"/>
                <w:lang w:val="vi-VN"/>
              </w:rPr>
            </w:pPr>
          </w:p>
        </w:tc>
        <w:tc>
          <w:tcPr>
            <w:tcW w:w="2497" w:type="dxa"/>
          </w:tcPr>
          <w:p w14:paraId="1FA86661" w14:textId="77777777" w:rsidR="004208F3" w:rsidRPr="001909DB" w:rsidRDefault="004208F3" w:rsidP="00526F8B">
            <w:pPr>
              <w:pStyle w:val="cGDD1"/>
              <w:tabs>
                <w:tab w:val="clear" w:pos="720"/>
              </w:tabs>
              <w:ind w:left="0"/>
              <w:rPr>
                <w:ins w:id="1912" w:author="VanNT" w:date="2021-08-24T22:02:00Z"/>
                <w:lang w:val="vi-VN"/>
              </w:rPr>
            </w:pPr>
            <w:ins w:id="1913" w:author="VanNT" w:date="2021-08-24T22:02:00Z">
              <w:r w:rsidRPr="001909DB">
                <w:rPr>
                  <w:lang w:val="vi-VN"/>
                </w:rPr>
                <w:t>Tên NH</w:t>
              </w:r>
            </w:ins>
          </w:p>
        </w:tc>
        <w:tc>
          <w:tcPr>
            <w:tcW w:w="1304" w:type="dxa"/>
          </w:tcPr>
          <w:p w14:paraId="1A6C4C71" w14:textId="77777777" w:rsidR="004208F3" w:rsidRPr="006A3507" w:rsidRDefault="004208F3" w:rsidP="00526F8B">
            <w:pPr>
              <w:pStyle w:val="cGDD1"/>
              <w:tabs>
                <w:tab w:val="clear" w:pos="720"/>
              </w:tabs>
              <w:ind w:left="0"/>
              <w:rPr>
                <w:ins w:id="1914" w:author="VanNT" w:date="2021-08-24T22:02:00Z"/>
              </w:rPr>
            </w:pPr>
            <w:ins w:id="1915" w:author="VanNT" w:date="2021-08-24T22:02:00Z">
              <w:r w:rsidRPr="006A3507">
                <w:t>Có</w:t>
              </w:r>
            </w:ins>
          </w:p>
        </w:tc>
        <w:tc>
          <w:tcPr>
            <w:tcW w:w="1169" w:type="dxa"/>
          </w:tcPr>
          <w:p w14:paraId="47BD3D2D" w14:textId="77777777" w:rsidR="004208F3" w:rsidRPr="00DD4769" w:rsidRDefault="004208F3" w:rsidP="00526F8B">
            <w:pPr>
              <w:pStyle w:val="cGDD1"/>
              <w:tabs>
                <w:tab w:val="clear" w:pos="720"/>
              </w:tabs>
              <w:ind w:left="0"/>
              <w:rPr>
                <w:ins w:id="1916" w:author="VanNT" w:date="2021-08-24T22:02:00Z"/>
              </w:rPr>
            </w:pPr>
            <w:ins w:id="1917" w:author="VanNT" w:date="2021-08-24T22:02:00Z">
              <w:r>
                <w:t>Không</w:t>
              </w:r>
            </w:ins>
          </w:p>
        </w:tc>
        <w:tc>
          <w:tcPr>
            <w:tcW w:w="4095" w:type="dxa"/>
          </w:tcPr>
          <w:p w14:paraId="41E0D50B" w14:textId="2C9FD36C" w:rsidR="004208F3" w:rsidRPr="006A3507" w:rsidRDefault="004208F3" w:rsidP="00526F8B">
            <w:pPr>
              <w:pStyle w:val="cGDD1"/>
              <w:tabs>
                <w:tab w:val="clear" w:pos="720"/>
              </w:tabs>
              <w:ind w:left="0"/>
              <w:rPr>
                <w:ins w:id="1918" w:author="VanNT" w:date="2021-08-24T22:02:00Z"/>
              </w:rPr>
            </w:pPr>
          </w:p>
        </w:tc>
      </w:tr>
      <w:tr w:rsidR="004208F3" w:rsidRPr="001909DB" w14:paraId="183AB6D7" w14:textId="77777777" w:rsidTr="00526F8B">
        <w:trPr>
          <w:ins w:id="1919" w:author="VanNT" w:date="2021-08-24T22:02:00Z"/>
        </w:trPr>
        <w:tc>
          <w:tcPr>
            <w:tcW w:w="970" w:type="dxa"/>
          </w:tcPr>
          <w:p w14:paraId="37A04897" w14:textId="77777777" w:rsidR="004208F3" w:rsidRPr="001909DB" w:rsidRDefault="004208F3" w:rsidP="00A615EF">
            <w:pPr>
              <w:pStyle w:val="cGDD1"/>
              <w:numPr>
                <w:ilvl w:val="0"/>
                <w:numId w:val="36"/>
              </w:numPr>
              <w:rPr>
                <w:ins w:id="1920" w:author="VanNT" w:date="2021-08-24T22:02:00Z"/>
                <w:lang w:val="vi-VN"/>
              </w:rPr>
            </w:pPr>
          </w:p>
        </w:tc>
        <w:tc>
          <w:tcPr>
            <w:tcW w:w="2497" w:type="dxa"/>
          </w:tcPr>
          <w:p w14:paraId="1B0D8746" w14:textId="77777777" w:rsidR="004208F3" w:rsidRPr="001909DB" w:rsidRDefault="004208F3" w:rsidP="00526F8B">
            <w:pPr>
              <w:pStyle w:val="cGDD1"/>
              <w:tabs>
                <w:tab w:val="clear" w:pos="720"/>
              </w:tabs>
              <w:ind w:left="0"/>
              <w:rPr>
                <w:ins w:id="1921" w:author="VanNT" w:date="2021-08-24T22:02:00Z"/>
                <w:lang w:val="vi-VN"/>
              </w:rPr>
            </w:pPr>
            <w:ins w:id="1922" w:author="VanNT" w:date="2021-08-24T22:02:00Z">
              <w:r w:rsidRPr="001909DB">
                <w:rPr>
                  <w:lang w:val="vi-VN"/>
                </w:rPr>
                <w:t>Chi nhánh NH</w:t>
              </w:r>
            </w:ins>
          </w:p>
        </w:tc>
        <w:tc>
          <w:tcPr>
            <w:tcW w:w="1304" w:type="dxa"/>
          </w:tcPr>
          <w:p w14:paraId="710B47AB" w14:textId="77777777" w:rsidR="004208F3" w:rsidRPr="001909DB" w:rsidRDefault="004208F3" w:rsidP="00526F8B">
            <w:pPr>
              <w:pStyle w:val="cGDD1"/>
              <w:tabs>
                <w:tab w:val="clear" w:pos="720"/>
              </w:tabs>
              <w:ind w:left="0"/>
              <w:rPr>
                <w:ins w:id="1923" w:author="VanNT" w:date="2021-08-24T22:02:00Z"/>
              </w:rPr>
            </w:pPr>
            <w:ins w:id="1924" w:author="VanNT" w:date="2021-08-24T22:02:00Z">
              <w:r w:rsidRPr="001909DB">
                <w:t>Có</w:t>
              </w:r>
            </w:ins>
          </w:p>
        </w:tc>
        <w:tc>
          <w:tcPr>
            <w:tcW w:w="1169" w:type="dxa"/>
          </w:tcPr>
          <w:p w14:paraId="58C950A6" w14:textId="77777777" w:rsidR="004208F3" w:rsidRPr="00906274" w:rsidRDefault="004208F3" w:rsidP="00526F8B">
            <w:pPr>
              <w:pStyle w:val="cGDD1"/>
              <w:tabs>
                <w:tab w:val="clear" w:pos="720"/>
              </w:tabs>
              <w:ind w:left="0"/>
              <w:rPr>
                <w:ins w:id="1925" w:author="VanNT" w:date="2021-08-24T22:02:00Z"/>
              </w:rPr>
            </w:pPr>
            <w:ins w:id="1926" w:author="VanNT" w:date="2021-08-24T22:02:00Z">
              <w:r>
                <w:t>Không</w:t>
              </w:r>
            </w:ins>
          </w:p>
        </w:tc>
        <w:tc>
          <w:tcPr>
            <w:tcW w:w="4095" w:type="dxa"/>
          </w:tcPr>
          <w:p w14:paraId="3E27CEF1" w14:textId="77777777" w:rsidR="004208F3" w:rsidRPr="001909DB" w:rsidRDefault="004208F3" w:rsidP="00526F8B">
            <w:pPr>
              <w:pStyle w:val="cGDD1"/>
              <w:tabs>
                <w:tab w:val="clear" w:pos="720"/>
              </w:tabs>
              <w:ind w:left="0"/>
              <w:rPr>
                <w:ins w:id="1927" w:author="VanNT" w:date="2021-08-24T22:02:00Z"/>
                <w:lang w:val="vi-VN"/>
              </w:rPr>
            </w:pPr>
          </w:p>
        </w:tc>
      </w:tr>
      <w:tr w:rsidR="004208F3" w:rsidRPr="001909DB" w14:paraId="7E006884" w14:textId="77777777" w:rsidTr="00526F8B">
        <w:trPr>
          <w:ins w:id="1928" w:author="VanNT" w:date="2021-08-24T22:02:00Z"/>
        </w:trPr>
        <w:tc>
          <w:tcPr>
            <w:tcW w:w="970" w:type="dxa"/>
          </w:tcPr>
          <w:p w14:paraId="1F850DEE" w14:textId="77777777" w:rsidR="004208F3" w:rsidRPr="001909DB" w:rsidRDefault="004208F3" w:rsidP="00A615EF">
            <w:pPr>
              <w:pStyle w:val="cGDD1"/>
              <w:numPr>
                <w:ilvl w:val="0"/>
                <w:numId w:val="36"/>
              </w:numPr>
              <w:rPr>
                <w:ins w:id="1929" w:author="VanNT" w:date="2021-08-24T22:02:00Z"/>
                <w:lang w:val="vi-VN"/>
              </w:rPr>
            </w:pPr>
          </w:p>
        </w:tc>
        <w:tc>
          <w:tcPr>
            <w:tcW w:w="2497" w:type="dxa"/>
          </w:tcPr>
          <w:p w14:paraId="4E74234D" w14:textId="77777777" w:rsidR="004208F3" w:rsidRPr="001909DB" w:rsidRDefault="004208F3" w:rsidP="00526F8B">
            <w:pPr>
              <w:pStyle w:val="cGDD1"/>
              <w:tabs>
                <w:tab w:val="clear" w:pos="720"/>
              </w:tabs>
              <w:ind w:left="0"/>
              <w:rPr>
                <w:ins w:id="1930" w:author="VanNT" w:date="2021-08-24T22:02:00Z"/>
                <w:lang w:val="vi-VN"/>
              </w:rPr>
            </w:pPr>
            <w:ins w:id="1931" w:author="VanNT" w:date="2021-08-24T22:02:00Z">
              <w:r w:rsidRPr="001909DB">
                <w:rPr>
                  <w:lang w:val="vi-VN"/>
                </w:rPr>
                <w:t>Nghề nghiệp</w:t>
              </w:r>
            </w:ins>
          </w:p>
        </w:tc>
        <w:tc>
          <w:tcPr>
            <w:tcW w:w="1304" w:type="dxa"/>
          </w:tcPr>
          <w:p w14:paraId="587B1185" w14:textId="77777777" w:rsidR="004208F3" w:rsidRPr="001909DB" w:rsidRDefault="004208F3" w:rsidP="00526F8B">
            <w:pPr>
              <w:pStyle w:val="cGDD1"/>
              <w:tabs>
                <w:tab w:val="clear" w:pos="720"/>
              </w:tabs>
              <w:ind w:left="0"/>
              <w:rPr>
                <w:ins w:id="1932" w:author="VanNT" w:date="2021-08-24T22:02:00Z"/>
              </w:rPr>
            </w:pPr>
            <w:ins w:id="1933" w:author="VanNT" w:date="2021-08-24T22:02:00Z">
              <w:r w:rsidRPr="001909DB">
                <w:t>Không</w:t>
              </w:r>
            </w:ins>
          </w:p>
        </w:tc>
        <w:tc>
          <w:tcPr>
            <w:tcW w:w="1169" w:type="dxa"/>
          </w:tcPr>
          <w:p w14:paraId="045BFF46" w14:textId="6502BA38" w:rsidR="004208F3" w:rsidRPr="00DD4769" w:rsidRDefault="00A60BCC" w:rsidP="00526F8B">
            <w:pPr>
              <w:pStyle w:val="cGDD1"/>
              <w:tabs>
                <w:tab w:val="clear" w:pos="720"/>
              </w:tabs>
              <w:ind w:left="0"/>
              <w:rPr>
                <w:ins w:id="1934" w:author="VanNT" w:date="2021-08-24T22:02:00Z"/>
              </w:rPr>
            </w:pPr>
            <w:ins w:id="1935" w:author="VanNT" w:date="2021-08-24T22:10:00Z">
              <w:r>
                <w:t>Có</w:t>
              </w:r>
            </w:ins>
          </w:p>
        </w:tc>
        <w:tc>
          <w:tcPr>
            <w:tcW w:w="4095" w:type="dxa"/>
          </w:tcPr>
          <w:p w14:paraId="585CDFBE" w14:textId="25B604EC" w:rsidR="004208F3" w:rsidRPr="001909DB" w:rsidRDefault="00A60BCC" w:rsidP="00526F8B">
            <w:pPr>
              <w:pStyle w:val="cGDD1"/>
              <w:tabs>
                <w:tab w:val="clear" w:pos="720"/>
              </w:tabs>
              <w:ind w:left="0"/>
              <w:rPr>
                <w:ins w:id="1936" w:author="VanNT" w:date="2021-08-24T22:02:00Z"/>
              </w:rPr>
            </w:pPr>
            <w:ins w:id="1937" w:author="VanNT" w:date="2021-08-24T22:14:00Z">
              <w:r>
                <w:t>Chỉ hiện thị KHCN</w:t>
              </w:r>
            </w:ins>
          </w:p>
        </w:tc>
      </w:tr>
      <w:tr w:rsidR="004208F3" w:rsidRPr="001909DB" w14:paraId="388C08DC" w14:textId="77777777" w:rsidTr="00526F8B">
        <w:trPr>
          <w:ins w:id="1938" w:author="VanNT" w:date="2021-08-24T22:02:00Z"/>
        </w:trPr>
        <w:tc>
          <w:tcPr>
            <w:tcW w:w="970" w:type="dxa"/>
          </w:tcPr>
          <w:p w14:paraId="70B690C1" w14:textId="77777777" w:rsidR="004208F3" w:rsidRPr="001909DB" w:rsidRDefault="004208F3" w:rsidP="00A615EF">
            <w:pPr>
              <w:pStyle w:val="cGDD1"/>
              <w:numPr>
                <w:ilvl w:val="0"/>
                <w:numId w:val="36"/>
              </w:numPr>
              <w:rPr>
                <w:ins w:id="1939" w:author="VanNT" w:date="2021-08-24T22:02:00Z"/>
                <w:lang w:val="vi-VN"/>
              </w:rPr>
            </w:pPr>
          </w:p>
        </w:tc>
        <w:tc>
          <w:tcPr>
            <w:tcW w:w="2497" w:type="dxa"/>
          </w:tcPr>
          <w:p w14:paraId="26DC1F3F" w14:textId="77777777" w:rsidR="004208F3" w:rsidRPr="001909DB" w:rsidRDefault="004208F3" w:rsidP="00526F8B">
            <w:pPr>
              <w:pStyle w:val="cGDD1"/>
              <w:tabs>
                <w:tab w:val="clear" w:pos="720"/>
              </w:tabs>
              <w:ind w:left="0"/>
              <w:rPr>
                <w:ins w:id="1940" w:author="VanNT" w:date="2021-08-24T22:02:00Z"/>
                <w:lang w:val="vi-VN"/>
              </w:rPr>
            </w:pPr>
            <w:ins w:id="1941" w:author="VanNT" w:date="2021-08-24T22:02:00Z">
              <w:r w:rsidRPr="001909DB">
                <w:rPr>
                  <w:lang w:val="vi-VN"/>
                </w:rPr>
                <w:t>Đơn vị công tác</w:t>
              </w:r>
            </w:ins>
          </w:p>
        </w:tc>
        <w:tc>
          <w:tcPr>
            <w:tcW w:w="1304" w:type="dxa"/>
          </w:tcPr>
          <w:p w14:paraId="65A77359" w14:textId="77777777" w:rsidR="004208F3" w:rsidRPr="001909DB" w:rsidRDefault="004208F3" w:rsidP="00526F8B">
            <w:pPr>
              <w:pStyle w:val="cGDD1"/>
              <w:tabs>
                <w:tab w:val="clear" w:pos="720"/>
              </w:tabs>
              <w:ind w:left="0"/>
              <w:rPr>
                <w:ins w:id="1942" w:author="VanNT" w:date="2021-08-24T22:02:00Z"/>
              </w:rPr>
            </w:pPr>
            <w:ins w:id="1943" w:author="VanNT" w:date="2021-08-24T22:02:00Z">
              <w:r w:rsidRPr="001909DB">
                <w:t>Không</w:t>
              </w:r>
            </w:ins>
          </w:p>
        </w:tc>
        <w:tc>
          <w:tcPr>
            <w:tcW w:w="1169" w:type="dxa"/>
          </w:tcPr>
          <w:p w14:paraId="640117C3" w14:textId="3321B97A" w:rsidR="004208F3" w:rsidRPr="00DD4769" w:rsidRDefault="00A60BCC" w:rsidP="00526F8B">
            <w:pPr>
              <w:pStyle w:val="cGDD1"/>
              <w:tabs>
                <w:tab w:val="clear" w:pos="720"/>
              </w:tabs>
              <w:ind w:left="0"/>
              <w:rPr>
                <w:ins w:id="1944" w:author="VanNT" w:date="2021-08-24T22:02:00Z"/>
              </w:rPr>
            </w:pPr>
            <w:ins w:id="1945" w:author="VanNT" w:date="2021-08-24T22:10:00Z">
              <w:r>
                <w:t>Có</w:t>
              </w:r>
            </w:ins>
          </w:p>
        </w:tc>
        <w:tc>
          <w:tcPr>
            <w:tcW w:w="4095" w:type="dxa"/>
          </w:tcPr>
          <w:p w14:paraId="18F98C67" w14:textId="3E725166" w:rsidR="004208F3" w:rsidRPr="001909DB" w:rsidRDefault="00A60BCC" w:rsidP="00526F8B">
            <w:pPr>
              <w:pStyle w:val="cGDD1"/>
              <w:tabs>
                <w:tab w:val="clear" w:pos="720"/>
              </w:tabs>
              <w:ind w:left="0"/>
              <w:rPr>
                <w:ins w:id="1946" w:author="VanNT" w:date="2021-08-24T22:02:00Z"/>
                <w:lang w:val="vi-VN"/>
              </w:rPr>
            </w:pPr>
            <w:ins w:id="1947" w:author="VanNT" w:date="2021-08-24T22:14:00Z">
              <w:r>
                <w:t>Chỉ hiện thị KHCN</w:t>
              </w:r>
            </w:ins>
          </w:p>
        </w:tc>
      </w:tr>
      <w:tr w:rsidR="004208F3" w:rsidRPr="001909DB" w14:paraId="51F2718E" w14:textId="77777777" w:rsidTr="00526F8B">
        <w:trPr>
          <w:ins w:id="1948" w:author="VanNT" w:date="2021-08-24T22:02:00Z"/>
        </w:trPr>
        <w:tc>
          <w:tcPr>
            <w:tcW w:w="970" w:type="dxa"/>
            <w:tcBorders>
              <w:top w:val="single" w:sz="4" w:space="0" w:color="auto"/>
              <w:left w:val="single" w:sz="4" w:space="0" w:color="auto"/>
              <w:bottom w:val="single" w:sz="4" w:space="0" w:color="auto"/>
              <w:right w:val="single" w:sz="4" w:space="0" w:color="auto"/>
            </w:tcBorders>
          </w:tcPr>
          <w:p w14:paraId="6F3CB7A9" w14:textId="77777777" w:rsidR="004208F3" w:rsidRPr="001909DB" w:rsidRDefault="004208F3" w:rsidP="00A615EF">
            <w:pPr>
              <w:pStyle w:val="cGDD1"/>
              <w:numPr>
                <w:ilvl w:val="0"/>
                <w:numId w:val="36"/>
              </w:numPr>
              <w:rPr>
                <w:ins w:id="1949"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075EC323" w14:textId="77777777" w:rsidR="004208F3" w:rsidRPr="002A7231" w:rsidRDefault="004208F3" w:rsidP="00526F8B">
            <w:pPr>
              <w:pStyle w:val="cGDD1"/>
              <w:tabs>
                <w:tab w:val="clear" w:pos="720"/>
              </w:tabs>
              <w:ind w:left="0"/>
              <w:rPr>
                <w:ins w:id="1950" w:author="VanNT" w:date="2021-08-24T22:02:00Z"/>
                <w:lang w:val="vi-VN"/>
              </w:rPr>
            </w:pPr>
            <w:ins w:id="1951" w:author="VanNT" w:date="2021-08-24T22:02:00Z">
              <w:r w:rsidRPr="002A7231">
                <w:rPr>
                  <w:lang w:val="vi-VN"/>
                </w:rPr>
                <w:t>Mã KH trên Core CK</w:t>
              </w:r>
            </w:ins>
          </w:p>
        </w:tc>
        <w:tc>
          <w:tcPr>
            <w:tcW w:w="1304" w:type="dxa"/>
            <w:tcBorders>
              <w:top w:val="single" w:sz="4" w:space="0" w:color="auto"/>
              <w:left w:val="single" w:sz="4" w:space="0" w:color="auto"/>
              <w:bottom w:val="single" w:sz="4" w:space="0" w:color="auto"/>
              <w:right w:val="single" w:sz="4" w:space="0" w:color="auto"/>
            </w:tcBorders>
          </w:tcPr>
          <w:p w14:paraId="5970C930" w14:textId="77777777" w:rsidR="004208F3" w:rsidRPr="001909DB" w:rsidRDefault="004208F3" w:rsidP="00526F8B">
            <w:pPr>
              <w:pStyle w:val="cGDD1"/>
              <w:tabs>
                <w:tab w:val="clear" w:pos="720"/>
              </w:tabs>
              <w:ind w:left="0"/>
              <w:rPr>
                <w:ins w:id="1952" w:author="VanNT" w:date="2021-08-24T22:02:00Z"/>
              </w:rPr>
            </w:pPr>
          </w:p>
        </w:tc>
        <w:tc>
          <w:tcPr>
            <w:tcW w:w="1169" w:type="dxa"/>
            <w:tcBorders>
              <w:top w:val="single" w:sz="4" w:space="0" w:color="auto"/>
              <w:left w:val="single" w:sz="4" w:space="0" w:color="auto"/>
              <w:bottom w:val="single" w:sz="4" w:space="0" w:color="auto"/>
              <w:right w:val="single" w:sz="4" w:space="0" w:color="auto"/>
            </w:tcBorders>
          </w:tcPr>
          <w:p w14:paraId="56E32E79" w14:textId="77777777" w:rsidR="004208F3" w:rsidRPr="00DD4769" w:rsidRDefault="004208F3" w:rsidP="00526F8B">
            <w:pPr>
              <w:pStyle w:val="cGDD1"/>
              <w:tabs>
                <w:tab w:val="clear" w:pos="720"/>
              </w:tabs>
              <w:ind w:left="0"/>
              <w:rPr>
                <w:ins w:id="1953" w:author="VanNT" w:date="2021-08-24T22:02:00Z"/>
              </w:rPr>
            </w:pPr>
            <w:ins w:id="1954" w:author="VanNT" w:date="2021-08-24T22:02:00Z">
              <w:r>
                <w:t>Không</w:t>
              </w:r>
            </w:ins>
          </w:p>
        </w:tc>
        <w:tc>
          <w:tcPr>
            <w:tcW w:w="4095" w:type="dxa"/>
            <w:tcBorders>
              <w:top w:val="single" w:sz="4" w:space="0" w:color="auto"/>
              <w:left w:val="single" w:sz="4" w:space="0" w:color="auto"/>
              <w:bottom w:val="single" w:sz="4" w:space="0" w:color="auto"/>
              <w:right w:val="single" w:sz="4" w:space="0" w:color="auto"/>
            </w:tcBorders>
          </w:tcPr>
          <w:p w14:paraId="647AB158" w14:textId="168C2594" w:rsidR="004208F3" w:rsidRPr="00255814" w:rsidRDefault="004208F3" w:rsidP="00526F8B">
            <w:pPr>
              <w:pStyle w:val="cGDD1"/>
              <w:tabs>
                <w:tab w:val="clear" w:pos="720"/>
              </w:tabs>
              <w:ind w:left="0"/>
              <w:rPr>
                <w:ins w:id="1955" w:author="VanNT" w:date="2021-08-24T22:02:00Z"/>
              </w:rPr>
            </w:pPr>
          </w:p>
        </w:tc>
      </w:tr>
      <w:tr w:rsidR="004208F3" w:rsidRPr="001909DB" w14:paraId="4480A9AD" w14:textId="77777777" w:rsidTr="00526F8B">
        <w:trPr>
          <w:ins w:id="1956" w:author="VanNT" w:date="2021-08-24T22:02:00Z"/>
        </w:trPr>
        <w:tc>
          <w:tcPr>
            <w:tcW w:w="970" w:type="dxa"/>
            <w:tcBorders>
              <w:top w:val="single" w:sz="4" w:space="0" w:color="auto"/>
              <w:left w:val="single" w:sz="4" w:space="0" w:color="auto"/>
              <w:bottom w:val="single" w:sz="4" w:space="0" w:color="auto"/>
              <w:right w:val="single" w:sz="4" w:space="0" w:color="auto"/>
            </w:tcBorders>
          </w:tcPr>
          <w:p w14:paraId="5CFB46B3" w14:textId="77777777" w:rsidR="004208F3" w:rsidRPr="001909DB" w:rsidRDefault="004208F3" w:rsidP="00A615EF">
            <w:pPr>
              <w:pStyle w:val="cGDD1"/>
              <w:numPr>
                <w:ilvl w:val="0"/>
                <w:numId w:val="36"/>
              </w:numPr>
              <w:rPr>
                <w:ins w:id="1957"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2ED4335F" w14:textId="77777777" w:rsidR="004208F3" w:rsidRPr="002A7231" w:rsidRDefault="004208F3" w:rsidP="00526F8B">
            <w:pPr>
              <w:pStyle w:val="cGDD1"/>
              <w:tabs>
                <w:tab w:val="clear" w:pos="720"/>
              </w:tabs>
              <w:ind w:left="0"/>
              <w:rPr>
                <w:ins w:id="1958" w:author="VanNT" w:date="2021-08-24T22:02:00Z"/>
                <w:lang w:val="vi-VN"/>
              </w:rPr>
            </w:pPr>
            <w:ins w:id="1959" w:author="VanNT" w:date="2021-08-24T22:02:00Z">
              <w:r w:rsidRPr="002A7231">
                <w:rPr>
                  <w:lang w:val="vi-VN"/>
                </w:rPr>
                <w:t>Số TK CK</w:t>
              </w:r>
            </w:ins>
          </w:p>
        </w:tc>
        <w:tc>
          <w:tcPr>
            <w:tcW w:w="1304" w:type="dxa"/>
            <w:tcBorders>
              <w:top w:val="single" w:sz="4" w:space="0" w:color="auto"/>
              <w:left w:val="single" w:sz="4" w:space="0" w:color="auto"/>
              <w:bottom w:val="single" w:sz="4" w:space="0" w:color="auto"/>
              <w:right w:val="single" w:sz="4" w:space="0" w:color="auto"/>
            </w:tcBorders>
          </w:tcPr>
          <w:p w14:paraId="1DC37E08" w14:textId="77777777" w:rsidR="004208F3" w:rsidRPr="001909DB" w:rsidRDefault="004208F3" w:rsidP="00526F8B">
            <w:pPr>
              <w:pStyle w:val="cGDD1"/>
              <w:tabs>
                <w:tab w:val="clear" w:pos="720"/>
              </w:tabs>
              <w:ind w:left="0"/>
              <w:rPr>
                <w:ins w:id="1960" w:author="VanNT" w:date="2021-08-24T22:02:00Z"/>
              </w:rPr>
            </w:pPr>
          </w:p>
        </w:tc>
        <w:tc>
          <w:tcPr>
            <w:tcW w:w="1169" w:type="dxa"/>
            <w:tcBorders>
              <w:top w:val="single" w:sz="4" w:space="0" w:color="auto"/>
              <w:left w:val="single" w:sz="4" w:space="0" w:color="auto"/>
              <w:bottom w:val="single" w:sz="4" w:space="0" w:color="auto"/>
              <w:right w:val="single" w:sz="4" w:space="0" w:color="auto"/>
            </w:tcBorders>
          </w:tcPr>
          <w:p w14:paraId="6FC6CD6C" w14:textId="77777777" w:rsidR="004208F3" w:rsidRPr="00DD4769" w:rsidRDefault="004208F3" w:rsidP="00526F8B">
            <w:pPr>
              <w:pStyle w:val="cGDD1"/>
              <w:tabs>
                <w:tab w:val="clear" w:pos="720"/>
              </w:tabs>
              <w:ind w:left="0"/>
              <w:rPr>
                <w:ins w:id="1961" w:author="VanNT" w:date="2021-08-24T22:02:00Z"/>
              </w:rPr>
            </w:pPr>
            <w:ins w:id="1962" w:author="VanNT" w:date="2021-08-24T22:02:00Z">
              <w:r>
                <w:t>Không</w:t>
              </w:r>
            </w:ins>
          </w:p>
        </w:tc>
        <w:tc>
          <w:tcPr>
            <w:tcW w:w="4095" w:type="dxa"/>
            <w:tcBorders>
              <w:top w:val="single" w:sz="4" w:space="0" w:color="auto"/>
              <w:left w:val="single" w:sz="4" w:space="0" w:color="auto"/>
              <w:bottom w:val="single" w:sz="4" w:space="0" w:color="auto"/>
              <w:right w:val="single" w:sz="4" w:space="0" w:color="auto"/>
            </w:tcBorders>
          </w:tcPr>
          <w:p w14:paraId="38C3A43E" w14:textId="6D2567CD" w:rsidR="004208F3" w:rsidRPr="00255814" w:rsidRDefault="004208F3" w:rsidP="00526F8B">
            <w:pPr>
              <w:pStyle w:val="cGDD1"/>
              <w:tabs>
                <w:tab w:val="clear" w:pos="720"/>
              </w:tabs>
              <w:ind w:left="0"/>
              <w:rPr>
                <w:ins w:id="1963" w:author="VanNT" w:date="2021-08-24T22:02:00Z"/>
              </w:rPr>
            </w:pPr>
          </w:p>
        </w:tc>
      </w:tr>
      <w:tr w:rsidR="004208F3" w:rsidRPr="001909DB" w14:paraId="1A9E7B0E" w14:textId="77777777" w:rsidTr="00526F8B">
        <w:trPr>
          <w:ins w:id="1964" w:author="VanNT" w:date="2021-08-24T22:02:00Z"/>
        </w:trPr>
        <w:tc>
          <w:tcPr>
            <w:tcW w:w="970" w:type="dxa"/>
            <w:tcBorders>
              <w:top w:val="single" w:sz="4" w:space="0" w:color="auto"/>
              <w:left w:val="single" w:sz="4" w:space="0" w:color="auto"/>
              <w:bottom w:val="single" w:sz="4" w:space="0" w:color="auto"/>
              <w:right w:val="single" w:sz="4" w:space="0" w:color="auto"/>
            </w:tcBorders>
          </w:tcPr>
          <w:p w14:paraId="16FA32CF" w14:textId="77777777" w:rsidR="004208F3" w:rsidRPr="001909DB" w:rsidRDefault="004208F3" w:rsidP="00A615EF">
            <w:pPr>
              <w:pStyle w:val="cGDD1"/>
              <w:numPr>
                <w:ilvl w:val="0"/>
                <w:numId w:val="36"/>
              </w:numPr>
              <w:rPr>
                <w:ins w:id="1965"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177BE454" w14:textId="77777777" w:rsidR="004208F3" w:rsidRPr="002A7231" w:rsidRDefault="004208F3" w:rsidP="00526F8B">
            <w:pPr>
              <w:pStyle w:val="cGDD1"/>
              <w:tabs>
                <w:tab w:val="clear" w:pos="720"/>
              </w:tabs>
              <w:ind w:left="0"/>
              <w:rPr>
                <w:ins w:id="1966" w:author="VanNT" w:date="2021-08-24T22:02:00Z"/>
                <w:lang w:val="vi-VN"/>
              </w:rPr>
            </w:pPr>
            <w:ins w:id="1967" w:author="VanNT" w:date="2021-08-24T22:02:00Z">
              <w:r w:rsidRPr="002A7231">
                <w:rPr>
                  <w:lang w:val="vi-VN"/>
                </w:rPr>
                <w:t>Số tài khoản thanh toán bên Core CK</w:t>
              </w:r>
            </w:ins>
          </w:p>
        </w:tc>
        <w:tc>
          <w:tcPr>
            <w:tcW w:w="1304" w:type="dxa"/>
            <w:tcBorders>
              <w:top w:val="single" w:sz="4" w:space="0" w:color="auto"/>
              <w:left w:val="single" w:sz="4" w:space="0" w:color="auto"/>
              <w:bottom w:val="single" w:sz="4" w:space="0" w:color="auto"/>
              <w:right w:val="single" w:sz="4" w:space="0" w:color="auto"/>
            </w:tcBorders>
          </w:tcPr>
          <w:p w14:paraId="06F315AE" w14:textId="77777777" w:rsidR="004208F3" w:rsidRPr="001909DB" w:rsidRDefault="004208F3" w:rsidP="00526F8B">
            <w:pPr>
              <w:pStyle w:val="cGDD1"/>
              <w:tabs>
                <w:tab w:val="clear" w:pos="720"/>
              </w:tabs>
              <w:ind w:left="0"/>
              <w:rPr>
                <w:ins w:id="1968" w:author="VanNT" w:date="2021-08-24T22:02:00Z"/>
              </w:rPr>
            </w:pPr>
          </w:p>
        </w:tc>
        <w:tc>
          <w:tcPr>
            <w:tcW w:w="1169" w:type="dxa"/>
            <w:tcBorders>
              <w:top w:val="single" w:sz="4" w:space="0" w:color="auto"/>
              <w:left w:val="single" w:sz="4" w:space="0" w:color="auto"/>
              <w:bottom w:val="single" w:sz="4" w:space="0" w:color="auto"/>
              <w:right w:val="single" w:sz="4" w:space="0" w:color="auto"/>
            </w:tcBorders>
          </w:tcPr>
          <w:p w14:paraId="3693594D" w14:textId="77777777" w:rsidR="004208F3" w:rsidRPr="00DD4769" w:rsidRDefault="004208F3" w:rsidP="00526F8B">
            <w:pPr>
              <w:pStyle w:val="cGDD1"/>
              <w:tabs>
                <w:tab w:val="clear" w:pos="720"/>
              </w:tabs>
              <w:ind w:left="0"/>
              <w:rPr>
                <w:ins w:id="1969" w:author="VanNT" w:date="2021-08-24T22:02:00Z"/>
              </w:rPr>
            </w:pPr>
            <w:ins w:id="1970" w:author="VanNT" w:date="2021-08-24T22:02:00Z">
              <w:r>
                <w:t>Không</w:t>
              </w:r>
            </w:ins>
          </w:p>
        </w:tc>
        <w:tc>
          <w:tcPr>
            <w:tcW w:w="4095" w:type="dxa"/>
            <w:tcBorders>
              <w:top w:val="single" w:sz="4" w:space="0" w:color="auto"/>
              <w:left w:val="single" w:sz="4" w:space="0" w:color="auto"/>
              <w:bottom w:val="single" w:sz="4" w:space="0" w:color="auto"/>
              <w:right w:val="single" w:sz="4" w:space="0" w:color="auto"/>
            </w:tcBorders>
          </w:tcPr>
          <w:p w14:paraId="4DD5B570" w14:textId="4F0C19DC" w:rsidR="004208F3" w:rsidRPr="00255814" w:rsidRDefault="004208F3" w:rsidP="00526F8B">
            <w:pPr>
              <w:pStyle w:val="cGDD1"/>
              <w:tabs>
                <w:tab w:val="clear" w:pos="720"/>
              </w:tabs>
              <w:ind w:left="0"/>
              <w:rPr>
                <w:ins w:id="1971" w:author="VanNT" w:date="2021-08-24T22:02:00Z"/>
              </w:rPr>
            </w:pPr>
          </w:p>
        </w:tc>
      </w:tr>
      <w:tr w:rsidR="00A60BCC" w:rsidRPr="001909DB" w14:paraId="10845C56" w14:textId="77777777" w:rsidTr="00526F8B">
        <w:trPr>
          <w:ins w:id="1972" w:author="VanNT" w:date="2021-08-24T22:02:00Z"/>
        </w:trPr>
        <w:tc>
          <w:tcPr>
            <w:tcW w:w="970" w:type="dxa"/>
            <w:tcBorders>
              <w:top w:val="single" w:sz="4" w:space="0" w:color="auto"/>
              <w:left w:val="single" w:sz="4" w:space="0" w:color="auto"/>
              <w:bottom w:val="single" w:sz="4" w:space="0" w:color="auto"/>
              <w:right w:val="single" w:sz="4" w:space="0" w:color="auto"/>
            </w:tcBorders>
          </w:tcPr>
          <w:p w14:paraId="4CE39B1B" w14:textId="77777777" w:rsidR="00A60BCC" w:rsidRPr="001909DB" w:rsidRDefault="00A60BCC" w:rsidP="00A60BCC">
            <w:pPr>
              <w:pStyle w:val="cGDD1"/>
              <w:numPr>
                <w:ilvl w:val="0"/>
                <w:numId w:val="36"/>
              </w:numPr>
              <w:rPr>
                <w:ins w:id="1973"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52C23E8A" w14:textId="77777777" w:rsidR="00A60BCC" w:rsidRPr="002A7231" w:rsidRDefault="00A60BCC" w:rsidP="00526F8B">
            <w:pPr>
              <w:pStyle w:val="cGDD1"/>
              <w:tabs>
                <w:tab w:val="clear" w:pos="720"/>
              </w:tabs>
              <w:ind w:left="0"/>
              <w:rPr>
                <w:ins w:id="1974" w:author="VanNT" w:date="2021-08-24T22:02:00Z"/>
                <w:lang w:val="vi-VN"/>
              </w:rPr>
            </w:pPr>
            <w:ins w:id="1975" w:author="VanNT" w:date="2021-08-24T22:02:00Z">
              <w:r w:rsidRPr="002A7231">
                <w:rPr>
                  <w:lang w:val="vi-VN"/>
                </w:rPr>
                <w:t>Loại giấy tờ (</w:t>
              </w:r>
              <w:r>
                <w:t>Core CK</w:t>
              </w:r>
              <w:r w:rsidRPr="002A7231">
                <w:rPr>
                  <w:lang w:val="vi-VN"/>
                </w:rPr>
                <w:t>)</w:t>
              </w:r>
            </w:ins>
          </w:p>
        </w:tc>
        <w:tc>
          <w:tcPr>
            <w:tcW w:w="1304" w:type="dxa"/>
            <w:tcBorders>
              <w:top w:val="single" w:sz="4" w:space="0" w:color="auto"/>
              <w:left w:val="single" w:sz="4" w:space="0" w:color="auto"/>
              <w:bottom w:val="single" w:sz="4" w:space="0" w:color="auto"/>
              <w:right w:val="single" w:sz="4" w:space="0" w:color="auto"/>
            </w:tcBorders>
          </w:tcPr>
          <w:p w14:paraId="00E604E9" w14:textId="188829CD" w:rsidR="00A60BCC" w:rsidRPr="001909DB" w:rsidRDefault="00A60BCC" w:rsidP="00526F8B">
            <w:pPr>
              <w:pStyle w:val="cGDD1"/>
              <w:tabs>
                <w:tab w:val="clear" w:pos="720"/>
              </w:tabs>
              <w:ind w:left="0"/>
              <w:rPr>
                <w:ins w:id="1976" w:author="VanNT" w:date="2021-08-24T22:02:00Z"/>
              </w:rPr>
            </w:pPr>
          </w:p>
        </w:tc>
        <w:tc>
          <w:tcPr>
            <w:tcW w:w="1169" w:type="dxa"/>
            <w:tcBorders>
              <w:top w:val="single" w:sz="4" w:space="0" w:color="auto"/>
              <w:left w:val="single" w:sz="4" w:space="0" w:color="auto"/>
              <w:bottom w:val="single" w:sz="4" w:space="0" w:color="auto"/>
              <w:right w:val="single" w:sz="4" w:space="0" w:color="auto"/>
            </w:tcBorders>
          </w:tcPr>
          <w:p w14:paraId="13570AC8" w14:textId="68D5339E" w:rsidR="00A60BCC" w:rsidRPr="00DD4769" w:rsidRDefault="00A60BCC" w:rsidP="00526F8B">
            <w:pPr>
              <w:pStyle w:val="cGDD1"/>
              <w:tabs>
                <w:tab w:val="clear" w:pos="720"/>
              </w:tabs>
              <w:ind w:left="0"/>
              <w:rPr>
                <w:ins w:id="1977" w:author="VanNT" w:date="2021-08-24T22:02:00Z"/>
              </w:rPr>
            </w:pPr>
            <w:ins w:id="1978" w:author="VanNT" w:date="2021-08-24T22:12:00Z">
              <w:r w:rsidRPr="00567D70">
                <w:t>Không</w:t>
              </w:r>
            </w:ins>
          </w:p>
        </w:tc>
        <w:tc>
          <w:tcPr>
            <w:tcW w:w="4095" w:type="dxa"/>
            <w:tcBorders>
              <w:top w:val="single" w:sz="4" w:space="0" w:color="auto"/>
              <w:left w:val="single" w:sz="4" w:space="0" w:color="auto"/>
              <w:bottom w:val="single" w:sz="4" w:space="0" w:color="auto"/>
              <w:right w:val="single" w:sz="4" w:space="0" w:color="auto"/>
            </w:tcBorders>
          </w:tcPr>
          <w:p w14:paraId="69738A0F" w14:textId="30D30B6B" w:rsidR="00A60BCC" w:rsidRPr="002A7231" w:rsidRDefault="00A60BCC" w:rsidP="00A60BCC">
            <w:pPr>
              <w:pStyle w:val="cGDD1"/>
              <w:tabs>
                <w:tab w:val="clear" w:pos="720"/>
              </w:tabs>
              <w:rPr>
                <w:ins w:id="1979" w:author="VanNT" w:date="2021-08-24T22:02:00Z"/>
              </w:rPr>
            </w:pPr>
          </w:p>
        </w:tc>
      </w:tr>
      <w:tr w:rsidR="00A60BCC" w:rsidRPr="001909DB" w14:paraId="0519F697" w14:textId="77777777" w:rsidTr="00526F8B">
        <w:trPr>
          <w:ins w:id="1980" w:author="VanNT" w:date="2021-08-24T22:02:00Z"/>
        </w:trPr>
        <w:tc>
          <w:tcPr>
            <w:tcW w:w="970" w:type="dxa"/>
            <w:tcBorders>
              <w:top w:val="single" w:sz="4" w:space="0" w:color="auto"/>
              <w:left w:val="single" w:sz="4" w:space="0" w:color="auto"/>
              <w:bottom w:val="single" w:sz="4" w:space="0" w:color="auto"/>
              <w:right w:val="single" w:sz="4" w:space="0" w:color="auto"/>
            </w:tcBorders>
          </w:tcPr>
          <w:p w14:paraId="40D6FE86" w14:textId="77777777" w:rsidR="00A60BCC" w:rsidRPr="001909DB" w:rsidRDefault="00A60BCC" w:rsidP="00A60BCC">
            <w:pPr>
              <w:pStyle w:val="cGDD1"/>
              <w:numPr>
                <w:ilvl w:val="0"/>
                <w:numId w:val="36"/>
              </w:numPr>
              <w:rPr>
                <w:ins w:id="1981"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12EF25C3" w14:textId="77777777" w:rsidR="00A60BCC" w:rsidRPr="002A7231" w:rsidRDefault="00A60BCC" w:rsidP="00526F8B">
            <w:pPr>
              <w:pStyle w:val="cGDD1"/>
              <w:tabs>
                <w:tab w:val="clear" w:pos="720"/>
              </w:tabs>
              <w:ind w:left="0"/>
              <w:rPr>
                <w:ins w:id="1982" w:author="VanNT" w:date="2021-08-24T22:02:00Z"/>
                <w:lang w:val="vi-VN"/>
              </w:rPr>
            </w:pPr>
            <w:ins w:id="1983" w:author="VanNT" w:date="2021-08-24T22:02:00Z">
              <w:r w:rsidRPr="002A7231">
                <w:rPr>
                  <w:lang w:val="vi-VN"/>
                </w:rPr>
                <w:t>Số giấy tờ nhận diện (</w:t>
              </w:r>
              <w:r>
                <w:rPr>
                  <w:lang w:val="vi-VN"/>
                </w:rPr>
                <w:t xml:space="preserve">Core </w:t>
              </w:r>
              <w:r>
                <w:t>CK</w:t>
              </w:r>
              <w:r w:rsidRPr="002A7231">
                <w:rPr>
                  <w:lang w:val="vi-VN"/>
                </w:rPr>
                <w:t>)</w:t>
              </w:r>
            </w:ins>
          </w:p>
        </w:tc>
        <w:tc>
          <w:tcPr>
            <w:tcW w:w="1304" w:type="dxa"/>
            <w:tcBorders>
              <w:top w:val="single" w:sz="4" w:space="0" w:color="auto"/>
              <w:left w:val="single" w:sz="4" w:space="0" w:color="auto"/>
              <w:bottom w:val="single" w:sz="4" w:space="0" w:color="auto"/>
              <w:right w:val="single" w:sz="4" w:space="0" w:color="auto"/>
            </w:tcBorders>
          </w:tcPr>
          <w:p w14:paraId="7B885D76" w14:textId="3A5618C7" w:rsidR="00A60BCC" w:rsidRPr="001909DB" w:rsidRDefault="00A60BCC" w:rsidP="00526F8B">
            <w:pPr>
              <w:pStyle w:val="cGDD1"/>
              <w:tabs>
                <w:tab w:val="clear" w:pos="720"/>
              </w:tabs>
              <w:ind w:left="0"/>
              <w:rPr>
                <w:ins w:id="1984" w:author="VanNT" w:date="2021-08-24T22:02:00Z"/>
              </w:rPr>
            </w:pPr>
          </w:p>
        </w:tc>
        <w:tc>
          <w:tcPr>
            <w:tcW w:w="1169" w:type="dxa"/>
            <w:tcBorders>
              <w:top w:val="single" w:sz="4" w:space="0" w:color="auto"/>
              <w:left w:val="single" w:sz="4" w:space="0" w:color="auto"/>
              <w:bottom w:val="single" w:sz="4" w:space="0" w:color="auto"/>
              <w:right w:val="single" w:sz="4" w:space="0" w:color="auto"/>
            </w:tcBorders>
          </w:tcPr>
          <w:p w14:paraId="39767DD7" w14:textId="562A191A" w:rsidR="00A60BCC" w:rsidRPr="002A7231" w:rsidRDefault="00A60BCC" w:rsidP="00526F8B">
            <w:pPr>
              <w:pStyle w:val="cGDD1"/>
              <w:tabs>
                <w:tab w:val="clear" w:pos="720"/>
              </w:tabs>
              <w:ind w:left="0"/>
              <w:rPr>
                <w:ins w:id="1985" w:author="VanNT" w:date="2021-08-24T22:02:00Z"/>
              </w:rPr>
            </w:pPr>
            <w:ins w:id="1986" w:author="VanNT" w:date="2021-08-24T22:12:00Z">
              <w:r w:rsidRPr="00567D70">
                <w:t>Không</w:t>
              </w:r>
            </w:ins>
          </w:p>
        </w:tc>
        <w:tc>
          <w:tcPr>
            <w:tcW w:w="4095" w:type="dxa"/>
            <w:tcBorders>
              <w:top w:val="single" w:sz="4" w:space="0" w:color="auto"/>
              <w:left w:val="single" w:sz="4" w:space="0" w:color="auto"/>
              <w:bottom w:val="single" w:sz="4" w:space="0" w:color="auto"/>
              <w:right w:val="single" w:sz="4" w:space="0" w:color="auto"/>
            </w:tcBorders>
          </w:tcPr>
          <w:p w14:paraId="11C67242" w14:textId="3AB850E0" w:rsidR="00A60BCC" w:rsidRPr="001909DB" w:rsidRDefault="00A60BCC" w:rsidP="00526F8B">
            <w:pPr>
              <w:pStyle w:val="cGDD1"/>
              <w:tabs>
                <w:tab w:val="clear" w:pos="720"/>
              </w:tabs>
              <w:ind w:left="0"/>
              <w:rPr>
                <w:ins w:id="1987" w:author="VanNT" w:date="2021-08-24T22:02:00Z"/>
              </w:rPr>
            </w:pPr>
          </w:p>
        </w:tc>
      </w:tr>
      <w:tr w:rsidR="00A60BCC" w:rsidRPr="001909DB" w14:paraId="5BF63D0F" w14:textId="77777777" w:rsidTr="00526F8B">
        <w:trPr>
          <w:ins w:id="1988" w:author="VanNT" w:date="2021-08-24T22:02:00Z"/>
        </w:trPr>
        <w:tc>
          <w:tcPr>
            <w:tcW w:w="970" w:type="dxa"/>
            <w:tcBorders>
              <w:top w:val="single" w:sz="4" w:space="0" w:color="auto"/>
              <w:left w:val="single" w:sz="4" w:space="0" w:color="auto"/>
              <w:bottom w:val="single" w:sz="4" w:space="0" w:color="auto"/>
              <w:right w:val="single" w:sz="4" w:space="0" w:color="auto"/>
            </w:tcBorders>
          </w:tcPr>
          <w:p w14:paraId="5015C390" w14:textId="77777777" w:rsidR="00A60BCC" w:rsidRPr="001909DB" w:rsidRDefault="00A60BCC" w:rsidP="00A60BCC">
            <w:pPr>
              <w:pStyle w:val="cGDD1"/>
              <w:numPr>
                <w:ilvl w:val="0"/>
                <w:numId w:val="36"/>
              </w:numPr>
              <w:rPr>
                <w:ins w:id="1989"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6DFC5ACE" w14:textId="77777777" w:rsidR="00A60BCC" w:rsidRPr="001909DB" w:rsidRDefault="00A60BCC" w:rsidP="00526F8B">
            <w:pPr>
              <w:pStyle w:val="cGDD1"/>
              <w:tabs>
                <w:tab w:val="clear" w:pos="720"/>
              </w:tabs>
              <w:ind w:left="0"/>
              <w:rPr>
                <w:ins w:id="1990" w:author="VanNT" w:date="2021-08-24T22:02:00Z"/>
                <w:lang w:val="vi-VN"/>
              </w:rPr>
            </w:pPr>
            <w:ins w:id="1991" w:author="VanNT" w:date="2021-08-24T22:02:00Z">
              <w:r w:rsidRPr="001909DB">
                <w:rPr>
                  <w:lang w:val="vi-VN"/>
                </w:rPr>
                <w:t>Ngày cấp</w:t>
              </w:r>
              <w:r w:rsidRPr="002A7231">
                <w:rPr>
                  <w:lang w:val="vi-VN"/>
                </w:rPr>
                <w:t xml:space="preserve"> (</w:t>
              </w:r>
              <w:r>
                <w:rPr>
                  <w:lang w:val="vi-VN"/>
                </w:rPr>
                <w:t xml:space="preserve">Core </w:t>
              </w:r>
              <w:r>
                <w:t>CK</w:t>
              </w:r>
              <w:r w:rsidRPr="002A7231">
                <w:rPr>
                  <w:lang w:val="vi-VN"/>
                </w:rPr>
                <w:t>)</w:t>
              </w:r>
            </w:ins>
          </w:p>
        </w:tc>
        <w:tc>
          <w:tcPr>
            <w:tcW w:w="1304" w:type="dxa"/>
            <w:tcBorders>
              <w:top w:val="single" w:sz="4" w:space="0" w:color="auto"/>
              <w:left w:val="single" w:sz="4" w:space="0" w:color="auto"/>
              <w:bottom w:val="single" w:sz="4" w:space="0" w:color="auto"/>
              <w:right w:val="single" w:sz="4" w:space="0" w:color="auto"/>
            </w:tcBorders>
          </w:tcPr>
          <w:p w14:paraId="05347578" w14:textId="60C29FD2" w:rsidR="00A60BCC" w:rsidRPr="001909DB" w:rsidRDefault="00A60BCC" w:rsidP="00526F8B">
            <w:pPr>
              <w:pStyle w:val="cGDD1"/>
              <w:tabs>
                <w:tab w:val="clear" w:pos="720"/>
              </w:tabs>
              <w:ind w:left="0"/>
              <w:rPr>
                <w:ins w:id="1992" w:author="VanNT" w:date="2021-08-24T22:02:00Z"/>
              </w:rPr>
            </w:pPr>
          </w:p>
        </w:tc>
        <w:tc>
          <w:tcPr>
            <w:tcW w:w="1169" w:type="dxa"/>
            <w:tcBorders>
              <w:top w:val="single" w:sz="4" w:space="0" w:color="auto"/>
              <w:left w:val="single" w:sz="4" w:space="0" w:color="auto"/>
              <w:bottom w:val="single" w:sz="4" w:space="0" w:color="auto"/>
              <w:right w:val="single" w:sz="4" w:space="0" w:color="auto"/>
            </w:tcBorders>
          </w:tcPr>
          <w:p w14:paraId="488B2DF9" w14:textId="2811D915" w:rsidR="00A60BCC" w:rsidRPr="00DD4769" w:rsidRDefault="00A60BCC" w:rsidP="00526F8B">
            <w:pPr>
              <w:pStyle w:val="cGDD1"/>
              <w:tabs>
                <w:tab w:val="clear" w:pos="720"/>
              </w:tabs>
              <w:ind w:left="0"/>
              <w:rPr>
                <w:ins w:id="1993" w:author="VanNT" w:date="2021-08-24T22:02:00Z"/>
              </w:rPr>
            </w:pPr>
            <w:ins w:id="1994" w:author="VanNT" w:date="2021-08-24T22:12:00Z">
              <w:r w:rsidRPr="00567D70">
                <w:t>Không</w:t>
              </w:r>
            </w:ins>
          </w:p>
        </w:tc>
        <w:tc>
          <w:tcPr>
            <w:tcW w:w="4095" w:type="dxa"/>
            <w:tcBorders>
              <w:top w:val="single" w:sz="4" w:space="0" w:color="auto"/>
              <w:left w:val="single" w:sz="4" w:space="0" w:color="auto"/>
              <w:bottom w:val="single" w:sz="4" w:space="0" w:color="auto"/>
              <w:right w:val="single" w:sz="4" w:space="0" w:color="auto"/>
            </w:tcBorders>
          </w:tcPr>
          <w:p w14:paraId="18F07647" w14:textId="4AD40CF6" w:rsidR="00A60BCC" w:rsidRPr="00A60BCC" w:rsidRDefault="00A60BCC" w:rsidP="00526F8B">
            <w:pPr>
              <w:pStyle w:val="cGDD1"/>
              <w:tabs>
                <w:tab w:val="clear" w:pos="720"/>
              </w:tabs>
              <w:ind w:left="0"/>
              <w:rPr>
                <w:ins w:id="1995" w:author="VanNT" w:date="2021-08-24T22:02:00Z"/>
              </w:rPr>
            </w:pPr>
            <w:ins w:id="1996" w:author="VanNT" w:date="2021-08-24T22:15:00Z">
              <w:r>
                <w:rPr>
                  <w:lang w:val="vi-VN"/>
                </w:rPr>
                <w:t>Định dạng DD/MM/YYYY</w:t>
              </w:r>
            </w:ins>
          </w:p>
        </w:tc>
      </w:tr>
      <w:tr w:rsidR="00A60BCC" w:rsidRPr="001909DB" w14:paraId="49E0E7BD" w14:textId="77777777" w:rsidTr="00526F8B">
        <w:trPr>
          <w:ins w:id="1997" w:author="VanNT" w:date="2021-08-24T22:02:00Z"/>
        </w:trPr>
        <w:tc>
          <w:tcPr>
            <w:tcW w:w="970" w:type="dxa"/>
            <w:tcBorders>
              <w:top w:val="single" w:sz="4" w:space="0" w:color="auto"/>
              <w:left w:val="single" w:sz="4" w:space="0" w:color="auto"/>
              <w:bottom w:val="single" w:sz="4" w:space="0" w:color="auto"/>
              <w:right w:val="single" w:sz="4" w:space="0" w:color="auto"/>
            </w:tcBorders>
          </w:tcPr>
          <w:p w14:paraId="10915C4B" w14:textId="77777777" w:rsidR="00A60BCC" w:rsidRPr="001909DB" w:rsidRDefault="00A60BCC" w:rsidP="00A60BCC">
            <w:pPr>
              <w:pStyle w:val="cGDD1"/>
              <w:numPr>
                <w:ilvl w:val="0"/>
                <w:numId w:val="36"/>
              </w:numPr>
              <w:rPr>
                <w:ins w:id="1998"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338E55AE" w14:textId="77777777" w:rsidR="00A60BCC" w:rsidRPr="002A7231" w:rsidRDefault="00A60BCC" w:rsidP="00526F8B">
            <w:pPr>
              <w:pStyle w:val="cGDD1"/>
              <w:tabs>
                <w:tab w:val="clear" w:pos="720"/>
              </w:tabs>
              <w:ind w:left="0"/>
              <w:rPr>
                <w:ins w:id="1999" w:author="VanNT" w:date="2021-08-24T22:02:00Z"/>
                <w:lang w:val="vi-VN"/>
              </w:rPr>
            </w:pPr>
            <w:ins w:id="2000" w:author="VanNT" w:date="2021-08-24T22:02:00Z">
              <w:r w:rsidRPr="002A7231">
                <w:rPr>
                  <w:lang w:val="vi-VN"/>
                </w:rPr>
                <w:t>Ngày hết hạn (</w:t>
              </w:r>
              <w:r>
                <w:rPr>
                  <w:lang w:val="vi-VN"/>
                </w:rPr>
                <w:t>Core CK</w:t>
              </w:r>
              <w:r w:rsidRPr="002A7231">
                <w:rPr>
                  <w:lang w:val="vi-VN"/>
                </w:rPr>
                <w:t>)</w:t>
              </w:r>
            </w:ins>
          </w:p>
        </w:tc>
        <w:tc>
          <w:tcPr>
            <w:tcW w:w="1304" w:type="dxa"/>
            <w:tcBorders>
              <w:top w:val="single" w:sz="4" w:space="0" w:color="auto"/>
              <w:left w:val="single" w:sz="4" w:space="0" w:color="auto"/>
              <w:bottom w:val="single" w:sz="4" w:space="0" w:color="auto"/>
              <w:right w:val="single" w:sz="4" w:space="0" w:color="auto"/>
            </w:tcBorders>
          </w:tcPr>
          <w:p w14:paraId="7679C308" w14:textId="74A21D05" w:rsidR="00A60BCC" w:rsidRPr="001909DB" w:rsidRDefault="00A60BCC" w:rsidP="00526F8B">
            <w:pPr>
              <w:pStyle w:val="cGDD1"/>
              <w:tabs>
                <w:tab w:val="clear" w:pos="720"/>
              </w:tabs>
              <w:ind w:left="0"/>
              <w:rPr>
                <w:ins w:id="2001" w:author="VanNT" w:date="2021-08-24T22:02:00Z"/>
              </w:rPr>
            </w:pPr>
          </w:p>
        </w:tc>
        <w:tc>
          <w:tcPr>
            <w:tcW w:w="1169" w:type="dxa"/>
            <w:tcBorders>
              <w:top w:val="single" w:sz="4" w:space="0" w:color="auto"/>
              <w:left w:val="single" w:sz="4" w:space="0" w:color="auto"/>
              <w:bottom w:val="single" w:sz="4" w:space="0" w:color="auto"/>
              <w:right w:val="single" w:sz="4" w:space="0" w:color="auto"/>
            </w:tcBorders>
          </w:tcPr>
          <w:p w14:paraId="383C0D68" w14:textId="4FC1BDEA" w:rsidR="00A60BCC" w:rsidRDefault="00A60BCC" w:rsidP="00526F8B">
            <w:pPr>
              <w:pStyle w:val="cGDD1"/>
              <w:tabs>
                <w:tab w:val="clear" w:pos="720"/>
              </w:tabs>
              <w:ind w:left="0"/>
              <w:rPr>
                <w:ins w:id="2002" w:author="VanNT" w:date="2021-08-24T22:02:00Z"/>
              </w:rPr>
            </w:pPr>
            <w:ins w:id="2003" w:author="VanNT" w:date="2021-08-24T22:12:00Z">
              <w:r w:rsidRPr="00567D70">
                <w:t>Không</w:t>
              </w:r>
            </w:ins>
          </w:p>
        </w:tc>
        <w:tc>
          <w:tcPr>
            <w:tcW w:w="4095" w:type="dxa"/>
            <w:tcBorders>
              <w:top w:val="single" w:sz="4" w:space="0" w:color="auto"/>
              <w:left w:val="single" w:sz="4" w:space="0" w:color="auto"/>
              <w:bottom w:val="single" w:sz="4" w:space="0" w:color="auto"/>
              <w:right w:val="single" w:sz="4" w:space="0" w:color="auto"/>
            </w:tcBorders>
          </w:tcPr>
          <w:p w14:paraId="7BB7811B" w14:textId="1DF851D1" w:rsidR="00A60BCC" w:rsidRPr="00A60BCC" w:rsidRDefault="00A60BCC" w:rsidP="00526F8B">
            <w:pPr>
              <w:pStyle w:val="cGDD1"/>
              <w:tabs>
                <w:tab w:val="clear" w:pos="720"/>
              </w:tabs>
              <w:ind w:left="0"/>
              <w:rPr>
                <w:ins w:id="2004" w:author="VanNT" w:date="2021-08-24T22:02:00Z"/>
              </w:rPr>
            </w:pPr>
            <w:ins w:id="2005" w:author="VanNT" w:date="2021-08-24T22:15:00Z">
              <w:r>
                <w:rPr>
                  <w:lang w:val="vi-VN"/>
                </w:rPr>
                <w:t>Định dạng DD/MM/YYYY</w:t>
              </w:r>
            </w:ins>
          </w:p>
        </w:tc>
      </w:tr>
      <w:tr w:rsidR="00A60BCC" w:rsidRPr="001909DB" w14:paraId="655D669D" w14:textId="77777777" w:rsidTr="00526F8B">
        <w:trPr>
          <w:ins w:id="2006" w:author="VanNT" w:date="2021-08-24T22:02:00Z"/>
        </w:trPr>
        <w:tc>
          <w:tcPr>
            <w:tcW w:w="970" w:type="dxa"/>
            <w:tcBorders>
              <w:top w:val="single" w:sz="4" w:space="0" w:color="auto"/>
              <w:left w:val="single" w:sz="4" w:space="0" w:color="auto"/>
              <w:bottom w:val="single" w:sz="4" w:space="0" w:color="auto"/>
              <w:right w:val="single" w:sz="4" w:space="0" w:color="auto"/>
            </w:tcBorders>
          </w:tcPr>
          <w:p w14:paraId="54270C1C" w14:textId="77777777" w:rsidR="00A60BCC" w:rsidRPr="001909DB" w:rsidRDefault="00A60BCC" w:rsidP="00A60BCC">
            <w:pPr>
              <w:pStyle w:val="cGDD1"/>
              <w:numPr>
                <w:ilvl w:val="0"/>
                <w:numId w:val="36"/>
              </w:numPr>
              <w:rPr>
                <w:ins w:id="2007"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79086ED4" w14:textId="77777777" w:rsidR="00A60BCC" w:rsidRPr="001909DB" w:rsidRDefault="00A60BCC" w:rsidP="00526F8B">
            <w:pPr>
              <w:pStyle w:val="cGDD1"/>
              <w:tabs>
                <w:tab w:val="clear" w:pos="720"/>
              </w:tabs>
              <w:ind w:left="0"/>
              <w:rPr>
                <w:ins w:id="2008" w:author="VanNT" w:date="2021-08-24T22:02:00Z"/>
                <w:lang w:val="vi-VN"/>
              </w:rPr>
            </w:pPr>
            <w:ins w:id="2009" w:author="VanNT" w:date="2021-08-24T22:02:00Z">
              <w:r w:rsidRPr="001909DB">
                <w:rPr>
                  <w:lang w:val="vi-VN"/>
                </w:rPr>
                <w:t>Nơi cấp</w:t>
              </w:r>
              <w:r w:rsidRPr="002A7231">
                <w:rPr>
                  <w:lang w:val="vi-VN"/>
                </w:rPr>
                <w:t xml:space="preserve"> (Core </w:t>
              </w:r>
              <w:r>
                <w:t>CK</w:t>
              </w:r>
              <w:r w:rsidRPr="002A7231">
                <w:rPr>
                  <w:lang w:val="vi-VN"/>
                </w:rPr>
                <w:t>)</w:t>
              </w:r>
            </w:ins>
          </w:p>
        </w:tc>
        <w:tc>
          <w:tcPr>
            <w:tcW w:w="1304" w:type="dxa"/>
            <w:tcBorders>
              <w:top w:val="single" w:sz="4" w:space="0" w:color="auto"/>
              <w:left w:val="single" w:sz="4" w:space="0" w:color="auto"/>
              <w:bottom w:val="single" w:sz="4" w:space="0" w:color="auto"/>
              <w:right w:val="single" w:sz="4" w:space="0" w:color="auto"/>
            </w:tcBorders>
          </w:tcPr>
          <w:p w14:paraId="5390A0FE" w14:textId="2D481BE5" w:rsidR="00A60BCC" w:rsidRPr="001909DB" w:rsidRDefault="00A60BCC" w:rsidP="00526F8B">
            <w:pPr>
              <w:pStyle w:val="cGDD1"/>
              <w:tabs>
                <w:tab w:val="clear" w:pos="720"/>
              </w:tabs>
              <w:ind w:left="0"/>
              <w:rPr>
                <w:ins w:id="2010" w:author="VanNT" w:date="2021-08-24T22:02:00Z"/>
              </w:rPr>
            </w:pPr>
          </w:p>
        </w:tc>
        <w:tc>
          <w:tcPr>
            <w:tcW w:w="1169" w:type="dxa"/>
            <w:tcBorders>
              <w:top w:val="single" w:sz="4" w:space="0" w:color="auto"/>
              <w:left w:val="single" w:sz="4" w:space="0" w:color="auto"/>
              <w:bottom w:val="single" w:sz="4" w:space="0" w:color="auto"/>
              <w:right w:val="single" w:sz="4" w:space="0" w:color="auto"/>
            </w:tcBorders>
          </w:tcPr>
          <w:p w14:paraId="6E7D125A" w14:textId="569F9831" w:rsidR="00A60BCC" w:rsidRPr="002A7231" w:rsidRDefault="00A60BCC" w:rsidP="00526F8B">
            <w:pPr>
              <w:pStyle w:val="cGDD1"/>
              <w:tabs>
                <w:tab w:val="clear" w:pos="720"/>
              </w:tabs>
              <w:ind w:left="0"/>
              <w:rPr>
                <w:ins w:id="2011" w:author="VanNT" w:date="2021-08-24T22:02:00Z"/>
              </w:rPr>
            </w:pPr>
            <w:ins w:id="2012" w:author="VanNT" w:date="2021-08-24T22:12:00Z">
              <w:r w:rsidRPr="00567D70">
                <w:t>Không</w:t>
              </w:r>
            </w:ins>
          </w:p>
        </w:tc>
        <w:tc>
          <w:tcPr>
            <w:tcW w:w="4095" w:type="dxa"/>
            <w:tcBorders>
              <w:top w:val="single" w:sz="4" w:space="0" w:color="auto"/>
              <w:left w:val="single" w:sz="4" w:space="0" w:color="auto"/>
              <w:bottom w:val="single" w:sz="4" w:space="0" w:color="auto"/>
              <w:right w:val="single" w:sz="4" w:space="0" w:color="auto"/>
            </w:tcBorders>
          </w:tcPr>
          <w:p w14:paraId="4F35FDFB" w14:textId="0A403BC3" w:rsidR="00A60BCC" w:rsidRPr="001909DB" w:rsidRDefault="00A60BCC" w:rsidP="00526F8B">
            <w:pPr>
              <w:pStyle w:val="cGDD1"/>
              <w:tabs>
                <w:tab w:val="clear" w:pos="720"/>
              </w:tabs>
              <w:ind w:left="0"/>
              <w:rPr>
                <w:ins w:id="2013" w:author="VanNT" w:date="2021-08-24T22:02:00Z"/>
              </w:rPr>
            </w:pPr>
          </w:p>
        </w:tc>
      </w:tr>
      <w:tr w:rsidR="00A60BCC" w:rsidRPr="001909DB" w14:paraId="419E5935" w14:textId="77777777" w:rsidTr="00526F8B">
        <w:trPr>
          <w:ins w:id="2014" w:author="VanNT" w:date="2021-08-24T22:02:00Z"/>
        </w:trPr>
        <w:tc>
          <w:tcPr>
            <w:tcW w:w="970" w:type="dxa"/>
            <w:tcBorders>
              <w:top w:val="single" w:sz="4" w:space="0" w:color="auto"/>
              <w:left w:val="single" w:sz="4" w:space="0" w:color="auto"/>
              <w:bottom w:val="single" w:sz="4" w:space="0" w:color="auto"/>
              <w:right w:val="single" w:sz="4" w:space="0" w:color="auto"/>
            </w:tcBorders>
          </w:tcPr>
          <w:p w14:paraId="4B368C78" w14:textId="77777777" w:rsidR="00A60BCC" w:rsidRPr="001909DB" w:rsidRDefault="00A60BCC" w:rsidP="00A60BCC">
            <w:pPr>
              <w:pStyle w:val="cGDD1"/>
              <w:numPr>
                <w:ilvl w:val="0"/>
                <w:numId w:val="36"/>
              </w:numPr>
              <w:rPr>
                <w:ins w:id="2015"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06B7C5F8" w14:textId="77777777" w:rsidR="00A60BCC" w:rsidRPr="001909DB" w:rsidRDefault="00A60BCC" w:rsidP="00526F8B">
            <w:pPr>
              <w:pStyle w:val="cGDD1"/>
              <w:tabs>
                <w:tab w:val="clear" w:pos="720"/>
              </w:tabs>
              <w:ind w:left="0"/>
              <w:rPr>
                <w:ins w:id="2016" w:author="VanNT" w:date="2021-08-24T22:02:00Z"/>
                <w:lang w:val="vi-VN"/>
              </w:rPr>
            </w:pPr>
            <w:ins w:id="2017" w:author="VanNT" w:date="2021-08-24T22:02:00Z">
              <w:r w:rsidRPr="001909DB">
                <w:rPr>
                  <w:lang w:val="vi-VN"/>
                </w:rPr>
                <w:t>Nhà đầu tư chuyên nghiệp</w:t>
              </w:r>
            </w:ins>
          </w:p>
        </w:tc>
        <w:tc>
          <w:tcPr>
            <w:tcW w:w="1304" w:type="dxa"/>
            <w:tcBorders>
              <w:top w:val="single" w:sz="4" w:space="0" w:color="auto"/>
              <w:left w:val="single" w:sz="4" w:space="0" w:color="auto"/>
              <w:bottom w:val="single" w:sz="4" w:space="0" w:color="auto"/>
              <w:right w:val="single" w:sz="4" w:space="0" w:color="auto"/>
            </w:tcBorders>
          </w:tcPr>
          <w:p w14:paraId="53325D8F" w14:textId="7572A6EE" w:rsidR="00A60BCC" w:rsidRPr="001909DB" w:rsidRDefault="00A60BCC" w:rsidP="00526F8B">
            <w:pPr>
              <w:pStyle w:val="cGDD1"/>
              <w:tabs>
                <w:tab w:val="clear" w:pos="720"/>
              </w:tabs>
              <w:ind w:left="0"/>
              <w:rPr>
                <w:ins w:id="2018" w:author="VanNT" w:date="2021-08-24T22:02:00Z"/>
              </w:rPr>
            </w:pPr>
          </w:p>
        </w:tc>
        <w:tc>
          <w:tcPr>
            <w:tcW w:w="1169" w:type="dxa"/>
            <w:tcBorders>
              <w:top w:val="single" w:sz="4" w:space="0" w:color="auto"/>
              <w:left w:val="single" w:sz="4" w:space="0" w:color="auto"/>
              <w:bottom w:val="single" w:sz="4" w:space="0" w:color="auto"/>
              <w:right w:val="single" w:sz="4" w:space="0" w:color="auto"/>
            </w:tcBorders>
          </w:tcPr>
          <w:p w14:paraId="4E3C2611" w14:textId="439E7601" w:rsidR="00A60BCC" w:rsidRPr="00DD4769" w:rsidRDefault="00A60BCC" w:rsidP="00526F8B">
            <w:pPr>
              <w:pStyle w:val="cGDD1"/>
              <w:tabs>
                <w:tab w:val="clear" w:pos="720"/>
              </w:tabs>
              <w:ind w:left="0"/>
              <w:rPr>
                <w:ins w:id="2019" w:author="VanNT" w:date="2021-08-24T22:02:00Z"/>
              </w:rPr>
            </w:pPr>
            <w:ins w:id="2020" w:author="VanNT" w:date="2021-08-24T22:12:00Z">
              <w:r w:rsidRPr="00567D70">
                <w:t>Không</w:t>
              </w:r>
            </w:ins>
          </w:p>
        </w:tc>
        <w:tc>
          <w:tcPr>
            <w:tcW w:w="4095" w:type="dxa"/>
            <w:tcBorders>
              <w:top w:val="single" w:sz="4" w:space="0" w:color="auto"/>
              <w:left w:val="single" w:sz="4" w:space="0" w:color="auto"/>
              <w:bottom w:val="single" w:sz="4" w:space="0" w:color="auto"/>
              <w:right w:val="single" w:sz="4" w:space="0" w:color="auto"/>
            </w:tcBorders>
          </w:tcPr>
          <w:p w14:paraId="6A36566C" w14:textId="77777777" w:rsidR="00A60BCC" w:rsidRPr="00255814" w:rsidRDefault="00A60BCC" w:rsidP="00526F8B">
            <w:pPr>
              <w:pStyle w:val="cGDD1"/>
              <w:ind w:left="0"/>
              <w:rPr>
                <w:ins w:id="2021" w:author="VanNT" w:date="2021-08-24T22:02:00Z"/>
              </w:rPr>
            </w:pPr>
          </w:p>
        </w:tc>
      </w:tr>
      <w:tr w:rsidR="00A60BCC" w:rsidRPr="001909DB" w14:paraId="1BD05EAF" w14:textId="77777777" w:rsidTr="00526F8B">
        <w:trPr>
          <w:ins w:id="2022" w:author="VanNT" w:date="2021-08-24T22:02:00Z"/>
        </w:trPr>
        <w:tc>
          <w:tcPr>
            <w:tcW w:w="970" w:type="dxa"/>
            <w:tcBorders>
              <w:top w:val="single" w:sz="4" w:space="0" w:color="auto"/>
              <w:left w:val="single" w:sz="4" w:space="0" w:color="auto"/>
              <w:bottom w:val="single" w:sz="4" w:space="0" w:color="auto"/>
              <w:right w:val="single" w:sz="4" w:space="0" w:color="auto"/>
            </w:tcBorders>
          </w:tcPr>
          <w:p w14:paraId="72D11646" w14:textId="77777777" w:rsidR="00A60BCC" w:rsidRPr="001909DB" w:rsidRDefault="00A60BCC" w:rsidP="00A60BCC">
            <w:pPr>
              <w:pStyle w:val="cGDD1"/>
              <w:numPr>
                <w:ilvl w:val="0"/>
                <w:numId w:val="36"/>
              </w:numPr>
              <w:rPr>
                <w:ins w:id="2023"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5A507B55" w14:textId="77777777" w:rsidR="00A60BCC" w:rsidRPr="001909DB" w:rsidRDefault="00A60BCC" w:rsidP="00526F8B">
            <w:pPr>
              <w:pStyle w:val="cGDD1"/>
              <w:tabs>
                <w:tab w:val="clear" w:pos="720"/>
              </w:tabs>
              <w:ind w:left="0"/>
              <w:rPr>
                <w:ins w:id="2024" w:author="VanNT" w:date="2021-08-24T22:02:00Z"/>
                <w:lang w:val="vi-VN"/>
              </w:rPr>
            </w:pPr>
            <w:ins w:id="2025" w:author="VanNT" w:date="2021-08-24T22:02:00Z">
              <w:r w:rsidRPr="001909DB">
                <w:rPr>
                  <w:lang w:val="vi-VN"/>
                </w:rPr>
                <w:t>NĐT chuyên nghiệp từ ngày</w:t>
              </w:r>
            </w:ins>
          </w:p>
        </w:tc>
        <w:tc>
          <w:tcPr>
            <w:tcW w:w="1304" w:type="dxa"/>
            <w:tcBorders>
              <w:top w:val="single" w:sz="4" w:space="0" w:color="auto"/>
              <w:left w:val="single" w:sz="4" w:space="0" w:color="auto"/>
              <w:bottom w:val="single" w:sz="4" w:space="0" w:color="auto"/>
              <w:right w:val="single" w:sz="4" w:space="0" w:color="auto"/>
            </w:tcBorders>
          </w:tcPr>
          <w:p w14:paraId="5C98481D" w14:textId="77777777" w:rsidR="00A60BCC" w:rsidRPr="001909DB" w:rsidRDefault="00A60BCC" w:rsidP="00526F8B">
            <w:pPr>
              <w:pStyle w:val="cGDD1"/>
              <w:tabs>
                <w:tab w:val="clear" w:pos="720"/>
              </w:tabs>
              <w:ind w:left="0"/>
              <w:rPr>
                <w:ins w:id="2026" w:author="VanNT" w:date="2021-08-24T22:02:00Z"/>
              </w:rPr>
            </w:pPr>
          </w:p>
        </w:tc>
        <w:tc>
          <w:tcPr>
            <w:tcW w:w="1169" w:type="dxa"/>
            <w:tcBorders>
              <w:top w:val="single" w:sz="4" w:space="0" w:color="auto"/>
              <w:left w:val="single" w:sz="4" w:space="0" w:color="auto"/>
              <w:bottom w:val="single" w:sz="4" w:space="0" w:color="auto"/>
              <w:right w:val="single" w:sz="4" w:space="0" w:color="auto"/>
            </w:tcBorders>
          </w:tcPr>
          <w:p w14:paraId="59137160" w14:textId="3121D4EA" w:rsidR="00A60BCC" w:rsidRPr="00DD4769" w:rsidRDefault="00A60BCC" w:rsidP="00526F8B">
            <w:pPr>
              <w:pStyle w:val="cGDD1"/>
              <w:tabs>
                <w:tab w:val="clear" w:pos="720"/>
              </w:tabs>
              <w:ind w:left="0"/>
              <w:rPr>
                <w:ins w:id="2027" w:author="VanNT" w:date="2021-08-24T22:02:00Z"/>
              </w:rPr>
            </w:pPr>
            <w:ins w:id="2028" w:author="VanNT" w:date="2021-08-24T22:12:00Z">
              <w:r w:rsidRPr="00567D70">
                <w:t>Không</w:t>
              </w:r>
            </w:ins>
          </w:p>
        </w:tc>
        <w:tc>
          <w:tcPr>
            <w:tcW w:w="4095" w:type="dxa"/>
            <w:tcBorders>
              <w:top w:val="single" w:sz="4" w:space="0" w:color="auto"/>
              <w:left w:val="single" w:sz="4" w:space="0" w:color="auto"/>
              <w:bottom w:val="single" w:sz="4" w:space="0" w:color="auto"/>
              <w:right w:val="single" w:sz="4" w:space="0" w:color="auto"/>
            </w:tcBorders>
          </w:tcPr>
          <w:p w14:paraId="59F15ED8" w14:textId="50B8E744" w:rsidR="00A60BCC" w:rsidRPr="00A60BCC" w:rsidRDefault="00A60BCC" w:rsidP="00526F8B">
            <w:pPr>
              <w:pStyle w:val="cGDD1"/>
              <w:tabs>
                <w:tab w:val="clear" w:pos="720"/>
              </w:tabs>
              <w:ind w:left="0"/>
              <w:rPr>
                <w:ins w:id="2029" w:author="VanNT" w:date="2021-08-24T22:02:00Z"/>
              </w:rPr>
            </w:pPr>
            <w:ins w:id="2030" w:author="VanNT" w:date="2021-08-24T22:15:00Z">
              <w:r>
                <w:rPr>
                  <w:lang w:val="vi-VN"/>
                </w:rPr>
                <w:t>Định dạng DD/MM/YYYY</w:t>
              </w:r>
            </w:ins>
          </w:p>
        </w:tc>
      </w:tr>
      <w:tr w:rsidR="00A60BCC" w:rsidRPr="001909DB" w14:paraId="0A3F2EBC" w14:textId="77777777" w:rsidTr="00526F8B">
        <w:trPr>
          <w:ins w:id="2031" w:author="VanNT" w:date="2021-08-24T22:02:00Z"/>
        </w:trPr>
        <w:tc>
          <w:tcPr>
            <w:tcW w:w="970" w:type="dxa"/>
            <w:tcBorders>
              <w:top w:val="single" w:sz="4" w:space="0" w:color="auto"/>
              <w:left w:val="single" w:sz="4" w:space="0" w:color="auto"/>
              <w:bottom w:val="single" w:sz="4" w:space="0" w:color="auto"/>
              <w:right w:val="single" w:sz="4" w:space="0" w:color="auto"/>
            </w:tcBorders>
          </w:tcPr>
          <w:p w14:paraId="23CD2DBA" w14:textId="77777777" w:rsidR="00A60BCC" w:rsidRPr="001909DB" w:rsidRDefault="00A60BCC" w:rsidP="00A60BCC">
            <w:pPr>
              <w:pStyle w:val="cGDD1"/>
              <w:numPr>
                <w:ilvl w:val="0"/>
                <w:numId w:val="36"/>
              </w:numPr>
              <w:rPr>
                <w:ins w:id="2032" w:author="VanNT" w:date="2021-08-24T22:02:00Z"/>
                <w:lang w:val="vi-VN"/>
              </w:rPr>
            </w:pPr>
          </w:p>
        </w:tc>
        <w:tc>
          <w:tcPr>
            <w:tcW w:w="2497" w:type="dxa"/>
            <w:tcBorders>
              <w:top w:val="single" w:sz="4" w:space="0" w:color="auto"/>
              <w:left w:val="single" w:sz="4" w:space="0" w:color="auto"/>
              <w:bottom w:val="single" w:sz="4" w:space="0" w:color="auto"/>
              <w:right w:val="single" w:sz="4" w:space="0" w:color="auto"/>
            </w:tcBorders>
          </w:tcPr>
          <w:p w14:paraId="115FFD5C" w14:textId="77777777" w:rsidR="00A60BCC" w:rsidRPr="001909DB" w:rsidRDefault="00A60BCC" w:rsidP="00526F8B">
            <w:pPr>
              <w:pStyle w:val="cGDD1"/>
              <w:tabs>
                <w:tab w:val="clear" w:pos="720"/>
              </w:tabs>
              <w:ind w:left="0"/>
              <w:rPr>
                <w:ins w:id="2033" w:author="VanNT" w:date="2021-08-24T22:02:00Z"/>
                <w:lang w:val="vi-VN"/>
              </w:rPr>
            </w:pPr>
            <w:ins w:id="2034" w:author="VanNT" w:date="2021-08-24T22:02:00Z">
              <w:r w:rsidRPr="001909DB">
                <w:rPr>
                  <w:lang w:val="vi-VN"/>
                </w:rPr>
                <w:t>NĐT chuyên nghiệp đến ngày</w:t>
              </w:r>
            </w:ins>
          </w:p>
        </w:tc>
        <w:tc>
          <w:tcPr>
            <w:tcW w:w="1304" w:type="dxa"/>
            <w:tcBorders>
              <w:top w:val="single" w:sz="4" w:space="0" w:color="auto"/>
              <w:left w:val="single" w:sz="4" w:space="0" w:color="auto"/>
              <w:bottom w:val="single" w:sz="4" w:space="0" w:color="auto"/>
              <w:right w:val="single" w:sz="4" w:space="0" w:color="auto"/>
            </w:tcBorders>
          </w:tcPr>
          <w:p w14:paraId="2A875C29" w14:textId="77777777" w:rsidR="00A60BCC" w:rsidRPr="001909DB" w:rsidRDefault="00A60BCC" w:rsidP="00526F8B">
            <w:pPr>
              <w:pStyle w:val="cGDD1"/>
              <w:tabs>
                <w:tab w:val="clear" w:pos="720"/>
              </w:tabs>
              <w:ind w:left="0"/>
              <w:rPr>
                <w:ins w:id="2035" w:author="VanNT" w:date="2021-08-24T22:02:00Z"/>
              </w:rPr>
            </w:pPr>
          </w:p>
        </w:tc>
        <w:tc>
          <w:tcPr>
            <w:tcW w:w="1169" w:type="dxa"/>
            <w:tcBorders>
              <w:top w:val="single" w:sz="4" w:space="0" w:color="auto"/>
              <w:left w:val="single" w:sz="4" w:space="0" w:color="auto"/>
              <w:bottom w:val="single" w:sz="4" w:space="0" w:color="auto"/>
              <w:right w:val="single" w:sz="4" w:space="0" w:color="auto"/>
            </w:tcBorders>
          </w:tcPr>
          <w:p w14:paraId="25E74B0A" w14:textId="79F1D298" w:rsidR="00A60BCC" w:rsidRPr="00DD4769" w:rsidRDefault="00A60BCC" w:rsidP="00526F8B">
            <w:pPr>
              <w:pStyle w:val="cGDD1"/>
              <w:tabs>
                <w:tab w:val="clear" w:pos="720"/>
              </w:tabs>
              <w:ind w:left="0"/>
              <w:rPr>
                <w:ins w:id="2036" w:author="VanNT" w:date="2021-08-24T22:02:00Z"/>
              </w:rPr>
            </w:pPr>
            <w:ins w:id="2037" w:author="VanNT" w:date="2021-08-24T22:12:00Z">
              <w:r w:rsidRPr="00567D70">
                <w:t>Không</w:t>
              </w:r>
            </w:ins>
          </w:p>
        </w:tc>
        <w:tc>
          <w:tcPr>
            <w:tcW w:w="4095" w:type="dxa"/>
            <w:tcBorders>
              <w:top w:val="single" w:sz="4" w:space="0" w:color="auto"/>
              <w:left w:val="single" w:sz="4" w:space="0" w:color="auto"/>
              <w:bottom w:val="single" w:sz="4" w:space="0" w:color="auto"/>
              <w:right w:val="single" w:sz="4" w:space="0" w:color="auto"/>
            </w:tcBorders>
          </w:tcPr>
          <w:p w14:paraId="353696AD" w14:textId="1C0AB7C8" w:rsidR="00A60BCC" w:rsidRPr="00A60BCC" w:rsidRDefault="00A60BCC" w:rsidP="00526F8B">
            <w:pPr>
              <w:pStyle w:val="cGDD1"/>
              <w:tabs>
                <w:tab w:val="clear" w:pos="720"/>
              </w:tabs>
              <w:ind w:left="0"/>
              <w:rPr>
                <w:ins w:id="2038" w:author="VanNT" w:date="2021-08-24T22:02:00Z"/>
              </w:rPr>
            </w:pPr>
            <w:ins w:id="2039" w:author="VanNT" w:date="2021-08-24T22:15:00Z">
              <w:r>
                <w:rPr>
                  <w:lang w:val="vi-VN"/>
                </w:rPr>
                <w:t>Định dạng DD/MM/YYYY</w:t>
              </w:r>
            </w:ins>
          </w:p>
        </w:tc>
      </w:tr>
      <w:tr w:rsidR="004208F3" w:rsidRPr="001909DB" w14:paraId="5662355F" w14:textId="77777777" w:rsidTr="00526F8B">
        <w:trPr>
          <w:ins w:id="2040" w:author="VanNT" w:date="2021-08-24T22:02:00Z"/>
        </w:trPr>
        <w:tc>
          <w:tcPr>
            <w:tcW w:w="970" w:type="dxa"/>
          </w:tcPr>
          <w:p w14:paraId="34F0AB81" w14:textId="77777777" w:rsidR="004208F3" w:rsidRPr="001909DB" w:rsidRDefault="004208F3" w:rsidP="00A60BCC">
            <w:pPr>
              <w:pStyle w:val="cGDD1"/>
              <w:numPr>
                <w:ilvl w:val="0"/>
                <w:numId w:val="36"/>
              </w:numPr>
              <w:rPr>
                <w:ins w:id="2041" w:author="VanNT" w:date="2021-08-24T22:02:00Z"/>
                <w:lang w:val="vi-VN"/>
              </w:rPr>
            </w:pPr>
          </w:p>
        </w:tc>
        <w:tc>
          <w:tcPr>
            <w:tcW w:w="2497" w:type="dxa"/>
          </w:tcPr>
          <w:p w14:paraId="0FF0391A" w14:textId="77777777" w:rsidR="004208F3" w:rsidRPr="001909DB" w:rsidRDefault="004208F3" w:rsidP="00526F8B">
            <w:pPr>
              <w:pStyle w:val="cGDD1"/>
              <w:tabs>
                <w:tab w:val="clear" w:pos="720"/>
              </w:tabs>
              <w:ind w:left="0"/>
              <w:rPr>
                <w:ins w:id="2042" w:author="VanNT" w:date="2021-08-24T22:02:00Z"/>
                <w:lang w:val="vi-VN"/>
              </w:rPr>
            </w:pPr>
            <w:ins w:id="2043" w:author="VanNT" w:date="2021-08-24T22:02:00Z">
              <w:r w:rsidRPr="001909DB">
                <w:rPr>
                  <w:lang w:val="vi-VN"/>
                </w:rPr>
                <w:t xml:space="preserve">Có ủy quyền </w:t>
              </w:r>
            </w:ins>
          </w:p>
        </w:tc>
        <w:tc>
          <w:tcPr>
            <w:tcW w:w="1304" w:type="dxa"/>
          </w:tcPr>
          <w:p w14:paraId="0DCB47A1" w14:textId="77777777" w:rsidR="004208F3" w:rsidRPr="001909DB" w:rsidRDefault="004208F3" w:rsidP="00526F8B">
            <w:pPr>
              <w:pStyle w:val="cGDD1"/>
              <w:tabs>
                <w:tab w:val="clear" w:pos="720"/>
              </w:tabs>
              <w:ind w:left="0"/>
              <w:rPr>
                <w:ins w:id="2044" w:author="VanNT" w:date="2021-08-24T22:02:00Z"/>
              </w:rPr>
            </w:pPr>
          </w:p>
        </w:tc>
        <w:tc>
          <w:tcPr>
            <w:tcW w:w="1169" w:type="dxa"/>
          </w:tcPr>
          <w:p w14:paraId="4A87B345" w14:textId="77777777" w:rsidR="004208F3" w:rsidRPr="00DD4769" w:rsidRDefault="004208F3" w:rsidP="00526F8B">
            <w:pPr>
              <w:pStyle w:val="cGDD1"/>
              <w:tabs>
                <w:tab w:val="clear" w:pos="720"/>
              </w:tabs>
              <w:ind w:left="0"/>
              <w:rPr>
                <w:ins w:id="2045" w:author="VanNT" w:date="2021-08-24T22:02:00Z"/>
              </w:rPr>
            </w:pPr>
            <w:ins w:id="2046" w:author="VanNT" w:date="2021-08-24T22:02:00Z">
              <w:r>
                <w:t>Có</w:t>
              </w:r>
            </w:ins>
          </w:p>
        </w:tc>
        <w:tc>
          <w:tcPr>
            <w:tcW w:w="4095" w:type="dxa"/>
          </w:tcPr>
          <w:p w14:paraId="52F5385B" w14:textId="77777777" w:rsidR="004208F3" w:rsidRPr="001909DB" w:rsidRDefault="004208F3" w:rsidP="00526F8B">
            <w:pPr>
              <w:pStyle w:val="cGDD1"/>
              <w:tabs>
                <w:tab w:val="clear" w:pos="720"/>
              </w:tabs>
              <w:ind w:left="0"/>
              <w:rPr>
                <w:ins w:id="2047" w:author="VanNT" w:date="2021-08-24T22:02:00Z"/>
                <w:lang w:val="vi-VN"/>
              </w:rPr>
            </w:pPr>
            <w:ins w:id="2048" w:author="VanNT" w:date="2021-08-24T22:02:00Z">
              <w:r w:rsidRPr="001909DB">
                <w:t>Chỉ hiển thị để nhập với loại khách hàng tổ chức</w:t>
              </w:r>
            </w:ins>
          </w:p>
          <w:p w14:paraId="247FD02E" w14:textId="77777777" w:rsidR="004208F3" w:rsidRPr="001909DB" w:rsidRDefault="004208F3" w:rsidP="00526F8B">
            <w:pPr>
              <w:pStyle w:val="cGDD1"/>
              <w:tabs>
                <w:tab w:val="clear" w:pos="720"/>
              </w:tabs>
              <w:ind w:left="0"/>
              <w:rPr>
                <w:ins w:id="2049" w:author="VanNT" w:date="2021-08-24T22:02:00Z"/>
              </w:rPr>
            </w:pPr>
            <w:ins w:id="2050" w:author="VanNT" w:date="2021-08-24T22:02:00Z">
              <w:r w:rsidRPr="001909DB">
                <w:rPr>
                  <w:lang w:val="vi-VN"/>
                </w:rPr>
                <w:t xml:space="preserve">Là combobox để chọn </w:t>
              </w:r>
              <w:r w:rsidRPr="001909DB">
                <w:t xml:space="preserve">có hoặc không. Nếu chọn có </w:t>
              </w:r>
              <w:r w:rsidRPr="001909DB">
                <w:rPr>
                  <w:lang w:val="vi-VN"/>
                </w:rPr>
                <w:t xml:space="preserve">ủy quyền </w:t>
              </w:r>
              <w:r w:rsidRPr="001909DB">
                <w:t>thì sẽ bắt buộc khai thêm bước thông tin ủy quyền</w:t>
              </w:r>
            </w:ins>
          </w:p>
        </w:tc>
      </w:tr>
      <w:tr w:rsidR="004208F3" w:rsidRPr="001909DB" w14:paraId="1B44101F" w14:textId="77777777" w:rsidTr="00526F8B">
        <w:trPr>
          <w:ins w:id="2051" w:author="VanNT" w:date="2021-08-24T22:02:00Z"/>
        </w:trPr>
        <w:tc>
          <w:tcPr>
            <w:tcW w:w="970" w:type="dxa"/>
          </w:tcPr>
          <w:p w14:paraId="10A6745A" w14:textId="77777777" w:rsidR="004208F3" w:rsidRPr="001909DB" w:rsidRDefault="004208F3" w:rsidP="00A615EF">
            <w:pPr>
              <w:pStyle w:val="cGDD1"/>
              <w:numPr>
                <w:ilvl w:val="0"/>
                <w:numId w:val="36"/>
              </w:numPr>
              <w:rPr>
                <w:ins w:id="2052" w:author="VanNT" w:date="2021-08-24T22:02:00Z"/>
                <w:lang w:val="vi-VN"/>
              </w:rPr>
            </w:pPr>
          </w:p>
        </w:tc>
        <w:tc>
          <w:tcPr>
            <w:tcW w:w="2497" w:type="dxa"/>
          </w:tcPr>
          <w:p w14:paraId="5CCA5751" w14:textId="77777777" w:rsidR="004208F3" w:rsidRPr="001909DB" w:rsidRDefault="004208F3" w:rsidP="00526F8B">
            <w:pPr>
              <w:pStyle w:val="cGDD1"/>
              <w:tabs>
                <w:tab w:val="clear" w:pos="720"/>
              </w:tabs>
              <w:ind w:left="0"/>
              <w:rPr>
                <w:ins w:id="2053" w:author="VanNT" w:date="2021-08-24T22:02:00Z"/>
              </w:rPr>
            </w:pPr>
            <w:ins w:id="2054" w:author="VanNT" w:date="2021-08-24T22:02:00Z">
              <w:r w:rsidRPr="001909DB">
                <w:t>Dấu hiệu Mỹ</w:t>
              </w:r>
            </w:ins>
          </w:p>
        </w:tc>
        <w:tc>
          <w:tcPr>
            <w:tcW w:w="1304" w:type="dxa"/>
          </w:tcPr>
          <w:p w14:paraId="5984A839" w14:textId="77777777" w:rsidR="004208F3" w:rsidRPr="001909DB" w:rsidRDefault="004208F3" w:rsidP="00526F8B">
            <w:pPr>
              <w:pStyle w:val="cGDD1"/>
              <w:tabs>
                <w:tab w:val="clear" w:pos="720"/>
              </w:tabs>
              <w:ind w:left="0"/>
              <w:rPr>
                <w:ins w:id="2055" w:author="VanNT" w:date="2021-08-24T22:02:00Z"/>
              </w:rPr>
            </w:pPr>
          </w:p>
        </w:tc>
        <w:tc>
          <w:tcPr>
            <w:tcW w:w="1169" w:type="dxa"/>
          </w:tcPr>
          <w:p w14:paraId="51367ED4" w14:textId="77777777" w:rsidR="004208F3" w:rsidRPr="00DD4769" w:rsidRDefault="004208F3" w:rsidP="00526F8B">
            <w:pPr>
              <w:pStyle w:val="cGDD1"/>
              <w:tabs>
                <w:tab w:val="clear" w:pos="720"/>
              </w:tabs>
              <w:ind w:left="0"/>
              <w:rPr>
                <w:ins w:id="2056" w:author="VanNT" w:date="2021-08-24T22:02:00Z"/>
              </w:rPr>
            </w:pPr>
            <w:ins w:id="2057" w:author="VanNT" w:date="2021-08-24T22:02:00Z">
              <w:r>
                <w:t>Có</w:t>
              </w:r>
            </w:ins>
          </w:p>
        </w:tc>
        <w:tc>
          <w:tcPr>
            <w:tcW w:w="4095" w:type="dxa"/>
          </w:tcPr>
          <w:p w14:paraId="32AC68FA" w14:textId="77777777" w:rsidR="004208F3" w:rsidRPr="001909DB" w:rsidRDefault="004208F3" w:rsidP="00526F8B">
            <w:pPr>
              <w:pStyle w:val="cGDD1"/>
              <w:tabs>
                <w:tab w:val="clear" w:pos="720"/>
              </w:tabs>
              <w:ind w:left="0"/>
              <w:rPr>
                <w:ins w:id="2058" w:author="VanNT" w:date="2021-08-24T22:02:00Z"/>
              </w:rPr>
            </w:pPr>
            <w:ins w:id="2059" w:author="VanNT" w:date="2021-08-24T22:02:00Z">
              <w:r w:rsidRPr="001909DB">
                <w:t xml:space="preserve">Chỉ hiển thị và phải nhập với trường hợp khách hàng </w:t>
              </w:r>
              <w:r>
                <w:t>cá nhân</w:t>
              </w:r>
              <w:r w:rsidRPr="001909DB">
                <w:t>. Gồm hai giá trị Có/Không</w:t>
              </w:r>
            </w:ins>
          </w:p>
        </w:tc>
      </w:tr>
      <w:tr w:rsidR="004208F3" w:rsidRPr="001909DB" w14:paraId="56122F24" w14:textId="77777777" w:rsidTr="00526F8B">
        <w:trPr>
          <w:ins w:id="2060" w:author="VanNT" w:date="2021-08-24T22:02:00Z"/>
        </w:trPr>
        <w:tc>
          <w:tcPr>
            <w:tcW w:w="970" w:type="dxa"/>
          </w:tcPr>
          <w:p w14:paraId="1D2B2BD0" w14:textId="77777777" w:rsidR="004208F3" w:rsidRPr="001909DB" w:rsidRDefault="004208F3" w:rsidP="00A615EF">
            <w:pPr>
              <w:pStyle w:val="cGDD1"/>
              <w:numPr>
                <w:ilvl w:val="0"/>
                <w:numId w:val="36"/>
              </w:numPr>
              <w:rPr>
                <w:ins w:id="2061" w:author="VanNT" w:date="2021-08-24T22:02:00Z"/>
                <w:lang w:val="vi-VN"/>
              </w:rPr>
            </w:pPr>
          </w:p>
        </w:tc>
        <w:tc>
          <w:tcPr>
            <w:tcW w:w="2497" w:type="dxa"/>
          </w:tcPr>
          <w:p w14:paraId="1C3C8708" w14:textId="77777777" w:rsidR="004208F3" w:rsidRPr="001909DB" w:rsidRDefault="004208F3" w:rsidP="00526F8B">
            <w:pPr>
              <w:pStyle w:val="cGDD1"/>
              <w:tabs>
                <w:tab w:val="clear" w:pos="720"/>
              </w:tabs>
              <w:ind w:left="0"/>
              <w:rPr>
                <w:ins w:id="2062" w:author="VanNT" w:date="2021-08-24T22:02:00Z"/>
              </w:rPr>
            </w:pPr>
            <w:ins w:id="2063" w:author="VanNT" w:date="2021-08-24T22:02:00Z">
              <w:r>
                <w:t>Có giao dịch online</w:t>
              </w:r>
            </w:ins>
          </w:p>
        </w:tc>
        <w:tc>
          <w:tcPr>
            <w:tcW w:w="1304" w:type="dxa"/>
          </w:tcPr>
          <w:p w14:paraId="591507C9" w14:textId="77777777" w:rsidR="004208F3" w:rsidRPr="001909DB" w:rsidRDefault="004208F3" w:rsidP="00526F8B">
            <w:pPr>
              <w:pStyle w:val="cGDD1"/>
              <w:tabs>
                <w:tab w:val="clear" w:pos="720"/>
              </w:tabs>
              <w:ind w:left="0"/>
              <w:rPr>
                <w:ins w:id="2064" w:author="VanNT" w:date="2021-08-24T22:02:00Z"/>
              </w:rPr>
            </w:pPr>
          </w:p>
        </w:tc>
        <w:tc>
          <w:tcPr>
            <w:tcW w:w="1169" w:type="dxa"/>
          </w:tcPr>
          <w:p w14:paraId="16D8879C" w14:textId="50FADCA3" w:rsidR="004208F3" w:rsidRPr="00DD4769" w:rsidRDefault="00A60BCC" w:rsidP="00526F8B">
            <w:pPr>
              <w:pStyle w:val="cGDD1"/>
              <w:tabs>
                <w:tab w:val="clear" w:pos="720"/>
              </w:tabs>
              <w:ind w:left="0"/>
              <w:rPr>
                <w:ins w:id="2065" w:author="VanNT" w:date="2021-08-24T22:02:00Z"/>
              </w:rPr>
            </w:pPr>
            <w:ins w:id="2066" w:author="VanNT" w:date="2021-08-24T22:13:00Z">
              <w:r>
                <w:t>Không</w:t>
              </w:r>
            </w:ins>
          </w:p>
        </w:tc>
        <w:tc>
          <w:tcPr>
            <w:tcW w:w="4095" w:type="dxa"/>
          </w:tcPr>
          <w:p w14:paraId="0BD71A22" w14:textId="42EF3860" w:rsidR="004208F3" w:rsidRPr="001909DB" w:rsidRDefault="004208F3" w:rsidP="00526F8B">
            <w:pPr>
              <w:pStyle w:val="cGDD1"/>
              <w:tabs>
                <w:tab w:val="clear" w:pos="720"/>
              </w:tabs>
              <w:ind w:left="0"/>
              <w:rPr>
                <w:ins w:id="2067" w:author="VanNT" w:date="2021-08-24T22:02:00Z"/>
              </w:rPr>
            </w:pPr>
          </w:p>
        </w:tc>
      </w:tr>
    </w:tbl>
    <w:p w14:paraId="5516DD76" w14:textId="77777777" w:rsidR="004208F3" w:rsidRDefault="004208F3" w:rsidP="004208F3">
      <w:pPr>
        <w:rPr>
          <w:ins w:id="2068" w:author="VanNT" w:date="2021-08-24T22:02:00Z"/>
          <w:lang w:bidi="en-US"/>
        </w:rPr>
      </w:pPr>
    </w:p>
    <w:p w14:paraId="693AD1A1" w14:textId="77777777" w:rsidR="004208F3" w:rsidRDefault="004208F3" w:rsidP="004208F3">
      <w:pPr>
        <w:rPr>
          <w:ins w:id="2069" w:author="VanNT" w:date="2021-08-24T22:02:00Z"/>
          <w:lang w:bidi="en-US"/>
        </w:rPr>
      </w:pPr>
    </w:p>
    <w:p w14:paraId="1088FE8F" w14:textId="77777777" w:rsidR="004208F3" w:rsidRDefault="004208F3" w:rsidP="004208F3">
      <w:pPr>
        <w:rPr>
          <w:ins w:id="2070" w:author="VanNT" w:date="2021-08-24T22:02:00Z"/>
          <w:lang w:bidi="en-US"/>
        </w:rPr>
      </w:pPr>
    </w:p>
    <w:p w14:paraId="729A6B18" w14:textId="77777777" w:rsidR="004208F3" w:rsidRPr="00641E4C" w:rsidRDefault="004208F3" w:rsidP="004208F3">
      <w:pPr>
        <w:pStyle w:val="cNorUnderBold"/>
        <w:rPr>
          <w:ins w:id="2071" w:author="VanNT" w:date="2021-08-24T22:02:00Z"/>
          <w:rStyle w:val="ccharNorBIU"/>
          <w:rFonts w:eastAsiaTheme="majorEastAsia"/>
          <w:b/>
          <w:lang w:val="vi-VN"/>
        </w:rPr>
      </w:pPr>
      <w:ins w:id="2072" w:author="VanNT" w:date="2021-08-24T22:02:00Z">
        <w:r w:rsidRPr="00641E4C">
          <w:rPr>
            <w:rStyle w:val="ccharNorBIU"/>
            <w:rFonts w:eastAsiaTheme="majorEastAsia"/>
            <w:lang w:val="vi-VN"/>
          </w:rPr>
          <w:t>Trường hợp NĐT là Tổ chức, cần khai báo thêm thông tin về Người đại diện Pháp luật:</w:t>
        </w:r>
      </w:ins>
    </w:p>
    <w:p w14:paraId="290B6BEF" w14:textId="77777777" w:rsidR="004208F3" w:rsidRPr="00641E4C" w:rsidRDefault="004208F3" w:rsidP="004208F3">
      <w:pPr>
        <w:pStyle w:val="cNorUnderBold"/>
        <w:rPr>
          <w:ins w:id="2073" w:author="VanNT" w:date="2021-08-24T22:02:00Z"/>
          <w:rStyle w:val="ccharNorBIU"/>
          <w:rFonts w:eastAsiaTheme="majorEastAsia"/>
          <w:b/>
          <w:lang w:val="vi-VN"/>
        </w:rPr>
      </w:pPr>
    </w:p>
    <w:tbl>
      <w:tblPr>
        <w:tblW w:w="478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1885"/>
        <w:gridCol w:w="1110"/>
        <w:gridCol w:w="1560"/>
        <w:gridCol w:w="3869"/>
      </w:tblGrid>
      <w:tr w:rsidR="004208F3" w:rsidRPr="00C8225E" w14:paraId="386BA87D" w14:textId="77777777" w:rsidTr="00526F8B">
        <w:trPr>
          <w:tblHeader/>
          <w:ins w:id="2074" w:author="VanNT" w:date="2021-08-24T22:02:00Z"/>
        </w:trPr>
        <w:tc>
          <w:tcPr>
            <w:tcW w:w="1026" w:type="dxa"/>
            <w:shd w:val="clear" w:color="auto" w:fill="FABF8F" w:themeFill="accent6" w:themeFillTint="99"/>
          </w:tcPr>
          <w:p w14:paraId="36387F2D" w14:textId="77777777" w:rsidR="004208F3" w:rsidRPr="00C8225E" w:rsidRDefault="004208F3" w:rsidP="00526F8B">
            <w:pPr>
              <w:pStyle w:val="cGDD1"/>
              <w:tabs>
                <w:tab w:val="clear" w:pos="720"/>
              </w:tabs>
              <w:ind w:left="0"/>
              <w:jc w:val="center"/>
              <w:rPr>
                <w:ins w:id="2075" w:author="VanNT" w:date="2021-08-24T22:02:00Z"/>
                <w:b/>
                <w:lang w:val="vi-VN"/>
              </w:rPr>
            </w:pPr>
            <w:ins w:id="2076" w:author="VanNT" w:date="2021-08-24T22:02:00Z">
              <w:r w:rsidRPr="00C8225E">
                <w:rPr>
                  <w:b/>
                  <w:lang w:val="vi-VN"/>
                </w:rPr>
                <w:tab/>
                <w:t>STT</w:t>
              </w:r>
            </w:ins>
          </w:p>
        </w:tc>
        <w:tc>
          <w:tcPr>
            <w:tcW w:w="1885" w:type="dxa"/>
            <w:shd w:val="clear" w:color="auto" w:fill="FABF8F" w:themeFill="accent6" w:themeFillTint="99"/>
          </w:tcPr>
          <w:p w14:paraId="3073A289" w14:textId="77777777" w:rsidR="004208F3" w:rsidRPr="00C8225E" w:rsidRDefault="004208F3" w:rsidP="00526F8B">
            <w:pPr>
              <w:pStyle w:val="cGDD1"/>
              <w:tabs>
                <w:tab w:val="clear" w:pos="720"/>
              </w:tabs>
              <w:ind w:left="0"/>
              <w:jc w:val="center"/>
              <w:rPr>
                <w:ins w:id="2077" w:author="VanNT" w:date="2021-08-24T22:02:00Z"/>
                <w:b/>
                <w:lang w:val="vi-VN"/>
              </w:rPr>
            </w:pPr>
            <w:ins w:id="2078" w:author="VanNT" w:date="2021-08-24T22:02:00Z">
              <w:r w:rsidRPr="00C8225E">
                <w:rPr>
                  <w:b/>
                  <w:lang w:val="vi-VN"/>
                </w:rPr>
                <w:t>Tên trường</w:t>
              </w:r>
            </w:ins>
          </w:p>
        </w:tc>
        <w:tc>
          <w:tcPr>
            <w:tcW w:w="1110" w:type="dxa"/>
            <w:shd w:val="clear" w:color="auto" w:fill="FABF8F" w:themeFill="accent6" w:themeFillTint="99"/>
          </w:tcPr>
          <w:p w14:paraId="5F2F3CA8" w14:textId="77777777" w:rsidR="004208F3" w:rsidRPr="00C8225E" w:rsidRDefault="004208F3" w:rsidP="00526F8B">
            <w:pPr>
              <w:pStyle w:val="cGDD1"/>
              <w:tabs>
                <w:tab w:val="clear" w:pos="720"/>
              </w:tabs>
              <w:ind w:left="0"/>
              <w:jc w:val="center"/>
              <w:rPr>
                <w:ins w:id="2079" w:author="VanNT" w:date="2021-08-24T22:02:00Z"/>
                <w:b/>
              </w:rPr>
            </w:pPr>
            <w:ins w:id="2080" w:author="VanNT" w:date="2021-08-24T22:02:00Z">
              <w:r w:rsidRPr="00C8225E">
                <w:rPr>
                  <w:b/>
                </w:rPr>
                <w:t>Bắt buộc</w:t>
              </w:r>
            </w:ins>
          </w:p>
        </w:tc>
        <w:tc>
          <w:tcPr>
            <w:tcW w:w="1560" w:type="dxa"/>
            <w:shd w:val="clear" w:color="auto" w:fill="FABF8F" w:themeFill="accent6" w:themeFillTint="99"/>
          </w:tcPr>
          <w:p w14:paraId="3236DF89" w14:textId="77777777" w:rsidR="004208F3" w:rsidRPr="00E378AA" w:rsidRDefault="004208F3" w:rsidP="00526F8B">
            <w:pPr>
              <w:pStyle w:val="cGDD1"/>
              <w:tabs>
                <w:tab w:val="clear" w:pos="720"/>
              </w:tabs>
              <w:ind w:left="0"/>
              <w:jc w:val="center"/>
              <w:rPr>
                <w:ins w:id="2081" w:author="VanNT" w:date="2021-08-24T22:02:00Z"/>
                <w:b/>
              </w:rPr>
            </w:pPr>
            <w:ins w:id="2082" w:author="VanNT" w:date="2021-08-24T22:02:00Z">
              <w:r>
                <w:rPr>
                  <w:b/>
                </w:rPr>
                <w:t>Được sửa</w:t>
              </w:r>
            </w:ins>
          </w:p>
        </w:tc>
        <w:tc>
          <w:tcPr>
            <w:tcW w:w="3869" w:type="dxa"/>
            <w:shd w:val="clear" w:color="auto" w:fill="FABF8F" w:themeFill="accent6" w:themeFillTint="99"/>
          </w:tcPr>
          <w:p w14:paraId="7E2A50D3" w14:textId="77777777" w:rsidR="004208F3" w:rsidRPr="00C8225E" w:rsidRDefault="004208F3" w:rsidP="00526F8B">
            <w:pPr>
              <w:pStyle w:val="cGDD1"/>
              <w:tabs>
                <w:tab w:val="clear" w:pos="720"/>
              </w:tabs>
              <w:ind w:left="0"/>
              <w:jc w:val="center"/>
              <w:rPr>
                <w:ins w:id="2083" w:author="VanNT" w:date="2021-08-24T22:02:00Z"/>
                <w:b/>
                <w:lang w:val="vi-VN"/>
              </w:rPr>
            </w:pPr>
            <w:ins w:id="2084" w:author="VanNT" w:date="2021-08-24T22:02:00Z">
              <w:r w:rsidRPr="00C8225E">
                <w:rPr>
                  <w:b/>
                  <w:lang w:val="vi-VN"/>
                </w:rPr>
                <w:t>Diễn giải</w:t>
              </w:r>
            </w:ins>
          </w:p>
        </w:tc>
      </w:tr>
      <w:tr w:rsidR="004208F3" w:rsidRPr="00641E4C" w14:paraId="3B18C451" w14:textId="77777777" w:rsidTr="00526F8B">
        <w:trPr>
          <w:ins w:id="2085" w:author="VanNT" w:date="2021-08-24T22:02:00Z"/>
        </w:trPr>
        <w:tc>
          <w:tcPr>
            <w:tcW w:w="1026" w:type="dxa"/>
          </w:tcPr>
          <w:p w14:paraId="152B8460" w14:textId="77777777" w:rsidR="004208F3" w:rsidRPr="00641E4C" w:rsidRDefault="004208F3" w:rsidP="00A615EF">
            <w:pPr>
              <w:pStyle w:val="cGDD1"/>
              <w:numPr>
                <w:ilvl w:val="0"/>
                <w:numId w:val="37"/>
              </w:numPr>
              <w:rPr>
                <w:ins w:id="2086" w:author="VanNT" w:date="2021-08-24T22:02:00Z"/>
                <w:lang w:val="vi-VN"/>
              </w:rPr>
            </w:pPr>
          </w:p>
        </w:tc>
        <w:tc>
          <w:tcPr>
            <w:tcW w:w="1885" w:type="dxa"/>
          </w:tcPr>
          <w:p w14:paraId="41821CDC" w14:textId="77777777" w:rsidR="004208F3" w:rsidRPr="00641E4C" w:rsidRDefault="004208F3" w:rsidP="00526F8B">
            <w:pPr>
              <w:pStyle w:val="cGDD1"/>
              <w:tabs>
                <w:tab w:val="clear" w:pos="720"/>
              </w:tabs>
              <w:ind w:left="0"/>
              <w:rPr>
                <w:ins w:id="2087" w:author="VanNT" w:date="2021-08-24T22:02:00Z"/>
                <w:lang w:val="vi-VN"/>
              </w:rPr>
            </w:pPr>
            <w:ins w:id="2088" w:author="VanNT" w:date="2021-08-24T22:02:00Z">
              <w:r w:rsidRPr="00641E4C">
                <w:rPr>
                  <w:lang w:val="vi-VN"/>
                </w:rPr>
                <w:t>Họ tên</w:t>
              </w:r>
            </w:ins>
          </w:p>
        </w:tc>
        <w:tc>
          <w:tcPr>
            <w:tcW w:w="1110" w:type="dxa"/>
          </w:tcPr>
          <w:p w14:paraId="3799F06D" w14:textId="77777777" w:rsidR="004208F3" w:rsidRPr="00641E4C" w:rsidRDefault="004208F3" w:rsidP="00526F8B">
            <w:pPr>
              <w:pStyle w:val="cGDD1"/>
              <w:tabs>
                <w:tab w:val="clear" w:pos="720"/>
              </w:tabs>
              <w:ind w:left="0"/>
              <w:rPr>
                <w:ins w:id="2089" w:author="VanNT" w:date="2021-08-24T22:02:00Z"/>
              </w:rPr>
            </w:pPr>
            <w:ins w:id="2090" w:author="VanNT" w:date="2021-08-24T22:02:00Z">
              <w:r w:rsidRPr="00641E4C">
                <w:t>Có</w:t>
              </w:r>
            </w:ins>
          </w:p>
        </w:tc>
        <w:tc>
          <w:tcPr>
            <w:tcW w:w="1560" w:type="dxa"/>
          </w:tcPr>
          <w:p w14:paraId="27A94A89" w14:textId="77777777" w:rsidR="004208F3" w:rsidRPr="00E378AA" w:rsidRDefault="004208F3" w:rsidP="00526F8B">
            <w:pPr>
              <w:pStyle w:val="cGDD1"/>
              <w:tabs>
                <w:tab w:val="clear" w:pos="720"/>
              </w:tabs>
              <w:ind w:left="0"/>
              <w:rPr>
                <w:ins w:id="2091" w:author="VanNT" w:date="2021-08-24T22:02:00Z"/>
              </w:rPr>
            </w:pPr>
            <w:ins w:id="2092" w:author="VanNT" w:date="2021-08-24T22:02:00Z">
              <w:r>
                <w:t>Có</w:t>
              </w:r>
            </w:ins>
          </w:p>
        </w:tc>
        <w:tc>
          <w:tcPr>
            <w:tcW w:w="3869" w:type="dxa"/>
          </w:tcPr>
          <w:p w14:paraId="249D2171" w14:textId="77777777" w:rsidR="004208F3" w:rsidRPr="00B55E1A" w:rsidRDefault="004208F3" w:rsidP="00526F8B">
            <w:pPr>
              <w:pStyle w:val="cGDD1"/>
              <w:tabs>
                <w:tab w:val="clear" w:pos="720"/>
              </w:tabs>
              <w:ind w:left="0"/>
              <w:rPr>
                <w:ins w:id="2093" w:author="VanNT" w:date="2021-08-24T22:02:00Z"/>
              </w:rPr>
            </w:pPr>
            <w:ins w:id="2094" w:author="VanNT" w:date="2021-08-24T22:02:00Z">
              <w:r w:rsidRPr="00641E4C">
                <w:rPr>
                  <w:lang w:val="vi-VN"/>
                </w:rPr>
                <w:t>Nhập Họ tên người đại diện pháp luật</w:t>
              </w:r>
              <w:r>
                <w:t>.</w:t>
              </w:r>
            </w:ins>
          </w:p>
        </w:tc>
      </w:tr>
      <w:tr w:rsidR="004208F3" w:rsidRPr="00641E4C" w14:paraId="78C7D844" w14:textId="77777777" w:rsidTr="00526F8B">
        <w:trPr>
          <w:ins w:id="2095" w:author="VanNT" w:date="2021-08-24T22:02:00Z"/>
        </w:trPr>
        <w:tc>
          <w:tcPr>
            <w:tcW w:w="1026" w:type="dxa"/>
          </w:tcPr>
          <w:p w14:paraId="40303037" w14:textId="77777777" w:rsidR="004208F3" w:rsidRPr="00641E4C" w:rsidRDefault="004208F3" w:rsidP="00A615EF">
            <w:pPr>
              <w:pStyle w:val="cGDD1"/>
              <w:numPr>
                <w:ilvl w:val="0"/>
                <w:numId w:val="37"/>
              </w:numPr>
              <w:rPr>
                <w:ins w:id="2096" w:author="VanNT" w:date="2021-08-24T22:02:00Z"/>
                <w:lang w:val="vi-VN"/>
              </w:rPr>
            </w:pPr>
          </w:p>
        </w:tc>
        <w:tc>
          <w:tcPr>
            <w:tcW w:w="1885" w:type="dxa"/>
          </w:tcPr>
          <w:p w14:paraId="13B69130" w14:textId="77777777" w:rsidR="004208F3" w:rsidRPr="00641E4C" w:rsidRDefault="004208F3" w:rsidP="00526F8B">
            <w:pPr>
              <w:pStyle w:val="cGDD1"/>
              <w:tabs>
                <w:tab w:val="clear" w:pos="720"/>
              </w:tabs>
              <w:ind w:left="0"/>
              <w:rPr>
                <w:ins w:id="2097" w:author="VanNT" w:date="2021-08-24T22:02:00Z"/>
                <w:lang w:val="vi-VN"/>
              </w:rPr>
            </w:pPr>
            <w:ins w:id="2098" w:author="VanNT" w:date="2021-08-24T22:02:00Z">
              <w:r w:rsidRPr="00641E4C">
                <w:rPr>
                  <w:lang w:val="vi-VN"/>
                </w:rPr>
                <w:t>Giới tính</w:t>
              </w:r>
            </w:ins>
          </w:p>
        </w:tc>
        <w:tc>
          <w:tcPr>
            <w:tcW w:w="1110" w:type="dxa"/>
          </w:tcPr>
          <w:p w14:paraId="5DECA4CB" w14:textId="77777777" w:rsidR="004208F3" w:rsidRPr="00641E4C" w:rsidRDefault="004208F3" w:rsidP="00526F8B">
            <w:pPr>
              <w:pStyle w:val="cGDD1"/>
              <w:tabs>
                <w:tab w:val="clear" w:pos="720"/>
              </w:tabs>
              <w:ind w:left="0"/>
              <w:rPr>
                <w:ins w:id="2099" w:author="VanNT" w:date="2021-08-24T22:02:00Z"/>
              </w:rPr>
            </w:pPr>
            <w:ins w:id="2100" w:author="VanNT" w:date="2021-08-24T22:02:00Z">
              <w:r w:rsidRPr="00641E4C">
                <w:t>Có</w:t>
              </w:r>
            </w:ins>
          </w:p>
        </w:tc>
        <w:tc>
          <w:tcPr>
            <w:tcW w:w="1560" w:type="dxa"/>
          </w:tcPr>
          <w:p w14:paraId="5A7AEF17" w14:textId="77777777" w:rsidR="004208F3" w:rsidRPr="00641E4C" w:rsidRDefault="004208F3" w:rsidP="00526F8B">
            <w:pPr>
              <w:pStyle w:val="cGDD1"/>
              <w:tabs>
                <w:tab w:val="clear" w:pos="720"/>
              </w:tabs>
              <w:ind w:left="0"/>
              <w:rPr>
                <w:ins w:id="2101" w:author="VanNT" w:date="2021-08-24T22:02:00Z"/>
                <w:lang w:val="vi-VN"/>
              </w:rPr>
            </w:pPr>
            <w:ins w:id="2102" w:author="VanNT" w:date="2021-08-24T22:02:00Z">
              <w:r>
                <w:t>Có</w:t>
              </w:r>
            </w:ins>
          </w:p>
        </w:tc>
        <w:tc>
          <w:tcPr>
            <w:tcW w:w="3869" w:type="dxa"/>
          </w:tcPr>
          <w:p w14:paraId="39331C0C" w14:textId="77777777" w:rsidR="004208F3" w:rsidRPr="00641E4C" w:rsidRDefault="004208F3" w:rsidP="00526F8B">
            <w:pPr>
              <w:pStyle w:val="cGDD1"/>
              <w:tabs>
                <w:tab w:val="clear" w:pos="720"/>
              </w:tabs>
              <w:ind w:left="0"/>
              <w:rPr>
                <w:ins w:id="2103" w:author="VanNT" w:date="2021-08-24T22:02:00Z"/>
                <w:lang w:val="vi-VN"/>
              </w:rPr>
            </w:pPr>
            <w:ins w:id="2104" w:author="VanNT" w:date="2021-08-24T22:02:00Z">
              <w:r w:rsidRPr="00641E4C">
                <w:rPr>
                  <w:lang w:val="vi-VN"/>
                </w:rPr>
                <w:t>Là c</w:t>
              </w:r>
              <w:r>
                <w:rPr>
                  <w:lang w:val="vi-VN"/>
                </w:rPr>
                <w:t>ombobox gồm 2 giá trị : Nam/Nữ.</w:t>
              </w:r>
            </w:ins>
          </w:p>
        </w:tc>
      </w:tr>
      <w:tr w:rsidR="004208F3" w:rsidRPr="00641E4C" w14:paraId="22D382FB" w14:textId="77777777" w:rsidTr="00526F8B">
        <w:trPr>
          <w:ins w:id="2105" w:author="VanNT" w:date="2021-08-24T22:02:00Z"/>
        </w:trPr>
        <w:tc>
          <w:tcPr>
            <w:tcW w:w="1026" w:type="dxa"/>
          </w:tcPr>
          <w:p w14:paraId="25C095BA" w14:textId="77777777" w:rsidR="004208F3" w:rsidRPr="00641E4C" w:rsidRDefault="004208F3" w:rsidP="00A615EF">
            <w:pPr>
              <w:pStyle w:val="cGDD1"/>
              <w:numPr>
                <w:ilvl w:val="0"/>
                <w:numId w:val="37"/>
              </w:numPr>
              <w:rPr>
                <w:ins w:id="2106" w:author="VanNT" w:date="2021-08-24T22:02:00Z"/>
                <w:lang w:val="vi-VN"/>
              </w:rPr>
            </w:pPr>
          </w:p>
        </w:tc>
        <w:tc>
          <w:tcPr>
            <w:tcW w:w="1885" w:type="dxa"/>
          </w:tcPr>
          <w:p w14:paraId="683CBF22" w14:textId="77777777" w:rsidR="004208F3" w:rsidRPr="00641E4C" w:rsidRDefault="004208F3" w:rsidP="00526F8B">
            <w:pPr>
              <w:pStyle w:val="cGDD1"/>
              <w:tabs>
                <w:tab w:val="clear" w:pos="720"/>
              </w:tabs>
              <w:ind w:left="0"/>
              <w:rPr>
                <w:ins w:id="2107" w:author="VanNT" w:date="2021-08-24T22:02:00Z"/>
                <w:lang w:val="vi-VN"/>
              </w:rPr>
            </w:pPr>
            <w:ins w:id="2108" w:author="VanNT" w:date="2021-08-24T22:02:00Z">
              <w:r w:rsidRPr="00641E4C">
                <w:rPr>
                  <w:lang w:val="vi-VN"/>
                </w:rPr>
                <w:t>Ngày sinh</w:t>
              </w:r>
            </w:ins>
          </w:p>
        </w:tc>
        <w:tc>
          <w:tcPr>
            <w:tcW w:w="1110" w:type="dxa"/>
          </w:tcPr>
          <w:p w14:paraId="7D7D6EE3" w14:textId="77777777" w:rsidR="004208F3" w:rsidRPr="00641E4C" w:rsidRDefault="004208F3" w:rsidP="00526F8B">
            <w:pPr>
              <w:pStyle w:val="cGDD1"/>
              <w:tabs>
                <w:tab w:val="clear" w:pos="720"/>
              </w:tabs>
              <w:ind w:left="0"/>
              <w:rPr>
                <w:ins w:id="2109" w:author="VanNT" w:date="2021-08-24T22:02:00Z"/>
              </w:rPr>
            </w:pPr>
            <w:ins w:id="2110" w:author="VanNT" w:date="2021-08-24T22:02:00Z">
              <w:r w:rsidRPr="00641E4C">
                <w:t>Có</w:t>
              </w:r>
            </w:ins>
          </w:p>
        </w:tc>
        <w:tc>
          <w:tcPr>
            <w:tcW w:w="1560" w:type="dxa"/>
          </w:tcPr>
          <w:p w14:paraId="5013FE1D" w14:textId="77777777" w:rsidR="004208F3" w:rsidRPr="00641E4C" w:rsidRDefault="004208F3" w:rsidP="00526F8B">
            <w:pPr>
              <w:pStyle w:val="cGDD1"/>
              <w:tabs>
                <w:tab w:val="clear" w:pos="720"/>
              </w:tabs>
              <w:ind w:left="0"/>
              <w:rPr>
                <w:ins w:id="2111" w:author="VanNT" w:date="2021-08-24T22:02:00Z"/>
                <w:lang w:val="vi-VN"/>
              </w:rPr>
            </w:pPr>
            <w:ins w:id="2112" w:author="VanNT" w:date="2021-08-24T22:02:00Z">
              <w:r>
                <w:t>Có</w:t>
              </w:r>
            </w:ins>
          </w:p>
        </w:tc>
        <w:tc>
          <w:tcPr>
            <w:tcW w:w="3869" w:type="dxa"/>
          </w:tcPr>
          <w:p w14:paraId="2A087DEC" w14:textId="77777777" w:rsidR="004208F3" w:rsidRPr="00641E4C" w:rsidRDefault="004208F3" w:rsidP="00526F8B">
            <w:pPr>
              <w:pStyle w:val="cGDD1"/>
              <w:tabs>
                <w:tab w:val="clear" w:pos="720"/>
              </w:tabs>
              <w:ind w:left="0"/>
              <w:rPr>
                <w:ins w:id="2113" w:author="VanNT" w:date="2021-08-24T22:02:00Z"/>
                <w:lang w:val="vi-VN"/>
              </w:rPr>
            </w:pPr>
            <w:ins w:id="2114" w:author="VanNT" w:date="2021-08-24T22:02:00Z">
              <w:r w:rsidRPr="00641E4C">
                <w:rPr>
                  <w:lang w:val="vi-VN"/>
                </w:rPr>
                <w:t>Định dạng DD/MM/YYYY.</w:t>
              </w:r>
            </w:ins>
          </w:p>
        </w:tc>
      </w:tr>
      <w:tr w:rsidR="004208F3" w:rsidRPr="00641E4C" w14:paraId="1A9621DF" w14:textId="77777777" w:rsidTr="00526F8B">
        <w:trPr>
          <w:ins w:id="2115" w:author="VanNT" w:date="2021-08-24T22:02:00Z"/>
        </w:trPr>
        <w:tc>
          <w:tcPr>
            <w:tcW w:w="1026" w:type="dxa"/>
          </w:tcPr>
          <w:p w14:paraId="27548C29" w14:textId="77777777" w:rsidR="004208F3" w:rsidRPr="00641E4C" w:rsidRDefault="004208F3" w:rsidP="00A615EF">
            <w:pPr>
              <w:pStyle w:val="cGDD1"/>
              <w:numPr>
                <w:ilvl w:val="0"/>
                <w:numId w:val="37"/>
              </w:numPr>
              <w:rPr>
                <w:ins w:id="2116" w:author="VanNT" w:date="2021-08-24T22:02:00Z"/>
                <w:lang w:val="vi-VN"/>
              </w:rPr>
            </w:pPr>
          </w:p>
        </w:tc>
        <w:tc>
          <w:tcPr>
            <w:tcW w:w="1885" w:type="dxa"/>
          </w:tcPr>
          <w:p w14:paraId="7191C47A" w14:textId="77777777" w:rsidR="004208F3" w:rsidRPr="00641E4C" w:rsidRDefault="004208F3" w:rsidP="00526F8B">
            <w:pPr>
              <w:pStyle w:val="cGDD1"/>
              <w:tabs>
                <w:tab w:val="clear" w:pos="720"/>
              </w:tabs>
              <w:ind w:left="0"/>
              <w:rPr>
                <w:ins w:id="2117" w:author="VanNT" w:date="2021-08-24T22:02:00Z"/>
                <w:lang w:val="vi-VN"/>
              </w:rPr>
            </w:pPr>
            <w:ins w:id="2118" w:author="VanNT" w:date="2021-08-24T22:02:00Z">
              <w:r w:rsidRPr="00641E4C">
                <w:rPr>
                  <w:lang w:val="vi-VN"/>
                </w:rPr>
                <w:t>Quốc tịch</w:t>
              </w:r>
            </w:ins>
          </w:p>
        </w:tc>
        <w:tc>
          <w:tcPr>
            <w:tcW w:w="1110" w:type="dxa"/>
          </w:tcPr>
          <w:p w14:paraId="002B7662" w14:textId="77777777" w:rsidR="004208F3" w:rsidRPr="00641E4C" w:rsidRDefault="004208F3" w:rsidP="00526F8B">
            <w:pPr>
              <w:pStyle w:val="cGDD1"/>
              <w:tabs>
                <w:tab w:val="clear" w:pos="720"/>
              </w:tabs>
              <w:ind w:left="0"/>
              <w:rPr>
                <w:ins w:id="2119" w:author="VanNT" w:date="2021-08-24T22:02:00Z"/>
              </w:rPr>
            </w:pPr>
            <w:ins w:id="2120" w:author="VanNT" w:date="2021-08-24T22:02:00Z">
              <w:r w:rsidRPr="00641E4C">
                <w:t>Có</w:t>
              </w:r>
            </w:ins>
          </w:p>
        </w:tc>
        <w:tc>
          <w:tcPr>
            <w:tcW w:w="1560" w:type="dxa"/>
          </w:tcPr>
          <w:p w14:paraId="1E693D09" w14:textId="77777777" w:rsidR="004208F3" w:rsidRPr="00641E4C" w:rsidRDefault="004208F3" w:rsidP="00526F8B">
            <w:pPr>
              <w:pStyle w:val="cGDD1"/>
              <w:tabs>
                <w:tab w:val="clear" w:pos="720"/>
              </w:tabs>
              <w:ind w:left="0"/>
              <w:rPr>
                <w:ins w:id="2121" w:author="VanNT" w:date="2021-08-24T22:02:00Z"/>
                <w:lang w:val="vi-VN"/>
              </w:rPr>
            </w:pPr>
            <w:ins w:id="2122" w:author="VanNT" w:date="2021-08-24T22:02:00Z">
              <w:r>
                <w:t>Có</w:t>
              </w:r>
            </w:ins>
          </w:p>
        </w:tc>
        <w:tc>
          <w:tcPr>
            <w:tcW w:w="3869" w:type="dxa"/>
          </w:tcPr>
          <w:p w14:paraId="465734EC" w14:textId="77777777" w:rsidR="004208F3" w:rsidRPr="00641E4C" w:rsidRDefault="004208F3" w:rsidP="00526F8B">
            <w:pPr>
              <w:pStyle w:val="cGDD1"/>
              <w:tabs>
                <w:tab w:val="clear" w:pos="720"/>
              </w:tabs>
              <w:ind w:left="0"/>
              <w:rPr>
                <w:ins w:id="2123" w:author="VanNT" w:date="2021-08-24T22:02:00Z"/>
                <w:lang w:val="vi-VN"/>
              </w:rPr>
            </w:pPr>
            <w:ins w:id="2124" w:author="VanNT" w:date="2021-08-24T22:02:00Z">
              <w:r w:rsidRPr="00641E4C">
                <w:rPr>
                  <w:lang w:val="vi-VN"/>
                </w:rPr>
                <w:t>Là combobox danh sách các quốc gia.</w:t>
              </w:r>
            </w:ins>
          </w:p>
        </w:tc>
      </w:tr>
      <w:tr w:rsidR="004208F3" w:rsidRPr="00641E4C" w14:paraId="15113694" w14:textId="77777777" w:rsidTr="00526F8B">
        <w:trPr>
          <w:ins w:id="2125" w:author="VanNT" w:date="2021-08-24T22:02:00Z"/>
        </w:trPr>
        <w:tc>
          <w:tcPr>
            <w:tcW w:w="1026" w:type="dxa"/>
          </w:tcPr>
          <w:p w14:paraId="0C9E1D37" w14:textId="77777777" w:rsidR="004208F3" w:rsidRPr="00641E4C" w:rsidRDefault="004208F3" w:rsidP="00A615EF">
            <w:pPr>
              <w:pStyle w:val="cGDD1"/>
              <w:numPr>
                <w:ilvl w:val="0"/>
                <w:numId w:val="37"/>
              </w:numPr>
              <w:rPr>
                <w:ins w:id="2126" w:author="VanNT" w:date="2021-08-24T22:02:00Z"/>
                <w:lang w:val="vi-VN"/>
              </w:rPr>
            </w:pPr>
          </w:p>
        </w:tc>
        <w:tc>
          <w:tcPr>
            <w:tcW w:w="1885" w:type="dxa"/>
          </w:tcPr>
          <w:p w14:paraId="28D3791C" w14:textId="77777777" w:rsidR="004208F3" w:rsidRPr="00641E4C" w:rsidRDefault="004208F3" w:rsidP="00526F8B">
            <w:pPr>
              <w:pStyle w:val="cGDD1"/>
              <w:tabs>
                <w:tab w:val="clear" w:pos="720"/>
              </w:tabs>
              <w:ind w:left="0"/>
              <w:rPr>
                <w:ins w:id="2127" w:author="VanNT" w:date="2021-08-24T22:02:00Z"/>
                <w:lang w:val="vi-VN"/>
              </w:rPr>
            </w:pPr>
            <w:ins w:id="2128" w:author="VanNT" w:date="2021-08-24T22:02:00Z">
              <w:r w:rsidRPr="00641E4C">
                <w:rPr>
                  <w:lang w:val="vi-VN"/>
                </w:rPr>
                <w:t>Chức vụ</w:t>
              </w:r>
            </w:ins>
          </w:p>
        </w:tc>
        <w:tc>
          <w:tcPr>
            <w:tcW w:w="1110" w:type="dxa"/>
          </w:tcPr>
          <w:p w14:paraId="53D9EE81" w14:textId="77777777" w:rsidR="004208F3" w:rsidRPr="00641E4C" w:rsidRDefault="004208F3" w:rsidP="00526F8B">
            <w:pPr>
              <w:pStyle w:val="cGDD1"/>
              <w:tabs>
                <w:tab w:val="clear" w:pos="720"/>
              </w:tabs>
              <w:ind w:left="0"/>
              <w:rPr>
                <w:ins w:id="2129" w:author="VanNT" w:date="2021-08-24T22:02:00Z"/>
              </w:rPr>
            </w:pPr>
            <w:ins w:id="2130" w:author="VanNT" w:date="2021-08-24T22:02:00Z">
              <w:r w:rsidRPr="00641E4C">
                <w:t>Không</w:t>
              </w:r>
            </w:ins>
          </w:p>
        </w:tc>
        <w:tc>
          <w:tcPr>
            <w:tcW w:w="1560" w:type="dxa"/>
          </w:tcPr>
          <w:p w14:paraId="6A9FA1B4" w14:textId="77777777" w:rsidR="004208F3" w:rsidRDefault="004208F3" w:rsidP="00526F8B">
            <w:pPr>
              <w:pStyle w:val="cGDD1"/>
              <w:tabs>
                <w:tab w:val="clear" w:pos="720"/>
              </w:tabs>
              <w:ind w:left="0"/>
              <w:rPr>
                <w:ins w:id="2131" w:author="VanNT" w:date="2021-08-24T22:02:00Z"/>
              </w:rPr>
            </w:pPr>
            <w:ins w:id="2132" w:author="VanNT" w:date="2021-08-24T22:02:00Z">
              <w:r>
                <w:t>Có</w:t>
              </w:r>
            </w:ins>
          </w:p>
        </w:tc>
        <w:tc>
          <w:tcPr>
            <w:tcW w:w="3869" w:type="dxa"/>
          </w:tcPr>
          <w:p w14:paraId="090B643D" w14:textId="77777777" w:rsidR="004208F3" w:rsidRPr="00641E4C" w:rsidRDefault="004208F3" w:rsidP="00526F8B">
            <w:pPr>
              <w:pStyle w:val="cGDD1"/>
              <w:tabs>
                <w:tab w:val="clear" w:pos="720"/>
              </w:tabs>
              <w:ind w:left="0"/>
              <w:rPr>
                <w:ins w:id="2133" w:author="VanNT" w:date="2021-08-24T22:02:00Z"/>
                <w:lang w:val="vi-VN"/>
              </w:rPr>
            </w:pPr>
          </w:p>
        </w:tc>
      </w:tr>
      <w:tr w:rsidR="004208F3" w:rsidRPr="00641E4C" w14:paraId="6F7951B6" w14:textId="77777777" w:rsidTr="00526F8B">
        <w:trPr>
          <w:ins w:id="2134" w:author="VanNT" w:date="2021-08-24T22:02:00Z"/>
        </w:trPr>
        <w:tc>
          <w:tcPr>
            <w:tcW w:w="1026" w:type="dxa"/>
          </w:tcPr>
          <w:p w14:paraId="50678B01" w14:textId="77777777" w:rsidR="004208F3" w:rsidRPr="00641E4C" w:rsidRDefault="004208F3" w:rsidP="00A615EF">
            <w:pPr>
              <w:pStyle w:val="cGDD1"/>
              <w:numPr>
                <w:ilvl w:val="0"/>
                <w:numId w:val="37"/>
              </w:numPr>
              <w:rPr>
                <w:ins w:id="2135" w:author="VanNT" w:date="2021-08-24T22:02:00Z"/>
                <w:lang w:val="vi-VN"/>
              </w:rPr>
            </w:pPr>
          </w:p>
        </w:tc>
        <w:tc>
          <w:tcPr>
            <w:tcW w:w="1885" w:type="dxa"/>
          </w:tcPr>
          <w:p w14:paraId="2F4C8AE4" w14:textId="77777777" w:rsidR="004208F3" w:rsidRPr="00785026" w:rsidRDefault="004208F3" w:rsidP="00526F8B">
            <w:pPr>
              <w:pStyle w:val="cGDD1"/>
              <w:tabs>
                <w:tab w:val="clear" w:pos="720"/>
              </w:tabs>
              <w:ind w:left="0"/>
              <w:rPr>
                <w:ins w:id="2136" w:author="VanNT" w:date="2021-08-24T22:02:00Z"/>
              </w:rPr>
            </w:pPr>
            <w:ins w:id="2137" w:author="VanNT" w:date="2021-08-24T22:02:00Z">
              <w:r>
                <w:t>Loại giấy tờ</w:t>
              </w:r>
            </w:ins>
          </w:p>
        </w:tc>
        <w:tc>
          <w:tcPr>
            <w:tcW w:w="1110" w:type="dxa"/>
          </w:tcPr>
          <w:p w14:paraId="26792B64" w14:textId="77777777" w:rsidR="004208F3" w:rsidRPr="00641E4C" w:rsidRDefault="004208F3" w:rsidP="00526F8B">
            <w:pPr>
              <w:pStyle w:val="cGDD1"/>
              <w:tabs>
                <w:tab w:val="clear" w:pos="720"/>
              </w:tabs>
              <w:ind w:left="0"/>
              <w:rPr>
                <w:ins w:id="2138" w:author="VanNT" w:date="2021-08-24T22:02:00Z"/>
              </w:rPr>
            </w:pPr>
            <w:ins w:id="2139" w:author="VanNT" w:date="2021-08-24T22:02:00Z">
              <w:r>
                <w:t>Có</w:t>
              </w:r>
            </w:ins>
          </w:p>
        </w:tc>
        <w:tc>
          <w:tcPr>
            <w:tcW w:w="1560" w:type="dxa"/>
          </w:tcPr>
          <w:p w14:paraId="118257A6" w14:textId="77777777" w:rsidR="004208F3" w:rsidRDefault="004208F3" w:rsidP="00526F8B">
            <w:pPr>
              <w:pStyle w:val="cGDD1"/>
              <w:tabs>
                <w:tab w:val="clear" w:pos="720"/>
              </w:tabs>
              <w:ind w:left="0"/>
              <w:rPr>
                <w:ins w:id="2140" w:author="VanNT" w:date="2021-08-24T22:02:00Z"/>
              </w:rPr>
            </w:pPr>
            <w:ins w:id="2141" w:author="VanNT" w:date="2021-08-24T22:02:00Z">
              <w:r>
                <w:t>Có</w:t>
              </w:r>
            </w:ins>
          </w:p>
        </w:tc>
        <w:tc>
          <w:tcPr>
            <w:tcW w:w="3869" w:type="dxa"/>
          </w:tcPr>
          <w:p w14:paraId="5069373F" w14:textId="77777777" w:rsidR="004208F3" w:rsidRDefault="004208F3" w:rsidP="00526F8B">
            <w:pPr>
              <w:pStyle w:val="cGDD1"/>
              <w:tabs>
                <w:tab w:val="clear" w:pos="720"/>
              </w:tabs>
              <w:ind w:left="0"/>
              <w:rPr>
                <w:ins w:id="2142" w:author="VanNT" w:date="2021-08-24T22:02:00Z"/>
              </w:rPr>
            </w:pPr>
            <w:ins w:id="2143" w:author="VanNT" w:date="2021-08-24T22:02:00Z">
              <w:r>
                <w:t>Chọn 1 trong 2 giá trị: CMND/Hộ chiếu</w:t>
              </w:r>
            </w:ins>
          </w:p>
        </w:tc>
      </w:tr>
      <w:tr w:rsidR="004208F3" w:rsidRPr="00641E4C" w14:paraId="5FBAA9B8" w14:textId="77777777" w:rsidTr="00526F8B">
        <w:trPr>
          <w:ins w:id="2144" w:author="VanNT" w:date="2021-08-24T22:02:00Z"/>
        </w:trPr>
        <w:tc>
          <w:tcPr>
            <w:tcW w:w="1026" w:type="dxa"/>
          </w:tcPr>
          <w:p w14:paraId="1C40AD8D" w14:textId="77777777" w:rsidR="004208F3" w:rsidRPr="00641E4C" w:rsidRDefault="004208F3" w:rsidP="00A615EF">
            <w:pPr>
              <w:pStyle w:val="cGDD1"/>
              <w:numPr>
                <w:ilvl w:val="0"/>
                <w:numId w:val="37"/>
              </w:numPr>
              <w:rPr>
                <w:ins w:id="2145" w:author="VanNT" w:date="2021-08-24T22:02:00Z"/>
                <w:lang w:val="vi-VN"/>
              </w:rPr>
            </w:pPr>
          </w:p>
        </w:tc>
        <w:tc>
          <w:tcPr>
            <w:tcW w:w="1885" w:type="dxa"/>
          </w:tcPr>
          <w:p w14:paraId="784ECC91" w14:textId="77777777" w:rsidR="004208F3" w:rsidRPr="00641E4C" w:rsidRDefault="004208F3" w:rsidP="00526F8B">
            <w:pPr>
              <w:pStyle w:val="cGDD1"/>
              <w:tabs>
                <w:tab w:val="clear" w:pos="720"/>
              </w:tabs>
              <w:ind w:left="0"/>
              <w:rPr>
                <w:ins w:id="2146" w:author="VanNT" w:date="2021-08-24T22:02:00Z"/>
                <w:lang w:val="vi-VN"/>
              </w:rPr>
            </w:pPr>
            <w:ins w:id="2147" w:author="VanNT" w:date="2021-08-24T22:02:00Z">
              <w:r w:rsidRPr="00641E4C">
                <w:rPr>
                  <w:lang w:val="vi-VN"/>
                </w:rPr>
                <w:t>CMND/Hộ chiếu</w:t>
              </w:r>
            </w:ins>
          </w:p>
        </w:tc>
        <w:tc>
          <w:tcPr>
            <w:tcW w:w="1110" w:type="dxa"/>
          </w:tcPr>
          <w:p w14:paraId="020AC86C" w14:textId="77777777" w:rsidR="004208F3" w:rsidRPr="00641E4C" w:rsidRDefault="004208F3" w:rsidP="00526F8B">
            <w:pPr>
              <w:pStyle w:val="cGDD1"/>
              <w:tabs>
                <w:tab w:val="clear" w:pos="720"/>
              </w:tabs>
              <w:ind w:left="0"/>
              <w:rPr>
                <w:ins w:id="2148" w:author="VanNT" w:date="2021-08-24T22:02:00Z"/>
              </w:rPr>
            </w:pPr>
            <w:ins w:id="2149" w:author="VanNT" w:date="2021-08-24T22:02:00Z">
              <w:r w:rsidRPr="00641E4C">
                <w:t>Có</w:t>
              </w:r>
            </w:ins>
          </w:p>
        </w:tc>
        <w:tc>
          <w:tcPr>
            <w:tcW w:w="1560" w:type="dxa"/>
          </w:tcPr>
          <w:p w14:paraId="72B78084" w14:textId="77777777" w:rsidR="004208F3" w:rsidRDefault="004208F3" w:rsidP="00526F8B">
            <w:pPr>
              <w:pStyle w:val="cGDD1"/>
              <w:tabs>
                <w:tab w:val="clear" w:pos="720"/>
              </w:tabs>
              <w:ind w:left="0"/>
              <w:rPr>
                <w:ins w:id="2150" w:author="VanNT" w:date="2021-08-24T22:02:00Z"/>
              </w:rPr>
            </w:pPr>
            <w:ins w:id="2151" w:author="VanNT" w:date="2021-08-24T22:02:00Z">
              <w:r>
                <w:t>Có</w:t>
              </w:r>
            </w:ins>
          </w:p>
        </w:tc>
        <w:tc>
          <w:tcPr>
            <w:tcW w:w="3869" w:type="dxa"/>
          </w:tcPr>
          <w:p w14:paraId="04CA4B62" w14:textId="77777777" w:rsidR="004208F3" w:rsidRPr="00641E4C" w:rsidRDefault="004208F3" w:rsidP="00526F8B">
            <w:pPr>
              <w:pStyle w:val="cGDD1"/>
              <w:tabs>
                <w:tab w:val="clear" w:pos="720"/>
              </w:tabs>
              <w:ind w:left="0"/>
              <w:rPr>
                <w:ins w:id="2152" w:author="VanNT" w:date="2021-08-24T22:02:00Z"/>
                <w:lang w:val="vi-VN"/>
              </w:rPr>
            </w:pPr>
          </w:p>
        </w:tc>
      </w:tr>
      <w:tr w:rsidR="004208F3" w:rsidRPr="00641E4C" w14:paraId="5765ABF4" w14:textId="77777777" w:rsidTr="00526F8B">
        <w:trPr>
          <w:ins w:id="2153" w:author="VanNT" w:date="2021-08-24T22:02:00Z"/>
        </w:trPr>
        <w:tc>
          <w:tcPr>
            <w:tcW w:w="1026" w:type="dxa"/>
          </w:tcPr>
          <w:p w14:paraId="170DDDC0" w14:textId="77777777" w:rsidR="004208F3" w:rsidRPr="00641E4C" w:rsidRDefault="004208F3" w:rsidP="00A615EF">
            <w:pPr>
              <w:pStyle w:val="cGDD1"/>
              <w:numPr>
                <w:ilvl w:val="0"/>
                <w:numId w:val="37"/>
              </w:numPr>
              <w:rPr>
                <w:ins w:id="2154" w:author="VanNT" w:date="2021-08-24T22:02:00Z"/>
                <w:lang w:val="vi-VN"/>
              </w:rPr>
            </w:pPr>
          </w:p>
        </w:tc>
        <w:tc>
          <w:tcPr>
            <w:tcW w:w="1885" w:type="dxa"/>
          </w:tcPr>
          <w:p w14:paraId="0A00C36E" w14:textId="77777777" w:rsidR="004208F3" w:rsidRPr="00641E4C" w:rsidRDefault="004208F3" w:rsidP="00526F8B">
            <w:pPr>
              <w:pStyle w:val="cGDD1"/>
              <w:tabs>
                <w:tab w:val="clear" w:pos="720"/>
              </w:tabs>
              <w:ind w:left="0"/>
              <w:rPr>
                <w:ins w:id="2155" w:author="VanNT" w:date="2021-08-24T22:02:00Z"/>
                <w:lang w:val="vi-VN"/>
              </w:rPr>
            </w:pPr>
            <w:ins w:id="2156" w:author="VanNT" w:date="2021-08-24T22:02:00Z">
              <w:r w:rsidRPr="00641E4C">
                <w:rPr>
                  <w:lang w:val="vi-VN"/>
                </w:rPr>
                <w:t>Cấp ngày</w:t>
              </w:r>
            </w:ins>
          </w:p>
        </w:tc>
        <w:tc>
          <w:tcPr>
            <w:tcW w:w="1110" w:type="dxa"/>
          </w:tcPr>
          <w:p w14:paraId="5A55FAAC" w14:textId="77777777" w:rsidR="004208F3" w:rsidRPr="00641E4C" w:rsidRDefault="004208F3" w:rsidP="00526F8B">
            <w:pPr>
              <w:pStyle w:val="cGDD1"/>
              <w:tabs>
                <w:tab w:val="clear" w:pos="720"/>
              </w:tabs>
              <w:ind w:left="0"/>
              <w:rPr>
                <w:ins w:id="2157" w:author="VanNT" w:date="2021-08-24T22:02:00Z"/>
              </w:rPr>
            </w:pPr>
            <w:ins w:id="2158" w:author="VanNT" w:date="2021-08-24T22:02:00Z">
              <w:r w:rsidRPr="00641E4C">
                <w:t>Có</w:t>
              </w:r>
            </w:ins>
          </w:p>
        </w:tc>
        <w:tc>
          <w:tcPr>
            <w:tcW w:w="1560" w:type="dxa"/>
          </w:tcPr>
          <w:p w14:paraId="2F7E7CAA" w14:textId="77777777" w:rsidR="004208F3" w:rsidRPr="00641E4C" w:rsidRDefault="004208F3" w:rsidP="00526F8B">
            <w:pPr>
              <w:pStyle w:val="cGDD1"/>
              <w:tabs>
                <w:tab w:val="clear" w:pos="720"/>
              </w:tabs>
              <w:ind w:left="0"/>
              <w:rPr>
                <w:ins w:id="2159" w:author="VanNT" w:date="2021-08-24T22:02:00Z"/>
                <w:lang w:val="vi-VN"/>
              </w:rPr>
            </w:pPr>
            <w:ins w:id="2160" w:author="VanNT" w:date="2021-08-24T22:02:00Z">
              <w:r>
                <w:t>Có</w:t>
              </w:r>
            </w:ins>
          </w:p>
        </w:tc>
        <w:tc>
          <w:tcPr>
            <w:tcW w:w="3869" w:type="dxa"/>
          </w:tcPr>
          <w:p w14:paraId="228159FB" w14:textId="77777777" w:rsidR="004208F3" w:rsidRPr="00641E4C" w:rsidRDefault="004208F3" w:rsidP="00526F8B">
            <w:pPr>
              <w:pStyle w:val="cGDD1"/>
              <w:tabs>
                <w:tab w:val="clear" w:pos="720"/>
              </w:tabs>
              <w:ind w:left="0"/>
              <w:rPr>
                <w:ins w:id="2161" w:author="VanNT" w:date="2021-08-24T22:02:00Z"/>
                <w:lang w:val="vi-VN"/>
              </w:rPr>
            </w:pPr>
            <w:ins w:id="2162" w:author="VanNT" w:date="2021-08-24T22:02:00Z">
              <w:r w:rsidRPr="00641E4C">
                <w:rPr>
                  <w:lang w:val="vi-VN"/>
                </w:rPr>
                <w:t>Định dạng DD/MM/YYYY.</w:t>
              </w:r>
            </w:ins>
          </w:p>
        </w:tc>
      </w:tr>
      <w:tr w:rsidR="004208F3" w:rsidRPr="00641E4C" w14:paraId="6E41E300" w14:textId="77777777" w:rsidTr="00526F8B">
        <w:trPr>
          <w:ins w:id="2163" w:author="VanNT" w:date="2021-08-24T22:02:00Z"/>
        </w:trPr>
        <w:tc>
          <w:tcPr>
            <w:tcW w:w="1026" w:type="dxa"/>
          </w:tcPr>
          <w:p w14:paraId="72828B33" w14:textId="77777777" w:rsidR="004208F3" w:rsidRPr="00641E4C" w:rsidRDefault="004208F3" w:rsidP="00A615EF">
            <w:pPr>
              <w:pStyle w:val="cGDD1"/>
              <w:numPr>
                <w:ilvl w:val="0"/>
                <w:numId w:val="37"/>
              </w:numPr>
              <w:rPr>
                <w:ins w:id="2164" w:author="VanNT" w:date="2021-08-24T22:02:00Z"/>
                <w:lang w:val="vi-VN"/>
              </w:rPr>
            </w:pPr>
          </w:p>
        </w:tc>
        <w:tc>
          <w:tcPr>
            <w:tcW w:w="1885" w:type="dxa"/>
          </w:tcPr>
          <w:p w14:paraId="15232262" w14:textId="77777777" w:rsidR="004208F3" w:rsidRPr="00641E4C" w:rsidRDefault="004208F3" w:rsidP="00526F8B">
            <w:pPr>
              <w:pStyle w:val="cGDD1"/>
              <w:tabs>
                <w:tab w:val="clear" w:pos="720"/>
              </w:tabs>
              <w:ind w:left="0"/>
              <w:rPr>
                <w:ins w:id="2165" w:author="VanNT" w:date="2021-08-24T22:02:00Z"/>
                <w:lang w:val="vi-VN"/>
              </w:rPr>
            </w:pPr>
            <w:ins w:id="2166" w:author="VanNT" w:date="2021-08-24T22:02:00Z">
              <w:r w:rsidRPr="00641E4C">
                <w:rPr>
                  <w:lang w:val="vi-VN"/>
                </w:rPr>
                <w:t>Tại</w:t>
              </w:r>
            </w:ins>
          </w:p>
        </w:tc>
        <w:tc>
          <w:tcPr>
            <w:tcW w:w="1110" w:type="dxa"/>
          </w:tcPr>
          <w:p w14:paraId="7FEAD101" w14:textId="77777777" w:rsidR="004208F3" w:rsidRPr="00641E4C" w:rsidRDefault="004208F3" w:rsidP="00526F8B">
            <w:pPr>
              <w:pStyle w:val="cGDD1"/>
              <w:tabs>
                <w:tab w:val="clear" w:pos="720"/>
              </w:tabs>
              <w:ind w:left="0"/>
              <w:rPr>
                <w:ins w:id="2167" w:author="VanNT" w:date="2021-08-24T22:02:00Z"/>
              </w:rPr>
            </w:pPr>
            <w:ins w:id="2168" w:author="VanNT" w:date="2021-08-24T22:02:00Z">
              <w:r w:rsidRPr="00641E4C">
                <w:t>Có</w:t>
              </w:r>
            </w:ins>
          </w:p>
        </w:tc>
        <w:tc>
          <w:tcPr>
            <w:tcW w:w="1560" w:type="dxa"/>
          </w:tcPr>
          <w:p w14:paraId="6E611789" w14:textId="77777777" w:rsidR="004208F3" w:rsidRPr="00641E4C" w:rsidRDefault="004208F3" w:rsidP="00526F8B">
            <w:pPr>
              <w:pStyle w:val="cGDD1"/>
              <w:tabs>
                <w:tab w:val="clear" w:pos="720"/>
              </w:tabs>
              <w:ind w:left="0"/>
              <w:rPr>
                <w:ins w:id="2169" w:author="VanNT" w:date="2021-08-24T22:02:00Z"/>
                <w:lang w:val="vi-VN"/>
              </w:rPr>
            </w:pPr>
            <w:ins w:id="2170" w:author="VanNT" w:date="2021-08-24T22:02:00Z">
              <w:r>
                <w:t>Có</w:t>
              </w:r>
            </w:ins>
          </w:p>
        </w:tc>
        <w:tc>
          <w:tcPr>
            <w:tcW w:w="3869" w:type="dxa"/>
          </w:tcPr>
          <w:p w14:paraId="1DD0CC7F" w14:textId="77777777" w:rsidR="004208F3" w:rsidRPr="00641E4C" w:rsidRDefault="004208F3" w:rsidP="00526F8B">
            <w:pPr>
              <w:pStyle w:val="cGDD1"/>
              <w:tabs>
                <w:tab w:val="clear" w:pos="720"/>
              </w:tabs>
              <w:ind w:left="0"/>
              <w:rPr>
                <w:ins w:id="2171" w:author="VanNT" w:date="2021-08-24T22:02:00Z"/>
                <w:lang w:val="vi-VN"/>
              </w:rPr>
            </w:pPr>
            <w:ins w:id="2172" w:author="VanNT" w:date="2021-08-24T22:02:00Z">
              <w:r w:rsidRPr="00641E4C">
                <w:rPr>
                  <w:lang w:val="vi-VN"/>
                </w:rPr>
                <w:t>Nhập Nơi cấp CMND/Hộ chiếu</w:t>
              </w:r>
            </w:ins>
          </w:p>
        </w:tc>
      </w:tr>
      <w:tr w:rsidR="004208F3" w:rsidRPr="00641E4C" w14:paraId="232B06C2" w14:textId="77777777" w:rsidTr="00526F8B">
        <w:trPr>
          <w:ins w:id="2173" w:author="VanNT" w:date="2021-08-24T22:02:00Z"/>
        </w:trPr>
        <w:tc>
          <w:tcPr>
            <w:tcW w:w="1026" w:type="dxa"/>
          </w:tcPr>
          <w:p w14:paraId="70AE600C" w14:textId="77777777" w:rsidR="004208F3" w:rsidRPr="00641E4C" w:rsidRDefault="004208F3" w:rsidP="00A615EF">
            <w:pPr>
              <w:pStyle w:val="cGDD1"/>
              <w:numPr>
                <w:ilvl w:val="0"/>
                <w:numId w:val="37"/>
              </w:numPr>
              <w:rPr>
                <w:ins w:id="2174" w:author="VanNT" w:date="2021-08-24T22:02:00Z"/>
                <w:lang w:val="vi-VN"/>
              </w:rPr>
            </w:pPr>
          </w:p>
        </w:tc>
        <w:tc>
          <w:tcPr>
            <w:tcW w:w="1885" w:type="dxa"/>
          </w:tcPr>
          <w:p w14:paraId="6CA79FAC" w14:textId="77777777" w:rsidR="004208F3" w:rsidRPr="00641E4C" w:rsidRDefault="004208F3" w:rsidP="00526F8B">
            <w:pPr>
              <w:pStyle w:val="cGDD1"/>
              <w:tabs>
                <w:tab w:val="clear" w:pos="720"/>
              </w:tabs>
              <w:ind w:left="0"/>
              <w:rPr>
                <w:ins w:id="2175" w:author="VanNT" w:date="2021-08-24T22:02:00Z"/>
                <w:lang w:val="vi-VN"/>
              </w:rPr>
            </w:pPr>
            <w:ins w:id="2176" w:author="VanNT" w:date="2021-08-24T22:02:00Z">
              <w:r w:rsidRPr="00641E4C">
                <w:rPr>
                  <w:lang w:val="vi-VN"/>
                </w:rPr>
                <w:t xml:space="preserve">Địa chỉ thường </w:t>
              </w:r>
              <w:r w:rsidRPr="00641E4C">
                <w:rPr>
                  <w:lang w:val="vi-VN"/>
                </w:rPr>
                <w:lastRenderedPageBreak/>
                <w:t>trú</w:t>
              </w:r>
            </w:ins>
          </w:p>
        </w:tc>
        <w:tc>
          <w:tcPr>
            <w:tcW w:w="1110" w:type="dxa"/>
          </w:tcPr>
          <w:p w14:paraId="75A5784D" w14:textId="77777777" w:rsidR="004208F3" w:rsidRPr="00641E4C" w:rsidRDefault="004208F3" w:rsidP="00526F8B">
            <w:pPr>
              <w:rPr>
                <w:ins w:id="2177" w:author="VanNT" w:date="2021-08-24T22:02:00Z"/>
              </w:rPr>
            </w:pPr>
            <w:ins w:id="2178" w:author="VanNT" w:date="2021-08-24T22:02:00Z">
              <w:r w:rsidRPr="00641E4C">
                <w:lastRenderedPageBreak/>
                <w:t>Không</w:t>
              </w:r>
            </w:ins>
          </w:p>
        </w:tc>
        <w:tc>
          <w:tcPr>
            <w:tcW w:w="1560" w:type="dxa"/>
          </w:tcPr>
          <w:p w14:paraId="680514B0" w14:textId="77777777" w:rsidR="004208F3" w:rsidRDefault="004208F3" w:rsidP="00526F8B">
            <w:pPr>
              <w:rPr>
                <w:ins w:id="2179" w:author="VanNT" w:date="2021-08-24T22:02:00Z"/>
              </w:rPr>
            </w:pPr>
            <w:ins w:id="2180" w:author="VanNT" w:date="2021-08-24T22:02:00Z">
              <w:r>
                <w:t>Có</w:t>
              </w:r>
            </w:ins>
          </w:p>
        </w:tc>
        <w:tc>
          <w:tcPr>
            <w:tcW w:w="3869" w:type="dxa"/>
          </w:tcPr>
          <w:p w14:paraId="25F78160" w14:textId="77777777" w:rsidR="004208F3" w:rsidRPr="00641E4C" w:rsidRDefault="004208F3" w:rsidP="00526F8B">
            <w:pPr>
              <w:rPr>
                <w:ins w:id="2181" w:author="VanNT" w:date="2021-08-24T22:02:00Z"/>
              </w:rPr>
            </w:pPr>
          </w:p>
        </w:tc>
      </w:tr>
      <w:tr w:rsidR="004208F3" w:rsidRPr="00641E4C" w14:paraId="2C7E540A" w14:textId="77777777" w:rsidTr="00526F8B">
        <w:trPr>
          <w:ins w:id="2182" w:author="VanNT" w:date="2021-08-24T22:02:00Z"/>
        </w:trPr>
        <w:tc>
          <w:tcPr>
            <w:tcW w:w="1026" w:type="dxa"/>
          </w:tcPr>
          <w:p w14:paraId="44AF13DF" w14:textId="77777777" w:rsidR="004208F3" w:rsidRPr="00641E4C" w:rsidRDefault="004208F3" w:rsidP="00A615EF">
            <w:pPr>
              <w:pStyle w:val="cGDD1"/>
              <w:numPr>
                <w:ilvl w:val="0"/>
                <w:numId w:val="37"/>
              </w:numPr>
              <w:rPr>
                <w:ins w:id="2183" w:author="VanNT" w:date="2021-08-24T22:02:00Z"/>
                <w:lang w:val="vi-VN"/>
              </w:rPr>
            </w:pPr>
          </w:p>
        </w:tc>
        <w:tc>
          <w:tcPr>
            <w:tcW w:w="1885" w:type="dxa"/>
          </w:tcPr>
          <w:p w14:paraId="0B9A3239" w14:textId="77777777" w:rsidR="004208F3" w:rsidRPr="00641E4C" w:rsidRDefault="004208F3" w:rsidP="00526F8B">
            <w:pPr>
              <w:pStyle w:val="cGDD1"/>
              <w:tabs>
                <w:tab w:val="clear" w:pos="720"/>
              </w:tabs>
              <w:ind w:left="0"/>
              <w:rPr>
                <w:ins w:id="2184" w:author="VanNT" w:date="2021-08-24T22:02:00Z"/>
                <w:lang w:val="vi-VN"/>
              </w:rPr>
            </w:pPr>
            <w:ins w:id="2185" w:author="VanNT" w:date="2021-08-24T22:02:00Z">
              <w:r w:rsidRPr="00641E4C">
                <w:rPr>
                  <w:lang w:val="vi-VN"/>
                </w:rPr>
                <w:t>Thông tin liên hệ</w:t>
              </w:r>
            </w:ins>
          </w:p>
        </w:tc>
        <w:tc>
          <w:tcPr>
            <w:tcW w:w="1110" w:type="dxa"/>
          </w:tcPr>
          <w:p w14:paraId="358570E0" w14:textId="77777777" w:rsidR="004208F3" w:rsidRPr="00641E4C" w:rsidRDefault="004208F3" w:rsidP="00526F8B">
            <w:pPr>
              <w:rPr>
                <w:ins w:id="2186" w:author="VanNT" w:date="2021-08-24T22:02:00Z"/>
              </w:rPr>
            </w:pPr>
            <w:ins w:id="2187" w:author="VanNT" w:date="2021-08-24T22:02:00Z">
              <w:r w:rsidRPr="00641E4C">
                <w:t>Không</w:t>
              </w:r>
            </w:ins>
          </w:p>
        </w:tc>
        <w:tc>
          <w:tcPr>
            <w:tcW w:w="1560" w:type="dxa"/>
          </w:tcPr>
          <w:p w14:paraId="5B4815BE" w14:textId="77777777" w:rsidR="004208F3" w:rsidRDefault="004208F3" w:rsidP="00526F8B">
            <w:pPr>
              <w:rPr>
                <w:ins w:id="2188" w:author="VanNT" w:date="2021-08-24T22:02:00Z"/>
              </w:rPr>
            </w:pPr>
            <w:ins w:id="2189" w:author="VanNT" w:date="2021-08-24T22:02:00Z">
              <w:r>
                <w:t>Có</w:t>
              </w:r>
            </w:ins>
          </w:p>
        </w:tc>
        <w:tc>
          <w:tcPr>
            <w:tcW w:w="3869" w:type="dxa"/>
          </w:tcPr>
          <w:p w14:paraId="77770817" w14:textId="77777777" w:rsidR="004208F3" w:rsidRPr="00641E4C" w:rsidRDefault="004208F3" w:rsidP="00526F8B">
            <w:pPr>
              <w:rPr>
                <w:ins w:id="2190" w:author="VanNT" w:date="2021-08-24T22:02:00Z"/>
              </w:rPr>
            </w:pPr>
          </w:p>
        </w:tc>
      </w:tr>
      <w:tr w:rsidR="004208F3" w:rsidRPr="00641E4C" w14:paraId="48422CAA" w14:textId="77777777" w:rsidTr="00526F8B">
        <w:trPr>
          <w:ins w:id="2191" w:author="VanNT" w:date="2021-08-24T22:02:00Z"/>
        </w:trPr>
        <w:tc>
          <w:tcPr>
            <w:tcW w:w="1026" w:type="dxa"/>
          </w:tcPr>
          <w:p w14:paraId="056ADCE0" w14:textId="77777777" w:rsidR="004208F3" w:rsidRPr="00641E4C" w:rsidRDefault="004208F3" w:rsidP="00A615EF">
            <w:pPr>
              <w:pStyle w:val="cGDD1"/>
              <w:numPr>
                <w:ilvl w:val="0"/>
                <w:numId w:val="37"/>
              </w:numPr>
              <w:rPr>
                <w:ins w:id="2192" w:author="VanNT" w:date="2021-08-24T22:02:00Z"/>
                <w:lang w:val="vi-VN"/>
              </w:rPr>
            </w:pPr>
          </w:p>
        </w:tc>
        <w:tc>
          <w:tcPr>
            <w:tcW w:w="1885" w:type="dxa"/>
          </w:tcPr>
          <w:p w14:paraId="6FA83DA9" w14:textId="77777777" w:rsidR="004208F3" w:rsidRPr="00641E4C" w:rsidRDefault="004208F3" w:rsidP="00526F8B">
            <w:pPr>
              <w:pStyle w:val="cGDD1"/>
              <w:tabs>
                <w:tab w:val="clear" w:pos="720"/>
              </w:tabs>
              <w:ind w:left="0"/>
              <w:rPr>
                <w:ins w:id="2193" w:author="VanNT" w:date="2021-08-24T22:02:00Z"/>
                <w:lang w:val="vi-VN"/>
              </w:rPr>
            </w:pPr>
            <w:ins w:id="2194" w:author="VanNT" w:date="2021-08-24T22:02:00Z">
              <w:r w:rsidRPr="00641E4C">
                <w:rPr>
                  <w:lang w:val="vi-VN"/>
                </w:rPr>
                <w:t>Số điện thoại chính</w:t>
              </w:r>
            </w:ins>
          </w:p>
        </w:tc>
        <w:tc>
          <w:tcPr>
            <w:tcW w:w="1110" w:type="dxa"/>
          </w:tcPr>
          <w:p w14:paraId="245276C1" w14:textId="77777777" w:rsidR="004208F3" w:rsidRPr="00641E4C" w:rsidRDefault="004208F3" w:rsidP="00526F8B">
            <w:pPr>
              <w:rPr>
                <w:ins w:id="2195" w:author="VanNT" w:date="2021-08-24T22:02:00Z"/>
              </w:rPr>
            </w:pPr>
            <w:ins w:id="2196" w:author="VanNT" w:date="2021-08-24T22:02:00Z">
              <w:r>
                <w:t>Có</w:t>
              </w:r>
            </w:ins>
          </w:p>
        </w:tc>
        <w:tc>
          <w:tcPr>
            <w:tcW w:w="1560" w:type="dxa"/>
          </w:tcPr>
          <w:p w14:paraId="0AA2956B" w14:textId="77777777" w:rsidR="004208F3" w:rsidRDefault="004208F3" w:rsidP="00526F8B">
            <w:pPr>
              <w:rPr>
                <w:ins w:id="2197" w:author="VanNT" w:date="2021-08-24T22:02:00Z"/>
              </w:rPr>
            </w:pPr>
            <w:ins w:id="2198" w:author="VanNT" w:date="2021-08-24T22:02:00Z">
              <w:r>
                <w:t>Có</w:t>
              </w:r>
            </w:ins>
          </w:p>
        </w:tc>
        <w:tc>
          <w:tcPr>
            <w:tcW w:w="3869" w:type="dxa"/>
          </w:tcPr>
          <w:p w14:paraId="1A4AF268" w14:textId="77777777" w:rsidR="004208F3" w:rsidRPr="00641E4C" w:rsidRDefault="004208F3" w:rsidP="00526F8B">
            <w:pPr>
              <w:rPr>
                <w:ins w:id="2199" w:author="VanNT" w:date="2021-08-24T22:02:00Z"/>
              </w:rPr>
            </w:pPr>
          </w:p>
        </w:tc>
      </w:tr>
      <w:tr w:rsidR="004208F3" w:rsidRPr="00641E4C" w14:paraId="6E179C19" w14:textId="77777777" w:rsidTr="00526F8B">
        <w:trPr>
          <w:ins w:id="2200" w:author="VanNT" w:date="2021-08-24T22:02:00Z"/>
        </w:trPr>
        <w:tc>
          <w:tcPr>
            <w:tcW w:w="1026" w:type="dxa"/>
          </w:tcPr>
          <w:p w14:paraId="2DB84808" w14:textId="77777777" w:rsidR="004208F3" w:rsidRPr="00641E4C" w:rsidRDefault="004208F3" w:rsidP="00A615EF">
            <w:pPr>
              <w:pStyle w:val="cGDD1"/>
              <w:numPr>
                <w:ilvl w:val="0"/>
                <w:numId w:val="37"/>
              </w:numPr>
              <w:rPr>
                <w:ins w:id="2201" w:author="VanNT" w:date="2021-08-24T22:02:00Z"/>
                <w:lang w:val="vi-VN"/>
              </w:rPr>
            </w:pPr>
          </w:p>
        </w:tc>
        <w:tc>
          <w:tcPr>
            <w:tcW w:w="1885" w:type="dxa"/>
          </w:tcPr>
          <w:p w14:paraId="11B01F52" w14:textId="77777777" w:rsidR="004208F3" w:rsidRPr="00641E4C" w:rsidRDefault="004208F3" w:rsidP="00526F8B">
            <w:pPr>
              <w:pStyle w:val="cGDD1"/>
              <w:tabs>
                <w:tab w:val="clear" w:pos="720"/>
              </w:tabs>
              <w:ind w:left="0"/>
              <w:rPr>
                <w:ins w:id="2202" w:author="VanNT" w:date="2021-08-24T22:02:00Z"/>
                <w:lang w:val="vi-VN"/>
              </w:rPr>
            </w:pPr>
            <w:ins w:id="2203" w:author="VanNT" w:date="2021-08-24T22:02:00Z">
              <w:r w:rsidRPr="00641E4C">
                <w:rPr>
                  <w:lang w:val="vi-VN"/>
                </w:rPr>
                <w:t>Số điện thoại phụ</w:t>
              </w:r>
            </w:ins>
          </w:p>
        </w:tc>
        <w:tc>
          <w:tcPr>
            <w:tcW w:w="1110" w:type="dxa"/>
          </w:tcPr>
          <w:p w14:paraId="2CAE3A0C" w14:textId="77777777" w:rsidR="004208F3" w:rsidRPr="00641E4C" w:rsidRDefault="004208F3" w:rsidP="00526F8B">
            <w:pPr>
              <w:rPr>
                <w:ins w:id="2204" w:author="VanNT" w:date="2021-08-24T22:02:00Z"/>
              </w:rPr>
            </w:pPr>
            <w:ins w:id="2205" w:author="VanNT" w:date="2021-08-24T22:02:00Z">
              <w:r w:rsidRPr="00641E4C">
                <w:t>Không</w:t>
              </w:r>
            </w:ins>
          </w:p>
        </w:tc>
        <w:tc>
          <w:tcPr>
            <w:tcW w:w="1560" w:type="dxa"/>
          </w:tcPr>
          <w:p w14:paraId="32F5AD1C" w14:textId="77777777" w:rsidR="004208F3" w:rsidRDefault="004208F3" w:rsidP="00526F8B">
            <w:pPr>
              <w:rPr>
                <w:ins w:id="2206" w:author="VanNT" w:date="2021-08-24T22:02:00Z"/>
              </w:rPr>
            </w:pPr>
            <w:ins w:id="2207" w:author="VanNT" w:date="2021-08-24T22:02:00Z">
              <w:r>
                <w:t>Có</w:t>
              </w:r>
            </w:ins>
          </w:p>
        </w:tc>
        <w:tc>
          <w:tcPr>
            <w:tcW w:w="3869" w:type="dxa"/>
          </w:tcPr>
          <w:p w14:paraId="15FEE158" w14:textId="77777777" w:rsidR="004208F3" w:rsidRPr="00641E4C" w:rsidRDefault="004208F3" w:rsidP="00526F8B">
            <w:pPr>
              <w:rPr>
                <w:ins w:id="2208" w:author="VanNT" w:date="2021-08-24T22:02:00Z"/>
              </w:rPr>
            </w:pPr>
          </w:p>
        </w:tc>
      </w:tr>
      <w:tr w:rsidR="004208F3" w:rsidRPr="00641E4C" w14:paraId="6F04CA6B" w14:textId="77777777" w:rsidTr="00526F8B">
        <w:trPr>
          <w:ins w:id="2209" w:author="VanNT" w:date="2021-08-24T22:02:00Z"/>
        </w:trPr>
        <w:tc>
          <w:tcPr>
            <w:tcW w:w="1026" w:type="dxa"/>
          </w:tcPr>
          <w:p w14:paraId="1ACC4E97" w14:textId="77777777" w:rsidR="004208F3" w:rsidRPr="00641E4C" w:rsidRDefault="004208F3" w:rsidP="00A615EF">
            <w:pPr>
              <w:pStyle w:val="cGDD1"/>
              <w:numPr>
                <w:ilvl w:val="0"/>
                <w:numId w:val="37"/>
              </w:numPr>
              <w:rPr>
                <w:ins w:id="2210" w:author="VanNT" w:date="2021-08-24T22:02:00Z"/>
                <w:lang w:val="vi-VN"/>
              </w:rPr>
            </w:pPr>
          </w:p>
        </w:tc>
        <w:tc>
          <w:tcPr>
            <w:tcW w:w="1885" w:type="dxa"/>
          </w:tcPr>
          <w:p w14:paraId="2AEFB2BA" w14:textId="77777777" w:rsidR="004208F3" w:rsidRPr="00641E4C" w:rsidRDefault="004208F3" w:rsidP="00526F8B">
            <w:pPr>
              <w:pStyle w:val="cGDD1"/>
              <w:tabs>
                <w:tab w:val="clear" w:pos="720"/>
              </w:tabs>
              <w:ind w:left="0"/>
              <w:rPr>
                <w:ins w:id="2211" w:author="VanNT" w:date="2021-08-24T22:02:00Z"/>
                <w:lang w:val="vi-VN"/>
              </w:rPr>
            </w:pPr>
            <w:ins w:id="2212" w:author="VanNT" w:date="2021-08-24T22:02:00Z">
              <w:r w:rsidRPr="00641E4C">
                <w:rPr>
                  <w:lang w:val="vi-VN"/>
                </w:rPr>
                <w:t>Số Fax</w:t>
              </w:r>
            </w:ins>
          </w:p>
        </w:tc>
        <w:tc>
          <w:tcPr>
            <w:tcW w:w="1110" w:type="dxa"/>
          </w:tcPr>
          <w:p w14:paraId="48A84211" w14:textId="77777777" w:rsidR="004208F3" w:rsidRPr="00641E4C" w:rsidRDefault="004208F3" w:rsidP="00526F8B">
            <w:pPr>
              <w:rPr>
                <w:ins w:id="2213" w:author="VanNT" w:date="2021-08-24T22:02:00Z"/>
              </w:rPr>
            </w:pPr>
            <w:ins w:id="2214" w:author="VanNT" w:date="2021-08-24T22:02:00Z">
              <w:r w:rsidRPr="00641E4C">
                <w:t>Không</w:t>
              </w:r>
            </w:ins>
          </w:p>
        </w:tc>
        <w:tc>
          <w:tcPr>
            <w:tcW w:w="1560" w:type="dxa"/>
          </w:tcPr>
          <w:p w14:paraId="79FB5E5D" w14:textId="77777777" w:rsidR="004208F3" w:rsidRDefault="004208F3" w:rsidP="00526F8B">
            <w:pPr>
              <w:rPr>
                <w:ins w:id="2215" w:author="VanNT" w:date="2021-08-24T22:02:00Z"/>
              </w:rPr>
            </w:pPr>
            <w:ins w:id="2216" w:author="VanNT" w:date="2021-08-24T22:02:00Z">
              <w:r>
                <w:t>Có</w:t>
              </w:r>
            </w:ins>
          </w:p>
        </w:tc>
        <w:tc>
          <w:tcPr>
            <w:tcW w:w="3869" w:type="dxa"/>
          </w:tcPr>
          <w:p w14:paraId="3B600DF9" w14:textId="77777777" w:rsidR="004208F3" w:rsidRPr="00641E4C" w:rsidRDefault="004208F3" w:rsidP="00526F8B">
            <w:pPr>
              <w:rPr>
                <w:ins w:id="2217" w:author="VanNT" w:date="2021-08-24T22:02:00Z"/>
              </w:rPr>
            </w:pPr>
          </w:p>
        </w:tc>
      </w:tr>
      <w:tr w:rsidR="004208F3" w:rsidRPr="00641E4C" w14:paraId="10D25600" w14:textId="77777777" w:rsidTr="00526F8B">
        <w:trPr>
          <w:ins w:id="2218" w:author="VanNT" w:date="2021-08-24T22:02:00Z"/>
        </w:trPr>
        <w:tc>
          <w:tcPr>
            <w:tcW w:w="1026" w:type="dxa"/>
          </w:tcPr>
          <w:p w14:paraId="25D65738" w14:textId="77777777" w:rsidR="004208F3" w:rsidRPr="00641E4C" w:rsidRDefault="004208F3" w:rsidP="00A615EF">
            <w:pPr>
              <w:pStyle w:val="cGDD1"/>
              <w:numPr>
                <w:ilvl w:val="0"/>
                <w:numId w:val="37"/>
              </w:numPr>
              <w:rPr>
                <w:ins w:id="2219" w:author="VanNT" w:date="2021-08-24T22:02:00Z"/>
                <w:lang w:val="vi-VN"/>
              </w:rPr>
            </w:pPr>
          </w:p>
        </w:tc>
        <w:tc>
          <w:tcPr>
            <w:tcW w:w="1885" w:type="dxa"/>
          </w:tcPr>
          <w:p w14:paraId="2ADCCBFF" w14:textId="77777777" w:rsidR="004208F3" w:rsidRPr="00641E4C" w:rsidRDefault="004208F3" w:rsidP="00526F8B">
            <w:pPr>
              <w:pStyle w:val="cGDD1"/>
              <w:tabs>
                <w:tab w:val="clear" w:pos="720"/>
              </w:tabs>
              <w:ind w:left="0"/>
              <w:rPr>
                <w:ins w:id="2220" w:author="VanNT" w:date="2021-08-24T22:02:00Z"/>
                <w:lang w:val="vi-VN"/>
              </w:rPr>
            </w:pPr>
            <w:ins w:id="2221" w:author="VanNT" w:date="2021-08-24T22:02:00Z">
              <w:r w:rsidRPr="00641E4C">
                <w:rPr>
                  <w:lang w:val="vi-VN"/>
                </w:rPr>
                <w:t>Email</w:t>
              </w:r>
            </w:ins>
          </w:p>
        </w:tc>
        <w:tc>
          <w:tcPr>
            <w:tcW w:w="1110" w:type="dxa"/>
          </w:tcPr>
          <w:p w14:paraId="738AC881" w14:textId="77777777" w:rsidR="004208F3" w:rsidRPr="00641E4C" w:rsidRDefault="004208F3" w:rsidP="00526F8B">
            <w:pPr>
              <w:rPr>
                <w:ins w:id="2222" w:author="VanNT" w:date="2021-08-24T22:02:00Z"/>
              </w:rPr>
            </w:pPr>
            <w:ins w:id="2223" w:author="VanNT" w:date="2021-08-24T22:02:00Z">
              <w:r w:rsidRPr="00641E4C">
                <w:t>Không</w:t>
              </w:r>
            </w:ins>
          </w:p>
        </w:tc>
        <w:tc>
          <w:tcPr>
            <w:tcW w:w="1560" w:type="dxa"/>
          </w:tcPr>
          <w:p w14:paraId="2E3AF905" w14:textId="77777777" w:rsidR="004208F3" w:rsidRDefault="004208F3" w:rsidP="00526F8B">
            <w:pPr>
              <w:rPr>
                <w:ins w:id="2224" w:author="VanNT" w:date="2021-08-24T22:02:00Z"/>
              </w:rPr>
            </w:pPr>
            <w:ins w:id="2225" w:author="VanNT" w:date="2021-08-24T22:02:00Z">
              <w:r>
                <w:t>Có</w:t>
              </w:r>
            </w:ins>
          </w:p>
        </w:tc>
        <w:tc>
          <w:tcPr>
            <w:tcW w:w="3869" w:type="dxa"/>
          </w:tcPr>
          <w:p w14:paraId="27700DE8" w14:textId="77777777" w:rsidR="004208F3" w:rsidRPr="00641E4C" w:rsidRDefault="004208F3" w:rsidP="00526F8B">
            <w:pPr>
              <w:rPr>
                <w:ins w:id="2226" w:author="VanNT" w:date="2021-08-24T22:02:00Z"/>
              </w:rPr>
            </w:pPr>
          </w:p>
        </w:tc>
      </w:tr>
    </w:tbl>
    <w:p w14:paraId="7039F3DF" w14:textId="77777777" w:rsidR="004208F3" w:rsidRDefault="004208F3" w:rsidP="004208F3">
      <w:pPr>
        <w:pStyle w:val="cNorUnderBold"/>
        <w:rPr>
          <w:ins w:id="2227" w:author="VanNT" w:date="2021-08-24T22:02:00Z"/>
          <w:rStyle w:val="ccharNorBIU"/>
          <w:rFonts w:eastAsiaTheme="majorEastAsia"/>
          <w:b/>
          <w:lang w:val="vi-VN"/>
        </w:rPr>
      </w:pPr>
    </w:p>
    <w:p w14:paraId="7A4DA2DA" w14:textId="77777777" w:rsidR="004208F3" w:rsidRDefault="004208F3" w:rsidP="004208F3">
      <w:pPr>
        <w:rPr>
          <w:ins w:id="2228" w:author="VanNT" w:date="2021-08-24T22:02:00Z"/>
          <w:lang w:val="en-GB" w:eastAsia="x-none"/>
        </w:rPr>
      </w:pPr>
      <w:ins w:id="2229" w:author="VanNT" w:date="2021-08-24T22:02:00Z">
        <w:r w:rsidRPr="004708D1">
          <w:rPr>
            <w:rStyle w:val="ccharNorBIU"/>
            <w:rFonts w:eastAsiaTheme="majorEastAsia"/>
            <w:b w:val="0"/>
            <w:u w:val="none"/>
          </w:rPr>
          <w:t xml:space="preserve">Click kế tiếp </w:t>
        </w:r>
      </w:ins>
    </w:p>
    <w:p w14:paraId="0F6D7451" w14:textId="77777777" w:rsidR="004208F3" w:rsidRPr="004708D1" w:rsidRDefault="004208F3" w:rsidP="004208F3">
      <w:pPr>
        <w:rPr>
          <w:ins w:id="2230" w:author="VanNT" w:date="2021-08-24T22:02:00Z"/>
          <w:rStyle w:val="ccharNorBIU"/>
          <w:rFonts w:eastAsiaTheme="majorEastAsia"/>
        </w:rPr>
      </w:pPr>
      <w:ins w:id="2231" w:author="VanNT" w:date="2021-08-24T22:02:00Z">
        <w:r w:rsidRPr="004708D1">
          <w:rPr>
            <w:u w:val="single"/>
            <w:lang w:val="en-GB" w:eastAsia="x-none"/>
          </w:rPr>
          <w:t>Trường hợp khách hàng là Tổ chức và Có ủy quyền, cần khai báo thêm thông tin người ủy quyền</w:t>
        </w:r>
      </w:ins>
    </w:p>
    <w:p w14:paraId="75140949" w14:textId="77777777" w:rsidR="004208F3" w:rsidRPr="00641E4C" w:rsidRDefault="004208F3" w:rsidP="004208F3">
      <w:pPr>
        <w:pStyle w:val="cGDD1"/>
        <w:tabs>
          <w:tab w:val="clear" w:pos="720"/>
        </w:tabs>
        <w:ind w:left="0"/>
        <w:rPr>
          <w:ins w:id="2232" w:author="VanNT" w:date="2021-08-24T22:02:00Z"/>
          <w:rStyle w:val="ccharNorBIU"/>
          <w:rFonts w:eastAsiaTheme="majorEastAsia"/>
        </w:rPr>
      </w:pPr>
    </w:p>
    <w:tbl>
      <w:tblPr>
        <w:tblW w:w="48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4"/>
        <w:gridCol w:w="2091"/>
        <w:gridCol w:w="1610"/>
        <w:gridCol w:w="1734"/>
        <w:gridCol w:w="3158"/>
      </w:tblGrid>
      <w:tr w:rsidR="004208F3" w:rsidRPr="00641E4C" w14:paraId="7E03D8FA" w14:textId="77777777" w:rsidTr="00526F8B">
        <w:trPr>
          <w:tblHeader/>
          <w:ins w:id="2233" w:author="VanNT" w:date="2021-08-24T22:02:00Z"/>
        </w:trPr>
        <w:tc>
          <w:tcPr>
            <w:tcW w:w="974" w:type="dxa"/>
            <w:shd w:val="clear" w:color="auto" w:fill="F79646" w:themeFill="accent6"/>
          </w:tcPr>
          <w:p w14:paraId="1CB528C3" w14:textId="77777777" w:rsidR="004208F3" w:rsidRPr="00641E4C" w:rsidRDefault="004208F3" w:rsidP="00526F8B">
            <w:pPr>
              <w:pStyle w:val="cGDD1"/>
              <w:tabs>
                <w:tab w:val="clear" w:pos="720"/>
              </w:tabs>
              <w:ind w:left="0"/>
              <w:jc w:val="center"/>
              <w:rPr>
                <w:ins w:id="2234" w:author="VanNT" w:date="2021-08-24T22:02:00Z"/>
                <w:b/>
              </w:rPr>
            </w:pPr>
            <w:ins w:id="2235" w:author="VanNT" w:date="2021-08-24T22:02:00Z">
              <w:r>
                <w:rPr>
                  <w:b/>
                </w:rPr>
                <w:t>STT</w:t>
              </w:r>
            </w:ins>
          </w:p>
        </w:tc>
        <w:tc>
          <w:tcPr>
            <w:tcW w:w="2091" w:type="dxa"/>
            <w:shd w:val="clear" w:color="auto" w:fill="F79646" w:themeFill="accent6"/>
          </w:tcPr>
          <w:p w14:paraId="6CE98266" w14:textId="77777777" w:rsidR="004208F3" w:rsidRPr="00641E4C" w:rsidRDefault="004208F3" w:rsidP="00526F8B">
            <w:pPr>
              <w:pStyle w:val="cGDD1"/>
              <w:tabs>
                <w:tab w:val="clear" w:pos="720"/>
              </w:tabs>
              <w:ind w:left="0"/>
              <w:jc w:val="center"/>
              <w:rPr>
                <w:ins w:id="2236" w:author="VanNT" w:date="2021-08-24T22:02:00Z"/>
                <w:b/>
                <w:lang w:val="vi-VN"/>
              </w:rPr>
            </w:pPr>
            <w:ins w:id="2237" w:author="VanNT" w:date="2021-08-24T22:02:00Z">
              <w:r w:rsidRPr="00641E4C">
                <w:rPr>
                  <w:b/>
                  <w:lang w:val="vi-VN"/>
                </w:rPr>
                <w:t>Tên trường</w:t>
              </w:r>
            </w:ins>
          </w:p>
        </w:tc>
        <w:tc>
          <w:tcPr>
            <w:tcW w:w="1610" w:type="dxa"/>
            <w:shd w:val="clear" w:color="auto" w:fill="F79646" w:themeFill="accent6"/>
          </w:tcPr>
          <w:p w14:paraId="553C80C9" w14:textId="77777777" w:rsidR="004208F3" w:rsidRPr="00641E4C" w:rsidRDefault="004208F3" w:rsidP="00526F8B">
            <w:pPr>
              <w:pStyle w:val="cGDD1"/>
              <w:tabs>
                <w:tab w:val="clear" w:pos="720"/>
              </w:tabs>
              <w:ind w:left="0"/>
              <w:jc w:val="center"/>
              <w:rPr>
                <w:ins w:id="2238" w:author="VanNT" w:date="2021-08-24T22:02:00Z"/>
                <w:b/>
              </w:rPr>
            </w:pPr>
            <w:ins w:id="2239" w:author="VanNT" w:date="2021-08-24T22:02:00Z">
              <w:r w:rsidRPr="00641E4C">
                <w:rPr>
                  <w:b/>
                </w:rPr>
                <w:t>Bắt buộc</w:t>
              </w:r>
            </w:ins>
          </w:p>
        </w:tc>
        <w:tc>
          <w:tcPr>
            <w:tcW w:w="1734" w:type="dxa"/>
            <w:shd w:val="clear" w:color="auto" w:fill="F79646" w:themeFill="accent6"/>
          </w:tcPr>
          <w:p w14:paraId="0D257112" w14:textId="77777777" w:rsidR="004208F3" w:rsidRPr="004708D1" w:rsidRDefault="004208F3" w:rsidP="00526F8B">
            <w:pPr>
              <w:pStyle w:val="cGDD1"/>
              <w:tabs>
                <w:tab w:val="clear" w:pos="720"/>
                <w:tab w:val="left" w:pos="1426"/>
              </w:tabs>
              <w:ind w:left="0"/>
              <w:jc w:val="center"/>
              <w:rPr>
                <w:ins w:id="2240" w:author="VanNT" w:date="2021-08-24T22:02:00Z"/>
                <w:b/>
              </w:rPr>
            </w:pPr>
            <w:ins w:id="2241" w:author="VanNT" w:date="2021-08-24T22:02:00Z">
              <w:r>
                <w:rPr>
                  <w:b/>
                </w:rPr>
                <w:t>Được sửa</w:t>
              </w:r>
            </w:ins>
          </w:p>
        </w:tc>
        <w:tc>
          <w:tcPr>
            <w:tcW w:w="3158" w:type="dxa"/>
            <w:shd w:val="clear" w:color="auto" w:fill="F79646" w:themeFill="accent6"/>
          </w:tcPr>
          <w:p w14:paraId="706F6F0A" w14:textId="77777777" w:rsidR="004208F3" w:rsidRPr="00641E4C" w:rsidRDefault="004208F3" w:rsidP="00526F8B">
            <w:pPr>
              <w:pStyle w:val="cGDD1"/>
              <w:tabs>
                <w:tab w:val="clear" w:pos="720"/>
              </w:tabs>
              <w:ind w:left="0"/>
              <w:jc w:val="center"/>
              <w:rPr>
                <w:ins w:id="2242" w:author="VanNT" w:date="2021-08-24T22:02:00Z"/>
                <w:b/>
                <w:lang w:val="vi-VN"/>
              </w:rPr>
            </w:pPr>
            <w:ins w:id="2243" w:author="VanNT" w:date="2021-08-24T22:02:00Z">
              <w:r w:rsidRPr="00641E4C">
                <w:rPr>
                  <w:b/>
                  <w:lang w:val="vi-VN"/>
                </w:rPr>
                <w:t>Diễn giải</w:t>
              </w:r>
            </w:ins>
          </w:p>
        </w:tc>
      </w:tr>
      <w:tr w:rsidR="004208F3" w:rsidRPr="00641E4C" w14:paraId="65A7765C" w14:textId="77777777" w:rsidTr="00526F8B">
        <w:trPr>
          <w:ins w:id="2244" w:author="VanNT" w:date="2021-08-24T22:02:00Z"/>
        </w:trPr>
        <w:tc>
          <w:tcPr>
            <w:tcW w:w="974" w:type="dxa"/>
          </w:tcPr>
          <w:p w14:paraId="74A7E2E2" w14:textId="77777777" w:rsidR="004208F3" w:rsidRPr="00641E4C" w:rsidRDefault="004208F3" w:rsidP="00526F8B">
            <w:pPr>
              <w:pStyle w:val="cGDD1"/>
              <w:numPr>
                <w:ilvl w:val="0"/>
                <w:numId w:val="7"/>
              </w:numPr>
              <w:rPr>
                <w:ins w:id="2245" w:author="VanNT" w:date="2021-08-24T22:02:00Z"/>
                <w:lang w:val="vi-VN"/>
              </w:rPr>
            </w:pPr>
          </w:p>
        </w:tc>
        <w:tc>
          <w:tcPr>
            <w:tcW w:w="2091" w:type="dxa"/>
          </w:tcPr>
          <w:p w14:paraId="67B7DFE0" w14:textId="77777777" w:rsidR="004208F3" w:rsidRPr="00641E4C" w:rsidRDefault="004208F3" w:rsidP="00526F8B">
            <w:pPr>
              <w:pStyle w:val="cGDD1"/>
              <w:tabs>
                <w:tab w:val="clear" w:pos="720"/>
              </w:tabs>
              <w:ind w:left="0"/>
              <w:rPr>
                <w:ins w:id="2246" w:author="VanNT" w:date="2021-08-24T22:02:00Z"/>
                <w:lang w:val="vi-VN"/>
              </w:rPr>
            </w:pPr>
            <w:ins w:id="2247" w:author="VanNT" w:date="2021-08-24T22:02:00Z">
              <w:r w:rsidRPr="00641E4C">
                <w:rPr>
                  <w:lang w:val="vi-VN"/>
                </w:rPr>
                <w:t>Họ tên</w:t>
              </w:r>
            </w:ins>
          </w:p>
        </w:tc>
        <w:tc>
          <w:tcPr>
            <w:tcW w:w="1610" w:type="dxa"/>
          </w:tcPr>
          <w:p w14:paraId="1414843F" w14:textId="77777777" w:rsidR="004208F3" w:rsidRPr="00641E4C" w:rsidRDefault="004208F3" w:rsidP="00526F8B">
            <w:pPr>
              <w:pStyle w:val="cGDD1"/>
              <w:tabs>
                <w:tab w:val="clear" w:pos="720"/>
              </w:tabs>
              <w:ind w:left="0"/>
              <w:rPr>
                <w:ins w:id="2248" w:author="VanNT" w:date="2021-08-24T22:02:00Z"/>
              </w:rPr>
            </w:pPr>
            <w:ins w:id="2249" w:author="VanNT" w:date="2021-08-24T22:02:00Z">
              <w:r w:rsidRPr="00641E4C">
                <w:t>Có</w:t>
              </w:r>
            </w:ins>
          </w:p>
        </w:tc>
        <w:tc>
          <w:tcPr>
            <w:tcW w:w="1734" w:type="dxa"/>
          </w:tcPr>
          <w:p w14:paraId="72221FA1" w14:textId="77777777" w:rsidR="004208F3" w:rsidRDefault="004208F3" w:rsidP="00526F8B">
            <w:pPr>
              <w:pStyle w:val="cGDD1"/>
              <w:tabs>
                <w:tab w:val="clear" w:pos="720"/>
              </w:tabs>
              <w:ind w:left="0"/>
              <w:rPr>
                <w:ins w:id="2250" w:author="VanNT" w:date="2021-08-24T22:02:00Z"/>
              </w:rPr>
            </w:pPr>
            <w:ins w:id="2251" w:author="VanNT" w:date="2021-08-24T22:02:00Z">
              <w:r w:rsidRPr="00264167">
                <w:t>Có</w:t>
              </w:r>
            </w:ins>
          </w:p>
        </w:tc>
        <w:tc>
          <w:tcPr>
            <w:tcW w:w="3158" w:type="dxa"/>
          </w:tcPr>
          <w:p w14:paraId="22244CEA" w14:textId="77777777" w:rsidR="004208F3" w:rsidRPr="00641E4C" w:rsidRDefault="004208F3" w:rsidP="00526F8B">
            <w:pPr>
              <w:pStyle w:val="cGDD1"/>
              <w:tabs>
                <w:tab w:val="clear" w:pos="720"/>
              </w:tabs>
              <w:ind w:left="0"/>
              <w:rPr>
                <w:ins w:id="2252" w:author="VanNT" w:date="2021-08-24T22:02:00Z"/>
                <w:lang w:val="vi-VN"/>
              </w:rPr>
            </w:pPr>
          </w:p>
        </w:tc>
      </w:tr>
      <w:tr w:rsidR="004208F3" w:rsidRPr="00641E4C" w14:paraId="6BA7619B" w14:textId="77777777" w:rsidTr="00526F8B">
        <w:trPr>
          <w:ins w:id="2253" w:author="VanNT" w:date="2021-08-24T22:02:00Z"/>
        </w:trPr>
        <w:tc>
          <w:tcPr>
            <w:tcW w:w="974" w:type="dxa"/>
          </w:tcPr>
          <w:p w14:paraId="6474A0F4" w14:textId="77777777" w:rsidR="004208F3" w:rsidRPr="00641E4C" w:rsidRDefault="004208F3" w:rsidP="00526F8B">
            <w:pPr>
              <w:pStyle w:val="cGDD1"/>
              <w:numPr>
                <w:ilvl w:val="0"/>
                <w:numId w:val="7"/>
              </w:numPr>
              <w:rPr>
                <w:ins w:id="2254" w:author="VanNT" w:date="2021-08-24T22:02:00Z"/>
                <w:lang w:val="vi-VN"/>
              </w:rPr>
            </w:pPr>
          </w:p>
        </w:tc>
        <w:tc>
          <w:tcPr>
            <w:tcW w:w="2091" w:type="dxa"/>
          </w:tcPr>
          <w:p w14:paraId="694FA24E" w14:textId="77777777" w:rsidR="004208F3" w:rsidRPr="00641E4C" w:rsidRDefault="004208F3" w:rsidP="00526F8B">
            <w:pPr>
              <w:pStyle w:val="cGDD1"/>
              <w:tabs>
                <w:tab w:val="clear" w:pos="720"/>
              </w:tabs>
              <w:ind w:left="0"/>
              <w:rPr>
                <w:ins w:id="2255" w:author="VanNT" w:date="2021-08-24T22:02:00Z"/>
                <w:lang w:val="vi-VN"/>
              </w:rPr>
            </w:pPr>
            <w:ins w:id="2256" w:author="VanNT" w:date="2021-08-24T22:02:00Z">
              <w:r w:rsidRPr="00641E4C">
                <w:rPr>
                  <w:lang w:val="vi-VN"/>
                </w:rPr>
                <w:t>Giới tính</w:t>
              </w:r>
            </w:ins>
          </w:p>
        </w:tc>
        <w:tc>
          <w:tcPr>
            <w:tcW w:w="1610" w:type="dxa"/>
          </w:tcPr>
          <w:p w14:paraId="2F12793B" w14:textId="77777777" w:rsidR="004208F3" w:rsidRPr="00641E4C" w:rsidRDefault="004208F3" w:rsidP="00526F8B">
            <w:pPr>
              <w:pStyle w:val="cGDD1"/>
              <w:tabs>
                <w:tab w:val="clear" w:pos="720"/>
              </w:tabs>
              <w:ind w:left="0"/>
              <w:rPr>
                <w:ins w:id="2257" w:author="VanNT" w:date="2021-08-24T22:02:00Z"/>
              </w:rPr>
            </w:pPr>
            <w:ins w:id="2258" w:author="VanNT" w:date="2021-08-24T22:02:00Z">
              <w:r w:rsidRPr="00641E4C">
                <w:t>Có</w:t>
              </w:r>
            </w:ins>
          </w:p>
        </w:tc>
        <w:tc>
          <w:tcPr>
            <w:tcW w:w="1734" w:type="dxa"/>
          </w:tcPr>
          <w:p w14:paraId="72C19FAD" w14:textId="77777777" w:rsidR="004208F3" w:rsidRPr="00641E4C" w:rsidRDefault="004208F3" w:rsidP="00526F8B">
            <w:pPr>
              <w:pStyle w:val="cGDD1"/>
              <w:tabs>
                <w:tab w:val="clear" w:pos="720"/>
              </w:tabs>
              <w:ind w:left="0"/>
              <w:rPr>
                <w:ins w:id="2259" w:author="VanNT" w:date="2021-08-24T22:02:00Z"/>
                <w:lang w:val="vi-VN"/>
              </w:rPr>
            </w:pPr>
            <w:ins w:id="2260" w:author="VanNT" w:date="2021-08-24T22:02:00Z">
              <w:r w:rsidRPr="00264167">
                <w:t>Có</w:t>
              </w:r>
            </w:ins>
          </w:p>
        </w:tc>
        <w:tc>
          <w:tcPr>
            <w:tcW w:w="3158" w:type="dxa"/>
          </w:tcPr>
          <w:p w14:paraId="0917A87C" w14:textId="77777777" w:rsidR="004208F3" w:rsidRPr="00641E4C" w:rsidRDefault="004208F3" w:rsidP="00526F8B">
            <w:pPr>
              <w:pStyle w:val="cGDD1"/>
              <w:tabs>
                <w:tab w:val="clear" w:pos="720"/>
              </w:tabs>
              <w:ind w:left="0"/>
              <w:rPr>
                <w:ins w:id="2261" w:author="VanNT" w:date="2021-08-24T22:02:00Z"/>
                <w:lang w:val="vi-VN"/>
              </w:rPr>
            </w:pPr>
            <w:ins w:id="2262" w:author="VanNT" w:date="2021-08-24T22:02:00Z">
              <w:r w:rsidRPr="00641E4C">
                <w:rPr>
                  <w:lang w:val="vi-VN"/>
                </w:rPr>
                <w:t>Là combobox gồm 2 giá trị : Nam/Nữ.</w:t>
              </w:r>
            </w:ins>
          </w:p>
        </w:tc>
      </w:tr>
      <w:tr w:rsidR="004208F3" w:rsidRPr="00641E4C" w14:paraId="69F19749" w14:textId="77777777" w:rsidTr="00526F8B">
        <w:trPr>
          <w:ins w:id="2263" w:author="VanNT" w:date="2021-08-24T22:02:00Z"/>
        </w:trPr>
        <w:tc>
          <w:tcPr>
            <w:tcW w:w="974" w:type="dxa"/>
          </w:tcPr>
          <w:p w14:paraId="0F5858DE" w14:textId="77777777" w:rsidR="004208F3" w:rsidRPr="00641E4C" w:rsidRDefault="004208F3" w:rsidP="00526F8B">
            <w:pPr>
              <w:pStyle w:val="cGDD1"/>
              <w:numPr>
                <w:ilvl w:val="0"/>
                <w:numId w:val="7"/>
              </w:numPr>
              <w:rPr>
                <w:ins w:id="2264" w:author="VanNT" w:date="2021-08-24T22:02:00Z"/>
                <w:lang w:val="vi-VN"/>
              </w:rPr>
            </w:pPr>
          </w:p>
        </w:tc>
        <w:tc>
          <w:tcPr>
            <w:tcW w:w="2091" w:type="dxa"/>
          </w:tcPr>
          <w:p w14:paraId="4B56034E" w14:textId="77777777" w:rsidR="004208F3" w:rsidRPr="00641E4C" w:rsidRDefault="004208F3" w:rsidP="00526F8B">
            <w:pPr>
              <w:pStyle w:val="cGDD1"/>
              <w:tabs>
                <w:tab w:val="clear" w:pos="720"/>
              </w:tabs>
              <w:ind w:left="0"/>
              <w:rPr>
                <w:ins w:id="2265" w:author="VanNT" w:date="2021-08-24T22:02:00Z"/>
                <w:lang w:val="vi-VN"/>
              </w:rPr>
            </w:pPr>
            <w:ins w:id="2266" w:author="VanNT" w:date="2021-08-24T22:02:00Z">
              <w:r w:rsidRPr="00641E4C">
                <w:rPr>
                  <w:lang w:val="vi-VN"/>
                </w:rPr>
                <w:t>Ngày sinh</w:t>
              </w:r>
            </w:ins>
          </w:p>
        </w:tc>
        <w:tc>
          <w:tcPr>
            <w:tcW w:w="1610" w:type="dxa"/>
          </w:tcPr>
          <w:p w14:paraId="3DC9AC31" w14:textId="77777777" w:rsidR="004208F3" w:rsidRPr="00641E4C" w:rsidRDefault="004208F3" w:rsidP="00526F8B">
            <w:pPr>
              <w:pStyle w:val="cGDD1"/>
              <w:tabs>
                <w:tab w:val="clear" w:pos="720"/>
              </w:tabs>
              <w:ind w:left="0"/>
              <w:rPr>
                <w:ins w:id="2267" w:author="VanNT" w:date="2021-08-24T22:02:00Z"/>
              </w:rPr>
            </w:pPr>
            <w:ins w:id="2268" w:author="VanNT" w:date="2021-08-24T22:02:00Z">
              <w:r w:rsidRPr="00641E4C">
                <w:t>Có</w:t>
              </w:r>
            </w:ins>
          </w:p>
        </w:tc>
        <w:tc>
          <w:tcPr>
            <w:tcW w:w="1734" w:type="dxa"/>
          </w:tcPr>
          <w:p w14:paraId="7CDF9A01" w14:textId="77777777" w:rsidR="004208F3" w:rsidRPr="00641E4C" w:rsidRDefault="004208F3" w:rsidP="00526F8B">
            <w:pPr>
              <w:pStyle w:val="cGDD1"/>
              <w:tabs>
                <w:tab w:val="clear" w:pos="720"/>
              </w:tabs>
              <w:ind w:left="0"/>
              <w:rPr>
                <w:ins w:id="2269" w:author="VanNT" w:date="2021-08-24T22:02:00Z"/>
              </w:rPr>
            </w:pPr>
            <w:ins w:id="2270" w:author="VanNT" w:date="2021-08-24T22:02:00Z">
              <w:r w:rsidRPr="00264167">
                <w:t>Có</w:t>
              </w:r>
            </w:ins>
          </w:p>
        </w:tc>
        <w:tc>
          <w:tcPr>
            <w:tcW w:w="3158" w:type="dxa"/>
          </w:tcPr>
          <w:p w14:paraId="29242023" w14:textId="77777777" w:rsidR="004208F3" w:rsidRPr="00641E4C" w:rsidRDefault="004208F3" w:rsidP="00526F8B">
            <w:pPr>
              <w:pStyle w:val="cGDD1"/>
              <w:tabs>
                <w:tab w:val="clear" w:pos="720"/>
              </w:tabs>
              <w:ind w:left="0"/>
              <w:rPr>
                <w:ins w:id="2271" w:author="VanNT" w:date="2021-08-24T22:02:00Z"/>
                <w:lang w:val="vi-VN"/>
              </w:rPr>
            </w:pPr>
            <w:ins w:id="2272" w:author="VanNT" w:date="2021-08-24T22:02:00Z">
              <w:r w:rsidRPr="00641E4C">
                <w:t>Định dạng</w:t>
              </w:r>
              <w:r w:rsidRPr="00641E4C">
                <w:rPr>
                  <w:lang w:val="vi-VN"/>
                </w:rPr>
                <w:t xml:space="preserve"> DD/MM/YYYY</w:t>
              </w:r>
            </w:ins>
          </w:p>
        </w:tc>
      </w:tr>
      <w:tr w:rsidR="004208F3" w:rsidRPr="00641E4C" w14:paraId="7F7679BC" w14:textId="77777777" w:rsidTr="00526F8B">
        <w:trPr>
          <w:ins w:id="2273" w:author="VanNT" w:date="2021-08-24T22:02:00Z"/>
        </w:trPr>
        <w:tc>
          <w:tcPr>
            <w:tcW w:w="974" w:type="dxa"/>
            <w:tcBorders>
              <w:top w:val="single" w:sz="4" w:space="0" w:color="auto"/>
              <w:left w:val="single" w:sz="4" w:space="0" w:color="auto"/>
              <w:bottom w:val="single" w:sz="4" w:space="0" w:color="auto"/>
              <w:right w:val="single" w:sz="4" w:space="0" w:color="auto"/>
            </w:tcBorders>
          </w:tcPr>
          <w:p w14:paraId="7445AAAD" w14:textId="77777777" w:rsidR="004208F3" w:rsidRPr="00641E4C" w:rsidRDefault="004208F3" w:rsidP="00526F8B">
            <w:pPr>
              <w:pStyle w:val="cGDD1"/>
              <w:numPr>
                <w:ilvl w:val="0"/>
                <w:numId w:val="7"/>
              </w:numPr>
              <w:rPr>
                <w:ins w:id="2274" w:author="VanNT" w:date="2021-08-24T22:02:00Z"/>
                <w:lang w:val="vi-VN"/>
              </w:rPr>
            </w:pPr>
          </w:p>
        </w:tc>
        <w:tc>
          <w:tcPr>
            <w:tcW w:w="2091" w:type="dxa"/>
            <w:tcBorders>
              <w:top w:val="single" w:sz="4" w:space="0" w:color="auto"/>
              <w:left w:val="single" w:sz="4" w:space="0" w:color="auto"/>
              <w:bottom w:val="single" w:sz="4" w:space="0" w:color="auto"/>
              <w:right w:val="single" w:sz="4" w:space="0" w:color="auto"/>
            </w:tcBorders>
          </w:tcPr>
          <w:p w14:paraId="2FB1A2EA" w14:textId="77777777" w:rsidR="004208F3" w:rsidRPr="00641E4C" w:rsidRDefault="004208F3" w:rsidP="00526F8B">
            <w:pPr>
              <w:pStyle w:val="cGDD1"/>
              <w:tabs>
                <w:tab w:val="clear" w:pos="720"/>
              </w:tabs>
              <w:ind w:left="0"/>
              <w:rPr>
                <w:ins w:id="2275" w:author="VanNT" w:date="2021-08-24T22:02:00Z"/>
                <w:lang w:val="vi-VN"/>
              </w:rPr>
            </w:pPr>
            <w:ins w:id="2276" w:author="VanNT" w:date="2021-08-24T22:02:00Z">
              <w:r w:rsidRPr="00641E4C">
                <w:rPr>
                  <w:lang w:val="vi-VN"/>
                </w:rPr>
                <w:t>Quốc tịch</w:t>
              </w:r>
            </w:ins>
          </w:p>
        </w:tc>
        <w:tc>
          <w:tcPr>
            <w:tcW w:w="1610" w:type="dxa"/>
            <w:tcBorders>
              <w:top w:val="single" w:sz="4" w:space="0" w:color="auto"/>
              <w:left w:val="single" w:sz="4" w:space="0" w:color="auto"/>
              <w:bottom w:val="single" w:sz="4" w:space="0" w:color="auto"/>
              <w:right w:val="single" w:sz="4" w:space="0" w:color="auto"/>
            </w:tcBorders>
          </w:tcPr>
          <w:p w14:paraId="4CC3AC6B" w14:textId="77777777" w:rsidR="004208F3" w:rsidRPr="00641E4C" w:rsidRDefault="004208F3" w:rsidP="00526F8B">
            <w:pPr>
              <w:pStyle w:val="cGDD1"/>
              <w:tabs>
                <w:tab w:val="clear" w:pos="720"/>
              </w:tabs>
              <w:ind w:left="0"/>
              <w:rPr>
                <w:ins w:id="2277" w:author="VanNT" w:date="2021-08-24T22:02:00Z"/>
              </w:rPr>
            </w:pPr>
            <w:ins w:id="2278" w:author="VanNT" w:date="2021-08-24T22:02:00Z">
              <w:r w:rsidRPr="00641E4C">
                <w:t>Có</w:t>
              </w:r>
            </w:ins>
          </w:p>
        </w:tc>
        <w:tc>
          <w:tcPr>
            <w:tcW w:w="1734" w:type="dxa"/>
            <w:tcBorders>
              <w:top w:val="single" w:sz="4" w:space="0" w:color="auto"/>
              <w:left w:val="single" w:sz="4" w:space="0" w:color="auto"/>
              <w:bottom w:val="single" w:sz="4" w:space="0" w:color="auto"/>
              <w:right w:val="single" w:sz="4" w:space="0" w:color="auto"/>
            </w:tcBorders>
          </w:tcPr>
          <w:p w14:paraId="09BA74AB" w14:textId="77777777" w:rsidR="004208F3" w:rsidRPr="00641E4C" w:rsidRDefault="004208F3" w:rsidP="00526F8B">
            <w:pPr>
              <w:pStyle w:val="cGDD1"/>
              <w:tabs>
                <w:tab w:val="clear" w:pos="720"/>
              </w:tabs>
              <w:ind w:left="0"/>
              <w:rPr>
                <w:ins w:id="2279" w:author="VanNT" w:date="2021-08-24T22:02:00Z"/>
              </w:rPr>
            </w:pPr>
            <w:ins w:id="2280" w:author="VanNT" w:date="2021-08-24T22:02:00Z">
              <w:r w:rsidRPr="00264167">
                <w:t>Có</w:t>
              </w:r>
            </w:ins>
          </w:p>
        </w:tc>
        <w:tc>
          <w:tcPr>
            <w:tcW w:w="3158" w:type="dxa"/>
            <w:tcBorders>
              <w:top w:val="single" w:sz="4" w:space="0" w:color="auto"/>
              <w:left w:val="single" w:sz="4" w:space="0" w:color="auto"/>
              <w:bottom w:val="single" w:sz="4" w:space="0" w:color="auto"/>
              <w:right w:val="single" w:sz="4" w:space="0" w:color="auto"/>
            </w:tcBorders>
          </w:tcPr>
          <w:p w14:paraId="511A77E5" w14:textId="77777777" w:rsidR="004208F3" w:rsidRPr="00641E4C" w:rsidRDefault="004208F3" w:rsidP="00526F8B">
            <w:pPr>
              <w:pStyle w:val="cGDD1"/>
              <w:tabs>
                <w:tab w:val="clear" w:pos="720"/>
              </w:tabs>
              <w:ind w:left="0"/>
              <w:rPr>
                <w:ins w:id="2281" w:author="VanNT" w:date="2021-08-24T22:02:00Z"/>
              </w:rPr>
            </w:pPr>
            <w:ins w:id="2282" w:author="VanNT" w:date="2021-08-24T22:02:00Z">
              <w:r w:rsidRPr="00641E4C">
                <w:t>Là combobox danh sách các quốc gia. Mặc định = Việt Nam</w:t>
              </w:r>
            </w:ins>
          </w:p>
        </w:tc>
      </w:tr>
      <w:tr w:rsidR="004208F3" w:rsidRPr="00641E4C" w14:paraId="2FB00F39" w14:textId="77777777" w:rsidTr="00526F8B">
        <w:trPr>
          <w:ins w:id="2283" w:author="VanNT" w:date="2021-08-24T22:02:00Z"/>
        </w:trPr>
        <w:tc>
          <w:tcPr>
            <w:tcW w:w="974" w:type="dxa"/>
          </w:tcPr>
          <w:p w14:paraId="7F291090" w14:textId="77777777" w:rsidR="004208F3" w:rsidRPr="00641E4C" w:rsidRDefault="004208F3" w:rsidP="00526F8B">
            <w:pPr>
              <w:pStyle w:val="cGDD1"/>
              <w:numPr>
                <w:ilvl w:val="0"/>
                <w:numId w:val="7"/>
              </w:numPr>
              <w:rPr>
                <w:ins w:id="2284" w:author="VanNT" w:date="2021-08-24T22:02:00Z"/>
                <w:lang w:val="vi-VN"/>
              </w:rPr>
            </w:pPr>
          </w:p>
        </w:tc>
        <w:tc>
          <w:tcPr>
            <w:tcW w:w="2091" w:type="dxa"/>
          </w:tcPr>
          <w:p w14:paraId="656D5A79" w14:textId="77777777" w:rsidR="004208F3" w:rsidRPr="00641E4C" w:rsidRDefault="004208F3" w:rsidP="00526F8B">
            <w:pPr>
              <w:pStyle w:val="cGDD1"/>
              <w:tabs>
                <w:tab w:val="clear" w:pos="720"/>
              </w:tabs>
              <w:ind w:left="0"/>
              <w:rPr>
                <w:ins w:id="2285" w:author="VanNT" w:date="2021-08-24T22:02:00Z"/>
              </w:rPr>
            </w:pPr>
            <w:ins w:id="2286" w:author="VanNT" w:date="2021-08-24T22:02:00Z">
              <w:r w:rsidRPr="00641E4C">
                <w:t>Quốc tịch khác</w:t>
              </w:r>
            </w:ins>
          </w:p>
        </w:tc>
        <w:tc>
          <w:tcPr>
            <w:tcW w:w="1610" w:type="dxa"/>
          </w:tcPr>
          <w:p w14:paraId="2F34BF08" w14:textId="77777777" w:rsidR="004208F3" w:rsidRPr="00641E4C" w:rsidRDefault="004208F3" w:rsidP="00526F8B">
            <w:pPr>
              <w:pStyle w:val="cGDD1"/>
              <w:tabs>
                <w:tab w:val="clear" w:pos="720"/>
              </w:tabs>
              <w:ind w:left="0"/>
              <w:rPr>
                <w:ins w:id="2287" w:author="VanNT" w:date="2021-08-24T22:02:00Z"/>
              </w:rPr>
            </w:pPr>
            <w:ins w:id="2288" w:author="VanNT" w:date="2021-08-24T22:02:00Z">
              <w:r w:rsidRPr="00641E4C">
                <w:t>Không</w:t>
              </w:r>
            </w:ins>
          </w:p>
        </w:tc>
        <w:tc>
          <w:tcPr>
            <w:tcW w:w="1734" w:type="dxa"/>
          </w:tcPr>
          <w:p w14:paraId="15915F0A" w14:textId="77777777" w:rsidR="004208F3" w:rsidRDefault="004208F3" w:rsidP="00526F8B">
            <w:pPr>
              <w:pStyle w:val="cGDD1"/>
              <w:tabs>
                <w:tab w:val="clear" w:pos="720"/>
              </w:tabs>
              <w:ind w:left="0"/>
              <w:rPr>
                <w:ins w:id="2289" w:author="VanNT" w:date="2021-08-24T22:02:00Z"/>
              </w:rPr>
            </w:pPr>
            <w:ins w:id="2290" w:author="VanNT" w:date="2021-08-24T22:02:00Z">
              <w:r w:rsidRPr="00264167">
                <w:t>Có</w:t>
              </w:r>
            </w:ins>
          </w:p>
        </w:tc>
        <w:tc>
          <w:tcPr>
            <w:tcW w:w="3158" w:type="dxa"/>
          </w:tcPr>
          <w:p w14:paraId="04F7C0E7" w14:textId="77777777" w:rsidR="004208F3" w:rsidRPr="00641E4C" w:rsidRDefault="004208F3" w:rsidP="00526F8B">
            <w:pPr>
              <w:pStyle w:val="cGDD1"/>
              <w:tabs>
                <w:tab w:val="clear" w:pos="720"/>
              </w:tabs>
              <w:ind w:left="0"/>
              <w:rPr>
                <w:ins w:id="2291" w:author="VanNT" w:date="2021-08-24T22:02:00Z"/>
              </w:rPr>
            </w:pPr>
          </w:p>
        </w:tc>
      </w:tr>
      <w:tr w:rsidR="004208F3" w:rsidRPr="00641E4C" w14:paraId="764606B4" w14:textId="77777777" w:rsidTr="00526F8B">
        <w:trPr>
          <w:ins w:id="2292" w:author="VanNT" w:date="2021-08-24T22:02:00Z"/>
        </w:trPr>
        <w:tc>
          <w:tcPr>
            <w:tcW w:w="974" w:type="dxa"/>
            <w:tcBorders>
              <w:top w:val="single" w:sz="4" w:space="0" w:color="auto"/>
              <w:left w:val="single" w:sz="4" w:space="0" w:color="auto"/>
              <w:bottom w:val="single" w:sz="4" w:space="0" w:color="auto"/>
              <w:right w:val="single" w:sz="4" w:space="0" w:color="auto"/>
            </w:tcBorders>
          </w:tcPr>
          <w:p w14:paraId="1044C51E" w14:textId="77777777" w:rsidR="004208F3" w:rsidRPr="00641E4C" w:rsidRDefault="004208F3" w:rsidP="00526F8B">
            <w:pPr>
              <w:pStyle w:val="cGDD1"/>
              <w:numPr>
                <w:ilvl w:val="0"/>
                <w:numId w:val="7"/>
              </w:numPr>
              <w:rPr>
                <w:ins w:id="2293" w:author="VanNT" w:date="2021-08-24T22:02:00Z"/>
                <w:lang w:val="vi-VN"/>
              </w:rPr>
            </w:pPr>
          </w:p>
        </w:tc>
        <w:tc>
          <w:tcPr>
            <w:tcW w:w="2091" w:type="dxa"/>
            <w:tcBorders>
              <w:top w:val="single" w:sz="4" w:space="0" w:color="auto"/>
              <w:left w:val="single" w:sz="4" w:space="0" w:color="auto"/>
              <w:bottom w:val="single" w:sz="4" w:space="0" w:color="auto"/>
              <w:right w:val="single" w:sz="4" w:space="0" w:color="auto"/>
            </w:tcBorders>
          </w:tcPr>
          <w:p w14:paraId="394AC759" w14:textId="77777777" w:rsidR="004208F3" w:rsidRPr="00641E4C" w:rsidRDefault="004208F3" w:rsidP="00526F8B">
            <w:pPr>
              <w:pStyle w:val="cGDD1"/>
              <w:tabs>
                <w:tab w:val="clear" w:pos="720"/>
              </w:tabs>
              <w:ind w:left="0"/>
              <w:rPr>
                <w:ins w:id="2294" w:author="VanNT" w:date="2021-08-24T22:02:00Z"/>
              </w:rPr>
            </w:pPr>
            <w:ins w:id="2295" w:author="VanNT" w:date="2021-08-24T22:02:00Z">
              <w:r>
                <w:t>Loại giấy tờ</w:t>
              </w:r>
            </w:ins>
          </w:p>
        </w:tc>
        <w:tc>
          <w:tcPr>
            <w:tcW w:w="1610" w:type="dxa"/>
            <w:tcBorders>
              <w:top w:val="single" w:sz="4" w:space="0" w:color="auto"/>
              <w:left w:val="single" w:sz="4" w:space="0" w:color="auto"/>
              <w:bottom w:val="single" w:sz="4" w:space="0" w:color="auto"/>
              <w:right w:val="single" w:sz="4" w:space="0" w:color="auto"/>
            </w:tcBorders>
          </w:tcPr>
          <w:p w14:paraId="04CE64B2" w14:textId="77777777" w:rsidR="004208F3" w:rsidRPr="00641E4C" w:rsidRDefault="004208F3" w:rsidP="00526F8B">
            <w:pPr>
              <w:pStyle w:val="cGDD1"/>
              <w:tabs>
                <w:tab w:val="clear" w:pos="720"/>
              </w:tabs>
              <w:ind w:left="0"/>
              <w:rPr>
                <w:ins w:id="2296" w:author="VanNT" w:date="2021-08-24T22:02:00Z"/>
              </w:rPr>
            </w:pPr>
            <w:ins w:id="2297" w:author="VanNT" w:date="2021-08-24T22:02:00Z">
              <w:r>
                <w:t>Có</w:t>
              </w:r>
            </w:ins>
          </w:p>
        </w:tc>
        <w:tc>
          <w:tcPr>
            <w:tcW w:w="1734" w:type="dxa"/>
            <w:tcBorders>
              <w:top w:val="single" w:sz="4" w:space="0" w:color="auto"/>
              <w:left w:val="single" w:sz="4" w:space="0" w:color="auto"/>
              <w:bottom w:val="single" w:sz="4" w:space="0" w:color="auto"/>
              <w:right w:val="single" w:sz="4" w:space="0" w:color="auto"/>
            </w:tcBorders>
          </w:tcPr>
          <w:p w14:paraId="7CF9BF73" w14:textId="77777777" w:rsidR="004208F3" w:rsidRDefault="004208F3" w:rsidP="00526F8B">
            <w:pPr>
              <w:pStyle w:val="cGDD1"/>
              <w:tabs>
                <w:tab w:val="clear" w:pos="720"/>
              </w:tabs>
              <w:ind w:left="0"/>
              <w:rPr>
                <w:ins w:id="2298" w:author="VanNT" w:date="2021-08-24T22:02:00Z"/>
              </w:rPr>
            </w:pPr>
            <w:ins w:id="2299" w:author="VanNT" w:date="2021-08-24T22:02:00Z">
              <w:r w:rsidRPr="00264167">
                <w:t>Có</w:t>
              </w:r>
            </w:ins>
          </w:p>
        </w:tc>
        <w:tc>
          <w:tcPr>
            <w:tcW w:w="3158" w:type="dxa"/>
            <w:tcBorders>
              <w:top w:val="single" w:sz="4" w:space="0" w:color="auto"/>
              <w:left w:val="single" w:sz="4" w:space="0" w:color="auto"/>
              <w:bottom w:val="single" w:sz="4" w:space="0" w:color="auto"/>
              <w:right w:val="single" w:sz="4" w:space="0" w:color="auto"/>
            </w:tcBorders>
          </w:tcPr>
          <w:p w14:paraId="1432A73A" w14:textId="77777777" w:rsidR="004208F3" w:rsidRDefault="004208F3" w:rsidP="00526F8B">
            <w:pPr>
              <w:pStyle w:val="cGDD1"/>
              <w:tabs>
                <w:tab w:val="clear" w:pos="720"/>
              </w:tabs>
              <w:ind w:left="0"/>
              <w:rPr>
                <w:ins w:id="2300" w:author="VanNT" w:date="2021-08-24T22:02:00Z"/>
              </w:rPr>
            </w:pPr>
            <w:ins w:id="2301" w:author="VanNT" w:date="2021-08-24T22:02:00Z">
              <w:r>
                <w:t>CMND/Hộ chiếu</w:t>
              </w:r>
            </w:ins>
          </w:p>
        </w:tc>
      </w:tr>
      <w:tr w:rsidR="004208F3" w:rsidRPr="00641E4C" w14:paraId="7F0A74C8" w14:textId="77777777" w:rsidTr="00526F8B">
        <w:trPr>
          <w:ins w:id="2302" w:author="VanNT" w:date="2021-08-24T22:02:00Z"/>
        </w:trPr>
        <w:tc>
          <w:tcPr>
            <w:tcW w:w="974" w:type="dxa"/>
            <w:tcBorders>
              <w:top w:val="single" w:sz="4" w:space="0" w:color="auto"/>
              <w:left w:val="single" w:sz="4" w:space="0" w:color="auto"/>
              <w:bottom w:val="single" w:sz="4" w:space="0" w:color="auto"/>
              <w:right w:val="single" w:sz="4" w:space="0" w:color="auto"/>
            </w:tcBorders>
          </w:tcPr>
          <w:p w14:paraId="777C0ECA" w14:textId="77777777" w:rsidR="004208F3" w:rsidRPr="00641E4C" w:rsidRDefault="004208F3" w:rsidP="00526F8B">
            <w:pPr>
              <w:pStyle w:val="cGDD1"/>
              <w:numPr>
                <w:ilvl w:val="0"/>
                <w:numId w:val="7"/>
              </w:numPr>
              <w:rPr>
                <w:ins w:id="2303" w:author="VanNT" w:date="2021-08-24T22:02:00Z"/>
                <w:lang w:val="vi-VN"/>
              </w:rPr>
            </w:pPr>
          </w:p>
        </w:tc>
        <w:tc>
          <w:tcPr>
            <w:tcW w:w="2091" w:type="dxa"/>
            <w:tcBorders>
              <w:top w:val="single" w:sz="4" w:space="0" w:color="auto"/>
              <w:left w:val="single" w:sz="4" w:space="0" w:color="auto"/>
              <w:bottom w:val="single" w:sz="4" w:space="0" w:color="auto"/>
              <w:right w:val="single" w:sz="4" w:space="0" w:color="auto"/>
            </w:tcBorders>
          </w:tcPr>
          <w:p w14:paraId="6D504EB2" w14:textId="77777777" w:rsidR="004208F3" w:rsidRPr="00641E4C" w:rsidRDefault="004208F3" w:rsidP="00526F8B">
            <w:pPr>
              <w:pStyle w:val="cGDD1"/>
              <w:tabs>
                <w:tab w:val="clear" w:pos="720"/>
              </w:tabs>
              <w:ind w:left="0"/>
              <w:rPr>
                <w:ins w:id="2304" w:author="VanNT" w:date="2021-08-24T22:02:00Z"/>
              </w:rPr>
            </w:pPr>
            <w:ins w:id="2305" w:author="VanNT" w:date="2021-08-24T22:02:00Z">
              <w:r w:rsidRPr="00641E4C">
                <w:t>CNND/Hộ chiếu</w:t>
              </w:r>
            </w:ins>
          </w:p>
        </w:tc>
        <w:tc>
          <w:tcPr>
            <w:tcW w:w="1610" w:type="dxa"/>
            <w:tcBorders>
              <w:top w:val="single" w:sz="4" w:space="0" w:color="auto"/>
              <w:left w:val="single" w:sz="4" w:space="0" w:color="auto"/>
              <w:bottom w:val="single" w:sz="4" w:space="0" w:color="auto"/>
              <w:right w:val="single" w:sz="4" w:space="0" w:color="auto"/>
            </w:tcBorders>
          </w:tcPr>
          <w:p w14:paraId="3CE7F17C" w14:textId="77777777" w:rsidR="004208F3" w:rsidRPr="00641E4C" w:rsidRDefault="004208F3" w:rsidP="00526F8B">
            <w:pPr>
              <w:pStyle w:val="cGDD1"/>
              <w:tabs>
                <w:tab w:val="clear" w:pos="720"/>
              </w:tabs>
              <w:ind w:left="0"/>
              <w:rPr>
                <w:ins w:id="2306" w:author="VanNT" w:date="2021-08-24T22:02:00Z"/>
              </w:rPr>
            </w:pPr>
            <w:ins w:id="2307" w:author="VanNT" w:date="2021-08-24T22:02:00Z">
              <w:r w:rsidRPr="00641E4C">
                <w:t>Có</w:t>
              </w:r>
            </w:ins>
          </w:p>
        </w:tc>
        <w:tc>
          <w:tcPr>
            <w:tcW w:w="1734" w:type="dxa"/>
            <w:tcBorders>
              <w:top w:val="single" w:sz="4" w:space="0" w:color="auto"/>
              <w:left w:val="single" w:sz="4" w:space="0" w:color="auto"/>
              <w:bottom w:val="single" w:sz="4" w:space="0" w:color="auto"/>
              <w:right w:val="single" w:sz="4" w:space="0" w:color="auto"/>
            </w:tcBorders>
          </w:tcPr>
          <w:p w14:paraId="2927EE67" w14:textId="77777777" w:rsidR="004208F3" w:rsidRDefault="004208F3" w:rsidP="00526F8B">
            <w:pPr>
              <w:pStyle w:val="cGDD1"/>
              <w:tabs>
                <w:tab w:val="clear" w:pos="720"/>
              </w:tabs>
              <w:ind w:left="0"/>
              <w:rPr>
                <w:ins w:id="2308" w:author="VanNT" w:date="2021-08-24T22:02:00Z"/>
              </w:rPr>
            </w:pPr>
            <w:ins w:id="2309" w:author="VanNT" w:date="2021-08-24T22:02:00Z">
              <w:r w:rsidRPr="00264167">
                <w:t>Có</w:t>
              </w:r>
            </w:ins>
          </w:p>
        </w:tc>
        <w:tc>
          <w:tcPr>
            <w:tcW w:w="3158" w:type="dxa"/>
            <w:tcBorders>
              <w:top w:val="single" w:sz="4" w:space="0" w:color="auto"/>
              <w:left w:val="single" w:sz="4" w:space="0" w:color="auto"/>
              <w:bottom w:val="single" w:sz="4" w:space="0" w:color="auto"/>
              <w:right w:val="single" w:sz="4" w:space="0" w:color="auto"/>
            </w:tcBorders>
          </w:tcPr>
          <w:p w14:paraId="7BF19C69" w14:textId="77777777" w:rsidR="004208F3" w:rsidRPr="00641E4C" w:rsidRDefault="004208F3" w:rsidP="00526F8B">
            <w:pPr>
              <w:pStyle w:val="cGDD1"/>
              <w:tabs>
                <w:tab w:val="clear" w:pos="720"/>
              </w:tabs>
              <w:ind w:left="0"/>
              <w:rPr>
                <w:ins w:id="2310" w:author="VanNT" w:date="2021-08-24T22:02:00Z"/>
              </w:rPr>
            </w:pPr>
          </w:p>
        </w:tc>
      </w:tr>
      <w:tr w:rsidR="004208F3" w:rsidRPr="00641E4C" w14:paraId="49583CDA" w14:textId="77777777" w:rsidTr="00526F8B">
        <w:trPr>
          <w:ins w:id="2311" w:author="VanNT" w:date="2021-08-24T22:02:00Z"/>
        </w:trPr>
        <w:tc>
          <w:tcPr>
            <w:tcW w:w="974" w:type="dxa"/>
            <w:tcBorders>
              <w:top w:val="single" w:sz="4" w:space="0" w:color="auto"/>
              <w:left w:val="single" w:sz="4" w:space="0" w:color="auto"/>
              <w:bottom w:val="single" w:sz="4" w:space="0" w:color="auto"/>
              <w:right w:val="single" w:sz="4" w:space="0" w:color="auto"/>
            </w:tcBorders>
          </w:tcPr>
          <w:p w14:paraId="4F2F1A9C" w14:textId="77777777" w:rsidR="004208F3" w:rsidRPr="00641E4C" w:rsidRDefault="004208F3" w:rsidP="00526F8B">
            <w:pPr>
              <w:pStyle w:val="cGDD1"/>
              <w:numPr>
                <w:ilvl w:val="0"/>
                <w:numId w:val="7"/>
              </w:numPr>
              <w:rPr>
                <w:ins w:id="2312" w:author="VanNT" w:date="2021-08-24T22:02:00Z"/>
                <w:lang w:val="vi-VN"/>
              </w:rPr>
            </w:pPr>
          </w:p>
        </w:tc>
        <w:tc>
          <w:tcPr>
            <w:tcW w:w="2091" w:type="dxa"/>
            <w:tcBorders>
              <w:top w:val="single" w:sz="4" w:space="0" w:color="auto"/>
              <w:left w:val="single" w:sz="4" w:space="0" w:color="auto"/>
              <w:bottom w:val="single" w:sz="4" w:space="0" w:color="auto"/>
              <w:right w:val="single" w:sz="4" w:space="0" w:color="auto"/>
            </w:tcBorders>
          </w:tcPr>
          <w:p w14:paraId="5D1CB98C" w14:textId="77777777" w:rsidR="004208F3" w:rsidRPr="00641E4C" w:rsidRDefault="004208F3" w:rsidP="00526F8B">
            <w:pPr>
              <w:pStyle w:val="cGDD1"/>
              <w:tabs>
                <w:tab w:val="clear" w:pos="720"/>
              </w:tabs>
              <w:ind w:left="0"/>
              <w:rPr>
                <w:ins w:id="2313" w:author="VanNT" w:date="2021-08-24T22:02:00Z"/>
              </w:rPr>
            </w:pPr>
            <w:ins w:id="2314" w:author="VanNT" w:date="2021-08-24T22:02:00Z">
              <w:r w:rsidRPr="00641E4C">
                <w:t>Nơi cấp</w:t>
              </w:r>
            </w:ins>
          </w:p>
        </w:tc>
        <w:tc>
          <w:tcPr>
            <w:tcW w:w="1610" w:type="dxa"/>
            <w:tcBorders>
              <w:top w:val="single" w:sz="4" w:space="0" w:color="auto"/>
              <w:left w:val="single" w:sz="4" w:space="0" w:color="auto"/>
              <w:bottom w:val="single" w:sz="4" w:space="0" w:color="auto"/>
              <w:right w:val="single" w:sz="4" w:space="0" w:color="auto"/>
            </w:tcBorders>
          </w:tcPr>
          <w:p w14:paraId="320718C3" w14:textId="77777777" w:rsidR="004208F3" w:rsidRPr="00641E4C" w:rsidRDefault="004208F3" w:rsidP="00526F8B">
            <w:pPr>
              <w:pStyle w:val="cGDD1"/>
              <w:tabs>
                <w:tab w:val="clear" w:pos="720"/>
              </w:tabs>
              <w:ind w:left="0"/>
              <w:rPr>
                <w:ins w:id="2315" w:author="VanNT" w:date="2021-08-24T22:02:00Z"/>
              </w:rPr>
            </w:pPr>
            <w:ins w:id="2316" w:author="VanNT" w:date="2021-08-24T22:02:00Z">
              <w:r w:rsidRPr="00641E4C">
                <w:t>Có</w:t>
              </w:r>
            </w:ins>
          </w:p>
        </w:tc>
        <w:tc>
          <w:tcPr>
            <w:tcW w:w="1734" w:type="dxa"/>
            <w:tcBorders>
              <w:top w:val="single" w:sz="4" w:space="0" w:color="auto"/>
              <w:left w:val="single" w:sz="4" w:space="0" w:color="auto"/>
              <w:bottom w:val="single" w:sz="4" w:space="0" w:color="auto"/>
              <w:right w:val="single" w:sz="4" w:space="0" w:color="auto"/>
            </w:tcBorders>
          </w:tcPr>
          <w:p w14:paraId="554DAFB4" w14:textId="77777777" w:rsidR="004208F3" w:rsidRDefault="004208F3" w:rsidP="00526F8B">
            <w:pPr>
              <w:pStyle w:val="cGDD1"/>
              <w:tabs>
                <w:tab w:val="clear" w:pos="720"/>
              </w:tabs>
              <w:ind w:left="0"/>
              <w:rPr>
                <w:ins w:id="2317" w:author="VanNT" w:date="2021-08-24T22:02:00Z"/>
              </w:rPr>
            </w:pPr>
            <w:ins w:id="2318" w:author="VanNT" w:date="2021-08-24T22:02:00Z">
              <w:r w:rsidRPr="00264167">
                <w:t>Có</w:t>
              </w:r>
            </w:ins>
          </w:p>
        </w:tc>
        <w:tc>
          <w:tcPr>
            <w:tcW w:w="3158" w:type="dxa"/>
            <w:tcBorders>
              <w:top w:val="single" w:sz="4" w:space="0" w:color="auto"/>
              <w:left w:val="single" w:sz="4" w:space="0" w:color="auto"/>
              <w:bottom w:val="single" w:sz="4" w:space="0" w:color="auto"/>
              <w:right w:val="single" w:sz="4" w:space="0" w:color="auto"/>
            </w:tcBorders>
          </w:tcPr>
          <w:p w14:paraId="205A7571" w14:textId="77777777" w:rsidR="004208F3" w:rsidRPr="00641E4C" w:rsidRDefault="004208F3" w:rsidP="00526F8B">
            <w:pPr>
              <w:pStyle w:val="cGDD1"/>
              <w:tabs>
                <w:tab w:val="clear" w:pos="720"/>
              </w:tabs>
              <w:ind w:left="0"/>
              <w:rPr>
                <w:ins w:id="2319" w:author="VanNT" w:date="2021-08-24T22:02:00Z"/>
              </w:rPr>
            </w:pPr>
          </w:p>
        </w:tc>
      </w:tr>
      <w:tr w:rsidR="004208F3" w:rsidRPr="00641E4C" w14:paraId="7CD4E4A2" w14:textId="77777777" w:rsidTr="00526F8B">
        <w:trPr>
          <w:ins w:id="2320" w:author="VanNT" w:date="2021-08-24T22:02:00Z"/>
        </w:trPr>
        <w:tc>
          <w:tcPr>
            <w:tcW w:w="974" w:type="dxa"/>
            <w:tcBorders>
              <w:top w:val="single" w:sz="4" w:space="0" w:color="auto"/>
              <w:left w:val="single" w:sz="4" w:space="0" w:color="auto"/>
              <w:bottom w:val="single" w:sz="4" w:space="0" w:color="auto"/>
              <w:right w:val="single" w:sz="4" w:space="0" w:color="auto"/>
            </w:tcBorders>
          </w:tcPr>
          <w:p w14:paraId="59235800" w14:textId="77777777" w:rsidR="004208F3" w:rsidRPr="00641E4C" w:rsidRDefault="004208F3" w:rsidP="00526F8B">
            <w:pPr>
              <w:pStyle w:val="cGDD1"/>
              <w:numPr>
                <w:ilvl w:val="0"/>
                <w:numId w:val="7"/>
              </w:numPr>
              <w:rPr>
                <w:ins w:id="2321" w:author="VanNT" w:date="2021-08-24T22:02:00Z"/>
                <w:lang w:val="vi-VN"/>
              </w:rPr>
            </w:pPr>
          </w:p>
        </w:tc>
        <w:tc>
          <w:tcPr>
            <w:tcW w:w="2091" w:type="dxa"/>
            <w:tcBorders>
              <w:top w:val="single" w:sz="4" w:space="0" w:color="auto"/>
              <w:left w:val="single" w:sz="4" w:space="0" w:color="auto"/>
              <w:bottom w:val="single" w:sz="4" w:space="0" w:color="auto"/>
              <w:right w:val="single" w:sz="4" w:space="0" w:color="auto"/>
            </w:tcBorders>
          </w:tcPr>
          <w:p w14:paraId="3BF3EBEA" w14:textId="77777777" w:rsidR="004208F3" w:rsidRPr="00641E4C" w:rsidRDefault="004208F3" w:rsidP="00526F8B">
            <w:pPr>
              <w:pStyle w:val="cGDD1"/>
              <w:tabs>
                <w:tab w:val="clear" w:pos="720"/>
              </w:tabs>
              <w:ind w:left="0"/>
              <w:rPr>
                <w:ins w:id="2322" w:author="VanNT" w:date="2021-08-24T22:02:00Z"/>
              </w:rPr>
            </w:pPr>
            <w:ins w:id="2323" w:author="VanNT" w:date="2021-08-24T22:02:00Z">
              <w:r w:rsidRPr="00641E4C">
                <w:t>Ngày cấp</w:t>
              </w:r>
            </w:ins>
          </w:p>
        </w:tc>
        <w:tc>
          <w:tcPr>
            <w:tcW w:w="1610" w:type="dxa"/>
            <w:tcBorders>
              <w:top w:val="single" w:sz="4" w:space="0" w:color="auto"/>
              <w:left w:val="single" w:sz="4" w:space="0" w:color="auto"/>
              <w:bottom w:val="single" w:sz="4" w:space="0" w:color="auto"/>
              <w:right w:val="single" w:sz="4" w:space="0" w:color="auto"/>
            </w:tcBorders>
          </w:tcPr>
          <w:p w14:paraId="17AE49C6" w14:textId="77777777" w:rsidR="004208F3" w:rsidRPr="00641E4C" w:rsidRDefault="004208F3" w:rsidP="00526F8B">
            <w:pPr>
              <w:pStyle w:val="cGDD1"/>
              <w:tabs>
                <w:tab w:val="clear" w:pos="720"/>
              </w:tabs>
              <w:ind w:left="0"/>
              <w:rPr>
                <w:ins w:id="2324" w:author="VanNT" w:date="2021-08-24T22:02:00Z"/>
              </w:rPr>
            </w:pPr>
            <w:ins w:id="2325" w:author="VanNT" w:date="2021-08-24T22:02:00Z">
              <w:r w:rsidRPr="00641E4C">
                <w:t>Có</w:t>
              </w:r>
            </w:ins>
          </w:p>
        </w:tc>
        <w:tc>
          <w:tcPr>
            <w:tcW w:w="1734" w:type="dxa"/>
            <w:tcBorders>
              <w:top w:val="single" w:sz="4" w:space="0" w:color="auto"/>
              <w:left w:val="single" w:sz="4" w:space="0" w:color="auto"/>
              <w:bottom w:val="single" w:sz="4" w:space="0" w:color="auto"/>
              <w:right w:val="single" w:sz="4" w:space="0" w:color="auto"/>
            </w:tcBorders>
          </w:tcPr>
          <w:p w14:paraId="1450FBA3" w14:textId="77777777" w:rsidR="004208F3" w:rsidRPr="00641E4C" w:rsidRDefault="004208F3" w:rsidP="00526F8B">
            <w:pPr>
              <w:pStyle w:val="cGDD1"/>
              <w:tabs>
                <w:tab w:val="clear" w:pos="720"/>
              </w:tabs>
              <w:ind w:left="0"/>
              <w:rPr>
                <w:ins w:id="2326" w:author="VanNT" w:date="2021-08-24T22:02:00Z"/>
              </w:rPr>
            </w:pPr>
            <w:ins w:id="2327" w:author="VanNT" w:date="2021-08-24T22:02:00Z">
              <w:r w:rsidRPr="00264167">
                <w:t>Có</w:t>
              </w:r>
            </w:ins>
          </w:p>
        </w:tc>
        <w:tc>
          <w:tcPr>
            <w:tcW w:w="3158" w:type="dxa"/>
            <w:tcBorders>
              <w:top w:val="single" w:sz="4" w:space="0" w:color="auto"/>
              <w:left w:val="single" w:sz="4" w:space="0" w:color="auto"/>
              <w:bottom w:val="single" w:sz="4" w:space="0" w:color="auto"/>
              <w:right w:val="single" w:sz="4" w:space="0" w:color="auto"/>
            </w:tcBorders>
          </w:tcPr>
          <w:p w14:paraId="01D2535E" w14:textId="77777777" w:rsidR="004208F3" w:rsidRPr="00641E4C" w:rsidRDefault="004208F3" w:rsidP="00526F8B">
            <w:pPr>
              <w:pStyle w:val="cGDD1"/>
              <w:tabs>
                <w:tab w:val="clear" w:pos="720"/>
              </w:tabs>
              <w:ind w:left="0"/>
              <w:rPr>
                <w:ins w:id="2328" w:author="VanNT" w:date="2021-08-24T22:02:00Z"/>
                <w:lang w:val="vi-VN"/>
              </w:rPr>
            </w:pPr>
            <w:ins w:id="2329" w:author="VanNT" w:date="2021-08-24T22:02:00Z">
              <w:r w:rsidRPr="00641E4C">
                <w:t>Định dạng</w:t>
              </w:r>
              <w:r w:rsidRPr="00641E4C">
                <w:rPr>
                  <w:lang w:val="vi-VN"/>
                </w:rPr>
                <w:t xml:space="preserve"> DD/MM/YYYY</w:t>
              </w:r>
            </w:ins>
          </w:p>
        </w:tc>
      </w:tr>
      <w:tr w:rsidR="004208F3" w:rsidRPr="00641E4C" w14:paraId="6FCB8CCE" w14:textId="77777777" w:rsidTr="00526F8B">
        <w:trPr>
          <w:ins w:id="2330" w:author="VanNT" w:date="2021-08-24T22:02:00Z"/>
        </w:trPr>
        <w:tc>
          <w:tcPr>
            <w:tcW w:w="974" w:type="dxa"/>
            <w:tcBorders>
              <w:top w:val="single" w:sz="4" w:space="0" w:color="auto"/>
              <w:left w:val="single" w:sz="4" w:space="0" w:color="auto"/>
              <w:bottom w:val="single" w:sz="4" w:space="0" w:color="auto"/>
              <w:right w:val="single" w:sz="4" w:space="0" w:color="auto"/>
            </w:tcBorders>
          </w:tcPr>
          <w:p w14:paraId="0E54107F" w14:textId="77777777" w:rsidR="004208F3" w:rsidRPr="00641E4C" w:rsidRDefault="004208F3" w:rsidP="00526F8B">
            <w:pPr>
              <w:pStyle w:val="cGDD1"/>
              <w:numPr>
                <w:ilvl w:val="0"/>
                <w:numId w:val="7"/>
              </w:numPr>
              <w:rPr>
                <w:ins w:id="2331" w:author="VanNT" w:date="2021-08-24T22:02:00Z"/>
                <w:lang w:val="vi-VN"/>
              </w:rPr>
            </w:pPr>
          </w:p>
        </w:tc>
        <w:tc>
          <w:tcPr>
            <w:tcW w:w="2091" w:type="dxa"/>
            <w:tcBorders>
              <w:top w:val="single" w:sz="4" w:space="0" w:color="auto"/>
              <w:left w:val="single" w:sz="4" w:space="0" w:color="auto"/>
              <w:bottom w:val="single" w:sz="4" w:space="0" w:color="auto"/>
              <w:right w:val="single" w:sz="4" w:space="0" w:color="auto"/>
            </w:tcBorders>
          </w:tcPr>
          <w:p w14:paraId="4A098312" w14:textId="77777777" w:rsidR="004208F3" w:rsidRPr="00641E4C" w:rsidRDefault="004208F3" w:rsidP="00526F8B">
            <w:pPr>
              <w:pStyle w:val="cGDD1"/>
              <w:tabs>
                <w:tab w:val="clear" w:pos="720"/>
              </w:tabs>
              <w:ind w:left="0"/>
              <w:rPr>
                <w:ins w:id="2332" w:author="VanNT" w:date="2021-08-24T22:02:00Z"/>
              </w:rPr>
            </w:pPr>
            <w:ins w:id="2333" w:author="VanNT" w:date="2021-08-24T22:02:00Z">
              <w:r w:rsidRPr="00641E4C">
                <w:t>Chức vụ</w:t>
              </w:r>
            </w:ins>
          </w:p>
        </w:tc>
        <w:tc>
          <w:tcPr>
            <w:tcW w:w="1610" w:type="dxa"/>
            <w:tcBorders>
              <w:top w:val="single" w:sz="4" w:space="0" w:color="auto"/>
              <w:left w:val="single" w:sz="4" w:space="0" w:color="auto"/>
              <w:bottom w:val="single" w:sz="4" w:space="0" w:color="auto"/>
              <w:right w:val="single" w:sz="4" w:space="0" w:color="auto"/>
            </w:tcBorders>
          </w:tcPr>
          <w:p w14:paraId="69F62673" w14:textId="77777777" w:rsidR="004208F3" w:rsidRPr="00641E4C" w:rsidRDefault="004208F3" w:rsidP="00526F8B">
            <w:pPr>
              <w:pStyle w:val="cGDD1"/>
              <w:tabs>
                <w:tab w:val="clear" w:pos="720"/>
              </w:tabs>
              <w:ind w:left="0"/>
              <w:rPr>
                <w:ins w:id="2334" w:author="VanNT" w:date="2021-08-24T22:02:00Z"/>
              </w:rPr>
            </w:pPr>
            <w:ins w:id="2335" w:author="VanNT" w:date="2021-08-24T22:02:00Z">
              <w:r w:rsidRPr="00641E4C">
                <w:t>Không</w:t>
              </w:r>
            </w:ins>
          </w:p>
        </w:tc>
        <w:tc>
          <w:tcPr>
            <w:tcW w:w="1734" w:type="dxa"/>
            <w:tcBorders>
              <w:top w:val="single" w:sz="4" w:space="0" w:color="auto"/>
              <w:left w:val="single" w:sz="4" w:space="0" w:color="auto"/>
              <w:bottom w:val="single" w:sz="4" w:space="0" w:color="auto"/>
              <w:right w:val="single" w:sz="4" w:space="0" w:color="auto"/>
            </w:tcBorders>
          </w:tcPr>
          <w:p w14:paraId="232DEC9C" w14:textId="77777777" w:rsidR="004208F3" w:rsidRDefault="004208F3" w:rsidP="00526F8B">
            <w:pPr>
              <w:pStyle w:val="cGDD1"/>
              <w:tabs>
                <w:tab w:val="clear" w:pos="720"/>
              </w:tabs>
              <w:ind w:left="0"/>
              <w:rPr>
                <w:ins w:id="2336" w:author="VanNT" w:date="2021-08-24T22:02:00Z"/>
              </w:rPr>
            </w:pPr>
            <w:ins w:id="2337" w:author="VanNT" w:date="2021-08-24T22:02:00Z">
              <w:r w:rsidRPr="00264167">
                <w:t>Có</w:t>
              </w:r>
            </w:ins>
          </w:p>
        </w:tc>
        <w:tc>
          <w:tcPr>
            <w:tcW w:w="3158" w:type="dxa"/>
            <w:tcBorders>
              <w:top w:val="single" w:sz="4" w:space="0" w:color="auto"/>
              <w:left w:val="single" w:sz="4" w:space="0" w:color="auto"/>
              <w:bottom w:val="single" w:sz="4" w:space="0" w:color="auto"/>
              <w:right w:val="single" w:sz="4" w:space="0" w:color="auto"/>
            </w:tcBorders>
          </w:tcPr>
          <w:p w14:paraId="33DAE68D" w14:textId="77777777" w:rsidR="004208F3" w:rsidRPr="00641E4C" w:rsidRDefault="004208F3" w:rsidP="00526F8B">
            <w:pPr>
              <w:pStyle w:val="cGDD1"/>
              <w:tabs>
                <w:tab w:val="clear" w:pos="720"/>
              </w:tabs>
              <w:ind w:left="0"/>
              <w:rPr>
                <w:ins w:id="2338" w:author="VanNT" w:date="2021-08-24T22:02:00Z"/>
              </w:rPr>
            </w:pPr>
          </w:p>
        </w:tc>
      </w:tr>
      <w:tr w:rsidR="004208F3" w:rsidRPr="00641E4C" w14:paraId="6700AC9F" w14:textId="77777777" w:rsidTr="00526F8B">
        <w:trPr>
          <w:ins w:id="2339" w:author="VanNT" w:date="2021-08-24T22:02:00Z"/>
        </w:trPr>
        <w:tc>
          <w:tcPr>
            <w:tcW w:w="974" w:type="dxa"/>
          </w:tcPr>
          <w:p w14:paraId="6EE5B604" w14:textId="77777777" w:rsidR="004208F3" w:rsidRPr="00641E4C" w:rsidRDefault="004208F3" w:rsidP="00526F8B">
            <w:pPr>
              <w:pStyle w:val="cGDD1"/>
              <w:numPr>
                <w:ilvl w:val="0"/>
                <w:numId w:val="7"/>
              </w:numPr>
              <w:rPr>
                <w:ins w:id="2340" w:author="VanNT" w:date="2021-08-24T22:02:00Z"/>
                <w:lang w:val="vi-VN"/>
              </w:rPr>
            </w:pPr>
          </w:p>
        </w:tc>
        <w:tc>
          <w:tcPr>
            <w:tcW w:w="2091" w:type="dxa"/>
          </w:tcPr>
          <w:p w14:paraId="7D84A8F7" w14:textId="77777777" w:rsidR="004208F3" w:rsidRPr="00641E4C" w:rsidRDefault="004208F3" w:rsidP="00526F8B">
            <w:pPr>
              <w:pStyle w:val="cGDD1"/>
              <w:tabs>
                <w:tab w:val="clear" w:pos="720"/>
              </w:tabs>
              <w:ind w:left="0"/>
              <w:rPr>
                <w:ins w:id="2341" w:author="VanNT" w:date="2021-08-24T22:02:00Z"/>
              </w:rPr>
            </w:pPr>
            <w:ins w:id="2342" w:author="VanNT" w:date="2021-08-24T22:02:00Z">
              <w:r w:rsidRPr="00641E4C">
                <w:t>Giấy ủy quyền</w:t>
              </w:r>
            </w:ins>
          </w:p>
        </w:tc>
        <w:tc>
          <w:tcPr>
            <w:tcW w:w="1610" w:type="dxa"/>
          </w:tcPr>
          <w:p w14:paraId="65531320" w14:textId="77777777" w:rsidR="004208F3" w:rsidRPr="00641E4C" w:rsidRDefault="004208F3" w:rsidP="00526F8B">
            <w:pPr>
              <w:pStyle w:val="cGDD1"/>
              <w:tabs>
                <w:tab w:val="clear" w:pos="720"/>
              </w:tabs>
              <w:ind w:left="0"/>
              <w:rPr>
                <w:ins w:id="2343" w:author="VanNT" w:date="2021-08-24T22:02:00Z"/>
              </w:rPr>
            </w:pPr>
            <w:ins w:id="2344" w:author="VanNT" w:date="2021-08-24T22:02:00Z">
              <w:r w:rsidRPr="00641E4C">
                <w:t>Có</w:t>
              </w:r>
            </w:ins>
          </w:p>
        </w:tc>
        <w:tc>
          <w:tcPr>
            <w:tcW w:w="1734" w:type="dxa"/>
          </w:tcPr>
          <w:p w14:paraId="3F119528" w14:textId="77777777" w:rsidR="004208F3" w:rsidRPr="00641E4C" w:rsidRDefault="004208F3" w:rsidP="00526F8B">
            <w:pPr>
              <w:pStyle w:val="cGDD1"/>
              <w:tabs>
                <w:tab w:val="clear" w:pos="720"/>
              </w:tabs>
              <w:ind w:left="0"/>
              <w:rPr>
                <w:ins w:id="2345" w:author="VanNT" w:date="2021-08-24T22:02:00Z"/>
              </w:rPr>
            </w:pPr>
            <w:ins w:id="2346" w:author="VanNT" w:date="2021-08-24T22:02:00Z">
              <w:r w:rsidRPr="00264167">
                <w:t>Có</w:t>
              </w:r>
            </w:ins>
          </w:p>
        </w:tc>
        <w:tc>
          <w:tcPr>
            <w:tcW w:w="3158" w:type="dxa"/>
          </w:tcPr>
          <w:p w14:paraId="2093F3E7" w14:textId="77777777" w:rsidR="004208F3" w:rsidRPr="00641E4C" w:rsidRDefault="004208F3" w:rsidP="00526F8B">
            <w:pPr>
              <w:pStyle w:val="cGDD1"/>
              <w:tabs>
                <w:tab w:val="clear" w:pos="720"/>
              </w:tabs>
              <w:ind w:left="0"/>
              <w:rPr>
                <w:ins w:id="2347" w:author="VanNT" w:date="2021-08-24T22:02:00Z"/>
              </w:rPr>
            </w:pPr>
            <w:ins w:id="2348" w:author="VanNT" w:date="2021-08-24T22:02:00Z">
              <w:r w:rsidRPr="00641E4C">
                <w:t>Số giấy ủy quyền</w:t>
              </w:r>
            </w:ins>
          </w:p>
        </w:tc>
      </w:tr>
      <w:tr w:rsidR="004208F3" w:rsidRPr="00641E4C" w14:paraId="2F0FA3D0" w14:textId="77777777" w:rsidTr="00526F8B">
        <w:trPr>
          <w:ins w:id="2349" w:author="VanNT" w:date="2021-08-24T22:02:00Z"/>
        </w:trPr>
        <w:tc>
          <w:tcPr>
            <w:tcW w:w="974" w:type="dxa"/>
          </w:tcPr>
          <w:p w14:paraId="1FEB4973" w14:textId="77777777" w:rsidR="004208F3" w:rsidRPr="00641E4C" w:rsidRDefault="004208F3" w:rsidP="00526F8B">
            <w:pPr>
              <w:pStyle w:val="cGDD1"/>
              <w:numPr>
                <w:ilvl w:val="0"/>
                <w:numId w:val="7"/>
              </w:numPr>
              <w:rPr>
                <w:ins w:id="2350" w:author="VanNT" w:date="2021-08-24T22:02:00Z"/>
                <w:lang w:val="vi-VN"/>
              </w:rPr>
            </w:pPr>
          </w:p>
        </w:tc>
        <w:tc>
          <w:tcPr>
            <w:tcW w:w="2091" w:type="dxa"/>
          </w:tcPr>
          <w:p w14:paraId="206D73A8" w14:textId="77777777" w:rsidR="004208F3" w:rsidRPr="00641E4C" w:rsidRDefault="004208F3" w:rsidP="00526F8B">
            <w:pPr>
              <w:pStyle w:val="cGDD1"/>
              <w:tabs>
                <w:tab w:val="clear" w:pos="720"/>
              </w:tabs>
              <w:ind w:left="0"/>
              <w:rPr>
                <w:ins w:id="2351" w:author="VanNT" w:date="2021-08-24T22:02:00Z"/>
                <w:lang w:val="vi-VN"/>
              </w:rPr>
            </w:pPr>
            <w:ins w:id="2352" w:author="VanNT" w:date="2021-08-24T22:02:00Z">
              <w:r w:rsidRPr="00641E4C">
                <w:rPr>
                  <w:lang w:val="vi-VN"/>
                </w:rPr>
                <w:t>Địa chỉ thường trú</w:t>
              </w:r>
            </w:ins>
          </w:p>
        </w:tc>
        <w:tc>
          <w:tcPr>
            <w:tcW w:w="1610" w:type="dxa"/>
          </w:tcPr>
          <w:p w14:paraId="21FAB452" w14:textId="77777777" w:rsidR="004208F3" w:rsidRPr="00641E4C" w:rsidRDefault="004208F3" w:rsidP="00526F8B">
            <w:pPr>
              <w:pStyle w:val="cGDD1"/>
              <w:tabs>
                <w:tab w:val="clear" w:pos="720"/>
              </w:tabs>
              <w:ind w:left="0"/>
              <w:rPr>
                <w:ins w:id="2353" w:author="VanNT" w:date="2021-08-24T22:02:00Z"/>
              </w:rPr>
            </w:pPr>
            <w:ins w:id="2354" w:author="VanNT" w:date="2021-08-24T22:02:00Z">
              <w:r w:rsidRPr="00641E4C">
                <w:t>Không</w:t>
              </w:r>
            </w:ins>
          </w:p>
        </w:tc>
        <w:tc>
          <w:tcPr>
            <w:tcW w:w="1734" w:type="dxa"/>
          </w:tcPr>
          <w:p w14:paraId="29E481C9" w14:textId="77777777" w:rsidR="004208F3" w:rsidRDefault="004208F3" w:rsidP="00526F8B">
            <w:pPr>
              <w:pStyle w:val="cGDD1"/>
              <w:tabs>
                <w:tab w:val="clear" w:pos="720"/>
              </w:tabs>
              <w:ind w:left="0"/>
              <w:rPr>
                <w:ins w:id="2355" w:author="VanNT" w:date="2021-08-24T22:02:00Z"/>
              </w:rPr>
            </w:pPr>
            <w:ins w:id="2356" w:author="VanNT" w:date="2021-08-24T22:02:00Z">
              <w:r w:rsidRPr="00264167">
                <w:t>Có</w:t>
              </w:r>
            </w:ins>
          </w:p>
        </w:tc>
        <w:tc>
          <w:tcPr>
            <w:tcW w:w="3158" w:type="dxa"/>
          </w:tcPr>
          <w:p w14:paraId="3E53C73F" w14:textId="77777777" w:rsidR="004208F3" w:rsidRPr="00641E4C" w:rsidRDefault="004208F3" w:rsidP="00526F8B">
            <w:pPr>
              <w:pStyle w:val="cGDD1"/>
              <w:tabs>
                <w:tab w:val="clear" w:pos="720"/>
              </w:tabs>
              <w:ind w:left="0"/>
              <w:rPr>
                <w:ins w:id="2357" w:author="VanNT" w:date="2021-08-24T22:02:00Z"/>
                <w:lang w:val="vi-VN"/>
              </w:rPr>
            </w:pPr>
          </w:p>
        </w:tc>
      </w:tr>
      <w:tr w:rsidR="004208F3" w:rsidRPr="00641E4C" w14:paraId="52E1C451" w14:textId="77777777" w:rsidTr="00526F8B">
        <w:trPr>
          <w:ins w:id="2358" w:author="VanNT" w:date="2021-08-24T22:02:00Z"/>
        </w:trPr>
        <w:tc>
          <w:tcPr>
            <w:tcW w:w="974" w:type="dxa"/>
            <w:tcBorders>
              <w:top w:val="single" w:sz="4" w:space="0" w:color="auto"/>
              <w:left w:val="single" w:sz="4" w:space="0" w:color="auto"/>
              <w:bottom w:val="single" w:sz="4" w:space="0" w:color="auto"/>
              <w:right w:val="single" w:sz="4" w:space="0" w:color="auto"/>
            </w:tcBorders>
          </w:tcPr>
          <w:p w14:paraId="060C39EF" w14:textId="77777777" w:rsidR="004208F3" w:rsidRPr="00641E4C" w:rsidRDefault="004208F3" w:rsidP="00526F8B">
            <w:pPr>
              <w:pStyle w:val="cGDD1"/>
              <w:numPr>
                <w:ilvl w:val="0"/>
                <w:numId w:val="7"/>
              </w:numPr>
              <w:rPr>
                <w:ins w:id="2359" w:author="VanNT" w:date="2021-08-24T22:02:00Z"/>
                <w:lang w:val="vi-VN"/>
              </w:rPr>
            </w:pPr>
          </w:p>
        </w:tc>
        <w:tc>
          <w:tcPr>
            <w:tcW w:w="2091" w:type="dxa"/>
            <w:tcBorders>
              <w:top w:val="single" w:sz="4" w:space="0" w:color="auto"/>
              <w:left w:val="single" w:sz="4" w:space="0" w:color="auto"/>
              <w:bottom w:val="single" w:sz="4" w:space="0" w:color="auto"/>
              <w:right w:val="single" w:sz="4" w:space="0" w:color="auto"/>
            </w:tcBorders>
          </w:tcPr>
          <w:p w14:paraId="1E17315C" w14:textId="77777777" w:rsidR="004208F3" w:rsidRPr="00641E4C" w:rsidRDefault="004208F3" w:rsidP="00526F8B">
            <w:pPr>
              <w:pStyle w:val="cGDD1"/>
              <w:tabs>
                <w:tab w:val="clear" w:pos="720"/>
              </w:tabs>
              <w:ind w:left="0"/>
              <w:rPr>
                <w:ins w:id="2360" w:author="VanNT" w:date="2021-08-24T22:02:00Z"/>
                <w:lang w:val="vi-VN"/>
              </w:rPr>
            </w:pPr>
            <w:ins w:id="2361" w:author="VanNT" w:date="2021-08-24T22:02:00Z">
              <w:r w:rsidRPr="00641E4C">
                <w:rPr>
                  <w:lang w:val="vi-VN"/>
                </w:rPr>
                <w:t>Số điện thoại chính</w:t>
              </w:r>
            </w:ins>
          </w:p>
        </w:tc>
        <w:tc>
          <w:tcPr>
            <w:tcW w:w="1610" w:type="dxa"/>
            <w:tcBorders>
              <w:top w:val="single" w:sz="4" w:space="0" w:color="auto"/>
              <w:left w:val="single" w:sz="4" w:space="0" w:color="auto"/>
              <w:bottom w:val="single" w:sz="4" w:space="0" w:color="auto"/>
              <w:right w:val="single" w:sz="4" w:space="0" w:color="auto"/>
            </w:tcBorders>
          </w:tcPr>
          <w:p w14:paraId="7ACD5E5A" w14:textId="77777777" w:rsidR="004208F3" w:rsidRPr="00641E4C" w:rsidRDefault="004208F3" w:rsidP="00526F8B">
            <w:pPr>
              <w:pStyle w:val="cGDD1"/>
              <w:tabs>
                <w:tab w:val="clear" w:pos="720"/>
              </w:tabs>
              <w:ind w:left="0"/>
              <w:rPr>
                <w:ins w:id="2362" w:author="VanNT" w:date="2021-08-24T22:02:00Z"/>
              </w:rPr>
            </w:pPr>
            <w:ins w:id="2363" w:author="VanNT" w:date="2021-08-24T22:02:00Z">
              <w:r w:rsidRPr="00641E4C">
                <w:t>Có</w:t>
              </w:r>
            </w:ins>
          </w:p>
        </w:tc>
        <w:tc>
          <w:tcPr>
            <w:tcW w:w="1734" w:type="dxa"/>
            <w:tcBorders>
              <w:top w:val="single" w:sz="4" w:space="0" w:color="auto"/>
              <w:left w:val="single" w:sz="4" w:space="0" w:color="auto"/>
              <w:bottom w:val="single" w:sz="4" w:space="0" w:color="auto"/>
              <w:right w:val="single" w:sz="4" w:space="0" w:color="auto"/>
            </w:tcBorders>
          </w:tcPr>
          <w:p w14:paraId="33A98AEC" w14:textId="77777777" w:rsidR="004208F3" w:rsidRDefault="004208F3" w:rsidP="00526F8B">
            <w:pPr>
              <w:pStyle w:val="cGDD1"/>
              <w:tabs>
                <w:tab w:val="clear" w:pos="720"/>
              </w:tabs>
              <w:ind w:left="0"/>
              <w:rPr>
                <w:ins w:id="2364" w:author="VanNT" w:date="2021-08-24T22:02:00Z"/>
              </w:rPr>
            </w:pPr>
            <w:ins w:id="2365" w:author="VanNT" w:date="2021-08-24T22:02:00Z">
              <w:r w:rsidRPr="00264167">
                <w:t>Có</w:t>
              </w:r>
            </w:ins>
          </w:p>
        </w:tc>
        <w:tc>
          <w:tcPr>
            <w:tcW w:w="3158" w:type="dxa"/>
            <w:tcBorders>
              <w:top w:val="single" w:sz="4" w:space="0" w:color="auto"/>
              <w:left w:val="single" w:sz="4" w:space="0" w:color="auto"/>
              <w:bottom w:val="single" w:sz="4" w:space="0" w:color="auto"/>
              <w:right w:val="single" w:sz="4" w:space="0" w:color="auto"/>
            </w:tcBorders>
          </w:tcPr>
          <w:p w14:paraId="0A434CB0" w14:textId="77777777" w:rsidR="004208F3" w:rsidRPr="00641E4C" w:rsidRDefault="004208F3" w:rsidP="00526F8B">
            <w:pPr>
              <w:pStyle w:val="cGDD1"/>
              <w:tabs>
                <w:tab w:val="clear" w:pos="720"/>
              </w:tabs>
              <w:ind w:left="0"/>
              <w:rPr>
                <w:ins w:id="2366" w:author="VanNT" w:date="2021-08-24T22:02:00Z"/>
                <w:lang w:val="vi-VN"/>
              </w:rPr>
            </w:pPr>
          </w:p>
        </w:tc>
      </w:tr>
      <w:tr w:rsidR="004208F3" w:rsidRPr="00641E4C" w14:paraId="6012B4B0" w14:textId="77777777" w:rsidTr="00526F8B">
        <w:trPr>
          <w:ins w:id="2367" w:author="VanNT" w:date="2021-08-24T22:02:00Z"/>
        </w:trPr>
        <w:tc>
          <w:tcPr>
            <w:tcW w:w="974" w:type="dxa"/>
            <w:tcBorders>
              <w:top w:val="single" w:sz="4" w:space="0" w:color="auto"/>
              <w:left w:val="single" w:sz="4" w:space="0" w:color="auto"/>
              <w:bottom w:val="single" w:sz="4" w:space="0" w:color="auto"/>
              <w:right w:val="single" w:sz="4" w:space="0" w:color="auto"/>
            </w:tcBorders>
          </w:tcPr>
          <w:p w14:paraId="3A354319" w14:textId="77777777" w:rsidR="004208F3" w:rsidRPr="00641E4C" w:rsidRDefault="004208F3" w:rsidP="00526F8B">
            <w:pPr>
              <w:pStyle w:val="cGDD1"/>
              <w:numPr>
                <w:ilvl w:val="0"/>
                <w:numId w:val="7"/>
              </w:numPr>
              <w:rPr>
                <w:ins w:id="2368" w:author="VanNT" w:date="2021-08-24T22:02:00Z"/>
                <w:lang w:val="vi-VN"/>
              </w:rPr>
            </w:pPr>
          </w:p>
        </w:tc>
        <w:tc>
          <w:tcPr>
            <w:tcW w:w="2091" w:type="dxa"/>
            <w:tcBorders>
              <w:top w:val="single" w:sz="4" w:space="0" w:color="auto"/>
              <w:left w:val="single" w:sz="4" w:space="0" w:color="auto"/>
              <w:bottom w:val="single" w:sz="4" w:space="0" w:color="auto"/>
              <w:right w:val="single" w:sz="4" w:space="0" w:color="auto"/>
            </w:tcBorders>
          </w:tcPr>
          <w:p w14:paraId="285BF099" w14:textId="77777777" w:rsidR="004208F3" w:rsidRPr="00641E4C" w:rsidRDefault="004208F3" w:rsidP="00526F8B">
            <w:pPr>
              <w:pStyle w:val="cGDD1"/>
              <w:tabs>
                <w:tab w:val="clear" w:pos="720"/>
              </w:tabs>
              <w:ind w:left="0"/>
              <w:rPr>
                <w:ins w:id="2369" w:author="VanNT" w:date="2021-08-24T22:02:00Z"/>
                <w:lang w:val="vi-VN"/>
              </w:rPr>
            </w:pPr>
            <w:ins w:id="2370" w:author="VanNT" w:date="2021-08-24T22:02:00Z">
              <w:r w:rsidRPr="00641E4C">
                <w:rPr>
                  <w:lang w:val="vi-VN"/>
                </w:rPr>
                <w:t>Số điện thoại phụ</w:t>
              </w:r>
            </w:ins>
          </w:p>
        </w:tc>
        <w:tc>
          <w:tcPr>
            <w:tcW w:w="1610" w:type="dxa"/>
            <w:tcBorders>
              <w:top w:val="single" w:sz="4" w:space="0" w:color="auto"/>
              <w:left w:val="single" w:sz="4" w:space="0" w:color="auto"/>
              <w:bottom w:val="single" w:sz="4" w:space="0" w:color="auto"/>
              <w:right w:val="single" w:sz="4" w:space="0" w:color="auto"/>
            </w:tcBorders>
          </w:tcPr>
          <w:p w14:paraId="6A29E13D" w14:textId="77777777" w:rsidR="004208F3" w:rsidRPr="00641E4C" w:rsidRDefault="004208F3" w:rsidP="00526F8B">
            <w:pPr>
              <w:pStyle w:val="cGDD1"/>
              <w:tabs>
                <w:tab w:val="clear" w:pos="720"/>
              </w:tabs>
              <w:ind w:left="0"/>
              <w:rPr>
                <w:ins w:id="2371" w:author="VanNT" w:date="2021-08-24T22:02:00Z"/>
              </w:rPr>
            </w:pPr>
            <w:ins w:id="2372" w:author="VanNT" w:date="2021-08-24T22:02:00Z">
              <w:r w:rsidRPr="00641E4C">
                <w:t>Không</w:t>
              </w:r>
            </w:ins>
          </w:p>
        </w:tc>
        <w:tc>
          <w:tcPr>
            <w:tcW w:w="1734" w:type="dxa"/>
            <w:tcBorders>
              <w:top w:val="single" w:sz="4" w:space="0" w:color="auto"/>
              <w:left w:val="single" w:sz="4" w:space="0" w:color="auto"/>
              <w:bottom w:val="single" w:sz="4" w:space="0" w:color="auto"/>
              <w:right w:val="single" w:sz="4" w:space="0" w:color="auto"/>
            </w:tcBorders>
          </w:tcPr>
          <w:p w14:paraId="63B2E22F" w14:textId="77777777" w:rsidR="004208F3" w:rsidRDefault="004208F3" w:rsidP="00526F8B">
            <w:pPr>
              <w:pStyle w:val="cGDD1"/>
              <w:tabs>
                <w:tab w:val="clear" w:pos="720"/>
              </w:tabs>
              <w:ind w:left="0"/>
              <w:rPr>
                <w:ins w:id="2373" w:author="VanNT" w:date="2021-08-24T22:02:00Z"/>
              </w:rPr>
            </w:pPr>
            <w:ins w:id="2374" w:author="VanNT" w:date="2021-08-24T22:02:00Z">
              <w:r w:rsidRPr="00264167">
                <w:t>Có</w:t>
              </w:r>
            </w:ins>
          </w:p>
        </w:tc>
        <w:tc>
          <w:tcPr>
            <w:tcW w:w="3158" w:type="dxa"/>
            <w:tcBorders>
              <w:top w:val="single" w:sz="4" w:space="0" w:color="auto"/>
              <w:left w:val="single" w:sz="4" w:space="0" w:color="auto"/>
              <w:bottom w:val="single" w:sz="4" w:space="0" w:color="auto"/>
              <w:right w:val="single" w:sz="4" w:space="0" w:color="auto"/>
            </w:tcBorders>
          </w:tcPr>
          <w:p w14:paraId="609C1D08" w14:textId="77777777" w:rsidR="004208F3" w:rsidRPr="00641E4C" w:rsidRDefault="004208F3" w:rsidP="00526F8B">
            <w:pPr>
              <w:pStyle w:val="cGDD1"/>
              <w:tabs>
                <w:tab w:val="clear" w:pos="720"/>
              </w:tabs>
              <w:ind w:left="0"/>
              <w:rPr>
                <w:ins w:id="2375" w:author="VanNT" w:date="2021-08-24T22:02:00Z"/>
                <w:lang w:val="vi-VN"/>
              </w:rPr>
            </w:pPr>
          </w:p>
        </w:tc>
      </w:tr>
      <w:tr w:rsidR="004208F3" w:rsidRPr="00641E4C" w14:paraId="3803D7B1" w14:textId="77777777" w:rsidTr="00526F8B">
        <w:trPr>
          <w:ins w:id="2376" w:author="VanNT" w:date="2021-08-24T22:02:00Z"/>
        </w:trPr>
        <w:tc>
          <w:tcPr>
            <w:tcW w:w="974" w:type="dxa"/>
          </w:tcPr>
          <w:p w14:paraId="48AABCA6" w14:textId="77777777" w:rsidR="004208F3" w:rsidRPr="00641E4C" w:rsidRDefault="004208F3" w:rsidP="00526F8B">
            <w:pPr>
              <w:pStyle w:val="cGDD1"/>
              <w:numPr>
                <w:ilvl w:val="0"/>
                <w:numId w:val="7"/>
              </w:numPr>
              <w:rPr>
                <w:ins w:id="2377" w:author="VanNT" w:date="2021-08-24T22:02:00Z"/>
                <w:lang w:val="vi-VN"/>
              </w:rPr>
            </w:pPr>
          </w:p>
        </w:tc>
        <w:tc>
          <w:tcPr>
            <w:tcW w:w="2091" w:type="dxa"/>
          </w:tcPr>
          <w:p w14:paraId="5913F7AE" w14:textId="77777777" w:rsidR="004208F3" w:rsidRPr="00641E4C" w:rsidRDefault="004208F3" w:rsidP="00526F8B">
            <w:pPr>
              <w:pStyle w:val="cGDD1"/>
              <w:tabs>
                <w:tab w:val="clear" w:pos="720"/>
              </w:tabs>
              <w:ind w:left="0"/>
              <w:rPr>
                <w:ins w:id="2378" w:author="VanNT" w:date="2021-08-24T22:02:00Z"/>
              </w:rPr>
            </w:pPr>
            <w:ins w:id="2379" w:author="VanNT" w:date="2021-08-24T22:02:00Z">
              <w:r w:rsidRPr="00641E4C">
                <w:t>Fax</w:t>
              </w:r>
            </w:ins>
          </w:p>
        </w:tc>
        <w:tc>
          <w:tcPr>
            <w:tcW w:w="1610" w:type="dxa"/>
          </w:tcPr>
          <w:p w14:paraId="6E11C412" w14:textId="77777777" w:rsidR="004208F3" w:rsidRPr="00641E4C" w:rsidRDefault="004208F3" w:rsidP="00526F8B">
            <w:pPr>
              <w:pStyle w:val="cGDD1"/>
              <w:tabs>
                <w:tab w:val="clear" w:pos="720"/>
              </w:tabs>
              <w:ind w:left="0"/>
              <w:rPr>
                <w:ins w:id="2380" w:author="VanNT" w:date="2021-08-24T22:02:00Z"/>
              </w:rPr>
            </w:pPr>
            <w:ins w:id="2381" w:author="VanNT" w:date="2021-08-24T22:02:00Z">
              <w:r w:rsidRPr="00641E4C">
                <w:t>Không</w:t>
              </w:r>
            </w:ins>
          </w:p>
        </w:tc>
        <w:tc>
          <w:tcPr>
            <w:tcW w:w="1734" w:type="dxa"/>
          </w:tcPr>
          <w:p w14:paraId="3A9BDC07" w14:textId="77777777" w:rsidR="004208F3" w:rsidRDefault="004208F3" w:rsidP="00526F8B">
            <w:pPr>
              <w:pStyle w:val="cGDD1"/>
              <w:tabs>
                <w:tab w:val="clear" w:pos="720"/>
              </w:tabs>
              <w:ind w:left="0"/>
              <w:rPr>
                <w:ins w:id="2382" w:author="VanNT" w:date="2021-08-24T22:02:00Z"/>
              </w:rPr>
            </w:pPr>
            <w:ins w:id="2383" w:author="VanNT" w:date="2021-08-24T22:02:00Z">
              <w:r w:rsidRPr="00264167">
                <w:t>Có</w:t>
              </w:r>
            </w:ins>
          </w:p>
        </w:tc>
        <w:tc>
          <w:tcPr>
            <w:tcW w:w="3158" w:type="dxa"/>
          </w:tcPr>
          <w:p w14:paraId="0854CB31" w14:textId="77777777" w:rsidR="004208F3" w:rsidRPr="00641E4C" w:rsidRDefault="004208F3" w:rsidP="00526F8B">
            <w:pPr>
              <w:pStyle w:val="cGDD1"/>
              <w:tabs>
                <w:tab w:val="clear" w:pos="720"/>
              </w:tabs>
              <w:ind w:left="0"/>
              <w:rPr>
                <w:ins w:id="2384" w:author="VanNT" w:date="2021-08-24T22:02:00Z"/>
              </w:rPr>
            </w:pPr>
          </w:p>
        </w:tc>
      </w:tr>
      <w:tr w:rsidR="004208F3" w:rsidRPr="00641E4C" w14:paraId="72F0D4D3" w14:textId="77777777" w:rsidTr="00526F8B">
        <w:trPr>
          <w:ins w:id="2385" w:author="VanNT" w:date="2021-08-24T22:02:00Z"/>
        </w:trPr>
        <w:tc>
          <w:tcPr>
            <w:tcW w:w="974" w:type="dxa"/>
          </w:tcPr>
          <w:p w14:paraId="06766052" w14:textId="77777777" w:rsidR="004208F3" w:rsidRPr="00641E4C" w:rsidRDefault="004208F3" w:rsidP="00526F8B">
            <w:pPr>
              <w:pStyle w:val="cGDD1"/>
              <w:numPr>
                <w:ilvl w:val="0"/>
                <w:numId w:val="7"/>
              </w:numPr>
              <w:rPr>
                <w:ins w:id="2386" w:author="VanNT" w:date="2021-08-24T22:02:00Z"/>
                <w:lang w:val="vi-VN"/>
              </w:rPr>
            </w:pPr>
          </w:p>
        </w:tc>
        <w:tc>
          <w:tcPr>
            <w:tcW w:w="2091" w:type="dxa"/>
          </w:tcPr>
          <w:p w14:paraId="0659D40D" w14:textId="77777777" w:rsidR="004208F3" w:rsidRPr="00641E4C" w:rsidRDefault="004208F3" w:rsidP="00526F8B">
            <w:pPr>
              <w:pStyle w:val="cGDD1"/>
              <w:tabs>
                <w:tab w:val="clear" w:pos="720"/>
              </w:tabs>
              <w:ind w:left="0"/>
              <w:rPr>
                <w:ins w:id="2387" w:author="VanNT" w:date="2021-08-24T22:02:00Z"/>
                <w:lang w:val="vi-VN"/>
              </w:rPr>
            </w:pPr>
            <w:ins w:id="2388" w:author="VanNT" w:date="2021-08-24T22:02:00Z">
              <w:r w:rsidRPr="00641E4C">
                <w:rPr>
                  <w:lang w:val="vi-VN"/>
                </w:rPr>
                <w:t>Email</w:t>
              </w:r>
            </w:ins>
          </w:p>
        </w:tc>
        <w:tc>
          <w:tcPr>
            <w:tcW w:w="1610" w:type="dxa"/>
          </w:tcPr>
          <w:p w14:paraId="3F28BB48" w14:textId="77777777" w:rsidR="004208F3" w:rsidRPr="00641E4C" w:rsidRDefault="004208F3" w:rsidP="00526F8B">
            <w:pPr>
              <w:pStyle w:val="cGDD1"/>
              <w:tabs>
                <w:tab w:val="clear" w:pos="720"/>
              </w:tabs>
              <w:ind w:left="0"/>
              <w:rPr>
                <w:ins w:id="2389" w:author="VanNT" w:date="2021-08-24T22:02:00Z"/>
              </w:rPr>
            </w:pPr>
            <w:ins w:id="2390" w:author="VanNT" w:date="2021-08-24T22:02:00Z">
              <w:r w:rsidRPr="00641E4C">
                <w:t>Không</w:t>
              </w:r>
            </w:ins>
          </w:p>
        </w:tc>
        <w:tc>
          <w:tcPr>
            <w:tcW w:w="1734" w:type="dxa"/>
          </w:tcPr>
          <w:p w14:paraId="18A59AB7" w14:textId="77777777" w:rsidR="004208F3" w:rsidRDefault="004208F3" w:rsidP="00526F8B">
            <w:pPr>
              <w:pStyle w:val="cGDD1"/>
              <w:tabs>
                <w:tab w:val="clear" w:pos="720"/>
              </w:tabs>
              <w:ind w:left="0"/>
              <w:rPr>
                <w:ins w:id="2391" w:author="VanNT" w:date="2021-08-24T22:02:00Z"/>
              </w:rPr>
            </w:pPr>
            <w:ins w:id="2392" w:author="VanNT" w:date="2021-08-24T22:02:00Z">
              <w:r w:rsidRPr="00264167">
                <w:t>Có</w:t>
              </w:r>
            </w:ins>
          </w:p>
        </w:tc>
        <w:tc>
          <w:tcPr>
            <w:tcW w:w="3158" w:type="dxa"/>
          </w:tcPr>
          <w:p w14:paraId="242D24FD" w14:textId="77777777" w:rsidR="004208F3" w:rsidRPr="00641E4C" w:rsidRDefault="004208F3" w:rsidP="00526F8B">
            <w:pPr>
              <w:pStyle w:val="cGDD1"/>
              <w:tabs>
                <w:tab w:val="clear" w:pos="720"/>
              </w:tabs>
              <w:ind w:left="0"/>
              <w:rPr>
                <w:ins w:id="2393" w:author="VanNT" w:date="2021-08-24T22:02:00Z"/>
                <w:lang w:val="vi-VN"/>
              </w:rPr>
            </w:pPr>
          </w:p>
        </w:tc>
      </w:tr>
    </w:tbl>
    <w:p w14:paraId="1C219778" w14:textId="77777777" w:rsidR="004208F3" w:rsidRDefault="004208F3" w:rsidP="004208F3">
      <w:pPr>
        <w:ind w:left="720"/>
        <w:rPr>
          <w:ins w:id="2394" w:author="VanNT" w:date="2021-08-24T22:02:00Z"/>
        </w:rPr>
      </w:pPr>
    </w:p>
    <w:p w14:paraId="4FBC90F6" w14:textId="77777777" w:rsidR="004208F3" w:rsidRPr="004708D1" w:rsidRDefault="004208F3" w:rsidP="004208F3">
      <w:pPr>
        <w:pStyle w:val="ListParagraph"/>
        <w:numPr>
          <w:ilvl w:val="0"/>
          <w:numId w:val="4"/>
        </w:numPr>
        <w:rPr>
          <w:ins w:id="2395" w:author="VanNT" w:date="2021-08-24T22:02:00Z"/>
          <w:b/>
        </w:rPr>
      </w:pPr>
      <w:ins w:id="2396" w:author="VanNT" w:date="2021-08-24T22:02:00Z">
        <w:r w:rsidRPr="004708D1">
          <w:rPr>
            <w:b/>
          </w:rPr>
          <w:t>Click kế tiếp</w:t>
        </w:r>
      </w:ins>
    </w:p>
    <w:p w14:paraId="10121A51" w14:textId="77777777" w:rsidR="004208F3" w:rsidRDefault="004208F3" w:rsidP="004208F3">
      <w:pPr>
        <w:rPr>
          <w:ins w:id="2397" w:author="VanNT" w:date="2021-08-24T22:02:00Z"/>
        </w:rPr>
      </w:pPr>
      <w:ins w:id="2398" w:author="VanNT" w:date="2021-08-24T22:02:00Z">
        <w:r>
          <w:t xml:space="preserve">Khách hàng có dấu hiệu Mỹ sẽ phải chịu thuế theo luật FATCA, cần khai báo thông tin FATCA của khách hàng. Các thông tin này cũng lấy từ Core và </w:t>
        </w:r>
        <w:r w:rsidRPr="004708D1">
          <w:rPr>
            <w:b/>
          </w:rPr>
          <w:t>được sửa trên hệ thống</w:t>
        </w:r>
      </w:ins>
    </w:p>
    <w:p w14:paraId="21884CF3" w14:textId="77777777" w:rsidR="004208F3" w:rsidRDefault="004208F3" w:rsidP="004208F3">
      <w:pPr>
        <w:ind w:left="720"/>
        <w:rPr>
          <w:ins w:id="2399" w:author="VanNT" w:date="2021-08-24T22:02:00Z"/>
        </w:rPr>
      </w:pPr>
      <w:ins w:id="2400" w:author="VanNT" w:date="2021-08-24T22:02:00Z">
        <w:r>
          <w:rPr>
            <w:noProof/>
          </w:rPr>
          <w:drawing>
            <wp:inline distT="0" distB="0" distL="0" distR="0" wp14:anchorId="489B4A87" wp14:editId="0886F8E9">
              <wp:extent cx="5153025" cy="3083006"/>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7847" cy="3085891"/>
                      </a:xfrm>
                      <a:prstGeom prst="rect">
                        <a:avLst/>
                      </a:prstGeom>
                    </pic:spPr>
                  </pic:pic>
                </a:graphicData>
              </a:graphic>
            </wp:inline>
          </w:drawing>
        </w:r>
        <w:r w:rsidRPr="00412D02">
          <w:t xml:space="preserve"> </w:t>
        </w:r>
      </w:ins>
    </w:p>
    <w:p w14:paraId="618229FD" w14:textId="3184C799" w:rsidR="004208F3" w:rsidRDefault="004208F3" w:rsidP="00A60BCC">
      <w:pPr>
        <w:pStyle w:val="ListParagraph"/>
        <w:numPr>
          <w:ilvl w:val="0"/>
          <w:numId w:val="4"/>
        </w:numPr>
        <w:rPr>
          <w:ins w:id="2401" w:author="VanNT" w:date="2021-08-24T22:18:00Z"/>
          <w:b/>
        </w:rPr>
      </w:pPr>
      <w:ins w:id="2402" w:author="VanNT" w:date="2021-08-24T22:02:00Z">
        <w:r w:rsidRPr="004708D1">
          <w:rPr>
            <w:b/>
          </w:rPr>
          <w:t xml:space="preserve">Click </w:t>
        </w:r>
      </w:ins>
      <w:ins w:id="2403" w:author="VanNT" w:date="2021-08-24T22:17:00Z">
        <w:r w:rsidR="00A60BCC">
          <w:rPr>
            <w:b/>
          </w:rPr>
          <w:t>“Hoàn tất”</w:t>
        </w:r>
      </w:ins>
    </w:p>
    <w:p w14:paraId="48A92FB7" w14:textId="0B145388" w:rsidR="00572886" w:rsidRDefault="00572886" w:rsidP="00572886">
      <w:pPr>
        <w:pStyle w:val="ListParagraph"/>
        <w:numPr>
          <w:ilvl w:val="1"/>
          <w:numId w:val="4"/>
        </w:numPr>
        <w:rPr>
          <w:ins w:id="2404" w:author="VanNT" w:date="2021-08-24T22:02:00Z"/>
          <w:b/>
        </w:rPr>
      </w:pPr>
      <w:ins w:id="2405" w:author="VanNT" w:date="2021-08-24T22:18:00Z">
        <w:r>
          <w:rPr>
            <w:b/>
          </w:rPr>
          <w:t>Yêu cầu nhập captcha =&gt; Nhập sau captcha sẽ gửi OTP vào email/ĐT (theo thông tin mới sửa) =&gt; Xác nhận OTP thành công gọi đến giao dịch sửa thông tin TK</w:t>
        </w:r>
      </w:ins>
    </w:p>
    <w:p w14:paraId="5991C765" w14:textId="77777777" w:rsidR="004208F3" w:rsidRDefault="004208F3" w:rsidP="004208F3">
      <w:pPr>
        <w:pStyle w:val="ListParagraph"/>
        <w:numPr>
          <w:ilvl w:val="0"/>
          <w:numId w:val="4"/>
        </w:numPr>
        <w:rPr>
          <w:ins w:id="2406" w:author="VanNT" w:date="2021-08-24T22:02:00Z"/>
          <w:b/>
        </w:rPr>
      </w:pPr>
      <w:ins w:id="2407" w:author="VanNT" w:date="2021-08-24T22:02:00Z">
        <w:r>
          <w:rPr>
            <w:b/>
          </w:rPr>
          <w:t>Ở tất cả các tab đều phải có thêm button “Trở về”</w:t>
        </w:r>
      </w:ins>
    </w:p>
    <w:p w14:paraId="6D59F56D" w14:textId="77777777" w:rsidR="004208F3" w:rsidRPr="004208F3" w:rsidRDefault="004208F3" w:rsidP="004208F3">
      <w:pPr>
        <w:rPr>
          <w:lang w:bidi="en-US"/>
        </w:rPr>
      </w:pPr>
    </w:p>
    <w:p w14:paraId="25D6DB80" w14:textId="77777777" w:rsidR="004C7F1D" w:rsidRDefault="004C7F1D" w:rsidP="004C7F1D">
      <w:pPr>
        <w:pStyle w:val="Heading3"/>
      </w:pPr>
      <w:bookmarkStart w:id="2408" w:name="_Toc78535710"/>
      <w:r>
        <w:t>Upload hồ sơ</w:t>
      </w:r>
      <w:bookmarkEnd w:id="2408"/>
    </w:p>
    <w:p w14:paraId="70839EE3" w14:textId="77777777" w:rsidR="00E347EE" w:rsidRDefault="00E347EE" w:rsidP="00E347EE">
      <w:pPr>
        <w:pStyle w:val="Heading4"/>
        <w:rPr>
          <w:ins w:id="2409" w:author="VanNT" w:date="2021-08-25T17:37:00Z"/>
        </w:rPr>
      </w:pPr>
      <w:ins w:id="2410" w:author="VanNT" w:date="2021-08-25T17:37:00Z">
        <w:r>
          <w:t>Mô tả giao diện</w:t>
        </w:r>
      </w:ins>
    </w:p>
    <w:p w14:paraId="04737097" w14:textId="77777777" w:rsidR="00E347EE" w:rsidRDefault="00E347EE" w:rsidP="00E347EE">
      <w:pPr>
        <w:pStyle w:val="Heading5"/>
        <w:rPr>
          <w:ins w:id="2411" w:author="VanNT" w:date="2021-08-25T17:37:00Z"/>
          <w:lang w:bidi="en-US"/>
        </w:rPr>
      </w:pPr>
      <w:ins w:id="2412" w:author="VanNT" w:date="2021-08-25T17:37:00Z">
        <w:r>
          <w:rPr>
            <w:lang w:bidi="en-US"/>
          </w:rPr>
          <w:t>Grid tìm kiếm</w:t>
        </w:r>
      </w:ins>
    </w:p>
    <w:p w14:paraId="5BB309BA" w14:textId="75CDF35F" w:rsidR="00E347EE" w:rsidRDefault="00E347EE" w:rsidP="00E347EE">
      <w:pPr>
        <w:rPr>
          <w:ins w:id="2413" w:author="VanNT" w:date="2021-08-25T17:37:00Z"/>
          <w:lang w:bidi="en-US"/>
        </w:rPr>
      </w:pPr>
      <w:ins w:id="2414" w:author="VanNT" w:date="2021-08-25T17:37:00Z">
        <w:r>
          <w:rPr>
            <w:lang w:bidi="en-US"/>
          </w:rPr>
          <w:t xml:space="preserve">Vùng thông tin KH – Hiển thị </w:t>
        </w:r>
      </w:ins>
      <w:ins w:id="2415" w:author="VanNT" w:date="2021-08-25T17:38:00Z">
        <w:r>
          <w:rPr>
            <w:lang w:bidi="en-US"/>
          </w:rPr>
          <w:t xml:space="preserve">theo </w:t>
        </w:r>
      </w:ins>
      <w:ins w:id="2416" w:author="VanNT" w:date="2021-08-25T17:37:00Z">
        <w:r>
          <w:rPr>
            <w:lang w:bidi="en-US"/>
          </w:rPr>
          <w:t>thông tin KH đang đăng nhập</w:t>
        </w:r>
      </w:ins>
    </w:p>
    <w:p w14:paraId="7E88F93C" w14:textId="77777777" w:rsidR="00E347EE" w:rsidRPr="00526F8B" w:rsidRDefault="00E347EE" w:rsidP="00DE23F2">
      <w:pPr>
        <w:pStyle w:val="cheading3"/>
        <w:rPr>
          <w:ins w:id="2417" w:author="VanNT" w:date="2021-08-25T17:37:00Z"/>
          <w:lang w:bidi="en-US"/>
        </w:rPr>
      </w:pPr>
      <w:ins w:id="2418" w:author="VanNT" w:date="2021-08-25T17:37:00Z">
        <w:r>
          <w:rPr>
            <w:lang w:val="en-US" w:bidi="en-US"/>
          </w:rPr>
          <w:t>Mã KH</w:t>
        </w:r>
      </w:ins>
    </w:p>
    <w:p w14:paraId="67CE7CBD" w14:textId="77777777" w:rsidR="00E347EE" w:rsidRPr="00526F8B" w:rsidRDefault="00E347EE" w:rsidP="00DE23F2">
      <w:pPr>
        <w:pStyle w:val="cheading3"/>
        <w:rPr>
          <w:ins w:id="2419" w:author="VanNT" w:date="2021-08-25T17:37:00Z"/>
          <w:lang w:bidi="en-US"/>
        </w:rPr>
      </w:pPr>
      <w:ins w:id="2420" w:author="VanNT" w:date="2021-08-25T17:37:00Z">
        <w:r>
          <w:rPr>
            <w:lang w:val="en-US" w:bidi="en-US"/>
          </w:rPr>
          <w:t>CIF trên Core Bank</w:t>
        </w:r>
        <w:r>
          <w:rPr>
            <w:lang w:val="en-US" w:bidi="en-US"/>
          </w:rPr>
          <w:tab/>
        </w:r>
        <w:r>
          <w:rPr>
            <w:lang w:val="en-US" w:bidi="en-US"/>
          </w:rPr>
          <w:tab/>
        </w:r>
        <w:r>
          <w:rPr>
            <w:lang w:val="en-US" w:bidi="en-US"/>
          </w:rPr>
          <w:tab/>
        </w:r>
        <w:r>
          <w:rPr>
            <w:lang w:val="en-US" w:bidi="en-US"/>
          </w:rPr>
          <w:tab/>
          <w:t>CIF trên Core CK</w:t>
        </w:r>
      </w:ins>
    </w:p>
    <w:p w14:paraId="779447EE" w14:textId="77777777" w:rsidR="00E347EE" w:rsidRPr="00526F8B" w:rsidRDefault="00E347EE" w:rsidP="00DE23F2">
      <w:pPr>
        <w:pStyle w:val="cheading3"/>
        <w:rPr>
          <w:ins w:id="2421" w:author="VanNT" w:date="2021-08-25T17:37:00Z"/>
          <w:lang w:bidi="en-US"/>
        </w:rPr>
      </w:pPr>
      <w:ins w:id="2422" w:author="VanNT" w:date="2021-08-25T17:37:00Z">
        <w:r>
          <w:rPr>
            <w:lang w:val="en-US" w:bidi="en-US"/>
          </w:rPr>
          <w:t>Họ tên</w:t>
        </w:r>
      </w:ins>
    </w:p>
    <w:p w14:paraId="0E987D89" w14:textId="77777777" w:rsidR="00E347EE" w:rsidRPr="00526F8B" w:rsidRDefault="00E347EE" w:rsidP="00DE23F2">
      <w:pPr>
        <w:pStyle w:val="cheading3"/>
        <w:rPr>
          <w:ins w:id="2423" w:author="VanNT" w:date="2021-08-25T17:37:00Z"/>
          <w:lang w:bidi="en-US"/>
        </w:rPr>
      </w:pPr>
      <w:ins w:id="2424" w:author="VanNT" w:date="2021-08-25T17:37:00Z">
        <w:r>
          <w:rPr>
            <w:lang w:val="en-US" w:bidi="en-US"/>
          </w:rPr>
          <w:t>Loại giấy tờ nhận diện (Core CK)</w:t>
        </w:r>
        <w:r>
          <w:rPr>
            <w:lang w:val="en-US" w:bidi="en-US"/>
          </w:rPr>
          <w:tab/>
        </w:r>
        <w:r>
          <w:rPr>
            <w:lang w:val="en-US" w:bidi="en-US"/>
          </w:rPr>
          <w:tab/>
          <w:t>Số giấy tờ nhận diện (Core CK)</w:t>
        </w:r>
      </w:ins>
    </w:p>
    <w:p w14:paraId="0B149EDB" w14:textId="77777777" w:rsidR="00E347EE" w:rsidRPr="00526F8B" w:rsidRDefault="00E347EE" w:rsidP="00DE23F2">
      <w:pPr>
        <w:pStyle w:val="cheading3"/>
        <w:rPr>
          <w:ins w:id="2425" w:author="VanNT" w:date="2021-08-25T17:37:00Z"/>
          <w:lang w:bidi="en-US"/>
        </w:rPr>
      </w:pPr>
      <w:ins w:id="2426" w:author="VanNT" w:date="2021-08-25T17:37:00Z">
        <w:r>
          <w:rPr>
            <w:lang w:val="en-US" w:bidi="en-US"/>
          </w:rPr>
          <w:t>Ngày cấp (Core CK)</w:t>
        </w:r>
        <w:r>
          <w:rPr>
            <w:lang w:val="en-US" w:bidi="en-US"/>
          </w:rPr>
          <w:tab/>
        </w:r>
        <w:r>
          <w:rPr>
            <w:lang w:val="en-US" w:bidi="en-US"/>
          </w:rPr>
          <w:tab/>
        </w:r>
        <w:r>
          <w:rPr>
            <w:lang w:val="en-US" w:bidi="en-US"/>
          </w:rPr>
          <w:tab/>
        </w:r>
        <w:r>
          <w:rPr>
            <w:lang w:val="en-US" w:bidi="en-US"/>
          </w:rPr>
          <w:tab/>
          <w:t>Nơi cấp (Core CK)</w:t>
        </w:r>
      </w:ins>
    </w:p>
    <w:p w14:paraId="311EDFDF" w14:textId="77777777" w:rsidR="00E347EE" w:rsidRPr="00526F8B" w:rsidRDefault="00E347EE" w:rsidP="00DE23F2">
      <w:pPr>
        <w:pStyle w:val="cheading3"/>
        <w:rPr>
          <w:ins w:id="2427" w:author="VanNT" w:date="2021-08-25T17:37:00Z"/>
          <w:lang w:bidi="en-US"/>
        </w:rPr>
      </w:pPr>
      <w:ins w:id="2428" w:author="VanNT" w:date="2021-08-25T17:37:00Z">
        <w:r>
          <w:rPr>
            <w:lang w:val="en-US" w:bidi="en-US"/>
          </w:rPr>
          <w:t>NĐT chuyên nghiệp</w:t>
        </w:r>
      </w:ins>
    </w:p>
    <w:p w14:paraId="087F3D37" w14:textId="77777777" w:rsidR="00E347EE" w:rsidRPr="00526F8B" w:rsidRDefault="00E347EE" w:rsidP="00DE23F2">
      <w:pPr>
        <w:pStyle w:val="cheading3"/>
        <w:rPr>
          <w:ins w:id="2429" w:author="VanNT" w:date="2021-08-25T17:37:00Z"/>
          <w:lang w:bidi="en-US"/>
        </w:rPr>
      </w:pPr>
      <w:ins w:id="2430" w:author="VanNT" w:date="2021-08-25T17:37:00Z">
        <w:r>
          <w:rPr>
            <w:lang w:val="en-US" w:bidi="en-US"/>
          </w:rPr>
          <w:t>NĐT chuyên nghiệp từ</w:t>
        </w:r>
        <w:r>
          <w:rPr>
            <w:lang w:val="en-US" w:bidi="en-US"/>
          </w:rPr>
          <w:tab/>
        </w:r>
        <w:r>
          <w:rPr>
            <w:lang w:val="en-US" w:bidi="en-US"/>
          </w:rPr>
          <w:tab/>
        </w:r>
        <w:r>
          <w:rPr>
            <w:lang w:val="en-US" w:bidi="en-US"/>
          </w:rPr>
          <w:tab/>
          <w:t>NĐT chuyên nghiệp đến</w:t>
        </w:r>
      </w:ins>
    </w:p>
    <w:p w14:paraId="145C1A3C" w14:textId="77777777" w:rsidR="00E347EE" w:rsidRPr="00526AFA" w:rsidRDefault="00E347EE" w:rsidP="00E347EE">
      <w:pPr>
        <w:pStyle w:val="Heading5"/>
        <w:rPr>
          <w:ins w:id="2431" w:author="VanNT" w:date="2021-08-25T17:37:00Z"/>
          <w:lang w:bidi="en-US"/>
        </w:rPr>
      </w:pPr>
      <w:ins w:id="2432" w:author="VanNT" w:date="2021-08-25T17:37:00Z">
        <w:r>
          <w:rPr>
            <w:lang w:bidi="en-US"/>
          </w:rPr>
          <w:lastRenderedPageBreak/>
          <w:t>Popup thực hiện</w:t>
        </w:r>
      </w:ins>
    </w:p>
    <w:p w14:paraId="2C672C91" w14:textId="77777777" w:rsidR="00E347EE" w:rsidRDefault="00E347EE" w:rsidP="00E347EE">
      <w:pPr>
        <w:pStyle w:val="Heading4"/>
        <w:rPr>
          <w:ins w:id="2433" w:author="VanNT" w:date="2021-08-25T17:37:00Z"/>
        </w:rPr>
      </w:pPr>
      <w:ins w:id="2434" w:author="VanNT" w:date="2021-08-25T17:37:00Z">
        <w:r>
          <w:t>Quy tắc xử lý</w:t>
        </w:r>
      </w:ins>
    </w:p>
    <w:p w14:paraId="0D257612" w14:textId="77777777" w:rsidR="00E347EE" w:rsidRDefault="00E347EE" w:rsidP="00E347EE">
      <w:pPr>
        <w:pStyle w:val="ListParagraph"/>
        <w:numPr>
          <w:ilvl w:val="0"/>
          <w:numId w:val="6"/>
        </w:numPr>
        <w:rPr>
          <w:ins w:id="2435" w:author="VanNT" w:date="2021-08-25T17:37:00Z"/>
        </w:rPr>
      </w:pPr>
      <w:ins w:id="2436" w:author="VanNT" w:date="2021-08-25T17:37:00Z">
        <w:r>
          <w:t>Các loại giấy tờ hiện tại bao gồm</w:t>
        </w:r>
      </w:ins>
    </w:p>
    <w:p w14:paraId="712F3746" w14:textId="77777777" w:rsidR="00E347EE" w:rsidRDefault="00E347EE" w:rsidP="00E347EE">
      <w:pPr>
        <w:pStyle w:val="ListParagraph"/>
        <w:numPr>
          <w:ilvl w:val="1"/>
          <w:numId w:val="6"/>
        </w:numPr>
        <w:rPr>
          <w:ins w:id="2437" w:author="VanNT" w:date="2021-08-25T17:37:00Z"/>
        </w:rPr>
      </w:pPr>
      <w:ins w:id="2438" w:author="VanNT" w:date="2021-08-25T17:37:00Z">
        <w:r>
          <w:t>Hợp đồng khung giao dịch TP</w:t>
        </w:r>
      </w:ins>
    </w:p>
    <w:p w14:paraId="3B68751C" w14:textId="77777777" w:rsidR="00E347EE" w:rsidRDefault="00E347EE" w:rsidP="00E347EE">
      <w:pPr>
        <w:pStyle w:val="ListParagraph"/>
        <w:numPr>
          <w:ilvl w:val="1"/>
          <w:numId w:val="6"/>
        </w:numPr>
        <w:rPr>
          <w:ins w:id="2439" w:author="VanNT" w:date="2021-08-25T17:37:00Z"/>
        </w:rPr>
      </w:pPr>
      <w:ins w:id="2440" w:author="VanNT" w:date="2021-08-25T17:37:00Z">
        <w:r>
          <w:t>Hợp đồng mở TK CK SHS</w:t>
        </w:r>
      </w:ins>
    </w:p>
    <w:p w14:paraId="3161969A" w14:textId="77777777" w:rsidR="00E347EE" w:rsidRDefault="00E347EE" w:rsidP="00E347EE">
      <w:pPr>
        <w:pStyle w:val="ListParagraph"/>
        <w:numPr>
          <w:ilvl w:val="1"/>
          <w:numId w:val="6"/>
        </w:numPr>
        <w:rPr>
          <w:ins w:id="2441" w:author="VanNT" w:date="2021-08-25T17:37:00Z"/>
        </w:rPr>
      </w:pPr>
      <w:ins w:id="2442" w:author="VanNT" w:date="2021-08-25T17:37:00Z">
        <w:r>
          <w:t>Giấy xác nhận NĐT chuyên nghiệp</w:t>
        </w:r>
      </w:ins>
    </w:p>
    <w:p w14:paraId="07DB6D36" w14:textId="77777777" w:rsidR="00E347EE" w:rsidRDefault="00E347EE" w:rsidP="00E347EE">
      <w:pPr>
        <w:pStyle w:val="ListParagraph"/>
        <w:numPr>
          <w:ilvl w:val="1"/>
          <w:numId w:val="6"/>
        </w:numPr>
        <w:rPr>
          <w:ins w:id="2443" w:author="VanNT" w:date="2021-08-25T17:39:00Z"/>
        </w:rPr>
      </w:pPr>
      <w:ins w:id="2444" w:author="VanNT" w:date="2021-08-25T17:37:00Z">
        <w:r>
          <w:t>CMND</w:t>
        </w:r>
      </w:ins>
    </w:p>
    <w:p w14:paraId="3E56696E" w14:textId="14177230" w:rsidR="00052BCB" w:rsidRDefault="00052BCB" w:rsidP="00E347EE">
      <w:pPr>
        <w:pStyle w:val="ListParagraph"/>
        <w:numPr>
          <w:ilvl w:val="1"/>
          <w:numId w:val="6"/>
        </w:numPr>
        <w:rPr>
          <w:ins w:id="2445" w:author="VanNT" w:date="2021-08-25T17:37:00Z"/>
        </w:rPr>
      </w:pPr>
      <w:ins w:id="2446" w:author="VanNT" w:date="2021-08-25T17:39:00Z">
        <w:r>
          <w:t>Chữ ký</w:t>
        </w:r>
      </w:ins>
    </w:p>
    <w:p w14:paraId="07F96D3D" w14:textId="77777777" w:rsidR="00E347EE" w:rsidRDefault="00E347EE" w:rsidP="00E347EE">
      <w:pPr>
        <w:pStyle w:val="ListParagraph"/>
        <w:numPr>
          <w:ilvl w:val="1"/>
          <w:numId w:val="6"/>
        </w:numPr>
        <w:rPr>
          <w:ins w:id="2447" w:author="VanNT" w:date="2021-08-25T17:37:00Z"/>
        </w:rPr>
      </w:pPr>
      <w:ins w:id="2448" w:author="VanNT" w:date="2021-08-25T17:37:00Z">
        <w:r>
          <w:t>Giấy tờ khác</w:t>
        </w:r>
      </w:ins>
    </w:p>
    <w:p w14:paraId="06E06E9E" w14:textId="77777777" w:rsidR="00E347EE" w:rsidRDefault="00E347EE" w:rsidP="00E347EE">
      <w:pPr>
        <w:pStyle w:val="ListParagraph"/>
        <w:numPr>
          <w:ilvl w:val="0"/>
          <w:numId w:val="6"/>
        </w:numPr>
        <w:rPr>
          <w:ins w:id="2449" w:author="VanNT" w:date="2021-08-25T17:37:00Z"/>
        </w:rPr>
      </w:pPr>
      <w:ins w:id="2450" w:author="VanNT" w:date="2021-08-25T17:37:00Z">
        <w:r>
          <w:t>Khi thêm mới</w:t>
        </w:r>
      </w:ins>
    </w:p>
    <w:p w14:paraId="6B005260" w14:textId="77777777" w:rsidR="00E347EE" w:rsidRPr="004B1507" w:rsidRDefault="00E347EE" w:rsidP="00E347EE">
      <w:pPr>
        <w:pStyle w:val="ListParagraph"/>
        <w:numPr>
          <w:ilvl w:val="1"/>
          <w:numId w:val="6"/>
        </w:numPr>
        <w:rPr>
          <w:ins w:id="2451" w:author="VanNT" w:date="2021-08-25T17:37:00Z"/>
        </w:rPr>
      </w:pPr>
      <w:ins w:id="2452" w:author="VanNT" w:date="2021-08-25T17:37:00Z">
        <w:r>
          <w:t>Chỉ được thêm mới loại giấy tờ chưa tồn tại bản ghi upload status in (‘A’, ‘N’)</w:t>
        </w:r>
      </w:ins>
    </w:p>
    <w:p w14:paraId="066528CF" w14:textId="77777777" w:rsidR="00E347EE" w:rsidRDefault="00E347EE" w:rsidP="00E347EE">
      <w:pPr>
        <w:pStyle w:val="ListParagraph"/>
        <w:numPr>
          <w:ilvl w:val="1"/>
          <w:numId w:val="6"/>
        </w:numPr>
        <w:rPr>
          <w:ins w:id="2453" w:author="VanNT" w:date="2021-08-25T17:37:00Z"/>
        </w:rPr>
      </w:pPr>
      <w:ins w:id="2454" w:author="VanNT" w:date="2021-08-25T17:37:00Z">
        <w:r>
          <w:t>Insert dòng mới vào cfsign tương đương thông tin đã upload, status = ‘N’</w:t>
        </w:r>
      </w:ins>
    </w:p>
    <w:p w14:paraId="71DB5175" w14:textId="77777777" w:rsidR="00E347EE" w:rsidRDefault="00E347EE" w:rsidP="00E347EE">
      <w:pPr>
        <w:pStyle w:val="ListParagraph"/>
        <w:numPr>
          <w:ilvl w:val="0"/>
          <w:numId w:val="6"/>
        </w:numPr>
        <w:rPr>
          <w:ins w:id="2455" w:author="VanNT" w:date="2021-08-25T17:37:00Z"/>
        </w:rPr>
      </w:pPr>
      <w:ins w:id="2456" w:author="VanNT" w:date="2021-08-25T17:37:00Z">
        <w:r>
          <w:t>Khi sửa</w:t>
        </w:r>
      </w:ins>
    </w:p>
    <w:p w14:paraId="05D0E18E" w14:textId="77777777" w:rsidR="00E347EE" w:rsidRDefault="00E347EE" w:rsidP="00E347EE">
      <w:pPr>
        <w:pStyle w:val="ListParagraph"/>
        <w:numPr>
          <w:ilvl w:val="1"/>
          <w:numId w:val="6"/>
        </w:numPr>
        <w:rPr>
          <w:ins w:id="2457" w:author="VanNT" w:date="2021-08-25T17:37:00Z"/>
        </w:rPr>
      </w:pPr>
      <w:ins w:id="2458" w:author="VanNT" w:date="2021-08-25T17:37:00Z">
        <w:r>
          <w:t>Nếu cfsign có tồn tại bản ghi trạng thái = ‘N’</w:t>
        </w:r>
      </w:ins>
    </w:p>
    <w:p w14:paraId="3969B55D" w14:textId="77777777" w:rsidR="00E347EE" w:rsidRPr="004B1507" w:rsidRDefault="00E347EE" w:rsidP="00E347EE">
      <w:pPr>
        <w:pStyle w:val="ListParagraph"/>
        <w:numPr>
          <w:ilvl w:val="2"/>
          <w:numId w:val="6"/>
        </w:numPr>
        <w:rPr>
          <w:ins w:id="2459" w:author="VanNT" w:date="2021-08-25T17:37:00Z"/>
        </w:rPr>
      </w:pPr>
      <w:ins w:id="2460" w:author="VanNT" w:date="2021-08-25T17:37:00Z">
        <w:r>
          <w:t>Chuyển trạng thái bản ghi trạng thái N cũ sang D</w:t>
        </w:r>
      </w:ins>
    </w:p>
    <w:p w14:paraId="275F9424" w14:textId="77777777" w:rsidR="00E347EE" w:rsidRDefault="00E347EE" w:rsidP="00E347EE">
      <w:pPr>
        <w:pStyle w:val="ListParagraph"/>
        <w:numPr>
          <w:ilvl w:val="1"/>
          <w:numId w:val="6"/>
        </w:numPr>
        <w:rPr>
          <w:ins w:id="2461" w:author="VanNT" w:date="2021-08-25T17:37:00Z"/>
        </w:rPr>
      </w:pPr>
      <w:ins w:id="2462" w:author="VanNT" w:date="2021-08-25T17:37:00Z">
        <w:r>
          <w:t>Insert dòng mới vào cfsign tương đương thông tin đã upload, status = ‘N’</w:t>
        </w:r>
      </w:ins>
    </w:p>
    <w:p w14:paraId="18C2FD60" w14:textId="77777777" w:rsidR="00E347EE" w:rsidRDefault="00E347EE" w:rsidP="00E347EE">
      <w:pPr>
        <w:pStyle w:val="ListParagraph"/>
        <w:numPr>
          <w:ilvl w:val="0"/>
          <w:numId w:val="6"/>
        </w:numPr>
        <w:rPr>
          <w:ins w:id="2463" w:author="VanNT" w:date="2021-08-25T17:37:00Z"/>
        </w:rPr>
      </w:pPr>
      <w:ins w:id="2464" w:author="VanNT" w:date="2021-08-25T17:37:00Z">
        <w:r>
          <w:t>Hiển thị danh sách các loại giấy tờ đã upload có status in (‘A’, ‘N’, ‘E’)</w:t>
        </w:r>
      </w:ins>
    </w:p>
    <w:p w14:paraId="0B7F0C9E" w14:textId="77777777" w:rsidR="00E347EE" w:rsidRDefault="00E347EE" w:rsidP="00E347EE">
      <w:pPr>
        <w:pStyle w:val="ListParagraph"/>
        <w:numPr>
          <w:ilvl w:val="0"/>
          <w:numId w:val="6"/>
        </w:numPr>
        <w:rPr>
          <w:ins w:id="2465" w:author="VanNT" w:date="2021-08-25T17:37:00Z"/>
        </w:rPr>
      </w:pPr>
      <w:ins w:id="2466" w:author="VanNT" w:date="2021-08-25T17:37:00Z">
        <w:r>
          <w:t>Khi xóa</w:t>
        </w:r>
      </w:ins>
    </w:p>
    <w:p w14:paraId="2413BA7A" w14:textId="77777777" w:rsidR="00E347EE" w:rsidRPr="002448EE" w:rsidRDefault="00E347EE" w:rsidP="00E347EE">
      <w:pPr>
        <w:pStyle w:val="ListParagraph"/>
        <w:numPr>
          <w:ilvl w:val="1"/>
          <w:numId w:val="6"/>
        </w:numPr>
        <w:rPr>
          <w:ins w:id="2467" w:author="VanNT" w:date="2021-08-25T17:37:00Z"/>
        </w:rPr>
      </w:pPr>
      <w:ins w:id="2468" w:author="VanNT" w:date="2021-08-25T17:37:00Z">
        <w:r>
          <w:t>Chỉ được xóa dòng có status = ‘N’</w:t>
        </w:r>
      </w:ins>
    </w:p>
    <w:p w14:paraId="0D00BDF2" w14:textId="77777777" w:rsidR="00E347EE" w:rsidRPr="00E347EE" w:rsidRDefault="00E347EE" w:rsidP="00E347EE">
      <w:pPr>
        <w:rPr>
          <w:lang w:bidi="en-US"/>
        </w:rPr>
      </w:pPr>
    </w:p>
    <w:p w14:paraId="311CC2DF" w14:textId="77777777" w:rsidR="004C7F1D" w:rsidRDefault="004C7F1D" w:rsidP="004C7F1D">
      <w:pPr>
        <w:pStyle w:val="Heading2"/>
        <w:ind w:left="360"/>
      </w:pPr>
      <w:bookmarkStart w:id="2469" w:name="_Toc78535713"/>
      <w:r>
        <w:t>Tra cứu thông tin KH</w:t>
      </w:r>
      <w:bookmarkEnd w:id="2469"/>
    </w:p>
    <w:p w14:paraId="376CBA35" w14:textId="77777777" w:rsidR="004C7F1D" w:rsidRDefault="004C7F1D" w:rsidP="004C7F1D">
      <w:pPr>
        <w:pStyle w:val="Heading3"/>
      </w:pPr>
      <w:bookmarkStart w:id="2470" w:name="_Toc78535714"/>
      <w:r>
        <w:t>Truy vấn số dư trái phiếu</w:t>
      </w:r>
      <w:bookmarkEnd w:id="2470"/>
    </w:p>
    <w:p w14:paraId="61304AE2" w14:textId="77777777" w:rsidR="004C7F1D" w:rsidRDefault="004C7F1D" w:rsidP="004C7F1D">
      <w:pPr>
        <w:pStyle w:val="Heading3"/>
      </w:pPr>
      <w:bookmarkStart w:id="2471" w:name="_Toc78535715"/>
      <w:r>
        <w:t>Sao kê giao dịch trái phiếu</w:t>
      </w:r>
      <w:bookmarkEnd w:id="2471"/>
    </w:p>
    <w:p w14:paraId="14B5B2D2" w14:textId="77777777" w:rsidR="004C7F1D" w:rsidRDefault="004C7F1D" w:rsidP="004C7F1D">
      <w:pPr>
        <w:pStyle w:val="Heading3"/>
      </w:pPr>
      <w:bookmarkStart w:id="2472" w:name="_Toc78535716"/>
      <w:r>
        <w:t>Danh mục đầu tư</w:t>
      </w:r>
      <w:bookmarkEnd w:id="2472"/>
    </w:p>
    <w:p w14:paraId="7C26BAB5" w14:textId="49BFC1D6" w:rsidR="004A3E17" w:rsidRDefault="004A3E17" w:rsidP="004A3E17">
      <w:pPr>
        <w:pStyle w:val="Heading3"/>
      </w:pPr>
      <w:bookmarkStart w:id="2473" w:name="_Toc78535717"/>
      <w:r>
        <w:t>Sổ lệnh</w:t>
      </w:r>
      <w:bookmarkEnd w:id="2473"/>
    </w:p>
    <w:p w14:paraId="1FD4B19C" w14:textId="5CA29A9E" w:rsidR="004A3E17" w:rsidRDefault="004A3E17" w:rsidP="004A3E17">
      <w:pPr>
        <w:pStyle w:val="Heading4"/>
      </w:pPr>
      <w:bookmarkStart w:id="2474" w:name="_Toc78535718"/>
      <w:r>
        <w:t>HĐ mua</w:t>
      </w:r>
      <w:bookmarkEnd w:id="2474"/>
    </w:p>
    <w:p w14:paraId="17C4CEDD" w14:textId="7595B7DD" w:rsidR="004A3E17" w:rsidRDefault="004A3E17" w:rsidP="004A3E17">
      <w:pPr>
        <w:pStyle w:val="Heading5"/>
        <w:rPr>
          <w:lang w:bidi="en-US"/>
        </w:rPr>
      </w:pPr>
      <w:r>
        <w:rPr>
          <w:lang w:bidi="en-US"/>
        </w:rPr>
        <w:t>Danh sách HĐ</w:t>
      </w:r>
    </w:p>
    <w:p w14:paraId="737E66D2" w14:textId="1BA7F0CA" w:rsidR="004A3E17" w:rsidRDefault="004A3E17" w:rsidP="004A3E17">
      <w:pPr>
        <w:pStyle w:val="Heading5"/>
        <w:rPr>
          <w:lang w:bidi="en-US"/>
        </w:rPr>
      </w:pPr>
      <w:r>
        <w:rPr>
          <w:lang w:bidi="en-US"/>
        </w:rPr>
        <w:t>In HĐ</w:t>
      </w:r>
    </w:p>
    <w:p w14:paraId="1CA42020" w14:textId="110111C2" w:rsidR="004A3E17" w:rsidRDefault="004A3E17" w:rsidP="004A3E17">
      <w:pPr>
        <w:pStyle w:val="Heading5"/>
        <w:rPr>
          <w:lang w:bidi="en-US"/>
        </w:rPr>
      </w:pPr>
      <w:r>
        <w:rPr>
          <w:lang w:bidi="en-US"/>
        </w:rPr>
        <w:t>Bán lại</w:t>
      </w:r>
    </w:p>
    <w:p w14:paraId="14CD4808" w14:textId="77777777" w:rsidR="004A3E17" w:rsidRPr="004A3E17" w:rsidRDefault="004A3E17" w:rsidP="004A3E17">
      <w:pPr>
        <w:rPr>
          <w:lang w:bidi="en-US"/>
        </w:rPr>
      </w:pPr>
    </w:p>
    <w:p w14:paraId="7BFD9078" w14:textId="65128F6A" w:rsidR="004A3E17" w:rsidRDefault="004A3E17" w:rsidP="004A3E17">
      <w:pPr>
        <w:pStyle w:val="Heading4"/>
      </w:pPr>
      <w:bookmarkStart w:id="2475" w:name="_Toc78535719"/>
      <w:r>
        <w:t>HĐ bán</w:t>
      </w:r>
      <w:bookmarkEnd w:id="2475"/>
    </w:p>
    <w:p w14:paraId="0322A9CA" w14:textId="77777777" w:rsidR="004A3E17" w:rsidRPr="004A3E17" w:rsidRDefault="004A3E17" w:rsidP="004A3E17">
      <w:pPr>
        <w:rPr>
          <w:lang w:bidi="en-US"/>
        </w:rPr>
      </w:pPr>
    </w:p>
    <w:p w14:paraId="40BD399F" w14:textId="77777777" w:rsidR="00931C1D" w:rsidRPr="00931C1D" w:rsidRDefault="00931C1D" w:rsidP="00931C1D">
      <w:pPr>
        <w:rPr>
          <w:lang w:bidi="en-US"/>
        </w:rPr>
      </w:pPr>
    </w:p>
    <w:p w14:paraId="769EAE2C" w14:textId="77777777" w:rsidR="0096325A" w:rsidRDefault="0096325A" w:rsidP="0096325A">
      <w:pPr>
        <w:pStyle w:val="Heading1"/>
      </w:pPr>
      <w:bookmarkStart w:id="2476" w:name="_Toc75156790"/>
      <w:bookmarkStart w:id="2477" w:name="_Toc78535720"/>
      <w:r>
        <w:lastRenderedPageBreak/>
        <w:t>Quản lý hạn mức mua, bán</w:t>
      </w:r>
      <w:bookmarkEnd w:id="2476"/>
      <w:bookmarkEnd w:id="2477"/>
    </w:p>
    <w:p w14:paraId="408CB3E3" w14:textId="77777777" w:rsidR="0096325A" w:rsidRDefault="0096325A" w:rsidP="0096325A">
      <w:pPr>
        <w:pStyle w:val="Heading2"/>
      </w:pPr>
      <w:bookmarkStart w:id="2478" w:name="_Toc75156791"/>
      <w:bookmarkStart w:id="2479" w:name="_Toc78535721"/>
      <w:r>
        <w:t>Cách tính hạn mức bán ra còn lại</w:t>
      </w:r>
      <w:bookmarkEnd w:id="2478"/>
      <w:bookmarkEnd w:id="2479"/>
    </w:p>
    <w:p w14:paraId="70DDE680" w14:textId="77777777" w:rsidR="0096325A" w:rsidRDefault="0096325A" w:rsidP="0096325A">
      <w:pPr>
        <w:pStyle w:val="ListParagraph"/>
        <w:numPr>
          <w:ilvl w:val="2"/>
          <w:numId w:val="3"/>
        </w:numPr>
        <w:ind w:left="360"/>
        <w:rPr>
          <w:lang w:bidi="en-US"/>
        </w:rPr>
      </w:pPr>
      <w:r>
        <w:rPr>
          <w:lang w:bidi="en-US"/>
        </w:rPr>
        <w:t>Lấy hạn mức tổng từ limits:</w:t>
      </w:r>
    </w:p>
    <w:p w14:paraId="0BE0B0F1" w14:textId="77777777" w:rsidR="0096325A" w:rsidRDefault="0096325A" w:rsidP="0096325A">
      <w:pPr>
        <w:pStyle w:val="ListParagraph"/>
        <w:numPr>
          <w:ilvl w:val="3"/>
          <w:numId w:val="3"/>
        </w:numPr>
        <w:ind w:left="1080"/>
        <w:rPr>
          <w:lang w:bidi="en-US"/>
        </w:rPr>
      </w:pPr>
      <w:r>
        <w:rPr>
          <w:lang w:bidi="en-US"/>
        </w:rPr>
        <w:t>bản ghi có ngày hiệu lực gần ngày hệ thống nhất</w:t>
      </w:r>
    </w:p>
    <w:p w14:paraId="45F0CB84" w14:textId="77777777" w:rsidR="0096325A" w:rsidRDefault="0096325A" w:rsidP="0096325A">
      <w:pPr>
        <w:pStyle w:val="ListParagraph"/>
        <w:numPr>
          <w:ilvl w:val="3"/>
          <w:numId w:val="3"/>
        </w:numPr>
        <w:ind w:left="1080"/>
        <w:rPr>
          <w:lang w:bidi="en-US"/>
        </w:rPr>
      </w:pPr>
      <w:r>
        <w:rPr>
          <w:lang w:bidi="en-US"/>
        </w:rPr>
        <w:t>limit_type = ‘A’</w:t>
      </w:r>
    </w:p>
    <w:p w14:paraId="41BC691C" w14:textId="77777777" w:rsidR="0096325A" w:rsidRDefault="0096325A" w:rsidP="0096325A">
      <w:pPr>
        <w:pStyle w:val="ListParagraph"/>
        <w:numPr>
          <w:ilvl w:val="3"/>
          <w:numId w:val="3"/>
        </w:numPr>
        <w:ind w:left="1080"/>
        <w:rPr>
          <w:lang w:bidi="en-US"/>
        </w:rPr>
      </w:pPr>
      <w:r>
        <w:rPr>
          <w:lang w:bidi="en-US"/>
        </w:rPr>
        <w:t>calc_type = ‘T’</w:t>
      </w:r>
    </w:p>
    <w:p w14:paraId="74192F0F" w14:textId="77777777" w:rsidR="0096325A" w:rsidRDefault="0096325A" w:rsidP="0096325A">
      <w:pPr>
        <w:pStyle w:val="ListParagraph"/>
        <w:numPr>
          <w:ilvl w:val="3"/>
          <w:numId w:val="3"/>
        </w:numPr>
        <w:ind w:left="1080"/>
        <w:rPr>
          <w:lang w:bidi="en-US"/>
        </w:rPr>
      </w:pPr>
      <w:r>
        <w:rPr>
          <w:lang w:bidi="en-US"/>
        </w:rPr>
        <w:t>acctno = acctno của đại lý</w:t>
      </w:r>
    </w:p>
    <w:p w14:paraId="052F5521" w14:textId="77777777" w:rsidR="0096325A" w:rsidRDefault="0096325A" w:rsidP="0096325A">
      <w:pPr>
        <w:pStyle w:val="ListParagraph"/>
        <w:numPr>
          <w:ilvl w:val="3"/>
          <w:numId w:val="3"/>
        </w:numPr>
        <w:ind w:left="1080"/>
        <w:rPr>
          <w:lang w:bidi="en-US"/>
        </w:rPr>
      </w:pPr>
      <w:r>
        <w:rPr>
          <w:lang w:bidi="en-US"/>
        </w:rPr>
        <w:t>status = ‘A’</w:t>
      </w:r>
    </w:p>
    <w:p w14:paraId="03E17E13" w14:textId="77777777" w:rsidR="0096325A" w:rsidRDefault="0096325A" w:rsidP="0096325A">
      <w:pPr>
        <w:pStyle w:val="ListParagraph"/>
        <w:numPr>
          <w:ilvl w:val="4"/>
          <w:numId w:val="10"/>
        </w:numPr>
        <w:ind w:left="1800"/>
        <w:rPr>
          <w:lang w:bidi="en-US"/>
        </w:rPr>
      </w:pPr>
      <w:r>
        <w:rPr>
          <w:lang w:bidi="en-US"/>
        </w:rPr>
        <w:t>ghi nhận limits.limitval là giá trị HM tổng</w:t>
      </w:r>
    </w:p>
    <w:p w14:paraId="7CAE6362" w14:textId="77777777" w:rsidR="0096325A" w:rsidRDefault="0096325A" w:rsidP="0096325A">
      <w:pPr>
        <w:pStyle w:val="ListParagraph"/>
        <w:numPr>
          <w:ilvl w:val="2"/>
          <w:numId w:val="10"/>
        </w:numPr>
        <w:ind w:left="360"/>
        <w:rPr>
          <w:lang w:bidi="en-US"/>
        </w:rPr>
      </w:pPr>
      <w:r>
        <w:rPr>
          <w:lang w:bidi="en-US"/>
        </w:rPr>
        <w:t>Lấy hạn mức của tài sản từ limits:</w:t>
      </w:r>
    </w:p>
    <w:p w14:paraId="4927A78E" w14:textId="77777777" w:rsidR="0096325A" w:rsidRDefault="0096325A" w:rsidP="0096325A">
      <w:pPr>
        <w:pStyle w:val="ListParagraph"/>
        <w:numPr>
          <w:ilvl w:val="3"/>
          <w:numId w:val="10"/>
        </w:numPr>
        <w:ind w:left="1080"/>
        <w:rPr>
          <w:lang w:bidi="en-US"/>
        </w:rPr>
      </w:pPr>
      <w:r>
        <w:rPr>
          <w:lang w:bidi="en-US"/>
        </w:rPr>
        <w:t>bản ghi có ngày hiệu lực gần ngày hệ thống nhất</w:t>
      </w:r>
    </w:p>
    <w:p w14:paraId="1153BD4B" w14:textId="77777777" w:rsidR="0096325A" w:rsidRDefault="0096325A" w:rsidP="0096325A">
      <w:pPr>
        <w:pStyle w:val="ListParagraph"/>
        <w:numPr>
          <w:ilvl w:val="3"/>
          <w:numId w:val="10"/>
        </w:numPr>
        <w:ind w:left="1080"/>
        <w:rPr>
          <w:lang w:bidi="en-US"/>
        </w:rPr>
      </w:pPr>
      <w:r>
        <w:rPr>
          <w:lang w:bidi="en-US"/>
        </w:rPr>
        <w:t>limit_type = ‘A’</w:t>
      </w:r>
    </w:p>
    <w:p w14:paraId="54919D64" w14:textId="77777777" w:rsidR="0096325A" w:rsidRDefault="0096325A" w:rsidP="0096325A">
      <w:pPr>
        <w:pStyle w:val="ListParagraph"/>
        <w:numPr>
          <w:ilvl w:val="3"/>
          <w:numId w:val="10"/>
        </w:numPr>
        <w:ind w:left="1080"/>
        <w:rPr>
          <w:lang w:bidi="en-US"/>
        </w:rPr>
      </w:pPr>
      <w:r>
        <w:rPr>
          <w:lang w:bidi="en-US"/>
        </w:rPr>
        <w:t>calc_type = ‘E’</w:t>
      </w:r>
    </w:p>
    <w:p w14:paraId="714FF98A" w14:textId="77777777" w:rsidR="0096325A" w:rsidRDefault="0096325A" w:rsidP="0096325A">
      <w:pPr>
        <w:pStyle w:val="ListParagraph"/>
        <w:numPr>
          <w:ilvl w:val="3"/>
          <w:numId w:val="10"/>
        </w:numPr>
        <w:ind w:left="1080"/>
        <w:rPr>
          <w:lang w:bidi="en-US"/>
        </w:rPr>
      </w:pPr>
      <w:r>
        <w:rPr>
          <w:lang w:bidi="en-US"/>
        </w:rPr>
        <w:t>acctno = acctno của đại lý</w:t>
      </w:r>
    </w:p>
    <w:p w14:paraId="242518C6" w14:textId="77777777" w:rsidR="0096325A" w:rsidRDefault="0096325A" w:rsidP="0096325A">
      <w:pPr>
        <w:pStyle w:val="ListParagraph"/>
        <w:numPr>
          <w:ilvl w:val="3"/>
          <w:numId w:val="10"/>
        </w:numPr>
        <w:ind w:left="1080"/>
        <w:rPr>
          <w:lang w:bidi="en-US"/>
        </w:rPr>
      </w:pPr>
      <w:r>
        <w:rPr>
          <w:lang w:bidi="en-US"/>
        </w:rPr>
        <w:t>symbol = mã tài sản</w:t>
      </w:r>
    </w:p>
    <w:p w14:paraId="3E341E4D" w14:textId="77777777" w:rsidR="0096325A" w:rsidRDefault="0096325A" w:rsidP="0096325A">
      <w:pPr>
        <w:pStyle w:val="ListParagraph"/>
        <w:numPr>
          <w:ilvl w:val="3"/>
          <w:numId w:val="10"/>
        </w:numPr>
        <w:ind w:left="1080"/>
        <w:rPr>
          <w:lang w:bidi="en-US"/>
        </w:rPr>
      </w:pPr>
      <w:r>
        <w:rPr>
          <w:lang w:bidi="en-US"/>
        </w:rPr>
        <w:t>status = ‘A’</w:t>
      </w:r>
    </w:p>
    <w:p w14:paraId="707B368D" w14:textId="77777777" w:rsidR="0096325A" w:rsidRDefault="0096325A" w:rsidP="0096325A">
      <w:pPr>
        <w:pStyle w:val="ListParagraph"/>
        <w:numPr>
          <w:ilvl w:val="4"/>
          <w:numId w:val="10"/>
        </w:numPr>
        <w:ind w:left="1800"/>
        <w:rPr>
          <w:lang w:bidi="en-US"/>
        </w:rPr>
      </w:pPr>
      <w:r>
        <w:rPr>
          <w:lang w:bidi="en-US"/>
        </w:rPr>
        <w:t>ghi nhận limits.limitval là giá trị HM tài sản</w:t>
      </w:r>
    </w:p>
    <w:p w14:paraId="41E8C379" w14:textId="77777777" w:rsidR="0096325A" w:rsidRPr="001F7503" w:rsidRDefault="0096325A" w:rsidP="0096325A">
      <w:pPr>
        <w:pStyle w:val="ListParagraph"/>
        <w:numPr>
          <w:ilvl w:val="2"/>
          <w:numId w:val="10"/>
        </w:numPr>
        <w:ind w:left="360"/>
        <w:rPr>
          <w:color w:val="000000" w:themeColor="text1"/>
          <w:lang w:bidi="en-US"/>
        </w:rPr>
      </w:pPr>
      <w:r w:rsidRPr="001F7503">
        <w:rPr>
          <w:color w:val="000000" w:themeColor="text1"/>
          <w:lang w:bidi="en-US"/>
        </w:rPr>
        <w:t>Lấy hạn mức của sản phẩm từ limits:</w:t>
      </w:r>
    </w:p>
    <w:p w14:paraId="199FC35D" w14:textId="77777777" w:rsidR="0096325A" w:rsidRPr="001F7503" w:rsidRDefault="0096325A" w:rsidP="0096325A">
      <w:pPr>
        <w:pStyle w:val="ListParagraph"/>
        <w:numPr>
          <w:ilvl w:val="3"/>
          <w:numId w:val="10"/>
        </w:numPr>
        <w:ind w:left="1080"/>
        <w:rPr>
          <w:color w:val="000000" w:themeColor="text1"/>
          <w:lang w:bidi="en-US"/>
        </w:rPr>
      </w:pPr>
      <w:r w:rsidRPr="001F7503">
        <w:rPr>
          <w:color w:val="000000" w:themeColor="text1"/>
          <w:lang w:bidi="en-US"/>
        </w:rPr>
        <w:t>bản ghi có ngày hiệu lực gần ngày hệ thống nhất</w:t>
      </w:r>
    </w:p>
    <w:p w14:paraId="2116886D" w14:textId="77777777" w:rsidR="0096325A" w:rsidRPr="001F7503" w:rsidRDefault="0096325A" w:rsidP="0096325A">
      <w:pPr>
        <w:pStyle w:val="ListParagraph"/>
        <w:numPr>
          <w:ilvl w:val="3"/>
          <w:numId w:val="10"/>
        </w:numPr>
        <w:ind w:left="1080"/>
        <w:rPr>
          <w:color w:val="000000" w:themeColor="text1"/>
          <w:lang w:bidi="en-US"/>
        </w:rPr>
      </w:pPr>
      <w:r w:rsidRPr="001F7503">
        <w:rPr>
          <w:color w:val="000000" w:themeColor="text1"/>
          <w:lang w:bidi="en-US"/>
        </w:rPr>
        <w:t>limit_type = ‘A’</w:t>
      </w:r>
    </w:p>
    <w:p w14:paraId="787C7591" w14:textId="77777777" w:rsidR="0096325A" w:rsidRPr="001F7503" w:rsidRDefault="0096325A" w:rsidP="0096325A">
      <w:pPr>
        <w:pStyle w:val="ListParagraph"/>
        <w:numPr>
          <w:ilvl w:val="3"/>
          <w:numId w:val="10"/>
        </w:numPr>
        <w:ind w:left="1080"/>
        <w:rPr>
          <w:color w:val="000000" w:themeColor="text1"/>
          <w:lang w:bidi="en-US"/>
        </w:rPr>
      </w:pPr>
      <w:r w:rsidRPr="001F7503">
        <w:rPr>
          <w:color w:val="000000" w:themeColor="text1"/>
          <w:lang w:bidi="en-US"/>
        </w:rPr>
        <w:t>calc_type = ‘E’</w:t>
      </w:r>
    </w:p>
    <w:p w14:paraId="59B72FD0" w14:textId="77777777" w:rsidR="0096325A" w:rsidRPr="001F7503" w:rsidRDefault="0096325A" w:rsidP="0096325A">
      <w:pPr>
        <w:pStyle w:val="ListParagraph"/>
        <w:numPr>
          <w:ilvl w:val="3"/>
          <w:numId w:val="10"/>
        </w:numPr>
        <w:ind w:left="1080"/>
        <w:rPr>
          <w:color w:val="000000" w:themeColor="text1"/>
          <w:lang w:bidi="en-US"/>
        </w:rPr>
      </w:pPr>
      <w:r w:rsidRPr="001F7503">
        <w:rPr>
          <w:color w:val="000000" w:themeColor="text1"/>
          <w:lang w:bidi="en-US"/>
        </w:rPr>
        <w:t>acctno = acctno của đại lý</w:t>
      </w:r>
    </w:p>
    <w:p w14:paraId="63B22D61" w14:textId="77777777" w:rsidR="0096325A" w:rsidRPr="001F7503" w:rsidRDefault="0096325A" w:rsidP="0096325A">
      <w:pPr>
        <w:pStyle w:val="ListParagraph"/>
        <w:numPr>
          <w:ilvl w:val="3"/>
          <w:numId w:val="10"/>
        </w:numPr>
        <w:ind w:left="1080"/>
        <w:rPr>
          <w:color w:val="000000" w:themeColor="text1"/>
          <w:lang w:bidi="en-US"/>
        </w:rPr>
      </w:pPr>
      <w:r w:rsidRPr="001F7503">
        <w:rPr>
          <w:color w:val="000000" w:themeColor="text1"/>
          <w:lang w:bidi="en-US"/>
        </w:rPr>
        <w:t>symbol = mã tài sản</w:t>
      </w:r>
    </w:p>
    <w:p w14:paraId="4583D4E1" w14:textId="77777777" w:rsidR="0096325A" w:rsidRPr="001F7503" w:rsidRDefault="0096325A" w:rsidP="0096325A">
      <w:pPr>
        <w:pStyle w:val="ListParagraph"/>
        <w:numPr>
          <w:ilvl w:val="3"/>
          <w:numId w:val="10"/>
        </w:numPr>
        <w:ind w:left="1080"/>
        <w:rPr>
          <w:color w:val="000000" w:themeColor="text1"/>
          <w:lang w:bidi="en-US"/>
        </w:rPr>
      </w:pPr>
      <w:r w:rsidRPr="001F7503">
        <w:rPr>
          <w:color w:val="000000" w:themeColor="text1"/>
          <w:lang w:bidi="en-US"/>
        </w:rPr>
        <w:t>product = shortname của sản phẩm</w:t>
      </w:r>
    </w:p>
    <w:p w14:paraId="6D8A9221" w14:textId="77777777" w:rsidR="0096325A" w:rsidRPr="001F7503" w:rsidRDefault="0096325A" w:rsidP="0096325A">
      <w:pPr>
        <w:pStyle w:val="ListParagraph"/>
        <w:numPr>
          <w:ilvl w:val="3"/>
          <w:numId w:val="10"/>
        </w:numPr>
        <w:ind w:left="1080"/>
        <w:rPr>
          <w:color w:val="000000" w:themeColor="text1"/>
          <w:lang w:bidi="en-US"/>
        </w:rPr>
      </w:pPr>
      <w:r w:rsidRPr="001F7503">
        <w:rPr>
          <w:color w:val="000000" w:themeColor="text1"/>
          <w:lang w:bidi="en-US"/>
        </w:rPr>
        <w:t>status = ‘A’</w:t>
      </w:r>
    </w:p>
    <w:p w14:paraId="7814E662" w14:textId="77777777" w:rsidR="0096325A" w:rsidRDefault="0096325A" w:rsidP="0096325A">
      <w:pPr>
        <w:pStyle w:val="ListParagraph"/>
        <w:numPr>
          <w:ilvl w:val="4"/>
          <w:numId w:val="10"/>
        </w:numPr>
        <w:ind w:left="1800"/>
        <w:rPr>
          <w:color w:val="000000" w:themeColor="text1"/>
          <w:lang w:bidi="en-US"/>
        </w:rPr>
      </w:pPr>
      <w:r w:rsidRPr="001F7503">
        <w:rPr>
          <w:color w:val="000000" w:themeColor="text1"/>
          <w:lang w:bidi="en-US"/>
        </w:rPr>
        <w:t>ghi nhận limits.limitval là giá trị HM sản phẩm</w:t>
      </w:r>
    </w:p>
    <w:p w14:paraId="54D73B1B" w14:textId="77777777" w:rsidR="0096325A" w:rsidRPr="001F7503" w:rsidRDefault="0096325A" w:rsidP="0096325A">
      <w:pPr>
        <w:pStyle w:val="ListParagraph"/>
        <w:ind w:left="2880"/>
        <w:rPr>
          <w:color w:val="000000" w:themeColor="text1"/>
          <w:lang w:bidi="en-US"/>
        </w:rPr>
      </w:pPr>
    </w:p>
    <w:p w14:paraId="60035E3D" w14:textId="77777777" w:rsidR="0096325A" w:rsidRDefault="0096325A" w:rsidP="0096325A">
      <w:pPr>
        <w:pStyle w:val="ListParagraph"/>
        <w:numPr>
          <w:ilvl w:val="2"/>
          <w:numId w:val="3"/>
        </w:numPr>
        <w:ind w:left="360"/>
        <w:rPr>
          <w:lang w:bidi="en-US"/>
        </w:rPr>
      </w:pPr>
      <w:r>
        <w:rPr>
          <w:lang w:bidi="en-US"/>
        </w:rPr>
        <w:t>Nếu hạn mức tổng &lt;&gt;  NULL =&gt; tính HM tổng còn lại = GREATEST{HM tổng tính được ở trên – SUM((solddtl.qtty-solddtl.return_qtty) * decode(limits.method, ‘F’, solddtl.parvalue, ‘P’, solddtl.price)) where solddtl.trntype = ‘D’ and solddtl.acctno = limits.acctno and solddtl.deltd = ‘N’; 0}</w:t>
      </w:r>
    </w:p>
    <w:p w14:paraId="7C43256B" w14:textId="77777777" w:rsidR="0096325A" w:rsidRDefault="0096325A" w:rsidP="0096325A">
      <w:pPr>
        <w:pStyle w:val="ListParagraph"/>
        <w:numPr>
          <w:ilvl w:val="2"/>
          <w:numId w:val="3"/>
        </w:numPr>
        <w:ind w:left="360"/>
        <w:rPr>
          <w:lang w:bidi="en-US"/>
        </w:rPr>
      </w:pPr>
      <w:r>
        <w:rPr>
          <w:lang w:bidi="en-US"/>
        </w:rPr>
        <w:t>Nếu hạn mức tài sản &lt;&gt;  NULL =&gt; tính HM TS còn lại = GREATEST{HM TS tính được ở trên – SUM((solddtl.qtty-solddtl.return_qtty) * decode(limits.method, ‘F’, solddtl.parvalue, ‘P’, solddtl.price)) where solddtl.trntype = ‘D’ and solddtl.acctno = limits.acctno and solddtl.symbol = limits.symbol and solddtl.deltd = ‘N’; 0}</w:t>
      </w:r>
    </w:p>
    <w:p w14:paraId="36FF8337" w14:textId="77777777" w:rsidR="0096325A" w:rsidRPr="001F7503" w:rsidRDefault="0096325A" w:rsidP="0096325A">
      <w:pPr>
        <w:pStyle w:val="ListParagraph"/>
        <w:numPr>
          <w:ilvl w:val="2"/>
          <w:numId w:val="3"/>
        </w:numPr>
        <w:ind w:left="360"/>
        <w:rPr>
          <w:lang w:bidi="en-US"/>
        </w:rPr>
      </w:pPr>
      <w:r w:rsidRPr="001F7503">
        <w:rPr>
          <w:lang w:bidi="en-US"/>
        </w:rPr>
        <w:t xml:space="preserve">Nếu hạn mức sản phẩm &lt;&gt;  NULL =&gt; tính HM SP còn lại = GREATEST{HM SP tính được ở trên – SUM((solddtl.qtty-solddtl.return_qtty) * decode(limits.method, ‘F’, solddtl.parvalue, ‘P’, solddtl.price)) where solddtl.trntype = ‘D’ and solddtl.acctno = limits.acctno and solddtl.symbol = limits.symbol </w:t>
      </w:r>
      <w:r w:rsidRPr="004702F7">
        <w:rPr>
          <w:lang w:bidi="en-US"/>
        </w:rPr>
        <w:t xml:space="preserve">and solddtl.product = limits.product </w:t>
      </w:r>
      <w:r w:rsidRPr="001F7503">
        <w:rPr>
          <w:lang w:bidi="en-US"/>
        </w:rPr>
        <w:t>and solddtl.deltd = ‘N’; 0}</w:t>
      </w:r>
    </w:p>
    <w:p w14:paraId="0359ACE0" w14:textId="77777777" w:rsidR="0096325A" w:rsidRDefault="0096325A" w:rsidP="0096325A">
      <w:pPr>
        <w:rPr>
          <w:lang w:bidi="en-US"/>
        </w:rPr>
      </w:pPr>
    </w:p>
    <w:p w14:paraId="2249C353" w14:textId="77777777" w:rsidR="0096325A" w:rsidRDefault="0096325A" w:rsidP="0096325A">
      <w:pPr>
        <w:pStyle w:val="Heading2"/>
      </w:pPr>
      <w:bookmarkStart w:id="2480" w:name="_Toc75156792"/>
      <w:bookmarkStart w:id="2481" w:name="_Toc78535722"/>
      <w:r>
        <w:t>Cách tính hạn mức mua lại còn lại</w:t>
      </w:r>
      <w:bookmarkEnd w:id="2480"/>
      <w:bookmarkEnd w:id="2481"/>
    </w:p>
    <w:p w14:paraId="02D7189A" w14:textId="77777777" w:rsidR="0096325A" w:rsidRDefault="0096325A" w:rsidP="0096325A">
      <w:pPr>
        <w:pStyle w:val="ListParagraph"/>
        <w:numPr>
          <w:ilvl w:val="2"/>
          <w:numId w:val="3"/>
        </w:numPr>
        <w:ind w:left="360"/>
        <w:rPr>
          <w:lang w:bidi="en-US"/>
        </w:rPr>
      </w:pPr>
      <w:r>
        <w:rPr>
          <w:lang w:bidi="en-US"/>
        </w:rPr>
        <w:t>Lấy hạn mức tổng từ limits:</w:t>
      </w:r>
    </w:p>
    <w:p w14:paraId="10D7906F" w14:textId="77777777" w:rsidR="0096325A" w:rsidRDefault="0096325A" w:rsidP="0096325A">
      <w:pPr>
        <w:pStyle w:val="ListParagraph"/>
        <w:numPr>
          <w:ilvl w:val="3"/>
          <w:numId w:val="3"/>
        </w:numPr>
        <w:ind w:left="1080"/>
        <w:rPr>
          <w:lang w:bidi="en-US"/>
        </w:rPr>
      </w:pPr>
      <w:r>
        <w:rPr>
          <w:lang w:bidi="en-US"/>
        </w:rPr>
        <w:t>bản ghi có ngày hiệu lực gần ngày hệ thống nhất</w:t>
      </w:r>
    </w:p>
    <w:p w14:paraId="38CCA68D" w14:textId="77777777" w:rsidR="0096325A" w:rsidRDefault="0096325A" w:rsidP="0096325A">
      <w:pPr>
        <w:pStyle w:val="ListParagraph"/>
        <w:numPr>
          <w:ilvl w:val="3"/>
          <w:numId w:val="3"/>
        </w:numPr>
        <w:ind w:left="1080"/>
        <w:rPr>
          <w:lang w:bidi="en-US"/>
        </w:rPr>
      </w:pPr>
      <w:r>
        <w:rPr>
          <w:lang w:bidi="en-US"/>
        </w:rPr>
        <w:t>limit_type = ‘B’</w:t>
      </w:r>
    </w:p>
    <w:p w14:paraId="1E1E50DB" w14:textId="77777777" w:rsidR="0096325A" w:rsidRDefault="0096325A" w:rsidP="0096325A">
      <w:pPr>
        <w:pStyle w:val="ListParagraph"/>
        <w:numPr>
          <w:ilvl w:val="3"/>
          <w:numId w:val="3"/>
        </w:numPr>
        <w:ind w:left="1080"/>
        <w:rPr>
          <w:lang w:bidi="en-US"/>
        </w:rPr>
      </w:pPr>
      <w:r>
        <w:rPr>
          <w:lang w:bidi="en-US"/>
        </w:rPr>
        <w:t>calc_type = ‘T’</w:t>
      </w:r>
    </w:p>
    <w:p w14:paraId="0C10AF0A" w14:textId="77777777" w:rsidR="0096325A" w:rsidRDefault="0096325A" w:rsidP="0096325A">
      <w:pPr>
        <w:pStyle w:val="ListParagraph"/>
        <w:numPr>
          <w:ilvl w:val="3"/>
          <w:numId w:val="3"/>
        </w:numPr>
        <w:ind w:left="1080"/>
        <w:rPr>
          <w:lang w:bidi="en-US"/>
        </w:rPr>
      </w:pPr>
      <w:r>
        <w:rPr>
          <w:lang w:bidi="en-US"/>
        </w:rPr>
        <w:t>acctno = acctno của đại lý</w:t>
      </w:r>
    </w:p>
    <w:p w14:paraId="7717BF10" w14:textId="77777777" w:rsidR="0096325A" w:rsidRDefault="0096325A" w:rsidP="0096325A">
      <w:pPr>
        <w:pStyle w:val="ListParagraph"/>
        <w:numPr>
          <w:ilvl w:val="3"/>
          <w:numId w:val="3"/>
        </w:numPr>
        <w:ind w:left="1080"/>
        <w:rPr>
          <w:lang w:bidi="en-US"/>
        </w:rPr>
      </w:pPr>
      <w:r>
        <w:rPr>
          <w:lang w:bidi="en-US"/>
        </w:rPr>
        <w:t>status = ‘A’</w:t>
      </w:r>
    </w:p>
    <w:p w14:paraId="6509BE00" w14:textId="77777777" w:rsidR="0096325A" w:rsidRDefault="0096325A" w:rsidP="0096325A">
      <w:pPr>
        <w:pStyle w:val="ListParagraph"/>
        <w:numPr>
          <w:ilvl w:val="4"/>
          <w:numId w:val="10"/>
        </w:numPr>
        <w:ind w:left="1800"/>
        <w:rPr>
          <w:lang w:bidi="en-US"/>
        </w:rPr>
      </w:pPr>
      <w:r>
        <w:rPr>
          <w:lang w:bidi="en-US"/>
        </w:rPr>
        <w:lastRenderedPageBreak/>
        <w:t>ghi nhận limits.limitval là giá trị HM tổng</w:t>
      </w:r>
    </w:p>
    <w:p w14:paraId="41CAE323" w14:textId="77777777" w:rsidR="0096325A" w:rsidRDefault="0096325A" w:rsidP="0096325A">
      <w:pPr>
        <w:pStyle w:val="ListParagraph"/>
        <w:numPr>
          <w:ilvl w:val="2"/>
          <w:numId w:val="10"/>
        </w:numPr>
        <w:ind w:left="360"/>
        <w:rPr>
          <w:lang w:bidi="en-US"/>
        </w:rPr>
      </w:pPr>
      <w:r>
        <w:rPr>
          <w:lang w:bidi="en-US"/>
        </w:rPr>
        <w:t>Lấy hạn mức của tài sản từ limits:</w:t>
      </w:r>
    </w:p>
    <w:p w14:paraId="1F788717" w14:textId="77777777" w:rsidR="0096325A" w:rsidRDefault="0096325A" w:rsidP="0096325A">
      <w:pPr>
        <w:pStyle w:val="ListParagraph"/>
        <w:numPr>
          <w:ilvl w:val="3"/>
          <w:numId w:val="10"/>
        </w:numPr>
        <w:ind w:left="1080"/>
        <w:rPr>
          <w:lang w:bidi="en-US"/>
        </w:rPr>
      </w:pPr>
      <w:r>
        <w:rPr>
          <w:lang w:bidi="en-US"/>
        </w:rPr>
        <w:t>bản ghi có ngày hiệu lực gần ngày hệ thống nhất</w:t>
      </w:r>
    </w:p>
    <w:p w14:paraId="6DE33ADE" w14:textId="77777777" w:rsidR="0096325A" w:rsidRDefault="0096325A" w:rsidP="0096325A">
      <w:pPr>
        <w:pStyle w:val="ListParagraph"/>
        <w:numPr>
          <w:ilvl w:val="3"/>
          <w:numId w:val="10"/>
        </w:numPr>
        <w:ind w:left="1080"/>
        <w:rPr>
          <w:lang w:bidi="en-US"/>
        </w:rPr>
      </w:pPr>
      <w:r>
        <w:rPr>
          <w:lang w:bidi="en-US"/>
        </w:rPr>
        <w:t>limit_type = ‘B’</w:t>
      </w:r>
    </w:p>
    <w:p w14:paraId="41565BB9" w14:textId="77777777" w:rsidR="0096325A" w:rsidRDefault="0096325A" w:rsidP="0096325A">
      <w:pPr>
        <w:pStyle w:val="ListParagraph"/>
        <w:numPr>
          <w:ilvl w:val="3"/>
          <w:numId w:val="10"/>
        </w:numPr>
        <w:ind w:left="1080"/>
        <w:rPr>
          <w:lang w:bidi="en-US"/>
        </w:rPr>
      </w:pPr>
      <w:r>
        <w:rPr>
          <w:lang w:bidi="en-US"/>
        </w:rPr>
        <w:t>calc_type = ‘E’</w:t>
      </w:r>
    </w:p>
    <w:p w14:paraId="29099276" w14:textId="77777777" w:rsidR="0096325A" w:rsidRDefault="0096325A" w:rsidP="0096325A">
      <w:pPr>
        <w:pStyle w:val="ListParagraph"/>
        <w:numPr>
          <w:ilvl w:val="3"/>
          <w:numId w:val="10"/>
        </w:numPr>
        <w:ind w:left="1080"/>
        <w:rPr>
          <w:lang w:bidi="en-US"/>
        </w:rPr>
      </w:pPr>
      <w:r>
        <w:rPr>
          <w:lang w:bidi="en-US"/>
        </w:rPr>
        <w:t>acctno = acctno của đại lý</w:t>
      </w:r>
    </w:p>
    <w:p w14:paraId="6F4492EE" w14:textId="77777777" w:rsidR="0096325A" w:rsidRDefault="0096325A" w:rsidP="0096325A">
      <w:pPr>
        <w:pStyle w:val="ListParagraph"/>
        <w:numPr>
          <w:ilvl w:val="3"/>
          <w:numId w:val="10"/>
        </w:numPr>
        <w:ind w:left="1080"/>
        <w:rPr>
          <w:lang w:bidi="en-US"/>
        </w:rPr>
      </w:pPr>
      <w:r>
        <w:rPr>
          <w:lang w:bidi="en-US"/>
        </w:rPr>
        <w:t>symbol = mã tài sản</w:t>
      </w:r>
    </w:p>
    <w:p w14:paraId="34C59B0A" w14:textId="77777777" w:rsidR="0096325A" w:rsidRDefault="0096325A" w:rsidP="0096325A">
      <w:pPr>
        <w:pStyle w:val="ListParagraph"/>
        <w:numPr>
          <w:ilvl w:val="3"/>
          <w:numId w:val="10"/>
        </w:numPr>
        <w:ind w:left="1080"/>
        <w:rPr>
          <w:lang w:bidi="en-US"/>
        </w:rPr>
      </w:pPr>
      <w:r>
        <w:rPr>
          <w:lang w:bidi="en-US"/>
        </w:rPr>
        <w:t>status = ‘A’</w:t>
      </w:r>
    </w:p>
    <w:p w14:paraId="1BD99BBD" w14:textId="77777777" w:rsidR="0096325A" w:rsidRDefault="0096325A" w:rsidP="0096325A">
      <w:pPr>
        <w:pStyle w:val="ListParagraph"/>
        <w:numPr>
          <w:ilvl w:val="4"/>
          <w:numId w:val="10"/>
        </w:numPr>
        <w:ind w:left="1800"/>
        <w:rPr>
          <w:lang w:bidi="en-US"/>
        </w:rPr>
      </w:pPr>
      <w:r>
        <w:rPr>
          <w:lang w:bidi="en-US"/>
        </w:rPr>
        <w:t>ghi nhận limits.limitval là giá trị HM tài sản</w:t>
      </w:r>
    </w:p>
    <w:p w14:paraId="0638519E" w14:textId="77777777" w:rsidR="0096325A" w:rsidRPr="001F7503" w:rsidRDefault="0096325A" w:rsidP="0096325A">
      <w:pPr>
        <w:pStyle w:val="ListParagraph"/>
        <w:numPr>
          <w:ilvl w:val="2"/>
          <w:numId w:val="10"/>
        </w:numPr>
        <w:ind w:left="360"/>
        <w:rPr>
          <w:lang w:bidi="en-US"/>
        </w:rPr>
      </w:pPr>
      <w:r w:rsidRPr="001F7503">
        <w:rPr>
          <w:lang w:bidi="en-US"/>
        </w:rPr>
        <w:t>Lấy hạn mức của sản phẩm từ limits:</w:t>
      </w:r>
    </w:p>
    <w:p w14:paraId="399FD777" w14:textId="77777777" w:rsidR="0096325A" w:rsidRPr="001F7503" w:rsidRDefault="0096325A" w:rsidP="0096325A">
      <w:pPr>
        <w:pStyle w:val="ListParagraph"/>
        <w:numPr>
          <w:ilvl w:val="3"/>
          <w:numId w:val="10"/>
        </w:numPr>
        <w:ind w:left="1080"/>
        <w:rPr>
          <w:lang w:bidi="en-US"/>
        </w:rPr>
      </w:pPr>
      <w:r w:rsidRPr="001F7503">
        <w:rPr>
          <w:lang w:bidi="en-US"/>
        </w:rPr>
        <w:t>bản ghi có ngày hiệu lực gần ngày hệ thống nhất</w:t>
      </w:r>
    </w:p>
    <w:p w14:paraId="4419CB7E" w14:textId="77777777" w:rsidR="0096325A" w:rsidRPr="001F7503" w:rsidRDefault="0096325A" w:rsidP="0096325A">
      <w:pPr>
        <w:pStyle w:val="ListParagraph"/>
        <w:numPr>
          <w:ilvl w:val="3"/>
          <w:numId w:val="10"/>
        </w:numPr>
        <w:ind w:left="1080"/>
        <w:rPr>
          <w:lang w:bidi="en-US"/>
        </w:rPr>
      </w:pPr>
      <w:r w:rsidRPr="001F7503">
        <w:rPr>
          <w:lang w:bidi="en-US"/>
        </w:rPr>
        <w:t>limit_type = ‘B’</w:t>
      </w:r>
    </w:p>
    <w:p w14:paraId="2CA083C1" w14:textId="77777777" w:rsidR="0096325A" w:rsidRPr="001F7503" w:rsidRDefault="0096325A" w:rsidP="0096325A">
      <w:pPr>
        <w:pStyle w:val="ListParagraph"/>
        <w:numPr>
          <w:ilvl w:val="3"/>
          <w:numId w:val="10"/>
        </w:numPr>
        <w:ind w:left="1080"/>
        <w:rPr>
          <w:lang w:bidi="en-US"/>
        </w:rPr>
      </w:pPr>
      <w:r w:rsidRPr="001F7503">
        <w:rPr>
          <w:lang w:bidi="en-US"/>
        </w:rPr>
        <w:t>calc_type = ‘E’</w:t>
      </w:r>
    </w:p>
    <w:p w14:paraId="24EB5AEE" w14:textId="77777777" w:rsidR="0096325A" w:rsidRPr="001F7503" w:rsidRDefault="0096325A" w:rsidP="0096325A">
      <w:pPr>
        <w:pStyle w:val="ListParagraph"/>
        <w:numPr>
          <w:ilvl w:val="3"/>
          <w:numId w:val="10"/>
        </w:numPr>
        <w:ind w:left="1080"/>
        <w:rPr>
          <w:lang w:bidi="en-US"/>
        </w:rPr>
      </w:pPr>
      <w:r w:rsidRPr="001F7503">
        <w:rPr>
          <w:lang w:bidi="en-US"/>
        </w:rPr>
        <w:t>acctno = acctno của đại lý</w:t>
      </w:r>
    </w:p>
    <w:p w14:paraId="740C31CD" w14:textId="77777777" w:rsidR="0096325A" w:rsidRPr="001F7503" w:rsidRDefault="0096325A" w:rsidP="0096325A">
      <w:pPr>
        <w:pStyle w:val="ListParagraph"/>
        <w:numPr>
          <w:ilvl w:val="3"/>
          <w:numId w:val="10"/>
        </w:numPr>
        <w:ind w:left="1080"/>
        <w:rPr>
          <w:lang w:bidi="en-US"/>
        </w:rPr>
      </w:pPr>
      <w:r w:rsidRPr="001F7503">
        <w:rPr>
          <w:lang w:bidi="en-US"/>
        </w:rPr>
        <w:t>symbol = mã tài sản</w:t>
      </w:r>
    </w:p>
    <w:p w14:paraId="12DF8168" w14:textId="77777777" w:rsidR="0096325A" w:rsidRPr="001F7503" w:rsidRDefault="0096325A" w:rsidP="0096325A">
      <w:pPr>
        <w:pStyle w:val="ListParagraph"/>
        <w:numPr>
          <w:ilvl w:val="3"/>
          <w:numId w:val="10"/>
        </w:numPr>
        <w:ind w:left="1080"/>
        <w:rPr>
          <w:lang w:bidi="en-US"/>
        </w:rPr>
      </w:pPr>
      <w:r w:rsidRPr="001F7503">
        <w:rPr>
          <w:lang w:bidi="en-US"/>
        </w:rPr>
        <w:t>product = shortname của sản phẩm</w:t>
      </w:r>
    </w:p>
    <w:p w14:paraId="2374370B" w14:textId="77777777" w:rsidR="0096325A" w:rsidRPr="001F7503" w:rsidRDefault="0096325A" w:rsidP="0096325A">
      <w:pPr>
        <w:pStyle w:val="ListParagraph"/>
        <w:numPr>
          <w:ilvl w:val="3"/>
          <w:numId w:val="10"/>
        </w:numPr>
        <w:ind w:left="1080"/>
        <w:rPr>
          <w:lang w:bidi="en-US"/>
        </w:rPr>
      </w:pPr>
      <w:r w:rsidRPr="001F7503">
        <w:rPr>
          <w:lang w:bidi="en-US"/>
        </w:rPr>
        <w:t>status = ‘A’</w:t>
      </w:r>
    </w:p>
    <w:p w14:paraId="3C7066AE" w14:textId="77777777" w:rsidR="0096325A" w:rsidRPr="001F7503" w:rsidRDefault="0096325A" w:rsidP="0096325A">
      <w:pPr>
        <w:pStyle w:val="ListParagraph"/>
        <w:numPr>
          <w:ilvl w:val="4"/>
          <w:numId w:val="10"/>
        </w:numPr>
        <w:ind w:left="1800"/>
        <w:rPr>
          <w:lang w:bidi="en-US"/>
        </w:rPr>
      </w:pPr>
      <w:r w:rsidRPr="001F7503">
        <w:rPr>
          <w:lang w:bidi="en-US"/>
        </w:rPr>
        <w:t>ghi nhận limits.limitval là giá trị HM sản phẩm</w:t>
      </w:r>
    </w:p>
    <w:p w14:paraId="3F1FF834" w14:textId="77777777" w:rsidR="0096325A" w:rsidRPr="001F7503" w:rsidRDefault="0096325A" w:rsidP="0096325A">
      <w:pPr>
        <w:pStyle w:val="ListParagraph"/>
        <w:numPr>
          <w:ilvl w:val="2"/>
          <w:numId w:val="3"/>
        </w:numPr>
        <w:ind w:left="360"/>
        <w:rPr>
          <w:lang w:bidi="en-US"/>
        </w:rPr>
      </w:pPr>
      <w:r w:rsidRPr="001F7503">
        <w:rPr>
          <w:lang w:bidi="en-US"/>
        </w:rPr>
        <w:t>Nếu hạn mức tổng &lt;&gt;  NULL =&gt; tính HM tổng còn lại = GREATEST{HM tổng tính được ở trên – SUM((boughtdt.qtty- boughtdt.return_qtty) * decode(limits.method, ‘F’, boughtdt.parvalue, ‘P’, boughtdt.price)) where boughtdt.trntype = ‘D’ and boughtdt.acctno = limits.acctno and boughtdt.deltd = ‘N’; 0}</w:t>
      </w:r>
    </w:p>
    <w:p w14:paraId="4881B84F" w14:textId="77777777" w:rsidR="0096325A" w:rsidRPr="001F7503" w:rsidRDefault="0096325A" w:rsidP="0096325A">
      <w:pPr>
        <w:pStyle w:val="ListParagraph"/>
        <w:numPr>
          <w:ilvl w:val="2"/>
          <w:numId w:val="3"/>
        </w:numPr>
        <w:ind w:left="360"/>
        <w:rPr>
          <w:lang w:bidi="en-US"/>
        </w:rPr>
      </w:pPr>
      <w:r w:rsidRPr="001F7503">
        <w:rPr>
          <w:lang w:bidi="en-US"/>
        </w:rPr>
        <w:t>Nếu hạn mức tài sản &lt;&gt;  NULL =&gt; tính HM TS còn lại = GREATEST{HM TS tính được ở trên – SUM((boughtdt.qtty- boughtdt.return_qtty) * decode(limits.method, ‘F’, boughtdt.parvalue, ‘P’, boughtdt.price)) where boughtdt.trntype = ‘D’ and boughtdt.acctno = limits.acctno and boughtdt.symbol = limits.symbol and boughtdt.deltd = ‘N’; 0}</w:t>
      </w:r>
    </w:p>
    <w:p w14:paraId="33888B3D" w14:textId="77777777" w:rsidR="0096325A" w:rsidRPr="001F7503" w:rsidRDefault="0096325A" w:rsidP="0096325A">
      <w:pPr>
        <w:pStyle w:val="ListParagraph"/>
        <w:numPr>
          <w:ilvl w:val="2"/>
          <w:numId w:val="3"/>
        </w:numPr>
        <w:ind w:left="360"/>
        <w:rPr>
          <w:lang w:bidi="en-US"/>
        </w:rPr>
      </w:pPr>
      <w:r w:rsidRPr="001F7503">
        <w:rPr>
          <w:lang w:bidi="en-US"/>
        </w:rPr>
        <w:t>Nếu hạn mức</w:t>
      </w:r>
      <w:r>
        <w:rPr>
          <w:lang w:bidi="en-US"/>
        </w:rPr>
        <w:t xml:space="preserve"> sản phẩm &lt;&gt;  NULL =&gt; tính HM SP</w:t>
      </w:r>
      <w:r w:rsidRPr="001F7503">
        <w:rPr>
          <w:lang w:bidi="en-US"/>
        </w:rPr>
        <w:t xml:space="preserve"> còn lại = GREATEST{HM SP tính được ở trên – SUM((boughtdt.qtty- boughtdt.return_qtty) * decode(limits.method, ‘F’, boughtdt.parvalue, ‘P’, boughtdt.price)) where boughtdt.trntype = ‘D’ and boughtdt.acctno = limits.acctno and boughtdt.symbol = limits.symbol </w:t>
      </w:r>
      <w:r w:rsidRPr="00652479">
        <w:rPr>
          <w:lang w:bidi="en-US"/>
        </w:rPr>
        <w:t xml:space="preserve">and boughtdtl.product = limits.product </w:t>
      </w:r>
      <w:r w:rsidRPr="001F7503">
        <w:rPr>
          <w:lang w:bidi="en-US"/>
        </w:rPr>
        <w:t>and boughtdt.deltd = ‘N’; 0}</w:t>
      </w:r>
    </w:p>
    <w:p w14:paraId="18526327" w14:textId="77777777" w:rsidR="0096325A" w:rsidRPr="00987602" w:rsidRDefault="0096325A" w:rsidP="0096325A">
      <w:pPr>
        <w:rPr>
          <w:lang w:bidi="en-US"/>
        </w:rPr>
      </w:pPr>
    </w:p>
    <w:p w14:paraId="2BB2874A" w14:textId="77777777" w:rsidR="0096325A" w:rsidRDefault="0096325A" w:rsidP="0096325A">
      <w:pPr>
        <w:pStyle w:val="Heading2"/>
      </w:pPr>
      <w:bookmarkStart w:id="2482" w:name="_Toc75156793"/>
      <w:bookmarkStart w:id="2483" w:name="_Toc78535723"/>
      <w:r>
        <w:t>Luồng ghi nhận tăng, giảm hạn mức bán ra</w:t>
      </w:r>
      <w:bookmarkEnd w:id="2482"/>
      <w:bookmarkEnd w:id="2483"/>
    </w:p>
    <w:p w14:paraId="7AFCFD97" w14:textId="77777777" w:rsidR="0096325A" w:rsidRDefault="0096325A" w:rsidP="0096325A">
      <w:pPr>
        <w:pStyle w:val="Heading3"/>
      </w:pPr>
      <w:bookmarkStart w:id="2484" w:name="_Toc75156794"/>
      <w:bookmarkStart w:id="2485" w:name="_Toc78535724"/>
      <w:r>
        <w:t>Chấp thuận lệnh chào bán</w:t>
      </w:r>
      <w:bookmarkEnd w:id="2484"/>
      <w:bookmarkEnd w:id="2485"/>
    </w:p>
    <w:p w14:paraId="569996A5" w14:textId="77777777" w:rsidR="0096325A" w:rsidRDefault="0096325A" w:rsidP="0096325A">
      <w:pPr>
        <w:pStyle w:val="ListParagraph"/>
        <w:numPr>
          <w:ilvl w:val="0"/>
          <w:numId w:val="3"/>
        </w:numPr>
        <w:ind w:left="360"/>
        <w:rPr>
          <w:lang w:bidi="en-US"/>
        </w:rPr>
      </w:pPr>
      <w:r>
        <w:rPr>
          <w:lang w:bidi="en-US"/>
        </w:rPr>
        <w:t>Chỉ xử lý đối với lệnh chào bán của đại lý</w:t>
      </w:r>
    </w:p>
    <w:p w14:paraId="5D351D78" w14:textId="68186D2A" w:rsidR="0096325A" w:rsidRDefault="0096325A" w:rsidP="0096325A">
      <w:pPr>
        <w:pStyle w:val="ListParagraph"/>
        <w:numPr>
          <w:ilvl w:val="0"/>
          <w:numId w:val="3"/>
        </w:numPr>
        <w:ind w:left="360"/>
        <w:rPr>
          <w:lang w:bidi="en-US"/>
        </w:rPr>
      </w:pPr>
      <w:r>
        <w:rPr>
          <w:lang w:bidi="en-US"/>
        </w:rPr>
        <w:t>Appcheck của 8725:</w:t>
      </w:r>
    </w:p>
    <w:p w14:paraId="59B86327" w14:textId="77777777" w:rsidR="0096325A" w:rsidRDefault="0096325A" w:rsidP="0096325A">
      <w:pPr>
        <w:pStyle w:val="ListParagraph"/>
        <w:numPr>
          <w:ilvl w:val="1"/>
          <w:numId w:val="3"/>
        </w:numPr>
        <w:rPr>
          <w:lang w:bidi="en-US"/>
        </w:rPr>
      </w:pPr>
      <w:r>
        <w:rPr>
          <w:lang w:bidi="en-US"/>
        </w:rPr>
        <w:t>Kiểm tra còn đủ hạn mức bán ra</w:t>
      </w:r>
    </w:p>
    <w:p w14:paraId="11C0B1DA" w14:textId="77777777" w:rsidR="0096325A" w:rsidRDefault="0096325A" w:rsidP="0096325A">
      <w:pPr>
        <w:pStyle w:val="ListParagraph"/>
        <w:numPr>
          <w:ilvl w:val="2"/>
          <w:numId w:val="3"/>
        </w:numPr>
        <w:rPr>
          <w:lang w:bidi="en-US"/>
        </w:rPr>
      </w:pPr>
      <w:r>
        <w:rPr>
          <w:lang w:bidi="en-US"/>
        </w:rPr>
        <w:t>Lấy hạn mức tổng từ limits:</w:t>
      </w:r>
    </w:p>
    <w:p w14:paraId="2873B424" w14:textId="77777777" w:rsidR="0096325A" w:rsidRDefault="0096325A" w:rsidP="0096325A">
      <w:pPr>
        <w:pStyle w:val="ListParagraph"/>
        <w:numPr>
          <w:ilvl w:val="3"/>
          <w:numId w:val="3"/>
        </w:numPr>
        <w:rPr>
          <w:lang w:bidi="en-US"/>
        </w:rPr>
      </w:pPr>
      <w:r>
        <w:rPr>
          <w:lang w:bidi="en-US"/>
        </w:rPr>
        <w:t>bản ghi có ngày hiệu lực gần ngày hệ thống nhất</w:t>
      </w:r>
    </w:p>
    <w:p w14:paraId="79D2888A" w14:textId="77777777" w:rsidR="0096325A" w:rsidRDefault="0096325A" w:rsidP="0096325A">
      <w:pPr>
        <w:pStyle w:val="ListParagraph"/>
        <w:numPr>
          <w:ilvl w:val="3"/>
          <w:numId w:val="3"/>
        </w:numPr>
        <w:rPr>
          <w:lang w:bidi="en-US"/>
        </w:rPr>
      </w:pPr>
      <w:r>
        <w:rPr>
          <w:lang w:bidi="en-US"/>
        </w:rPr>
        <w:t>limit_type = ‘A’</w:t>
      </w:r>
    </w:p>
    <w:p w14:paraId="1CCD1091" w14:textId="77777777" w:rsidR="0096325A" w:rsidRDefault="0096325A" w:rsidP="0096325A">
      <w:pPr>
        <w:pStyle w:val="ListParagraph"/>
        <w:numPr>
          <w:ilvl w:val="3"/>
          <w:numId w:val="3"/>
        </w:numPr>
        <w:rPr>
          <w:lang w:bidi="en-US"/>
        </w:rPr>
      </w:pPr>
      <w:r>
        <w:rPr>
          <w:lang w:bidi="en-US"/>
        </w:rPr>
        <w:t>calc_type = ‘T’</w:t>
      </w:r>
    </w:p>
    <w:p w14:paraId="02015D07" w14:textId="77777777" w:rsidR="0096325A" w:rsidRDefault="0096325A" w:rsidP="0096325A">
      <w:pPr>
        <w:pStyle w:val="ListParagraph"/>
        <w:numPr>
          <w:ilvl w:val="3"/>
          <w:numId w:val="3"/>
        </w:numPr>
        <w:rPr>
          <w:lang w:bidi="en-US"/>
        </w:rPr>
      </w:pPr>
      <w:r>
        <w:rPr>
          <w:lang w:bidi="en-US"/>
        </w:rPr>
        <w:t>acctno = acctno của đại lý</w:t>
      </w:r>
    </w:p>
    <w:p w14:paraId="095A7A90" w14:textId="77777777" w:rsidR="0096325A" w:rsidRDefault="0096325A" w:rsidP="0096325A">
      <w:pPr>
        <w:pStyle w:val="ListParagraph"/>
        <w:numPr>
          <w:ilvl w:val="3"/>
          <w:numId w:val="3"/>
        </w:numPr>
        <w:rPr>
          <w:lang w:bidi="en-US"/>
        </w:rPr>
      </w:pPr>
      <w:r>
        <w:rPr>
          <w:lang w:bidi="en-US"/>
        </w:rPr>
        <w:t>status = ‘A’</w:t>
      </w:r>
    </w:p>
    <w:p w14:paraId="6F1C8F73" w14:textId="77777777" w:rsidR="0096325A" w:rsidRDefault="0096325A" w:rsidP="0096325A">
      <w:pPr>
        <w:pStyle w:val="ListParagraph"/>
        <w:numPr>
          <w:ilvl w:val="4"/>
          <w:numId w:val="10"/>
        </w:numPr>
        <w:rPr>
          <w:lang w:bidi="en-US"/>
        </w:rPr>
      </w:pPr>
      <w:r>
        <w:rPr>
          <w:lang w:bidi="en-US"/>
        </w:rPr>
        <w:t>ghi nhận limits.limitval là giá trị HM tổng</w:t>
      </w:r>
    </w:p>
    <w:p w14:paraId="35B814E5" w14:textId="77777777" w:rsidR="0096325A" w:rsidRDefault="0096325A" w:rsidP="0096325A">
      <w:pPr>
        <w:pStyle w:val="ListParagraph"/>
        <w:numPr>
          <w:ilvl w:val="2"/>
          <w:numId w:val="10"/>
        </w:numPr>
        <w:rPr>
          <w:lang w:bidi="en-US"/>
        </w:rPr>
      </w:pPr>
      <w:r>
        <w:rPr>
          <w:lang w:bidi="en-US"/>
        </w:rPr>
        <w:t>Lấy hạn mức của tài sản từ limits:</w:t>
      </w:r>
    </w:p>
    <w:p w14:paraId="720675EC" w14:textId="77777777" w:rsidR="0096325A" w:rsidRDefault="0096325A" w:rsidP="0096325A">
      <w:pPr>
        <w:pStyle w:val="ListParagraph"/>
        <w:numPr>
          <w:ilvl w:val="3"/>
          <w:numId w:val="10"/>
        </w:numPr>
        <w:rPr>
          <w:lang w:bidi="en-US"/>
        </w:rPr>
      </w:pPr>
      <w:r>
        <w:rPr>
          <w:lang w:bidi="en-US"/>
        </w:rPr>
        <w:t>bản ghi có ngày hiệu lực gần ngày hệ thống nhất</w:t>
      </w:r>
    </w:p>
    <w:p w14:paraId="7CE6CBAD" w14:textId="77777777" w:rsidR="0096325A" w:rsidRDefault="0096325A" w:rsidP="0096325A">
      <w:pPr>
        <w:pStyle w:val="ListParagraph"/>
        <w:numPr>
          <w:ilvl w:val="3"/>
          <w:numId w:val="10"/>
        </w:numPr>
        <w:rPr>
          <w:lang w:bidi="en-US"/>
        </w:rPr>
      </w:pPr>
      <w:r>
        <w:rPr>
          <w:lang w:bidi="en-US"/>
        </w:rPr>
        <w:t>limit_type = ‘A’</w:t>
      </w:r>
    </w:p>
    <w:p w14:paraId="3D20B03F" w14:textId="77777777" w:rsidR="0096325A" w:rsidRDefault="0096325A" w:rsidP="0096325A">
      <w:pPr>
        <w:pStyle w:val="ListParagraph"/>
        <w:numPr>
          <w:ilvl w:val="3"/>
          <w:numId w:val="10"/>
        </w:numPr>
        <w:rPr>
          <w:lang w:bidi="en-US"/>
        </w:rPr>
      </w:pPr>
      <w:r>
        <w:rPr>
          <w:lang w:bidi="en-US"/>
        </w:rPr>
        <w:t>calc_type = ‘E’</w:t>
      </w:r>
    </w:p>
    <w:p w14:paraId="2A16393B" w14:textId="77777777" w:rsidR="0096325A" w:rsidRDefault="0096325A" w:rsidP="0096325A">
      <w:pPr>
        <w:pStyle w:val="ListParagraph"/>
        <w:numPr>
          <w:ilvl w:val="3"/>
          <w:numId w:val="10"/>
        </w:numPr>
        <w:rPr>
          <w:lang w:bidi="en-US"/>
        </w:rPr>
      </w:pPr>
      <w:r>
        <w:rPr>
          <w:lang w:bidi="en-US"/>
        </w:rPr>
        <w:t>acctno = acctno của đại lý</w:t>
      </w:r>
    </w:p>
    <w:p w14:paraId="319E45D4" w14:textId="77777777" w:rsidR="0096325A" w:rsidRDefault="0096325A" w:rsidP="0096325A">
      <w:pPr>
        <w:pStyle w:val="ListParagraph"/>
        <w:numPr>
          <w:ilvl w:val="3"/>
          <w:numId w:val="10"/>
        </w:numPr>
        <w:rPr>
          <w:lang w:bidi="en-US"/>
        </w:rPr>
      </w:pPr>
      <w:r>
        <w:rPr>
          <w:lang w:bidi="en-US"/>
        </w:rPr>
        <w:lastRenderedPageBreak/>
        <w:t>symbol = mã tài sản</w:t>
      </w:r>
    </w:p>
    <w:p w14:paraId="1FE9B51A" w14:textId="77777777" w:rsidR="0096325A" w:rsidRDefault="0096325A" w:rsidP="0096325A">
      <w:pPr>
        <w:pStyle w:val="ListParagraph"/>
        <w:numPr>
          <w:ilvl w:val="3"/>
          <w:numId w:val="10"/>
        </w:numPr>
        <w:rPr>
          <w:lang w:bidi="en-US"/>
        </w:rPr>
      </w:pPr>
      <w:r>
        <w:rPr>
          <w:lang w:bidi="en-US"/>
        </w:rPr>
        <w:t>status = ‘A’</w:t>
      </w:r>
    </w:p>
    <w:p w14:paraId="63D56D2D" w14:textId="77777777" w:rsidR="0096325A" w:rsidRDefault="0096325A" w:rsidP="0096325A">
      <w:pPr>
        <w:pStyle w:val="ListParagraph"/>
        <w:numPr>
          <w:ilvl w:val="4"/>
          <w:numId w:val="10"/>
        </w:numPr>
        <w:rPr>
          <w:lang w:bidi="en-US"/>
        </w:rPr>
      </w:pPr>
      <w:r>
        <w:rPr>
          <w:lang w:bidi="en-US"/>
        </w:rPr>
        <w:t>ghi nhận limits.limitval là giá trị HM tài sản</w:t>
      </w:r>
    </w:p>
    <w:p w14:paraId="0DCA432C" w14:textId="77777777" w:rsidR="0096325A" w:rsidRPr="001F7503" w:rsidRDefault="0096325A" w:rsidP="0096325A">
      <w:pPr>
        <w:pStyle w:val="ListParagraph"/>
        <w:numPr>
          <w:ilvl w:val="2"/>
          <w:numId w:val="10"/>
        </w:numPr>
        <w:rPr>
          <w:color w:val="000000" w:themeColor="text1"/>
          <w:lang w:bidi="en-US"/>
        </w:rPr>
      </w:pPr>
      <w:r w:rsidRPr="001F7503">
        <w:rPr>
          <w:color w:val="000000" w:themeColor="text1"/>
          <w:lang w:bidi="en-US"/>
        </w:rPr>
        <w:t>Lấy hạn mức của sản phẩm từ limits:</w:t>
      </w:r>
    </w:p>
    <w:p w14:paraId="237FB113" w14:textId="77777777" w:rsidR="0096325A" w:rsidRPr="001F7503" w:rsidRDefault="0096325A" w:rsidP="0096325A">
      <w:pPr>
        <w:pStyle w:val="ListParagraph"/>
        <w:numPr>
          <w:ilvl w:val="3"/>
          <w:numId w:val="10"/>
        </w:numPr>
        <w:rPr>
          <w:color w:val="000000" w:themeColor="text1"/>
          <w:lang w:bidi="en-US"/>
        </w:rPr>
      </w:pPr>
      <w:r w:rsidRPr="001F7503">
        <w:rPr>
          <w:color w:val="000000" w:themeColor="text1"/>
          <w:lang w:bidi="en-US"/>
        </w:rPr>
        <w:t>bản ghi có ngày hiệu lực gần ngày hệ thống nhất</w:t>
      </w:r>
    </w:p>
    <w:p w14:paraId="74B8E151" w14:textId="77777777" w:rsidR="0096325A" w:rsidRPr="001F7503" w:rsidRDefault="0096325A" w:rsidP="0096325A">
      <w:pPr>
        <w:pStyle w:val="ListParagraph"/>
        <w:numPr>
          <w:ilvl w:val="3"/>
          <w:numId w:val="10"/>
        </w:numPr>
        <w:rPr>
          <w:color w:val="000000" w:themeColor="text1"/>
          <w:lang w:bidi="en-US"/>
        </w:rPr>
      </w:pPr>
      <w:r w:rsidRPr="001F7503">
        <w:rPr>
          <w:color w:val="000000" w:themeColor="text1"/>
          <w:lang w:bidi="en-US"/>
        </w:rPr>
        <w:t>limit_type = ‘A’</w:t>
      </w:r>
    </w:p>
    <w:p w14:paraId="73A8E233" w14:textId="77777777" w:rsidR="0096325A" w:rsidRPr="001F7503" w:rsidRDefault="0096325A" w:rsidP="0096325A">
      <w:pPr>
        <w:pStyle w:val="ListParagraph"/>
        <w:numPr>
          <w:ilvl w:val="3"/>
          <w:numId w:val="10"/>
        </w:numPr>
        <w:rPr>
          <w:color w:val="000000" w:themeColor="text1"/>
          <w:lang w:bidi="en-US"/>
        </w:rPr>
      </w:pPr>
      <w:r w:rsidRPr="001F7503">
        <w:rPr>
          <w:color w:val="000000" w:themeColor="text1"/>
          <w:lang w:bidi="en-US"/>
        </w:rPr>
        <w:t>calc_type = ‘E’</w:t>
      </w:r>
    </w:p>
    <w:p w14:paraId="30FAAF72" w14:textId="77777777" w:rsidR="0096325A" w:rsidRPr="001F7503" w:rsidRDefault="0096325A" w:rsidP="0096325A">
      <w:pPr>
        <w:pStyle w:val="ListParagraph"/>
        <w:numPr>
          <w:ilvl w:val="3"/>
          <w:numId w:val="10"/>
        </w:numPr>
        <w:rPr>
          <w:color w:val="000000" w:themeColor="text1"/>
          <w:lang w:bidi="en-US"/>
        </w:rPr>
      </w:pPr>
      <w:r w:rsidRPr="001F7503">
        <w:rPr>
          <w:color w:val="000000" w:themeColor="text1"/>
          <w:lang w:bidi="en-US"/>
        </w:rPr>
        <w:t>acctno = acctno của đại lý</w:t>
      </w:r>
    </w:p>
    <w:p w14:paraId="1C297811" w14:textId="77777777" w:rsidR="0096325A" w:rsidRPr="001F7503" w:rsidRDefault="0096325A" w:rsidP="0096325A">
      <w:pPr>
        <w:pStyle w:val="ListParagraph"/>
        <w:numPr>
          <w:ilvl w:val="3"/>
          <w:numId w:val="10"/>
        </w:numPr>
        <w:rPr>
          <w:color w:val="000000" w:themeColor="text1"/>
          <w:lang w:bidi="en-US"/>
        </w:rPr>
      </w:pPr>
      <w:r w:rsidRPr="001F7503">
        <w:rPr>
          <w:color w:val="000000" w:themeColor="text1"/>
          <w:lang w:bidi="en-US"/>
        </w:rPr>
        <w:t>symbol = mã tài sản</w:t>
      </w:r>
    </w:p>
    <w:p w14:paraId="7DEFDADF" w14:textId="77777777" w:rsidR="0096325A" w:rsidRPr="001F7503" w:rsidRDefault="0096325A" w:rsidP="0096325A">
      <w:pPr>
        <w:pStyle w:val="ListParagraph"/>
        <w:numPr>
          <w:ilvl w:val="3"/>
          <w:numId w:val="10"/>
        </w:numPr>
        <w:rPr>
          <w:color w:val="000000" w:themeColor="text1"/>
          <w:lang w:bidi="en-US"/>
        </w:rPr>
      </w:pPr>
      <w:r w:rsidRPr="001F7503">
        <w:rPr>
          <w:color w:val="000000" w:themeColor="text1"/>
          <w:lang w:bidi="en-US"/>
        </w:rPr>
        <w:t>product = shortname của sản phẩm</w:t>
      </w:r>
    </w:p>
    <w:p w14:paraId="75AC8DC7" w14:textId="77777777" w:rsidR="0096325A" w:rsidRPr="001F7503" w:rsidRDefault="0096325A" w:rsidP="0096325A">
      <w:pPr>
        <w:pStyle w:val="ListParagraph"/>
        <w:numPr>
          <w:ilvl w:val="3"/>
          <w:numId w:val="10"/>
        </w:numPr>
        <w:rPr>
          <w:color w:val="000000" w:themeColor="text1"/>
          <w:lang w:bidi="en-US"/>
        </w:rPr>
      </w:pPr>
      <w:r w:rsidRPr="001F7503">
        <w:rPr>
          <w:color w:val="000000" w:themeColor="text1"/>
          <w:lang w:bidi="en-US"/>
        </w:rPr>
        <w:t>status = ‘A’</w:t>
      </w:r>
    </w:p>
    <w:p w14:paraId="77C7F35E" w14:textId="77777777" w:rsidR="0096325A" w:rsidRPr="00980F63" w:rsidRDefault="0096325A" w:rsidP="0096325A">
      <w:pPr>
        <w:pStyle w:val="ListParagraph"/>
        <w:numPr>
          <w:ilvl w:val="4"/>
          <w:numId w:val="10"/>
        </w:numPr>
        <w:rPr>
          <w:lang w:bidi="en-US"/>
        </w:rPr>
      </w:pPr>
      <w:r w:rsidRPr="00980F63">
        <w:rPr>
          <w:lang w:bidi="en-US"/>
        </w:rPr>
        <w:t>ghi nhận limits.limitval là giá trị HM sản phẩm</w:t>
      </w:r>
    </w:p>
    <w:p w14:paraId="4CD04287" w14:textId="77777777" w:rsidR="0096325A" w:rsidRDefault="0096325A" w:rsidP="0096325A">
      <w:pPr>
        <w:pStyle w:val="ListParagraph"/>
        <w:numPr>
          <w:ilvl w:val="2"/>
          <w:numId w:val="3"/>
        </w:numPr>
        <w:rPr>
          <w:lang w:bidi="en-US"/>
        </w:rPr>
      </w:pPr>
      <w:r>
        <w:rPr>
          <w:lang w:bidi="en-US"/>
        </w:rPr>
        <w:t>Nếu hạn mức tổng &lt;&gt;  NULL =&gt; tính HM tổng còn lại = GREATEST{HM tổng tính được ở trên – SUM((solddtl.qtty-solddtl.return_qtty) * decode(limits.method, ‘F’, solddtl.parvalue, ‘P’, solddtl.price)) where solddtl.trntype = ‘D’ and solddtl.acctno = limits.acctno and solddtl.deltd = ‘N’; 0}</w:t>
      </w:r>
    </w:p>
    <w:p w14:paraId="6C9505BD" w14:textId="77777777" w:rsidR="0096325A" w:rsidRPr="00035DA0" w:rsidRDefault="0096325A" w:rsidP="0096325A">
      <w:pPr>
        <w:pStyle w:val="ListParagraph"/>
        <w:numPr>
          <w:ilvl w:val="4"/>
          <w:numId w:val="10"/>
        </w:numPr>
        <w:rPr>
          <w:b/>
          <w:lang w:bidi="en-US"/>
        </w:rPr>
      </w:pPr>
      <w:r w:rsidRPr="00035DA0">
        <w:rPr>
          <w:b/>
          <w:lang w:bidi="en-US"/>
        </w:rPr>
        <w:t>Khối lượng bán * decode(limits.method, ‘F’, mệnh giá, ‘P’, giá bán) phải &lt;= HM tổng còn lại</w:t>
      </w:r>
      <w:r>
        <w:rPr>
          <w:b/>
          <w:lang w:bidi="en-US"/>
        </w:rPr>
        <w:t xml:space="preserve"> (Chú ý đây là limits.method của HM tổng)</w:t>
      </w:r>
    </w:p>
    <w:p w14:paraId="2C0A158D" w14:textId="77777777" w:rsidR="0096325A" w:rsidRPr="005739A9" w:rsidRDefault="0096325A" w:rsidP="0096325A">
      <w:pPr>
        <w:pStyle w:val="ListParagraph"/>
        <w:numPr>
          <w:ilvl w:val="2"/>
          <w:numId w:val="3"/>
        </w:numPr>
        <w:rPr>
          <w:lang w:bidi="en-US"/>
        </w:rPr>
      </w:pPr>
      <w:r>
        <w:rPr>
          <w:lang w:bidi="en-US"/>
        </w:rPr>
        <w:t xml:space="preserve">Nếu hạn mức tài sản &lt;&gt;  NULL =&gt; tính HM TS còn lại = GREATEST{HM </w:t>
      </w:r>
      <w:r w:rsidRPr="005739A9">
        <w:rPr>
          <w:lang w:bidi="en-US"/>
        </w:rPr>
        <w:t>TS tính được ở trên – SUM((solddtl.qtty-solddtl.return_qtty) * decode(limits.method, ‘F’, solddtl.parvalue, ‘P’, solddtl.price)) where solddtl.trntype = ‘D’ and solddtl.acctno = limits.acctno and solddtl.symbol = limits.symbol and solddtl.deltd = ‘N’; 0}</w:t>
      </w:r>
    </w:p>
    <w:p w14:paraId="19E99FA9" w14:textId="77777777" w:rsidR="0096325A" w:rsidRDefault="0096325A" w:rsidP="0096325A">
      <w:pPr>
        <w:pStyle w:val="ListParagraph"/>
        <w:numPr>
          <w:ilvl w:val="4"/>
          <w:numId w:val="10"/>
        </w:numPr>
        <w:rPr>
          <w:b/>
          <w:lang w:bidi="en-US"/>
        </w:rPr>
      </w:pPr>
      <w:r w:rsidRPr="00035DA0">
        <w:rPr>
          <w:b/>
          <w:lang w:bidi="en-US"/>
        </w:rPr>
        <w:t xml:space="preserve">Khối lượng bán * decode(limits.method, ‘F’, mệnh giá, ‘P’, giá bán) phải &lt;= HM </w:t>
      </w:r>
      <w:r>
        <w:rPr>
          <w:b/>
          <w:lang w:bidi="en-US"/>
        </w:rPr>
        <w:t>tài sản</w:t>
      </w:r>
      <w:r w:rsidRPr="00035DA0">
        <w:rPr>
          <w:b/>
          <w:lang w:bidi="en-US"/>
        </w:rPr>
        <w:t xml:space="preserve"> còn lại</w:t>
      </w:r>
      <w:r>
        <w:rPr>
          <w:b/>
          <w:lang w:bidi="en-US"/>
        </w:rPr>
        <w:t xml:space="preserve"> (Chú ý đây là limits.method của HM tài sản)</w:t>
      </w:r>
    </w:p>
    <w:p w14:paraId="329EDD47" w14:textId="77777777" w:rsidR="0096325A" w:rsidRPr="005739A9" w:rsidRDefault="0096325A" w:rsidP="0096325A">
      <w:pPr>
        <w:pStyle w:val="ListParagraph"/>
        <w:numPr>
          <w:ilvl w:val="2"/>
          <w:numId w:val="10"/>
        </w:numPr>
        <w:rPr>
          <w:lang w:bidi="en-US"/>
        </w:rPr>
      </w:pPr>
      <w:r>
        <w:rPr>
          <w:lang w:bidi="en-US"/>
        </w:rPr>
        <w:t xml:space="preserve">Nếu hạn mức theo SP &lt;&gt;  NULL =&gt; tính HM theo SP còn lại = GREATEST{HM </w:t>
      </w:r>
      <w:r w:rsidRPr="005739A9">
        <w:rPr>
          <w:lang w:bidi="en-US"/>
        </w:rPr>
        <w:t xml:space="preserve">TS tính được ở trên – SUM((solddtl.qtty-solddtl.return_qtty) * decode(limits.method, ‘F’, solddtl.parvalue, ‘P’, solddtl.price)) where solddtl.trntype = ‘D’ and solddtl.acctno = limits.acctno and solddtl.symbol = limits.symbol </w:t>
      </w:r>
      <w:r>
        <w:rPr>
          <w:lang w:bidi="en-US"/>
        </w:rPr>
        <w:t xml:space="preserve">and solddtl.product = limits.product </w:t>
      </w:r>
      <w:r w:rsidRPr="005739A9">
        <w:rPr>
          <w:lang w:bidi="en-US"/>
        </w:rPr>
        <w:t>and solddtl.deltd = ‘N’; 0}</w:t>
      </w:r>
    </w:p>
    <w:p w14:paraId="139BC031" w14:textId="77777777" w:rsidR="0096325A" w:rsidRPr="00035DA0" w:rsidRDefault="0096325A" w:rsidP="0096325A">
      <w:pPr>
        <w:pStyle w:val="ListParagraph"/>
        <w:numPr>
          <w:ilvl w:val="4"/>
          <w:numId w:val="10"/>
        </w:numPr>
        <w:rPr>
          <w:b/>
          <w:lang w:bidi="en-US"/>
        </w:rPr>
      </w:pPr>
      <w:r w:rsidRPr="00035DA0">
        <w:rPr>
          <w:b/>
          <w:lang w:bidi="en-US"/>
        </w:rPr>
        <w:t xml:space="preserve">Khối lượng bán * decode(limits.method, ‘F’, mệnh giá, ‘P’, giá bán) phải &lt;= HM </w:t>
      </w:r>
      <w:r>
        <w:rPr>
          <w:b/>
          <w:lang w:bidi="en-US"/>
        </w:rPr>
        <w:t>theo SP</w:t>
      </w:r>
      <w:r w:rsidRPr="00035DA0">
        <w:rPr>
          <w:b/>
          <w:lang w:bidi="en-US"/>
        </w:rPr>
        <w:t xml:space="preserve"> còn lại</w:t>
      </w:r>
      <w:r>
        <w:rPr>
          <w:b/>
          <w:lang w:bidi="en-US"/>
        </w:rPr>
        <w:t xml:space="preserve"> (Chú ý đây là limits.method của HM theo SP)</w:t>
      </w:r>
    </w:p>
    <w:p w14:paraId="5928D1A5" w14:textId="77777777" w:rsidR="0096325A" w:rsidRDefault="0096325A" w:rsidP="0096325A">
      <w:pPr>
        <w:pStyle w:val="ListParagraph"/>
        <w:ind w:left="3600"/>
        <w:rPr>
          <w:lang w:bidi="en-US"/>
        </w:rPr>
      </w:pPr>
    </w:p>
    <w:p w14:paraId="0DFF897A" w14:textId="77777777" w:rsidR="0096325A" w:rsidRDefault="0096325A" w:rsidP="0096325A">
      <w:pPr>
        <w:pStyle w:val="ListParagraph"/>
        <w:numPr>
          <w:ilvl w:val="0"/>
          <w:numId w:val="3"/>
        </w:numPr>
        <w:ind w:left="360"/>
        <w:rPr>
          <w:lang w:bidi="en-US"/>
        </w:rPr>
      </w:pPr>
      <w:r>
        <w:rPr>
          <w:lang w:bidi="en-US"/>
        </w:rPr>
        <w:t>Appupdate =&gt; Thực hiện khi duyệt giao dịch</w:t>
      </w:r>
    </w:p>
    <w:p w14:paraId="1F49BB54" w14:textId="77777777" w:rsidR="0096325A" w:rsidRDefault="0096325A" w:rsidP="0096325A">
      <w:pPr>
        <w:pStyle w:val="ListParagraph"/>
        <w:numPr>
          <w:ilvl w:val="1"/>
          <w:numId w:val="3"/>
        </w:numPr>
        <w:rPr>
          <w:lang w:bidi="en-US"/>
        </w:rPr>
      </w:pPr>
      <w:r>
        <w:rPr>
          <w:lang w:bidi="en-US"/>
        </w:rPr>
        <w:t>Insert solddtl</w:t>
      </w:r>
    </w:p>
    <w:p w14:paraId="6AA44D38" w14:textId="77777777" w:rsidR="0096325A" w:rsidRDefault="0096325A" w:rsidP="0096325A">
      <w:pPr>
        <w:pStyle w:val="ListParagraph"/>
        <w:numPr>
          <w:ilvl w:val="2"/>
          <w:numId w:val="3"/>
        </w:numPr>
        <w:rPr>
          <w:lang w:bidi="en-US"/>
        </w:rPr>
      </w:pPr>
      <w:r>
        <w:rPr>
          <w:lang w:bidi="en-US"/>
        </w:rPr>
        <w:t>Autoid: Số tự tăng</w:t>
      </w:r>
    </w:p>
    <w:p w14:paraId="3C335707" w14:textId="77777777" w:rsidR="0096325A" w:rsidRDefault="0096325A" w:rsidP="0096325A">
      <w:pPr>
        <w:pStyle w:val="ListParagraph"/>
        <w:numPr>
          <w:ilvl w:val="2"/>
          <w:numId w:val="3"/>
        </w:numPr>
        <w:rPr>
          <w:lang w:bidi="en-US"/>
        </w:rPr>
      </w:pPr>
      <w:r>
        <w:rPr>
          <w:lang w:bidi="en-US"/>
        </w:rPr>
        <w:t>Acctno: acctno của đại lý</w:t>
      </w:r>
    </w:p>
    <w:p w14:paraId="189E80C9" w14:textId="77777777" w:rsidR="0096325A" w:rsidRDefault="0096325A" w:rsidP="0096325A">
      <w:pPr>
        <w:pStyle w:val="ListParagraph"/>
        <w:numPr>
          <w:ilvl w:val="2"/>
          <w:numId w:val="3"/>
        </w:numPr>
        <w:rPr>
          <w:lang w:bidi="en-US"/>
        </w:rPr>
      </w:pPr>
      <w:r>
        <w:rPr>
          <w:lang w:bidi="en-US"/>
        </w:rPr>
        <w:t>Symbol: Mã tài sản</w:t>
      </w:r>
    </w:p>
    <w:p w14:paraId="13BF5F50" w14:textId="77777777" w:rsidR="0096325A" w:rsidRDefault="0096325A" w:rsidP="0096325A">
      <w:pPr>
        <w:pStyle w:val="ListParagraph"/>
        <w:numPr>
          <w:ilvl w:val="2"/>
          <w:numId w:val="3"/>
        </w:numPr>
        <w:rPr>
          <w:lang w:bidi="en-US"/>
        </w:rPr>
      </w:pPr>
      <w:r>
        <w:rPr>
          <w:lang w:bidi="en-US"/>
        </w:rPr>
        <w:t>Tltxcd: tltxcd của giao dịch chấp thuận lệnh chào bán</w:t>
      </w:r>
    </w:p>
    <w:p w14:paraId="2FB82DB2" w14:textId="77777777" w:rsidR="0096325A" w:rsidRDefault="0096325A" w:rsidP="0096325A">
      <w:pPr>
        <w:pStyle w:val="ListParagraph"/>
        <w:numPr>
          <w:ilvl w:val="2"/>
          <w:numId w:val="3"/>
        </w:numPr>
        <w:rPr>
          <w:lang w:bidi="en-US"/>
        </w:rPr>
      </w:pPr>
      <w:r>
        <w:rPr>
          <w:lang w:bidi="en-US"/>
        </w:rPr>
        <w:t>Price: giá bán cho NĐT</w:t>
      </w:r>
    </w:p>
    <w:p w14:paraId="47BDD0E4" w14:textId="77777777" w:rsidR="0096325A" w:rsidRDefault="0096325A" w:rsidP="0096325A">
      <w:pPr>
        <w:pStyle w:val="ListParagraph"/>
        <w:numPr>
          <w:ilvl w:val="2"/>
          <w:numId w:val="3"/>
        </w:numPr>
        <w:rPr>
          <w:lang w:bidi="en-US"/>
        </w:rPr>
      </w:pPr>
      <w:r>
        <w:rPr>
          <w:lang w:bidi="en-US"/>
        </w:rPr>
        <w:t>Parvalue: assetdtl.parvalue</w:t>
      </w:r>
    </w:p>
    <w:p w14:paraId="5803A2C1" w14:textId="77777777" w:rsidR="0096325A" w:rsidRDefault="0096325A" w:rsidP="0096325A">
      <w:pPr>
        <w:pStyle w:val="ListParagraph"/>
        <w:numPr>
          <w:ilvl w:val="2"/>
          <w:numId w:val="3"/>
        </w:numPr>
        <w:rPr>
          <w:lang w:bidi="en-US"/>
        </w:rPr>
      </w:pPr>
      <w:r>
        <w:rPr>
          <w:lang w:bidi="en-US"/>
        </w:rPr>
        <w:t>Qtty: khối lượng đại lý bán</w:t>
      </w:r>
    </w:p>
    <w:p w14:paraId="1E879D7B" w14:textId="77777777" w:rsidR="0096325A" w:rsidRDefault="0096325A" w:rsidP="0096325A">
      <w:pPr>
        <w:pStyle w:val="ListParagraph"/>
        <w:numPr>
          <w:ilvl w:val="2"/>
          <w:numId w:val="3"/>
        </w:numPr>
        <w:rPr>
          <w:lang w:bidi="en-US"/>
        </w:rPr>
      </w:pPr>
      <w:r>
        <w:rPr>
          <w:lang w:bidi="en-US"/>
        </w:rPr>
        <w:t>Confirmno: oxmast.confirmno đã sinh của lệnh tương ứng</w:t>
      </w:r>
    </w:p>
    <w:p w14:paraId="53B14994" w14:textId="77777777" w:rsidR="0096325A" w:rsidRDefault="0096325A" w:rsidP="0096325A">
      <w:pPr>
        <w:pStyle w:val="ListParagraph"/>
        <w:numPr>
          <w:ilvl w:val="2"/>
          <w:numId w:val="3"/>
        </w:numPr>
        <w:rPr>
          <w:lang w:bidi="en-US"/>
        </w:rPr>
      </w:pPr>
      <w:r>
        <w:rPr>
          <w:lang w:bidi="en-US"/>
        </w:rPr>
        <w:t>Trntype: ‘D’</w:t>
      </w:r>
    </w:p>
    <w:p w14:paraId="5360A10F" w14:textId="77777777" w:rsidR="0096325A" w:rsidRDefault="0096325A" w:rsidP="0096325A">
      <w:pPr>
        <w:pStyle w:val="ListParagraph"/>
        <w:numPr>
          <w:ilvl w:val="2"/>
          <w:numId w:val="3"/>
        </w:numPr>
        <w:rPr>
          <w:lang w:bidi="en-US"/>
        </w:rPr>
      </w:pPr>
      <w:r>
        <w:rPr>
          <w:lang w:bidi="en-US"/>
        </w:rPr>
        <w:t>Return_qtty: 0</w:t>
      </w:r>
    </w:p>
    <w:p w14:paraId="3D0FA4AD" w14:textId="77777777" w:rsidR="0096325A" w:rsidRDefault="0096325A" w:rsidP="0096325A">
      <w:pPr>
        <w:pStyle w:val="ListParagraph"/>
        <w:numPr>
          <w:ilvl w:val="2"/>
          <w:numId w:val="3"/>
        </w:numPr>
        <w:rPr>
          <w:lang w:bidi="en-US"/>
        </w:rPr>
      </w:pPr>
      <w:r>
        <w:rPr>
          <w:lang w:bidi="en-US"/>
        </w:rPr>
        <w:t>Trndate: ngày giờ hiện tại</w:t>
      </w:r>
    </w:p>
    <w:p w14:paraId="1C2D4DBA" w14:textId="77777777" w:rsidR="0096325A" w:rsidRDefault="0096325A" w:rsidP="0096325A">
      <w:pPr>
        <w:pStyle w:val="ListParagraph"/>
        <w:numPr>
          <w:ilvl w:val="2"/>
          <w:numId w:val="3"/>
        </w:numPr>
        <w:rPr>
          <w:lang w:bidi="en-US"/>
        </w:rPr>
      </w:pPr>
      <w:r>
        <w:rPr>
          <w:lang w:bidi="en-US"/>
        </w:rPr>
        <w:t>Before_limit: HM tổng còn lại</w:t>
      </w:r>
      <w:r w:rsidRPr="00EA7F12">
        <w:rPr>
          <w:lang w:bidi="en-US"/>
        </w:rPr>
        <w:t xml:space="preserve"> trước khi bán</w:t>
      </w:r>
    </w:p>
    <w:p w14:paraId="110B99FC" w14:textId="77777777" w:rsidR="0096325A" w:rsidRDefault="0096325A" w:rsidP="0096325A">
      <w:pPr>
        <w:pStyle w:val="ListParagraph"/>
        <w:numPr>
          <w:ilvl w:val="2"/>
          <w:numId w:val="3"/>
        </w:numPr>
        <w:rPr>
          <w:lang w:bidi="en-US"/>
        </w:rPr>
      </w:pPr>
      <w:r>
        <w:rPr>
          <w:lang w:bidi="en-US"/>
        </w:rPr>
        <w:lastRenderedPageBreak/>
        <w:t xml:space="preserve">Remain_limit: = before_limit - </w:t>
      </w:r>
      <w:r w:rsidRPr="004850F5">
        <w:rPr>
          <w:lang w:bidi="en-US"/>
        </w:rPr>
        <w:t>Khối lượng bán * decode(limits.method, ‘F’, mệnh giá, ‘P’, giá bán)</w:t>
      </w:r>
      <w:r>
        <w:rPr>
          <w:lang w:bidi="en-US"/>
        </w:rPr>
        <w:t>. Đây là limits.method của HM tổng</w:t>
      </w:r>
    </w:p>
    <w:p w14:paraId="051F21FB" w14:textId="77777777" w:rsidR="0096325A" w:rsidRDefault="0096325A" w:rsidP="0096325A">
      <w:pPr>
        <w:pStyle w:val="ListParagraph"/>
        <w:numPr>
          <w:ilvl w:val="2"/>
          <w:numId w:val="3"/>
        </w:numPr>
        <w:rPr>
          <w:lang w:bidi="en-US"/>
        </w:rPr>
      </w:pPr>
      <w:r>
        <w:rPr>
          <w:lang w:bidi="en-US"/>
        </w:rPr>
        <w:t>Return_limit: 0</w:t>
      </w:r>
    </w:p>
    <w:p w14:paraId="16674DF6" w14:textId="77777777" w:rsidR="0096325A" w:rsidRDefault="0096325A" w:rsidP="0096325A">
      <w:pPr>
        <w:pStyle w:val="ListParagraph"/>
        <w:numPr>
          <w:ilvl w:val="2"/>
          <w:numId w:val="3"/>
        </w:numPr>
        <w:rPr>
          <w:lang w:bidi="en-US"/>
        </w:rPr>
      </w:pPr>
      <w:r>
        <w:rPr>
          <w:lang w:bidi="en-US"/>
        </w:rPr>
        <w:t>Before_limit_ass: HM TS còn lại</w:t>
      </w:r>
      <w:r w:rsidRPr="00EA7F12">
        <w:rPr>
          <w:lang w:bidi="en-US"/>
        </w:rPr>
        <w:t xml:space="preserve"> trước khi bán</w:t>
      </w:r>
    </w:p>
    <w:p w14:paraId="14269D8D" w14:textId="77777777" w:rsidR="0096325A" w:rsidRDefault="0096325A" w:rsidP="0096325A">
      <w:pPr>
        <w:pStyle w:val="ListParagraph"/>
        <w:numPr>
          <w:ilvl w:val="2"/>
          <w:numId w:val="3"/>
        </w:numPr>
        <w:rPr>
          <w:lang w:bidi="en-US"/>
        </w:rPr>
      </w:pPr>
      <w:r>
        <w:rPr>
          <w:lang w:bidi="en-US"/>
        </w:rPr>
        <w:t xml:space="preserve">Remain_limit_ass: = before_limit_ass - </w:t>
      </w:r>
      <w:r w:rsidRPr="004850F5">
        <w:rPr>
          <w:lang w:bidi="en-US"/>
        </w:rPr>
        <w:t>Khối lượng bán * decode(limits.method, ‘F’, mệnh giá, ‘P’, giá bán)</w:t>
      </w:r>
      <w:r>
        <w:rPr>
          <w:lang w:bidi="en-US"/>
        </w:rPr>
        <w:t>. Đây là limits.method của HM TS</w:t>
      </w:r>
    </w:p>
    <w:p w14:paraId="2876F321" w14:textId="77777777" w:rsidR="0096325A" w:rsidRDefault="0096325A" w:rsidP="0096325A">
      <w:pPr>
        <w:pStyle w:val="ListParagraph"/>
        <w:numPr>
          <w:ilvl w:val="2"/>
          <w:numId w:val="3"/>
        </w:numPr>
        <w:rPr>
          <w:lang w:bidi="en-US"/>
        </w:rPr>
      </w:pPr>
      <w:r>
        <w:rPr>
          <w:lang w:bidi="en-US"/>
        </w:rPr>
        <w:t>Return_limit_ass: 0</w:t>
      </w:r>
    </w:p>
    <w:p w14:paraId="765A08B6" w14:textId="77777777" w:rsidR="0096325A" w:rsidRDefault="0096325A" w:rsidP="0096325A">
      <w:pPr>
        <w:pStyle w:val="ListParagraph"/>
        <w:numPr>
          <w:ilvl w:val="2"/>
          <w:numId w:val="3"/>
        </w:numPr>
        <w:rPr>
          <w:lang w:bidi="en-US"/>
        </w:rPr>
      </w:pPr>
      <w:r>
        <w:rPr>
          <w:lang w:bidi="en-US"/>
        </w:rPr>
        <w:t>Before_limit_prd: HM SP còn lại</w:t>
      </w:r>
      <w:r w:rsidRPr="00EA7F12">
        <w:rPr>
          <w:lang w:bidi="en-US"/>
        </w:rPr>
        <w:t xml:space="preserve"> trước khi bán</w:t>
      </w:r>
    </w:p>
    <w:p w14:paraId="770D1225" w14:textId="77777777" w:rsidR="0096325A" w:rsidRDefault="0096325A" w:rsidP="0096325A">
      <w:pPr>
        <w:pStyle w:val="ListParagraph"/>
        <w:numPr>
          <w:ilvl w:val="2"/>
          <w:numId w:val="3"/>
        </w:numPr>
        <w:rPr>
          <w:lang w:bidi="en-US"/>
        </w:rPr>
      </w:pPr>
      <w:r>
        <w:rPr>
          <w:lang w:bidi="en-US"/>
        </w:rPr>
        <w:t xml:space="preserve">Remain_limit_prd: = before_limit_prd - </w:t>
      </w:r>
      <w:r w:rsidRPr="004850F5">
        <w:rPr>
          <w:lang w:bidi="en-US"/>
        </w:rPr>
        <w:t>Khối lượng bán * decode(limits.method, ‘F’, mệnh giá, ‘P’, giá bán)</w:t>
      </w:r>
      <w:r>
        <w:rPr>
          <w:lang w:bidi="en-US"/>
        </w:rPr>
        <w:t>. Đây là limits.method của HM theo sản phẩm</w:t>
      </w:r>
    </w:p>
    <w:p w14:paraId="4B7E0229" w14:textId="77777777" w:rsidR="0096325A" w:rsidRDefault="0096325A" w:rsidP="0096325A">
      <w:pPr>
        <w:pStyle w:val="ListParagraph"/>
        <w:numPr>
          <w:ilvl w:val="2"/>
          <w:numId w:val="3"/>
        </w:numPr>
        <w:rPr>
          <w:lang w:bidi="en-US"/>
        </w:rPr>
      </w:pPr>
      <w:r>
        <w:rPr>
          <w:lang w:bidi="en-US"/>
        </w:rPr>
        <w:t>Return_limit_prd: 0</w:t>
      </w:r>
    </w:p>
    <w:p w14:paraId="3C25CE50" w14:textId="77777777" w:rsidR="0096325A" w:rsidRDefault="0096325A" w:rsidP="0096325A">
      <w:pPr>
        <w:pStyle w:val="ListParagraph"/>
        <w:numPr>
          <w:ilvl w:val="2"/>
          <w:numId w:val="3"/>
        </w:numPr>
        <w:rPr>
          <w:lang w:bidi="en-US"/>
        </w:rPr>
      </w:pPr>
      <w:r>
        <w:rPr>
          <w:lang w:bidi="en-US"/>
        </w:rPr>
        <w:t>Deltd: N</w:t>
      </w:r>
    </w:p>
    <w:p w14:paraId="1168B0BA" w14:textId="77777777" w:rsidR="0096325A" w:rsidRDefault="0096325A" w:rsidP="0096325A">
      <w:pPr>
        <w:rPr>
          <w:lang w:bidi="en-US"/>
        </w:rPr>
      </w:pPr>
    </w:p>
    <w:p w14:paraId="785084FE" w14:textId="77777777" w:rsidR="0096325A" w:rsidRDefault="0096325A" w:rsidP="0096325A">
      <w:pPr>
        <w:pStyle w:val="Heading3"/>
      </w:pPr>
      <w:bookmarkStart w:id="2486" w:name="_Toc75156795"/>
      <w:bookmarkStart w:id="2487" w:name="_Toc78535725"/>
      <w:r>
        <w:t>Yêu cầu bán lại</w:t>
      </w:r>
      <w:bookmarkEnd w:id="2486"/>
      <w:bookmarkEnd w:id="2487"/>
    </w:p>
    <w:p w14:paraId="440AF1AB" w14:textId="77777777" w:rsidR="0096325A" w:rsidRDefault="0096325A" w:rsidP="0096325A">
      <w:pPr>
        <w:pStyle w:val="ListParagraph"/>
        <w:numPr>
          <w:ilvl w:val="0"/>
          <w:numId w:val="3"/>
        </w:numPr>
        <w:rPr>
          <w:lang w:bidi="en-US"/>
        </w:rPr>
      </w:pPr>
      <w:r>
        <w:rPr>
          <w:lang w:bidi="en-US"/>
        </w:rPr>
        <w:t>Thực hiện khi duyệt giao dịch</w:t>
      </w:r>
    </w:p>
    <w:p w14:paraId="72E60E73" w14:textId="77777777" w:rsidR="0096325A" w:rsidRDefault="0096325A" w:rsidP="0096325A">
      <w:pPr>
        <w:pStyle w:val="ListParagraph"/>
        <w:numPr>
          <w:ilvl w:val="0"/>
          <w:numId w:val="3"/>
        </w:numPr>
        <w:rPr>
          <w:lang w:bidi="en-US"/>
        </w:rPr>
      </w:pPr>
      <w:r>
        <w:rPr>
          <w:lang w:bidi="en-US"/>
        </w:rPr>
        <w:t>Tìm kiếm trong solddtl bản ghi có trntype = ‘D’ &amp; confirmno = sereqclose.orgconfirmno &amp; (qtty – return_qtty &gt; 0)</w:t>
      </w:r>
    </w:p>
    <w:p w14:paraId="7EC5501A" w14:textId="77777777" w:rsidR="0096325A" w:rsidRDefault="0096325A" w:rsidP="0096325A">
      <w:pPr>
        <w:pStyle w:val="ListParagraph"/>
        <w:numPr>
          <w:ilvl w:val="4"/>
          <w:numId w:val="10"/>
        </w:numPr>
        <w:ind w:left="1080"/>
        <w:rPr>
          <w:lang w:bidi="en-US"/>
        </w:rPr>
      </w:pPr>
      <w:r>
        <w:rPr>
          <w:lang w:bidi="en-US"/>
        </w:rPr>
        <w:t>Thực hiện:</w:t>
      </w:r>
    </w:p>
    <w:p w14:paraId="729EFF3C" w14:textId="77777777" w:rsidR="0096325A" w:rsidRDefault="0096325A" w:rsidP="0096325A">
      <w:pPr>
        <w:pStyle w:val="ListParagraph"/>
        <w:numPr>
          <w:ilvl w:val="1"/>
          <w:numId w:val="3"/>
        </w:numPr>
        <w:rPr>
          <w:lang w:bidi="en-US"/>
        </w:rPr>
      </w:pPr>
      <w:r>
        <w:rPr>
          <w:lang w:bidi="en-US"/>
        </w:rPr>
        <w:t>Tăng solddtl.return_qtty (= KL mua lại)</w:t>
      </w:r>
    </w:p>
    <w:p w14:paraId="58B2A27F" w14:textId="77777777" w:rsidR="0096325A" w:rsidRDefault="0096325A" w:rsidP="0096325A">
      <w:pPr>
        <w:pStyle w:val="ListParagraph"/>
        <w:numPr>
          <w:ilvl w:val="1"/>
          <w:numId w:val="3"/>
        </w:numPr>
        <w:rPr>
          <w:lang w:bidi="en-US"/>
        </w:rPr>
      </w:pPr>
      <w:r>
        <w:rPr>
          <w:lang w:bidi="en-US"/>
        </w:rPr>
        <w:t>Tăng solddtl.return_limit (= decode(limits.method, ‘F’, solddtl.parvalue, ‘P’, solddtl.price) * khối lượng mua lại) của bản ghi tương ứng. Limits.method của HM tổng</w:t>
      </w:r>
    </w:p>
    <w:p w14:paraId="5810CC29" w14:textId="77777777" w:rsidR="0096325A" w:rsidRDefault="0096325A" w:rsidP="0096325A">
      <w:pPr>
        <w:pStyle w:val="ListParagraph"/>
        <w:numPr>
          <w:ilvl w:val="1"/>
          <w:numId w:val="3"/>
        </w:numPr>
        <w:rPr>
          <w:lang w:bidi="en-US"/>
        </w:rPr>
      </w:pPr>
      <w:r>
        <w:rPr>
          <w:lang w:bidi="en-US"/>
        </w:rPr>
        <w:t>Tăng solddtl.return_limit_ass (= decode(limits.method, ‘F’, solddtl.parvalue, ‘P’, solddtl.price) * khối lượng mua lại) của bản ghi tương ứng. Limits.method của HM TS</w:t>
      </w:r>
    </w:p>
    <w:p w14:paraId="17751B90" w14:textId="77777777" w:rsidR="0096325A" w:rsidRDefault="0096325A" w:rsidP="0096325A">
      <w:pPr>
        <w:pStyle w:val="ListParagraph"/>
        <w:numPr>
          <w:ilvl w:val="1"/>
          <w:numId w:val="3"/>
        </w:numPr>
        <w:rPr>
          <w:lang w:bidi="en-US"/>
        </w:rPr>
      </w:pPr>
      <w:r>
        <w:rPr>
          <w:lang w:bidi="en-US"/>
        </w:rPr>
        <w:t>Tăng solddtl.return_prd (= decode(limits.method, ‘F’, solddtl.parvalue, ‘P’, solddtl.price) * khối lượng mua lại) của bản ghi tương ứng. Limits.method của HM SP</w:t>
      </w:r>
    </w:p>
    <w:p w14:paraId="02AF0E8D" w14:textId="77777777" w:rsidR="0096325A" w:rsidRPr="00A52B03" w:rsidRDefault="0096325A" w:rsidP="0096325A">
      <w:pPr>
        <w:pStyle w:val="ListParagraph"/>
        <w:numPr>
          <w:ilvl w:val="1"/>
          <w:numId w:val="3"/>
        </w:numPr>
        <w:rPr>
          <w:lang w:bidi="en-US"/>
        </w:rPr>
      </w:pPr>
      <w:r>
        <w:rPr>
          <w:lang w:bidi="en-US"/>
        </w:rPr>
        <w:t>Insert solddtl</w:t>
      </w:r>
    </w:p>
    <w:p w14:paraId="10CDE349" w14:textId="77777777" w:rsidR="0096325A" w:rsidRDefault="0096325A" w:rsidP="0096325A">
      <w:pPr>
        <w:pStyle w:val="ListParagraph"/>
        <w:numPr>
          <w:ilvl w:val="2"/>
          <w:numId w:val="3"/>
        </w:numPr>
        <w:rPr>
          <w:lang w:bidi="en-US"/>
        </w:rPr>
      </w:pPr>
      <w:r>
        <w:rPr>
          <w:lang w:bidi="en-US"/>
        </w:rPr>
        <w:t>Autoid: Số tự tăng</w:t>
      </w:r>
    </w:p>
    <w:p w14:paraId="45951381" w14:textId="77777777" w:rsidR="0096325A" w:rsidRDefault="0096325A" w:rsidP="0096325A">
      <w:pPr>
        <w:pStyle w:val="ListParagraph"/>
        <w:numPr>
          <w:ilvl w:val="2"/>
          <w:numId w:val="3"/>
        </w:numPr>
        <w:rPr>
          <w:lang w:bidi="en-US"/>
        </w:rPr>
      </w:pPr>
      <w:r>
        <w:rPr>
          <w:lang w:bidi="en-US"/>
        </w:rPr>
        <w:t>Acctno: acctno của đại lý</w:t>
      </w:r>
    </w:p>
    <w:p w14:paraId="031A1E40" w14:textId="77777777" w:rsidR="0096325A" w:rsidRDefault="0096325A" w:rsidP="0096325A">
      <w:pPr>
        <w:pStyle w:val="ListParagraph"/>
        <w:numPr>
          <w:ilvl w:val="2"/>
          <w:numId w:val="3"/>
        </w:numPr>
        <w:rPr>
          <w:lang w:bidi="en-US"/>
        </w:rPr>
      </w:pPr>
      <w:r>
        <w:rPr>
          <w:lang w:bidi="en-US"/>
        </w:rPr>
        <w:t>Symbol: Mã tài sản</w:t>
      </w:r>
    </w:p>
    <w:p w14:paraId="1C071D52" w14:textId="77777777" w:rsidR="0096325A" w:rsidRDefault="0096325A" w:rsidP="0096325A">
      <w:pPr>
        <w:pStyle w:val="ListParagraph"/>
        <w:numPr>
          <w:ilvl w:val="2"/>
          <w:numId w:val="3"/>
        </w:numPr>
        <w:rPr>
          <w:lang w:bidi="en-US"/>
        </w:rPr>
      </w:pPr>
      <w:r>
        <w:rPr>
          <w:lang w:bidi="en-US"/>
        </w:rPr>
        <w:t>Tltxcd: tltxcd của giao dịch yêu cầu bán lại</w:t>
      </w:r>
    </w:p>
    <w:p w14:paraId="57FCA2BD" w14:textId="77777777" w:rsidR="0096325A" w:rsidRDefault="0096325A" w:rsidP="0096325A">
      <w:pPr>
        <w:pStyle w:val="ListParagraph"/>
        <w:numPr>
          <w:ilvl w:val="2"/>
          <w:numId w:val="3"/>
        </w:numPr>
        <w:rPr>
          <w:lang w:bidi="en-US"/>
        </w:rPr>
      </w:pPr>
      <w:r>
        <w:rPr>
          <w:lang w:bidi="en-US"/>
        </w:rPr>
        <w:t>Price: solddtl.price của bản ghi đang được phân bổ trong solddtl</w:t>
      </w:r>
    </w:p>
    <w:p w14:paraId="11FC163D" w14:textId="77777777" w:rsidR="0096325A" w:rsidRDefault="0096325A" w:rsidP="0096325A">
      <w:pPr>
        <w:pStyle w:val="ListParagraph"/>
        <w:numPr>
          <w:ilvl w:val="2"/>
          <w:numId w:val="3"/>
        </w:numPr>
        <w:rPr>
          <w:lang w:bidi="en-US"/>
        </w:rPr>
      </w:pPr>
      <w:r>
        <w:rPr>
          <w:lang w:bidi="en-US"/>
        </w:rPr>
        <w:t>Parvalue: assetdtl.parvalue</w:t>
      </w:r>
    </w:p>
    <w:p w14:paraId="0EEDD304" w14:textId="77777777" w:rsidR="0096325A" w:rsidRDefault="0096325A" w:rsidP="0096325A">
      <w:pPr>
        <w:pStyle w:val="ListParagraph"/>
        <w:numPr>
          <w:ilvl w:val="2"/>
          <w:numId w:val="3"/>
        </w:numPr>
        <w:rPr>
          <w:lang w:bidi="en-US"/>
        </w:rPr>
      </w:pPr>
      <w:r>
        <w:rPr>
          <w:lang w:bidi="en-US"/>
        </w:rPr>
        <w:t>Qtty: khối lượng phân bổ</w:t>
      </w:r>
    </w:p>
    <w:p w14:paraId="54C5046A" w14:textId="77777777" w:rsidR="0096325A" w:rsidRDefault="0096325A" w:rsidP="0096325A">
      <w:pPr>
        <w:pStyle w:val="ListParagraph"/>
        <w:numPr>
          <w:ilvl w:val="2"/>
          <w:numId w:val="3"/>
        </w:numPr>
        <w:rPr>
          <w:lang w:bidi="en-US"/>
        </w:rPr>
      </w:pPr>
      <w:r>
        <w:rPr>
          <w:lang w:bidi="en-US"/>
        </w:rPr>
        <w:t>Confirmno: sereqclose.confirmno</w:t>
      </w:r>
    </w:p>
    <w:p w14:paraId="254726AF" w14:textId="77777777" w:rsidR="0096325A" w:rsidRDefault="0096325A" w:rsidP="0096325A">
      <w:pPr>
        <w:pStyle w:val="ListParagraph"/>
        <w:numPr>
          <w:ilvl w:val="2"/>
          <w:numId w:val="3"/>
        </w:numPr>
        <w:rPr>
          <w:lang w:bidi="en-US"/>
        </w:rPr>
      </w:pPr>
      <w:r>
        <w:rPr>
          <w:lang w:bidi="en-US"/>
        </w:rPr>
        <w:t>Trntype: ‘C’</w:t>
      </w:r>
    </w:p>
    <w:p w14:paraId="35A3C8B0" w14:textId="77777777" w:rsidR="0096325A" w:rsidRDefault="0096325A" w:rsidP="0096325A">
      <w:pPr>
        <w:pStyle w:val="ListParagraph"/>
        <w:numPr>
          <w:ilvl w:val="2"/>
          <w:numId w:val="3"/>
        </w:numPr>
        <w:rPr>
          <w:lang w:bidi="en-US"/>
        </w:rPr>
      </w:pPr>
      <w:r>
        <w:rPr>
          <w:lang w:bidi="en-US"/>
        </w:rPr>
        <w:t>Return_qtty: 0</w:t>
      </w:r>
    </w:p>
    <w:p w14:paraId="6756DBDB" w14:textId="77777777" w:rsidR="0096325A" w:rsidRDefault="0096325A" w:rsidP="0096325A">
      <w:pPr>
        <w:pStyle w:val="ListParagraph"/>
        <w:numPr>
          <w:ilvl w:val="2"/>
          <w:numId w:val="3"/>
        </w:numPr>
        <w:rPr>
          <w:lang w:bidi="en-US"/>
        </w:rPr>
      </w:pPr>
      <w:r>
        <w:rPr>
          <w:lang w:bidi="en-US"/>
        </w:rPr>
        <w:t>Return_confirmno: solddtl.confirmno của bản ghi đang được phân bổ trong solddtl</w:t>
      </w:r>
    </w:p>
    <w:p w14:paraId="0A3D4B2F" w14:textId="77777777" w:rsidR="0096325A" w:rsidRDefault="0096325A" w:rsidP="0096325A">
      <w:pPr>
        <w:pStyle w:val="ListParagraph"/>
        <w:numPr>
          <w:ilvl w:val="2"/>
          <w:numId w:val="3"/>
        </w:numPr>
        <w:rPr>
          <w:lang w:bidi="en-US"/>
        </w:rPr>
      </w:pPr>
      <w:r>
        <w:rPr>
          <w:lang w:bidi="en-US"/>
        </w:rPr>
        <w:t>Trndate: ngày giờ hiện tại</w:t>
      </w:r>
    </w:p>
    <w:p w14:paraId="6C7A0FC1" w14:textId="77777777" w:rsidR="0096325A" w:rsidRDefault="0096325A" w:rsidP="0096325A">
      <w:pPr>
        <w:pStyle w:val="ListParagraph"/>
        <w:numPr>
          <w:ilvl w:val="2"/>
          <w:numId w:val="3"/>
        </w:numPr>
        <w:rPr>
          <w:lang w:bidi="en-US"/>
        </w:rPr>
      </w:pPr>
      <w:r>
        <w:rPr>
          <w:lang w:bidi="en-US"/>
        </w:rPr>
        <w:t>Before_limit: HM tổng</w:t>
      </w:r>
      <w:r w:rsidRPr="004850F5">
        <w:rPr>
          <w:lang w:bidi="en-US"/>
        </w:rPr>
        <w:t xml:space="preserve"> </w:t>
      </w:r>
      <w:r>
        <w:rPr>
          <w:lang w:bidi="en-US"/>
        </w:rPr>
        <w:t>trước khi SHS mua lại</w:t>
      </w:r>
    </w:p>
    <w:p w14:paraId="21BB5C78" w14:textId="77777777" w:rsidR="0096325A" w:rsidRDefault="0096325A" w:rsidP="0096325A">
      <w:pPr>
        <w:pStyle w:val="ListParagraph"/>
        <w:numPr>
          <w:ilvl w:val="2"/>
          <w:numId w:val="3"/>
        </w:numPr>
        <w:rPr>
          <w:lang w:bidi="en-US"/>
        </w:rPr>
      </w:pPr>
      <w:r>
        <w:rPr>
          <w:lang w:bidi="en-US"/>
        </w:rPr>
        <w:t>Remain_limit: LEAST{HM tổng được cấp, before_limit + decode(limits.method, ‘F’, solddtl.parvalue, ‘P’, solddtl.price) * khối lượng mua lại}. Limits.method của HM tổng</w:t>
      </w:r>
    </w:p>
    <w:p w14:paraId="2BD73D17" w14:textId="77777777" w:rsidR="0096325A" w:rsidRDefault="0096325A" w:rsidP="0096325A">
      <w:pPr>
        <w:pStyle w:val="ListParagraph"/>
        <w:numPr>
          <w:ilvl w:val="2"/>
          <w:numId w:val="3"/>
        </w:numPr>
        <w:rPr>
          <w:lang w:bidi="en-US"/>
        </w:rPr>
      </w:pPr>
      <w:r>
        <w:rPr>
          <w:lang w:bidi="en-US"/>
        </w:rPr>
        <w:t>Return_limit: 0</w:t>
      </w:r>
    </w:p>
    <w:p w14:paraId="7B4F587E" w14:textId="77777777" w:rsidR="0096325A" w:rsidRDefault="0096325A" w:rsidP="0096325A">
      <w:pPr>
        <w:pStyle w:val="ListParagraph"/>
        <w:numPr>
          <w:ilvl w:val="2"/>
          <w:numId w:val="3"/>
        </w:numPr>
        <w:rPr>
          <w:lang w:bidi="en-US"/>
        </w:rPr>
      </w:pPr>
      <w:r>
        <w:rPr>
          <w:lang w:bidi="en-US"/>
        </w:rPr>
        <w:t>Before_limit_ass: HM TS</w:t>
      </w:r>
      <w:r w:rsidRPr="004850F5">
        <w:rPr>
          <w:lang w:bidi="en-US"/>
        </w:rPr>
        <w:t xml:space="preserve"> </w:t>
      </w:r>
      <w:r>
        <w:rPr>
          <w:lang w:bidi="en-US"/>
        </w:rPr>
        <w:t>trước khi SHS mua lại</w:t>
      </w:r>
    </w:p>
    <w:p w14:paraId="2E02E25E" w14:textId="77777777" w:rsidR="0096325A" w:rsidRDefault="0096325A" w:rsidP="0096325A">
      <w:pPr>
        <w:pStyle w:val="ListParagraph"/>
        <w:numPr>
          <w:ilvl w:val="2"/>
          <w:numId w:val="3"/>
        </w:numPr>
        <w:rPr>
          <w:lang w:bidi="en-US"/>
        </w:rPr>
      </w:pPr>
      <w:r>
        <w:rPr>
          <w:lang w:bidi="en-US"/>
        </w:rPr>
        <w:lastRenderedPageBreak/>
        <w:t>Remain_limit_ass: LEAST{HM TS được cấp, before_limit_ass + decode(limits.method, ‘F’, solddtl.parvalue, ‘P’, solddtl.price) * khối lượng mua lại}. Limits.method của HM TS</w:t>
      </w:r>
    </w:p>
    <w:p w14:paraId="3FB30F15" w14:textId="77777777" w:rsidR="0096325A" w:rsidRDefault="0096325A" w:rsidP="0096325A">
      <w:pPr>
        <w:pStyle w:val="ListParagraph"/>
        <w:numPr>
          <w:ilvl w:val="2"/>
          <w:numId w:val="3"/>
        </w:numPr>
        <w:rPr>
          <w:lang w:bidi="en-US"/>
        </w:rPr>
      </w:pPr>
      <w:r>
        <w:rPr>
          <w:lang w:bidi="en-US"/>
        </w:rPr>
        <w:t>Return_limit_ass: 0</w:t>
      </w:r>
    </w:p>
    <w:p w14:paraId="535677C9" w14:textId="77777777" w:rsidR="0096325A" w:rsidRDefault="0096325A" w:rsidP="0096325A">
      <w:pPr>
        <w:pStyle w:val="ListParagraph"/>
        <w:numPr>
          <w:ilvl w:val="2"/>
          <w:numId w:val="3"/>
        </w:numPr>
        <w:rPr>
          <w:lang w:bidi="en-US"/>
        </w:rPr>
      </w:pPr>
      <w:r>
        <w:rPr>
          <w:lang w:bidi="en-US"/>
        </w:rPr>
        <w:t>Before_limit_prd: HM SP</w:t>
      </w:r>
      <w:r w:rsidRPr="004850F5">
        <w:rPr>
          <w:lang w:bidi="en-US"/>
        </w:rPr>
        <w:t xml:space="preserve"> </w:t>
      </w:r>
      <w:r>
        <w:rPr>
          <w:lang w:bidi="en-US"/>
        </w:rPr>
        <w:t>trước khi SHS mua lại</w:t>
      </w:r>
    </w:p>
    <w:p w14:paraId="373E4E16" w14:textId="77777777" w:rsidR="0096325A" w:rsidRDefault="0096325A" w:rsidP="0096325A">
      <w:pPr>
        <w:pStyle w:val="ListParagraph"/>
        <w:numPr>
          <w:ilvl w:val="2"/>
          <w:numId w:val="3"/>
        </w:numPr>
        <w:rPr>
          <w:lang w:bidi="en-US"/>
        </w:rPr>
      </w:pPr>
      <w:r>
        <w:rPr>
          <w:lang w:bidi="en-US"/>
        </w:rPr>
        <w:t>Remain_limit_prd: LEAST{HM SP</w:t>
      </w:r>
      <w:r w:rsidRPr="004850F5">
        <w:rPr>
          <w:lang w:bidi="en-US"/>
        </w:rPr>
        <w:t xml:space="preserve"> </w:t>
      </w:r>
      <w:r>
        <w:rPr>
          <w:lang w:bidi="en-US"/>
        </w:rPr>
        <w:t>được cấp, before_limit_prd + decode(limits.method, ‘F’, solddtl.parvalue, ‘P’, solddtl.price) * khối lượng mua lại}. Limits.method của HM SP</w:t>
      </w:r>
    </w:p>
    <w:p w14:paraId="6C466354" w14:textId="77777777" w:rsidR="0096325A" w:rsidRDefault="0096325A" w:rsidP="0096325A">
      <w:pPr>
        <w:pStyle w:val="ListParagraph"/>
        <w:numPr>
          <w:ilvl w:val="2"/>
          <w:numId w:val="3"/>
        </w:numPr>
        <w:rPr>
          <w:lang w:bidi="en-US"/>
        </w:rPr>
      </w:pPr>
      <w:r>
        <w:rPr>
          <w:lang w:bidi="en-US"/>
        </w:rPr>
        <w:t>Return_limit_prd: 0</w:t>
      </w:r>
    </w:p>
    <w:p w14:paraId="635D7657" w14:textId="77777777" w:rsidR="0096325A" w:rsidRDefault="0096325A" w:rsidP="0096325A">
      <w:pPr>
        <w:pStyle w:val="ListParagraph"/>
        <w:numPr>
          <w:ilvl w:val="2"/>
          <w:numId w:val="3"/>
        </w:numPr>
        <w:rPr>
          <w:lang w:bidi="en-US"/>
        </w:rPr>
      </w:pPr>
      <w:r>
        <w:rPr>
          <w:lang w:bidi="en-US"/>
        </w:rPr>
        <w:t>Deltd: N</w:t>
      </w:r>
    </w:p>
    <w:p w14:paraId="1391C5F1" w14:textId="77777777" w:rsidR="0096325A" w:rsidRDefault="0096325A" w:rsidP="0096325A">
      <w:pPr>
        <w:pStyle w:val="ListParagraph"/>
        <w:ind w:left="2160"/>
        <w:rPr>
          <w:lang w:bidi="en-US"/>
        </w:rPr>
      </w:pPr>
    </w:p>
    <w:p w14:paraId="5A637C53" w14:textId="77777777" w:rsidR="0096325A" w:rsidRDefault="0096325A" w:rsidP="0096325A">
      <w:pPr>
        <w:rPr>
          <w:b/>
          <w:i/>
          <w:lang w:bidi="en-US"/>
        </w:rPr>
      </w:pPr>
    </w:p>
    <w:p w14:paraId="35A56AD3" w14:textId="77777777" w:rsidR="0096325A" w:rsidRDefault="0096325A" w:rsidP="0096325A">
      <w:pPr>
        <w:pStyle w:val="Heading2"/>
      </w:pPr>
      <w:bookmarkStart w:id="2488" w:name="_Toc75156796"/>
      <w:bookmarkStart w:id="2489" w:name="_Toc78535726"/>
      <w:r>
        <w:t>Luồng ghi nhận tăng, giảm hạn mức mua lại</w:t>
      </w:r>
      <w:bookmarkEnd w:id="2488"/>
      <w:bookmarkEnd w:id="2489"/>
    </w:p>
    <w:p w14:paraId="25FFDEFF" w14:textId="77777777" w:rsidR="0096325A" w:rsidRDefault="0096325A" w:rsidP="0096325A">
      <w:pPr>
        <w:pStyle w:val="Heading3"/>
      </w:pPr>
      <w:bookmarkStart w:id="2490" w:name="_Toc75156797"/>
      <w:bookmarkStart w:id="2491" w:name="_Toc78535727"/>
      <w:r>
        <w:t>Yêu cầu bán lại</w:t>
      </w:r>
      <w:bookmarkEnd w:id="2490"/>
      <w:bookmarkEnd w:id="2491"/>
    </w:p>
    <w:p w14:paraId="641A94E8" w14:textId="77777777" w:rsidR="0096325A" w:rsidRPr="0032634C" w:rsidRDefault="0096325A" w:rsidP="0096325A">
      <w:pPr>
        <w:pStyle w:val="ListParagraph"/>
        <w:numPr>
          <w:ilvl w:val="0"/>
          <w:numId w:val="3"/>
        </w:numPr>
        <w:rPr>
          <w:b/>
          <w:lang w:bidi="en-US"/>
        </w:rPr>
      </w:pPr>
      <w:r w:rsidRPr="0032634C">
        <w:rPr>
          <w:b/>
          <w:lang w:bidi="en-US"/>
        </w:rPr>
        <w:t xml:space="preserve">Giá mua lại sau thuế phí = </w:t>
      </w:r>
      <w:r w:rsidRPr="0032634C">
        <w:rPr>
          <w:b/>
        </w:rPr>
        <w:t>Tổng tiền thanh toán cho KH/khối lượng đại lý mua lại</w:t>
      </w:r>
    </w:p>
    <w:p w14:paraId="6ACF71EE" w14:textId="77777777" w:rsidR="0096325A" w:rsidRDefault="0096325A" w:rsidP="0096325A">
      <w:pPr>
        <w:pStyle w:val="ListParagraph"/>
        <w:numPr>
          <w:ilvl w:val="0"/>
          <w:numId w:val="3"/>
        </w:numPr>
        <w:ind w:left="360"/>
        <w:rPr>
          <w:lang w:bidi="en-US"/>
        </w:rPr>
      </w:pPr>
      <w:r>
        <w:rPr>
          <w:lang w:bidi="en-US"/>
        </w:rPr>
        <w:t>Appcheck của 0404:</w:t>
      </w:r>
    </w:p>
    <w:p w14:paraId="335295A6" w14:textId="77777777" w:rsidR="0096325A" w:rsidRDefault="0096325A" w:rsidP="0096325A">
      <w:pPr>
        <w:pStyle w:val="ListParagraph"/>
        <w:numPr>
          <w:ilvl w:val="1"/>
          <w:numId w:val="3"/>
        </w:numPr>
        <w:rPr>
          <w:lang w:bidi="en-US"/>
        </w:rPr>
      </w:pPr>
      <w:r>
        <w:rPr>
          <w:lang w:bidi="en-US"/>
        </w:rPr>
        <w:t>Kiểm tra còn đủ hạn mức mua lại</w:t>
      </w:r>
    </w:p>
    <w:p w14:paraId="0243C139" w14:textId="77777777" w:rsidR="0096325A" w:rsidRDefault="0096325A" w:rsidP="0096325A">
      <w:pPr>
        <w:pStyle w:val="ListParagraph"/>
        <w:numPr>
          <w:ilvl w:val="2"/>
          <w:numId w:val="3"/>
        </w:numPr>
        <w:rPr>
          <w:lang w:bidi="en-US"/>
        </w:rPr>
      </w:pPr>
      <w:r>
        <w:rPr>
          <w:lang w:bidi="en-US"/>
        </w:rPr>
        <w:t>Lấy hạn mức tổng từ limits:</w:t>
      </w:r>
    </w:p>
    <w:p w14:paraId="7C5858DB" w14:textId="77777777" w:rsidR="0096325A" w:rsidRDefault="0096325A" w:rsidP="0096325A">
      <w:pPr>
        <w:pStyle w:val="ListParagraph"/>
        <w:numPr>
          <w:ilvl w:val="3"/>
          <w:numId w:val="3"/>
        </w:numPr>
        <w:rPr>
          <w:lang w:bidi="en-US"/>
        </w:rPr>
      </w:pPr>
      <w:r>
        <w:rPr>
          <w:lang w:bidi="en-US"/>
        </w:rPr>
        <w:t>bản ghi có ngày hiệu lực gần ngày hệ thống nhất</w:t>
      </w:r>
    </w:p>
    <w:p w14:paraId="6455CFC1" w14:textId="77777777" w:rsidR="0096325A" w:rsidRDefault="0096325A" w:rsidP="0096325A">
      <w:pPr>
        <w:pStyle w:val="ListParagraph"/>
        <w:numPr>
          <w:ilvl w:val="3"/>
          <w:numId w:val="3"/>
        </w:numPr>
        <w:rPr>
          <w:lang w:bidi="en-US"/>
        </w:rPr>
      </w:pPr>
      <w:r>
        <w:rPr>
          <w:lang w:bidi="en-US"/>
        </w:rPr>
        <w:t>limit_type = ‘B’</w:t>
      </w:r>
    </w:p>
    <w:p w14:paraId="4B101C2B" w14:textId="77777777" w:rsidR="0096325A" w:rsidRDefault="0096325A" w:rsidP="0096325A">
      <w:pPr>
        <w:pStyle w:val="ListParagraph"/>
        <w:numPr>
          <w:ilvl w:val="3"/>
          <w:numId w:val="3"/>
        </w:numPr>
        <w:rPr>
          <w:lang w:bidi="en-US"/>
        </w:rPr>
      </w:pPr>
      <w:r>
        <w:rPr>
          <w:lang w:bidi="en-US"/>
        </w:rPr>
        <w:t>calc_type = ‘T’</w:t>
      </w:r>
    </w:p>
    <w:p w14:paraId="44157D88" w14:textId="77777777" w:rsidR="0096325A" w:rsidRDefault="0096325A" w:rsidP="0096325A">
      <w:pPr>
        <w:pStyle w:val="ListParagraph"/>
        <w:numPr>
          <w:ilvl w:val="3"/>
          <w:numId w:val="3"/>
        </w:numPr>
        <w:rPr>
          <w:lang w:bidi="en-US"/>
        </w:rPr>
      </w:pPr>
      <w:r>
        <w:rPr>
          <w:lang w:bidi="en-US"/>
        </w:rPr>
        <w:t>acctno = acctno của đại lý</w:t>
      </w:r>
    </w:p>
    <w:p w14:paraId="077D9111" w14:textId="77777777" w:rsidR="0096325A" w:rsidRDefault="0096325A" w:rsidP="0096325A">
      <w:pPr>
        <w:pStyle w:val="ListParagraph"/>
        <w:numPr>
          <w:ilvl w:val="3"/>
          <w:numId w:val="3"/>
        </w:numPr>
        <w:rPr>
          <w:lang w:bidi="en-US"/>
        </w:rPr>
      </w:pPr>
      <w:r>
        <w:rPr>
          <w:lang w:bidi="en-US"/>
        </w:rPr>
        <w:t>status = ‘A’</w:t>
      </w:r>
    </w:p>
    <w:p w14:paraId="7732F7AA" w14:textId="77777777" w:rsidR="0096325A" w:rsidRDefault="0096325A" w:rsidP="0096325A">
      <w:pPr>
        <w:pStyle w:val="ListParagraph"/>
        <w:numPr>
          <w:ilvl w:val="4"/>
          <w:numId w:val="10"/>
        </w:numPr>
        <w:rPr>
          <w:lang w:bidi="en-US"/>
        </w:rPr>
      </w:pPr>
      <w:r>
        <w:rPr>
          <w:lang w:bidi="en-US"/>
        </w:rPr>
        <w:t>ghi nhận limits.limitval là giá trị HM tổng</w:t>
      </w:r>
    </w:p>
    <w:p w14:paraId="79542153" w14:textId="77777777" w:rsidR="0096325A" w:rsidRDefault="0096325A" w:rsidP="0096325A">
      <w:pPr>
        <w:pStyle w:val="ListParagraph"/>
        <w:numPr>
          <w:ilvl w:val="2"/>
          <w:numId w:val="10"/>
        </w:numPr>
        <w:rPr>
          <w:lang w:bidi="en-US"/>
        </w:rPr>
      </w:pPr>
      <w:r>
        <w:rPr>
          <w:lang w:bidi="en-US"/>
        </w:rPr>
        <w:t>Lấy hạn mức của tài sản từ limits:</w:t>
      </w:r>
    </w:p>
    <w:p w14:paraId="2B8F7500" w14:textId="77777777" w:rsidR="0096325A" w:rsidRDefault="0096325A" w:rsidP="0096325A">
      <w:pPr>
        <w:pStyle w:val="ListParagraph"/>
        <w:numPr>
          <w:ilvl w:val="3"/>
          <w:numId w:val="10"/>
        </w:numPr>
        <w:rPr>
          <w:lang w:bidi="en-US"/>
        </w:rPr>
      </w:pPr>
      <w:r>
        <w:rPr>
          <w:lang w:bidi="en-US"/>
        </w:rPr>
        <w:t>bản ghi có ngày hiệu lực gần ngày hệ thống nhất</w:t>
      </w:r>
    </w:p>
    <w:p w14:paraId="3988409D" w14:textId="77777777" w:rsidR="0096325A" w:rsidRDefault="0096325A" w:rsidP="0096325A">
      <w:pPr>
        <w:pStyle w:val="ListParagraph"/>
        <w:numPr>
          <w:ilvl w:val="3"/>
          <w:numId w:val="10"/>
        </w:numPr>
        <w:rPr>
          <w:lang w:bidi="en-US"/>
        </w:rPr>
      </w:pPr>
      <w:r>
        <w:rPr>
          <w:lang w:bidi="en-US"/>
        </w:rPr>
        <w:t>limit_type = ‘B’</w:t>
      </w:r>
    </w:p>
    <w:p w14:paraId="3B23A90B" w14:textId="77777777" w:rsidR="0096325A" w:rsidRDefault="0096325A" w:rsidP="0096325A">
      <w:pPr>
        <w:pStyle w:val="ListParagraph"/>
        <w:numPr>
          <w:ilvl w:val="3"/>
          <w:numId w:val="10"/>
        </w:numPr>
        <w:rPr>
          <w:lang w:bidi="en-US"/>
        </w:rPr>
      </w:pPr>
      <w:r>
        <w:rPr>
          <w:lang w:bidi="en-US"/>
        </w:rPr>
        <w:t>calc_type = ‘E’</w:t>
      </w:r>
    </w:p>
    <w:p w14:paraId="6218D4F3" w14:textId="77777777" w:rsidR="0096325A" w:rsidRDefault="0096325A" w:rsidP="0096325A">
      <w:pPr>
        <w:pStyle w:val="ListParagraph"/>
        <w:numPr>
          <w:ilvl w:val="3"/>
          <w:numId w:val="10"/>
        </w:numPr>
        <w:rPr>
          <w:lang w:bidi="en-US"/>
        </w:rPr>
      </w:pPr>
      <w:r>
        <w:rPr>
          <w:lang w:bidi="en-US"/>
        </w:rPr>
        <w:t>acctno = acctno của đại lý</w:t>
      </w:r>
    </w:p>
    <w:p w14:paraId="6DAE52D4" w14:textId="77777777" w:rsidR="0096325A" w:rsidRDefault="0096325A" w:rsidP="0096325A">
      <w:pPr>
        <w:pStyle w:val="ListParagraph"/>
        <w:numPr>
          <w:ilvl w:val="3"/>
          <w:numId w:val="10"/>
        </w:numPr>
        <w:rPr>
          <w:lang w:bidi="en-US"/>
        </w:rPr>
      </w:pPr>
      <w:r>
        <w:rPr>
          <w:lang w:bidi="en-US"/>
        </w:rPr>
        <w:t>symbol = mã tài sản</w:t>
      </w:r>
    </w:p>
    <w:p w14:paraId="53AC8613" w14:textId="77777777" w:rsidR="0096325A" w:rsidRDefault="0096325A" w:rsidP="0096325A">
      <w:pPr>
        <w:pStyle w:val="ListParagraph"/>
        <w:numPr>
          <w:ilvl w:val="3"/>
          <w:numId w:val="10"/>
        </w:numPr>
        <w:rPr>
          <w:lang w:bidi="en-US"/>
        </w:rPr>
      </w:pPr>
      <w:r>
        <w:rPr>
          <w:lang w:bidi="en-US"/>
        </w:rPr>
        <w:t>status = ‘A’</w:t>
      </w:r>
    </w:p>
    <w:p w14:paraId="1CA078DF" w14:textId="77777777" w:rsidR="0096325A" w:rsidRDefault="0096325A" w:rsidP="0096325A">
      <w:pPr>
        <w:pStyle w:val="ListParagraph"/>
        <w:numPr>
          <w:ilvl w:val="4"/>
          <w:numId w:val="10"/>
        </w:numPr>
        <w:rPr>
          <w:lang w:bidi="en-US"/>
        </w:rPr>
      </w:pPr>
      <w:r>
        <w:rPr>
          <w:lang w:bidi="en-US"/>
        </w:rPr>
        <w:t>ghi nhận limits.limitval là giá trị HM tài sản</w:t>
      </w:r>
    </w:p>
    <w:p w14:paraId="5349C10D" w14:textId="77777777" w:rsidR="0096325A" w:rsidRPr="001F7503" w:rsidRDefault="0096325A" w:rsidP="0096325A">
      <w:pPr>
        <w:pStyle w:val="ListParagraph"/>
        <w:numPr>
          <w:ilvl w:val="2"/>
          <w:numId w:val="10"/>
        </w:numPr>
        <w:rPr>
          <w:lang w:bidi="en-US"/>
        </w:rPr>
      </w:pPr>
      <w:r w:rsidRPr="001F7503">
        <w:rPr>
          <w:lang w:bidi="en-US"/>
        </w:rPr>
        <w:t>Lấy hạn mức của sản phẩm từ limits:</w:t>
      </w:r>
    </w:p>
    <w:p w14:paraId="4F7FF8D9" w14:textId="77777777" w:rsidR="0096325A" w:rsidRPr="001F7503" w:rsidRDefault="0096325A" w:rsidP="0096325A">
      <w:pPr>
        <w:pStyle w:val="ListParagraph"/>
        <w:numPr>
          <w:ilvl w:val="3"/>
          <w:numId w:val="10"/>
        </w:numPr>
        <w:rPr>
          <w:lang w:bidi="en-US"/>
        </w:rPr>
      </w:pPr>
      <w:r w:rsidRPr="001F7503">
        <w:rPr>
          <w:lang w:bidi="en-US"/>
        </w:rPr>
        <w:t>bản ghi có ngày hiệu lực gần ngày hệ thống nhất</w:t>
      </w:r>
    </w:p>
    <w:p w14:paraId="7B7A7099" w14:textId="77777777" w:rsidR="0096325A" w:rsidRPr="001F7503" w:rsidRDefault="0096325A" w:rsidP="0096325A">
      <w:pPr>
        <w:pStyle w:val="ListParagraph"/>
        <w:numPr>
          <w:ilvl w:val="3"/>
          <w:numId w:val="10"/>
        </w:numPr>
        <w:rPr>
          <w:lang w:bidi="en-US"/>
        </w:rPr>
      </w:pPr>
      <w:r w:rsidRPr="001F7503">
        <w:rPr>
          <w:lang w:bidi="en-US"/>
        </w:rPr>
        <w:t>limit_type = ‘B’</w:t>
      </w:r>
    </w:p>
    <w:p w14:paraId="233EA0A2" w14:textId="77777777" w:rsidR="0096325A" w:rsidRPr="001F7503" w:rsidRDefault="0096325A" w:rsidP="0096325A">
      <w:pPr>
        <w:pStyle w:val="ListParagraph"/>
        <w:numPr>
          <w:ilvl w:val="3"/>
          <w:numId w:val="10"/>
        </w:numPr>
        <w:rPr>
          <w:lang w:bidi="en-US"/>
        </w:rPr>
      </w:pPr>
      <w:r w:rsidRPr="001F7503">
        <w:rPr>
          <w:lang w:bidi="en-US"/>
        </w:rPr>
        <w:t>calc_type = ‘E’</w:t>
      </w:r>
    </w:p>
    <w:p w14:paraId="34A534DA" w14:textId="77777777" w:rsidR="0096325A" w:rsidRPr="001F7503" w:rsidRDefault="0096325A" w:rsidP="0096325A">
      <w:pPr>
        <w:pStyle w:val="ListParagraph"/>
        <w:numPr>
          <w:ilvl w:val="3"/>
          <w:numId w:val="10"/>
        </w:numPr>
        <w:rPr>
          <w:lang w:bidi="en-US"/>
        </w:rPr>
      </w:pPr>
      <w:r w:rsidRPr="001F7503">
        <w:rPr>
          <w:lang w:bidi="en-US"/>
        </w:rPr>
        <w:t>acctno = acctno của đại lý</w:t>
      </w:r>
    </w:p>
    <w:p w14:paraId="40E96C68" w14:textId="77777777" w:rsidR="0096325A" w:rsidRPr="001F7503" w:rsidRDefault="0096325A" w:rsidP="0096325A">
      <w:pPr>
        <w:pStyle w:val="ListParagraph"/>
        <w:numPr>
          <w:ilvl w:val="3"/>
          <w:numId w:val="10"/>
        </w:numPr>
        <w:rPr>
          <w:lang w:bidi="en-US"/>
        </w:rPr>
      </w:pPr>
      <w:r w:rsidRPr="001F7503">
        <w:rPr>
          <w:lang w:bidi="en-US"/>
        </w:rPr>
        <w:t>symbol = mã tài sản</w:t>
      </w:r>
    </w:p>
    <w:p w14:paraId="55F0AA1F" w14:textId="77777777" w:rsidR="0096325A" w:rsidRPr="001F7503" w:rsidRDefault="0096325A" w:rsidP="0096325A">
      <w:pPr>
        <w:pStyle w:val="ListParagraph"/>
        <w:numPr>
          <w:ilvl w:val="3"/>
          <w:numId w:val="10"/>
        </w:numPr>
        <w:rPr>
          <w:lang w:bidi="en-US"/>
        </w:rPr>
      </w:pPr>
      <w:r w:rsidRPr="001F7503">
        <w:rPr>
          <w:lang w:bidi="en-US"/>
        </w:rPr>
        <w:t>product = shortname của sản phẩm</w:t>
      </w:r>
    </w:p>
    <w:p w14:paraId="0CBB4706" w14:textId="77777777" w:rsidR="0096325A" w:rsidRPr="001F7503" w:rsidRDefault="0096325A" w:rsidP="0096325A">
      <w:pPr>
        <w:pStyle w:val="ListParagraph"/>
        <w:numPr>
          <w:ilvl w:val="3"/>
          <w:numId w:val="10"/>
        </w:numPr>
        <w:rPr>
          <w:lang w:bidi="en-US"/>
        </w:rPr>
      </w:pPr>
      <w:r w:rsidRPr="001F7503">
        <w:rPr>
          <w:lang w:bidi="en-US"/>
        </w:rPr>
        <w:t>status = ‘A’</w:t>
      </w:r>
    </w:p>
    <w:p w14:paraId="07A069E7" w14:textId="77777777" w:rsidR="0096325A" w:rsidRPr="001F7503" w:rsidRDefault="0096325A" w:rsidP="0096325A">
      <w:pPr>
        <w:pStyle w:val="ListParagraph"/>
        <w:numPr>
          <w:ilvl w:val="4"/>
          <w:numId w:val="10"/>
        </w:numPr>
        <w:rPr>
          <w:lang w:bidi="en-US"/>
        </w:rPr>
      </w:pPr>
      <w:r w:rsidRPr="001F7503">
        <w:rPr>
          <w:lang w:bidi="en-US"/>
        </w:rPr>
        <w:t>ghi nhận limits.limitval là giá trị HM sản phẩm</w:t>
      </w:r>
    </w:p>
    <w:p w14:paraId="300B89A7" w14:textId="77777777" w:rsidR="0096325A" w:rsidRDefault="0096325A" w:rsidP="0096325A">
      <w:pPr>
        <w:pStyle w:val="ListParagraph"/>
        <w:numPr>
          <w:ilvl w:val="2"/>
          <w:numId w:val="3"/>
        </w:numPr>
        <w:rPr>
          <w:lang w:bidi="en-US"/>
        </w:rPr>
      </w:pPr>
      <w:r>
        <w:rPr>
          <w:lang w:bidi="en-US"/>
        </w:rPr>
        <w:t>Nếu hạn mức tổng &lt;&gt;  NULL =&gt; tính HM tổng còn lại = GREATEST{HM tổng tính được ở trên – SUM((boughdtl.qtty-</w:t>
      </w:r>
      <w:r w:rsidRPr="008C7257">
        <w:rPr>
          <w:lang w:bidi="en-US"/>
        </w:rPr>
        <w:t xml:space="preserve"> </w:t>
      </w:r>
      <w:r>
        <w:rPr>
          <w:lang w:bidi="en-US"/>
        </w:rPr>
        <w:t>boughdtl.return_qtty) * decode(limits.method, ‘F’, boughdtl.parvalue, ‘P’, boughdtl.price)) where boughdtl.trntype = ‘D’ and boughdtl.acctno = limits.acctno and boughdtl.deltd = ‘N’; 0}</w:t>
      </w:r>
    </w:p>
    <w:p w14:paraId="45AC9120" w14:textId="77777777" w:rsidR="0096325A" w:rsidRPr="00035DA0" w:rsidRDefault="0096325A" w:rsidP="0096325A">
      <w:pPr>
        <w:pStyle w:val="ListParagraph"/>
        <w:numPr>
          <w:ilvl w:val="4"/>
          <w:numId w:val="10"/>
        </w:numPr>
        <w:rPr>
          <w:b/>
          <w:lang w:bidi="en-US"/>
        </w:rPr>
      </w:pPr>
      <w:r w:rsidRPr="00035DA0">
        <w:rPr>
          <w:b/>
          <w:lang w:bidi="en-US"/>
        </w:rPr>
        <w:t xml:space="preserve">Khối lượng </w:t>
      </w:r>
      <w:r>
        <w:rPr>
          <w:b/>
          <w:lang w:bidi="en-US"/>
        </w:rPr>
        <w:t>mua lại</w:t>
      </w:r>
      <w:r w:rsidRPr="00035DA0">
        <w:rPr>
          <w:b/>
          <w:lang w:bidi="en-US"/>
        </w:rPr>
        <w:t xml:space="preserve"> * decode(limits.method, ‘F’, mệnh giá, ‘P’, giá </w:t>
      </w:r>
      <w:r>
        <w:rPr>
          <w:b/>
          <w:lang w:bidi="en-US"/>
        </w:rPr>
        <w:t>mua lại sau thuế phí</w:t>
      </w:r>
      <w:r w:rsidRPr="00035DA0">
        <w:rPr>
          <w:b/>
          <w:lang w:bidi="en-US"/>
        </w:rPr>
        <w:t>) phải &lt;= HM tổng còn lại</w:t>
      </w:r>
      <w:r>
        <w:rPr>
          <w:b/>
          <w:lang w:bidi="en-US"/>
        </w:rPr>
        <w:t xml:space="preserve"> (Chú ý đây là limits.method của HM tổng)</w:t>
      </w:r>
    </w:p>
    <w:p w14:paraId="08486114" w14:textId="77777777" w:rsidR="0096325A" w:rsidRPr="005739A9" w:rsidRDefault="0096325A" w:rsidP="0096325A">
      <w:pPr>
        <w:pStyle w:val="ListParagraph"/>
        <w:numPr>
          <w:ilvl w:val="2"/>
          <w:numId w:val="3"/>
        </w:numPr>
        <w:rPr>
          <w:lang w:bidi="en-US"/>
        </w:rPr>
      </w:pPr>
      <w:r>
        <w:rPr>
          <w:lang w:bidi="en-US"/>
        </w:rPr>
        <w:lastRenderedPageBreak/>
        <w:t xml:space="preserve">Nếu hạn mức tài sản &lt;&gt;  NULL =&gt; tính HM TS còn lại = GREATEST{HM </w:t>
      </w:r>
      <w:r w:rsidRPr="005739A9">
        <w:rPr>
          <w:lang w:bidi="en-US"/>
        </w:rPr>
        <w:t>TS tính được ở trên – SUM((</w:t>
      </w:r>
      <w:r>
        <w:rPr>
          <w:lang w:bidi="en-US"/>
        </w:rPr>
        <w:t>boughdtl</w:t>
      </w:r>
      <w:r w:rsidRPr="005739A9">
        <w:rPr>
          <w:lang w:bidi="en-US"/>
        </w:rPr>
        <w:t>.qtty-</w:t>
      </w:r>
      <w:r w:rsidRPr="008C7257">
        <w:rPr>
          <w:lang w:bidi="en-US"/>
        </w:rPr>
        <w:t xml:space="preserve"> </w:t>
      </w:r>
      <w:r>
        <w:rPr>
          <w:lang w:bidi="en-US"/>
        </w:rPr>
        <w:t>boughdtl</w:t>
      </w:r>
      <w:r w:rsidRPr="005739A9">
        <w:rPr>
          <w:lang w:bidi="en-US"/>
        </w:rPr>
        <w:t xml:space="preserve">.return_qtty) * decode(limits.method, ‘F’, </w:t>
      </w:r>
      <w:r>
        <w:rPr>
          <w:lang w:bidi="en-US"/>
        </w:rPr>
        <w:t>boughdtl</w:t>
      </w:r>
      <w:r w:rsidRPr="005739A9">
        <w:rPr>
          <w:lang w:bidi="en-US"/>
        </w:rPr>
        <w:t xml:space="preserve">.parvalue, ‘P’, </w:t>
      </w:r>
      <w:r>
        <w:rPr>
          <w:lang w:bidi="en-US"/>
        </w:rPr>
        <w:t>boughdtl</w:t>
      </w:r>
      <w:r w:rsidRPr="005739A9">
        <w:rPr>
          <w:lang w:bidi="en-US"/>
        </w:rPr>
        <w:t xml:space="preserve">.price)) where </w:t>
      </w:r>
      <w:r>
        <w:rPr>
          <w:lang w:bidi="en-US"/>
        </w:rPr>
        <w:t>boughdtl</w:t>
      </w:r>
      <w:r w:rsidRPr="005739A9">
        <w:rPr>
          <w:lang w:bidi="en-US"/>
        </w:rPr>
        <w:t xml:space="preserve">.trntype = ‘D’ and </w:t>
      </w:r>
      <w:r>
        <w:rPr>
          <w:lang w:bidi="en-US"/>
        </w:rPr>
        <w:t>boughdtl</w:t>
      </w:r>
      <w:r w:rsidRPr="005739A9">
        <w:rPr>
          <w:lang w:bidi="en-US"/>
        </w:rPr>
        <w:t xml:space="preserve">.acctno = limits.acctno and </w:t>
      </w:r>
      <w:r>
        <w:rPr>
          <w:lang w:bidi="en-US"/>
        </w:rPr>
        <w:t>boughdtl</w:t>
      </w:r>
      <w:r w:rsidRPr="005739A9">
        <w:rPr>
          <w:lang w:bidi="en-US"/>
        </w:rPr>
        <w:t xml:space="preserve">.symbol = limits.symbol and </w:t>
      </w:r>
      <w:r>
        <w:rPr>
          <w:lang w:bidi="en-US"/>
        </w:rPr>
        <w:t>boughdtl</w:t>
      </w:r>
      <w:r w:rsidRPr="005739A9">
        <w:rPr>
          <w:lang w:bidi="en-US"/>
        </w:rPr>
        <w:t>.deltd = ‘N’; 0}</w:t>
      </w:r>
    </w:p>
    <w:p w14:paraId="5BC0F7AF" w14:textId="77777777" w:rsidR="0096325A" w:rsidRDefault="0096325A" w:rsidP="0096325A">
      <w:pPr>
        <w:pStyle w:val="ListParagraph"/>
        <w:numPr>
          <w:ilvl w:val="4"/>
          <w:numId w:val="10"/>
        </w:numPr>
        <w:rPr>
          <w:b/>
          <w:lang w:bidi="en-US"/>
        </w:rPr>
      </w:pPr>
      <w:r w:rsidRPr="00035DA0">
        <w:rPr>
          <w:b/>
          <w:lang w:bidi="en-US"/>
        </w:rPr>
        <w:t xml:space="preserve">Khối lượng </w:t>
      </w:r>
      <w:r>
        <w:rPr>
          <w:b/>
          <w:lang w:bidi="en-US"/>
        </w:rPr>
        <w:t>mua lại</w:t>
      </w:r>
      <w:r w:rsidRPr="00035DA0">
        <w:rPr>
          <w:b/>
          <w:lang w:bidi="en-US"/>
        </w:rPr>
        <w:t xml:space="preserve"> * decode(limits.method, ‘F’, mệnh giá, ‘P’, giá </w:t>
      </w:r>
      <w:r>
        <w:rPr>
          <w:b/>
          <w:lang w:bidi="en-US"/>
        </w:rPr>
        <w:t>mua lại sau thuế phí</w:t>
      </w:r>
      <w:r w:rsidRPr="00035DA0">
        <w:rPr>
          <w:b/>
          <w:lang w:bidi="en-US"/>
        </w:rPr>
        <w:t xml:space="preserve">) phải &lt;= HM </w:t>
      </w:r>
      <w:r>
        <w:rPr>
          <w:b/>
          <w:lang w:bidi="en-US"/>
        </w:rPr>
        <w:t>tài sản</w:t>
      </w:r>
      <w:r w:rsidRPr="00035DA0">
        <w:rPr>
          <w:b/>
          <w:lang w:bidi="en-US"/>
        </w:rPr>
        <w:t xml:space="preserve"> còn lại</w:t>
      </w:r>
      <w:r>
        <w:rPr>
          <w:b/>
          <w:lang w:bidi="en-US"/>
        </w:rPr>
        <w:t xml:space="preserve"> (Chú ý đây là limits.method của HM tài sản)</w:t>
      </w:r>
    </w:p>
    <w:p w14:paraId="14EACFFD" w14:textId="77777777" w:rsidR="0096325A" w:rsidRPr="005739A9" w:rsidRDefault="0096325A" w:rsidP="0096325A">
      <w:pPr>
        <w:pStyle w:val="ListParagraph"/>
        <w:numPr>
          <w:ilvl w:val="2"/>
          <w:numId w:val="10"/>
        </w:numPr>
        <w:rPr>
          <w:lang w:bidi="en-US"/>
        </w:rPr>
      </w:pPr>
      <w:r>
        <w:rPr>
          <w:lang w:bidi="en-US"/>
        </w:rPr>
        <w:t xml:space="preserve">Nếu hạn mức theo SP &lt;&gt;  NULL =&gt; tính HM theo SP còn lại = GREATEST{HM </w:t>
      </w:r>
      <w:r w:rsidRPr="005739A9">
        <w:rPr>
          <w:lang w:bidi="en-US"/>
        </w:rPr>
        <w:t>TS tính được ở trên – SUM((</w:t>
      </w:r>
      <w:r>
        <w:rPr>
          <w:lang w:bidi="en-US"/>
        </w:rPr>
        <w:t>boughdtl</w:t>
      </w:r>
      <w:r w:rsidRPr="005739A9">
        <w:rPr>
          <w:lang w:bidi="en-US"/>
        </w:rPr>
        <w:t>.qtty-</w:t>
      </w:r>
      <w:r w:rsidRPr="008C7257">
        <w:rPr>
          <w:lang w:bidi="en-US"/>
        </w:rPr>
        <w:t xml:space="preserve"> </w:t>
      </w:r>
      <w:r>
        <w:rPr>
          <w:lang w:bidi="en-US"/>
        </w:rPr>
        <w:t>boughdtl</w:t>
      </w:r>
      <w:r w:rsidRPr="005739A9">
        <w:rPr>
          <w:lang w:bidi="en-US"/>
        </w:rPr>
        <w:t xml:space="preserve">.return_qtty) * decode(limits.method, ‘F’, </w:t>
      </w:r>
      <w:r>
        <w:rPr>
          <w:lang w:bidi="en-US"/>
        </w:rPr>
        <w:t>boughdtl</w:t>
      </w:r>
      <w:r w:rsidRPr="005739A9">
        <w:rPr>
          <w:lang w:bidi="en-US"/>
        </w:rPr>
        <w:t xml:space="preserve">.parvalue, ‘P’, </w:t>
      </w:r>
      <w:r>
        <w:rPr>
          <w:lang w:bidi="en-US"/>
        </w:rPr>
        <w:t>boughdtl</w:t>
      </w:r>
      <w:r w:rsidRPr="005739A9">
        <w:rPr>
          <w:lang w:bidi="en-US"/>
        </w:rPr>
        <w:t xml:space="preserve">.price)) where </w:t>
      </w:r>
      <w:r>
        <w:rPr>
          <w:lang w:bidi="en-US"/>
        </w:rPr>
        <w:t>boughdtl</w:t>
      </w:r>
      <w:r w:rsidRPr="005739A9">
        <w:rPr>
          <w:lang w:bidi="en-US"/>
        </w:rPr>
        <w:t xml:space="preserve">.trntype = ‘D’ and </w:t>
      </w:r>
      <w:r>
        <w:rPr>
          <w:lang w:bidi="en-US"/>
        </w:rPr>
        <w:t>boughdtl</w:t>
      </w:r>
      <w:r w:rsidRPr="005739A9">
        <w:rPr>
          <w:lang w:bidi="en-US"/>
        </w:rPr>
        <w:t xml:space="preserve">.acctno = limits.acctno and </w:t>
      </w:r>
      <w:r>
        <w:rPr>
          <w:lang w:bidi="en-US"/>
        </w:rPr>
        <w:t>boughdtl</w:t>
      </w:r>
      <w:r w:rsidRPr="005739A9">
        <w:rPr>
          <w:lang w:bidi="en-US"/>
        </w:rPr>
        <w:t xml:space="preserve">.symbol = limits.symbol </w:t>
      </w:r>
      <w:r>
        <w:rPr>
          <w:lang w:bidi="en-US"/>
        </w:rPr>
        <w:t xml:space="preserve">and boughdtl.product = limits.product </w:t>
      </w:r>
      <w:r w:rsidRPr="005739A9">
        <w:rPr>
          <w:lang w:bidi="en-US"/>
        </w:rPr>
        <w:t xml:space="preserve">and </w:t>
      </w:r>
      <w:r>
        <w:rPr>
          <w:lang w:bidi="en-US"/>
        </w:rPr>
        <w:t>boughdtl</w:t>
      </w:r>
      <w:r w:rsidRPr="005739A9">
        <w:rPr>
          <w:lang w:bidi="en-US"/>
        </w:rPr>
        <w:t>.deltd = ‘N’; 0}</w:t>
      </w:r>
    </w:p>
    <w:p w14:paraId="0F39E778" w14:textId="77777777" w:rsidR="0096325A" w:rsidRPr="00035DA0" w:rsidRDefault="0096325A" w:rsidP="0096325A">
      <w:pPr>
        <w:pStyle w:val="ListParagraph"/>
        <w:numPr>
          <w:ilvl w:val="4"/>
          <w:numId w:val="10"/>
        </w:numPr>
        <w:rPr>
          <w:b/>
          <w:lang w:bidi="en-US"/>
        </w:rPr>
      </w:pPr>
      <w:r w:rsidRPr="00035DA0">
        <w:rPr>
          <w:b/>
          <w:lang w:bidi="en-US"/>
        </w:rPr>
        <w:t xml:space="preserve">Khối lượng </w:t>
      </w:r>
      <w:r>
        <w:rPr>
          <w:b/>
          <w:lang w:bidi="en-US"/>
        </w:rPr>
        <w:t>mua lại</w:t>
      </w:r>
      <w:r w:rsidRPr="00035DA0">
        <w:rPr>
          <w:b/>
          <w:lang w:bidi="en-US"/>
        </w:rPr>
        <w:t xml:space="preserve"> * decode(limits.met</w:t>
      </w:r>
      <w:r>
        <w:rPr>
          <w:b/>
          <w:lang w:bidi="en-US"/>
        </w:rPr>
        <w:t>hod, ‘F’, mệnh giá, ‘P’, giá mua lại sau thuế phí</w:t>
      </w:r>
      <w:r w:rsidRPr="00035DA0">
        <w:rPr>
          <w:b/>
          <w:lang w:bidi="en-US"/>
        </w:rPr>
        <w:t xml:space="preserve">) phải &lt;= HM </w:t>
      </w:r>
      <w:r>
        <w:rPr>
          <w:b/>
          <w:lang w:bidi="en-US"/>
        </w:rPr>
        <w:t>theo SP</w:t>
      </w:r>
      <w:r w:rsidRPr="00035DA0">
        <w:rPr>
          <w:b/>
          <w:lang w:bidi="en-US"/>
        </w:rPr>
        <w:t xml:space="preserve"> còn lại</w:t>
      </w:r>
      <w:r>
        <w:rPr>
          <w:b/>
          <w:lang w:bidi="en-US"/>
        </w:rPr>
        <w:t xml:space="preserve"> (Chú ý đây là limits.method của HM theo SP)</w:t>
      </w:r>
    </w:p>
    <w:p w14:paraId="3B718FCE" w14:textId="77777777" w:rsidR="0096325A" w:rsidRPr="005739A9" w:rsidRDefault="0096325A" w:rsidP="0096325A">
      <w:pPr>
        <w:pStyle w:val="ListParagraph"/>
        <w:ind w:left="3600"/>
        <w:rPr>
          <w:lang w:bidi="en-US"/>
        </w:rPr>
      </w:pPr>
    </w:p>
    <w:p w14:paraId="0EA6A7EF" w14:textId="77777777" w:rsidR="0096325A" w:rsidRDefault="0096325A" w:rsidP="0096325A">
      <w:pPr>
        <w:pStyle w:val="ListParagraph"/>
        <w:numPr>
          <w:ilvl w:val="0"/>
          <w:numId w:val="3"/>
        </w:numPr>
        <w:ind w:left="360"/>
        <w:rPr>
          <w:lang w:bidi="en-US"/>
        </w:rPr>
      </w:pPr>
      <w:r>
        <w:rPr>
          <w:lang w:bidi="en-US"/>
        </w:rPr>
        <w:t>Appupdate 0404 =&gt; Thực hiện khi duyệt giao dịch</w:t>
      </w:r>
    </w:p>
    <w:p w14:paraId="2A8523FD" w14:textId="77777777" w:rsidR="0096325A" w:rsidRDefault="0096325A" w:rsidP="0096325A">
      <w:pPr>
        <w:pStyle w:val="ListParagraph"/>
        <w:numPr>
          <w:ilvl w:val="1"/>
          <w:numId w:val="3"/>
        </w:numPr>
        <w:rPr>
          <w:lang w:bidi="en-US"/>
        </w:rPr>
      </w:pPr>
      <w:r>
        <w:rPr>
          <w:lang w:bidi="en-US"/>
        </w:rPr>
        <w:t>Insert boughtdtl</w:t>
      </w:r>
    </w:p>
    <w:p w14:paraId="50C2622C" w14:textId="77777777" w:rsidR="0096325A" w:rsidRDefault="0096325A" w:rsidP="0096325A">
      <w:pPr>
        <w:pStyle w:val="ListParagraph"/>
        <w:numPr>
          <w:ilvl w:val="2"/>
          <w:numId w:val="3"/>
        </w:numPr>
        <w:rPr>
          <w:lang w:bidi="en-US"/>
        </w:rPr>
      </w:pPr>
      <w:r>
        <w:rPr>
          <w:lang w:bidi="en-US"/>
        </w:rPr>
        <w:t>Autoid: Số tự tăng</w:t>
      </w:r>
    </w:p>
    <w:p w14:paraId="4C3D13D7" w14:textId="77777777" w:rsidR="0096325A" w:rsidRDefault="0096325A" w:rsidP="0096325A">
      <w:pPr>
        <w:pStyle w:val="ListParagraph"/>
        <w:numPr>
          <w:ilvl w:val="2"/>
          <w:numId w:val="3"/>
        </w:numPr>
        <w:rPr>
          <w:lang w:bidi="en-US"/>
        </w:rPr>
      </w:pPr>
      <w:r>
        <w:rPr>
          <w:lang w:bidi="en-US"/>
        </w:rPr>
        <w:t>Acctno: acctno của đại lý</w:t>
      </w:r>
    </w:p>
    <w:p w14:paraId="5E2F017C" w14:textId="77777777" w:rsidR="0096325A" w:rsidRDefault="0096325A" w:rsidP="0096325A">
      <w:pPr>
        <w:pStyle w:val="ListParagraph"/>
        <w:numPr>
          <w:ilvl w:val="2"/>
          <w:numId w:val="3"/>
        </w:numPr>
        <w:rPr>
          <w:lang w:bidi="en-US"/>
        </w:rPr>
      </w:pPr>
      <w:r>
        <w:rPr>
          <w:lang w:bidi="en-US"/>
        </w:rPr>
        <w:t>Symbol: Mã tài sản</w:t>
      </w:r>
    </w:p>
    <w:p w14:paraId="4C58DED8" w14:textId="77777777" w:rsidR="0096325A" w:rsidRDefault="0096325A" w:rsidP="0096325A">
      <w:pPr>
        <w:pStyle w:val="ListParagraph"/>
        <w:numPr>
          <w:ilvl w:val="2"/>
          <w:numId w:val="3"/>
        </w:numPr>
        <w:rPr>
          <w:lang w:bidi="en-US"/>
        </w:rPr>
      </w:pPr>
      <w:r>
        <w:rPr>
          <w:lang w:bidi="en-US"/>
        </w:rPr>
        <w:t>Tltxcd: tltxcd của giao dịch yêu cầu bán lại</w:t>
      </w:r>
    </w:p>
    <w:p w14:paraId="0869D46C" w14:textId="77777777" w:rsidR="0096325A" w:rsidRDefault="0096325A" w:rsidP="0096325A">
      <w:pPr>
        <w:pStyle w:val="ListParagraph"/>
        <w:numPr>
          <w:ilvl w:val="2"/>
          <w:numId w:val="3"/>
        </w:numPr>
        <w:rPr>
          <w:lang w:bidi="en-US"/>
        </w:rPr>
      </w:pPr>
      <w:r>
        <w:rPr>
          <w:lang w:bidi="en-US"/>
        </w:rPr>
        <w:t>Price: giá mua lại sau thuế phí</w:t>
      </w:r>
    </w:p>
    <w:p w14:paraId="5F06DF71" w14:textId="77777777" w:rsidR="0096325A" w:rsidRDefault="0096325A" w:rsidP="0096325A">
      <w:pPr>
        <w:pStyle w:val="ListParagraph"/>
        <w:numPr>
          <w:ilvl w:val="2"/>
          <w:numId w:val="3"/>
        </w:numPr>
        <w:rPr>
          <w:lang w:bidi="en-US"/>
        </w:rPr>
      </w:pPr>
      <w:r>
        <w:rPr>
          <w:lang w:bidi="en-US"/>
        </w:rPr>
        <w:t>Parvalue: assetdtl.parvalue</w:t>
      </w:r>
    </w:p>
    <w:p w14:paraId="25B6D256" w14:textId="77777777" w:rsidR="0096325A" w:rsidRDefault="0096325A" w:rsidP="0096325A">
      <w:pPr>
        <w:pStyle w:val="ListParagraph"/>
        <w:numPr>
          <w:ilvl w:val="2"/>
          <w:numId w:val="3"/>
        </w:numPr>
        <w:rPr>
          <w:lang w:bidi="en-US"/>
        </w:rPr>
      </w:pPr>
      <w:r>
        <w:rPr>
          <w:lang w:bidi="en-US"/>
        </w:rPr>
        <w:t>Qtty: khối lượng đại lý mua lại</w:t>
      </w:r>
    </w:p>
    <w:p w14:paraId="71AFF060" w14:textId="77777777" w:rsidR="0096325A" w:rsidRDefault="0096325A" w:rsidP="0096325A">
      <w:pPr>
        <w:pStyle w:val="ListParagraph"/>
        <w:numPr>
          <w:ilvl w:val="2"/>
          <w:numId w:val="3"/>
        </w:numPr>
        <w:rPr>
          <w:lang w:bidi="en-US"/>
        </w:rPr>
      </w:pPr>
      <w:r>
        <w:rPr>
          <w:lang w:bidi="en-US"/>
        </w:rPr>
        <w:t>Confirmno: sereqclose.confirmno đã sinh của lệnh tương ứng</w:t>
      </w:r>
    </w:p>
    <w:p w14:paraId="05A5897E" w14:textId="77777777" w:rsidR="0096325A" w:rsidRDefault="0096325A" w:rsidP="0096325A">
      <w:pPr>
        <w:pStyle w:val="ListParagraph"/>
        <w:numPr>
          <w:ilvl w:val="2"/>
          <w:numId w:val="3"/>
        </w:numPr>
        <w:rPr>
          <w:lang w:bidi="en-US"/>
        </w:rPr>
      </w:pPr>
      <w:r>
        <w:rPr>
          <w:lang w:bidi="en-US"/>
        </w:rPr>
        <w:t>Trntype: ‘D’</w:t>
      </w:r>
    </w:p>
    <w:p w14:paraId="3A984891" w14:textId="77777777" w:rsidR="0096325A" w:rsidRDefault="0096325A" w:rsidP="0096325A">
      <w:pPr>
        <w:pStyle w:val="ListParagraph"/>
        <w:numPr>
          <w:ilvl w:val="2"/>
          <w:numId w:val="3"/>
        </w:numPr>
        <w:rPr>
          <w:lang w:bidi="en-US"/>
        </w:rPr>
      </w:pPr>
      <w:r>
        <w:rPr>
          <w:lang w:bidi="en-US"/>
        </w:rPr>
        <w:t>Return_qtty: 0</w:t>
      </w:r>
    </w:p>
    <w:p w14:paraId="7F24B970" w14:textId="77777777" w:rsidR="0096325A" w:rsidRDefault="0096325A" w:rsidP="0096325A">
      <w:pPr>
        <w:pStyle w:val="ListParagraph"/>
        <w:numPr>
          <w:ilvl w:val="2"/>
          <w:numId w:val="3"/>
        </w:numPr>
        <w:rPr>
          <w:lang w:bidi="en-US"/>
        </w:rPr>
      </w:pPr>
      <w:r>
        <w:rPr>
          <w:lang w:bidi="en-US"/>
        </w:rPr>
        <w:t>Trndate: ngày giờ hiện tại</w:t>
      </w:r>
    </w:p>
    <w:p w14:paraId="3EEB0AED" w14:textId="77777777" w:rsidR="0096325A" w:rsidRDefault="0096325A" w:rsidP="0096325A">
      <w:pPr>
        <w:pStyle w:val="ListParagraph"/>
        <w:numPr>
          <w:ilvl w:val="2"/>
          <w:numId w:val="3"/>
        </w:numPr>
        <w:rPr>
          <w:lang w:bidi="en-US"/>
        </w:rPr>
      </w:pPr>
      <w:r>
        <w:rPr>
          <w:lang w:bidi="en-US"/>
        </w:rPr>
        <w:t>Before_limit: HM tổng còn lại</w:t>
      </w:r>
      <w:r w:rsidRPr="00EA7F12">
        <w:rPr>
          <w:lang w:bidi="en-US"/>
        </w:rPr>
        <w:t xml:space="preserve"> trước khi bán</w:t>
      </w:r>
    </w:p>
    <w:p w14:paraId="5A0F0F12" w14:textId="77777777" w:rsidR="0096325A" w:rsidRDefault="0096325A" w:rsidP="0096325A">
      <w:pPr>
        <w:pStyle w:val="ListParagraph"/>
        <w:numPr>
          <w:ilvl w:val="2"/>
          <w:numId w:val="3"/>
        </w:numPr>
        <w:rPr>
          <w:lang w:bidi="en-US"/>
        </w:rPr>
      </w:pPr>
      <w:r>
        <w:rPr>
          <w:lang w:bidi="en-US"/>
        </w:rPr>
        <w:t xml:space="preserve">Remain_limit: = before_limit - </w:t>
      </w:r>
      <w:r w:rsidRPr="005E7DBD">
        <w:rPr>
          <w:lang w:bidi="en-US"/>
        </w:rPr>
        <w:t>Khối lượng mua lại * decode(limits.method</w:t>
      </w:r>
      <w:r>
        <w:rPr>
          <w:lang w:bidi="en-US"/>
        </w:rPr>
        <w:t xml:space="preserve"> của HM tổng</w:t>
      </w:r>
      <w:r w:rsidRPr="005E7DBD">
        <w:rPr>
          <w:lang w:bidi="en-US"/>
        </w:rPr>
        <w:t xml:space="preserve">, ‘F’, mệnh giá, ‘P’, giá mua lại sau thuế phí) </w:t>
      </w:r>
      <w:r>
        <w:rPr>
          <w:lang w:bidi="en-US"/>
        </w:rPr>
        <w:t xml:space="preserve">. </w:t>
      </w:r>
    </w:p>
    <w:p w14:paraId="0EC211BD" w14:textId="77777777" w:rsidR="0096325A" w:rsidRDefault="0096325A" w:rsidP="0096325A">
      <w:pPr>
        <w:pStyle w:val="ListParagraph"/>
        <w:numPr>
          <w:ilvl w:val="2"/>
          <w:numId w:val="3"/>
        </w:numPr>
        <w:rPr>
          <w:lang w:bidi="en-US"/>
        </w:rPr>
      </w:pPr>
      <w:r>
        <w:rPr>
          <w:lang w:bidi="en-US"/>
        </w:rPr>
        <w:t>Return_limit: 0</w:t>
      </w:r>
    </w:p>
    <w:p w14:paraId="462F3E3A" w14:textId="77777777" w:rsidR="0096325A" w:rsidRDefault="0096325A" w:rsidP="0096325A">
      <w:pPr>
        <w:pStyle w:val="ListParagraph"/>
        <w:numPr>
          <w:ilvl w:val="2"/>
          <w:numId w:val="3"/>
        </w:numPr>
        <w:rPr>
          <w:lang w:bidi="en-US"/>
        </w:rPr>
      </w:pPr>
      <w:r>
        <w:rPr>
          <w:lang w:bidi="en-US"/>
        </w:rPr>
        <w:t>Before_limit_ass: HM TS còn lại</w:t>
      </w:r>
      <w:r w:rsidRPr="00EA7F12">
        <w:rPr>
          <w:lang w:bidi="en-US"/>
        </w:rPr>
        <w:t xml:space="preserve"> trước khi bán</w:t>
      </w:r>
    </w:p>
    <w:p w14:paraId="1D730440" w14:textId="77777777" w:rsidR="0096325A" w:rsidRDefault="0096325A" w:rsidP="0096325A">
      <w:pPr>
        <w:pStyle w:val="ListParagraph"/>
        <w:numPr>
          <w:ilvl w:val="2"/>
          <w:numId w:val="3"/>
        </w:numPr>
        <w:rPr>
          <w:lang w:bidi="en-US"/>
        </w:rPr>
      </w:pPr>
      <w:r>
        <w:rPr>
          <w:lang w:bidi="en-US"/>
        </w:rPr>
        <w:t xml:space="preserve">Remain_limit_ass: = before_limit_ass - </w:t>
      </w:r>
      <w:r w:rsidRPr="005E7DBD">
        <w:rPr>
          <w:lang w:bidi="en-US"/>
        </w:rPr>
        <w:t>Khối lượng mua lại * decode(limits.method</w:t>
      </w:r>
      <w:r>
        <w:rPr>
          <w:lang w:bidi="en-US"/>
        </w:rPr>
        <w:t xml:space="preserve"> của HM TS</w:t>
      </w:r>
      <w:r w:rsidRPr="005E7DBD">
        <w:rPr>
          <w:lang w:bidi="en-US"/>
        </w:rPr>
        <w:t xml:space="preserve">, ‘F’, mệnh giá, ‘P’, giá mua lại sau thuế phí) </w:t>
      </w:r>
      <w:r>
        <w:rPr>
          <w:lang w:bidi="en-US"/>
        </w:rPr>
        <w:t xml:space="preserve">. </w:t>
      </w:r>
    </w:p>
    <w:p w14:paraId="6076C22C" w14:textId="77777777" w:rsidR="0096325A" w:rsidRDefault="0096325A" w:rsidP="0096325A">
      <w:pPr>
        <w:pStyle w:val="ListParagraph"/>
        <w:numPr>
          <w:ilvl w:val="2"/>
          <w:numId w:val="3"/>
        </w:numPr>
        <w:rPr>
          <w:lang w:bidi="en-US"/>
        </w:rPr>
      </w:pPr>
      <w:r>
        <w:rPr>
          <w:lang w:bidi="en-US"/>
        </w:rPr>
        <w:t>Return_limit_ass: 0</w:t>
      </w:r>
    </w:p>
    <w:p w14:paraId="4703F14B" w14:textId="77777777" w:rsidR="0096325A" w:rsidRDefault="0096325A" w:rsidP="0096325A">
      <w:pPr>
        <w:pStyle w:val="ListParagraph"/>
        <w:numPr>
          <w:ilvl w:val="2"/>
          <w:numId w:val="3"/>
        </w:numPr>
        <w:rPr>
          <w:lang w:bidi="en-US"/>
        </w:rPr>
      </w:pPr>
      <w:r>
        <w:rPr>
          <w:lang w:bidi="en-US"/>
        </w:rPr>
        <w:t>Before_limit_prd: HM theo SP còn lại</w:t>
      </w:r>
      <w:r w:rsidRPr="00EA7F12">
        <w:rPr>
          <w:lang w:bidi="en-US"/>
        </w:rPr>
        <w:t xml:space="preserve"> trước khi bán</w:t>
      </w:r>
    </w:p>
    <w:p w14:paraId="7D4CA5E1" w14:textId="77777777" w:rsidR="0096325A" w:rsidRDefault="0096325A" w:rsidP="0096325A">
      <w:pPr>
        <w:pStyle w:val="ListParagraph"/>
        <w:numPr>
          <w:ilvl w:val="2"/>
          <w:numId w:val="3"/>
        </w:numPr>
        <w:rPr>
          <w:lang w:bidi="en-US"/>
        </w:rPr>
      </w:pPr>
      <w:r>
        <w:rPr>
          <w:lang w:bidi="en-US"/>
        </w:rPr>
        <w:t xml:space="preserve">Remain_limit_prd: = before_limit_prd - </w:t>
      </w:r>
      <w:r w:rsidRPr="005E7DBD">
        <w:rPr>
          <w:lang w:bidi="en-US"/>
        </w:rPr>
        <w:t>Khối lượng mua lại * decode(limits.method</w:t>
      </w:r>
      <w:r>
        <w:rPr>
          <w:lang w:bidi="en-US"/>
        </w:rPr>
        <w:t xml:space="preserve"> của HM theo SP</w:t>
      </w:r>
      <w:r w:rsidRPr="005E7DBD">
        <w:rPr>
          <w:lang w:bidi="en-US"/>
        </w:rPr>
        <w:t xml:space="preserve">, ‘F’, mệnh giá, ‘P’, giá mua lại sau thuế phí) </w:t>
      </w:r>
      <w:r>
        <w:rPr>
          <w:lang w:bidi="en-US"/>
        </w:rPr>
        <w:t xml:space="preserve">. </w:t>
      </w:r>
    </w:p>
    <w:p w14:paraId="0084AE90" w14:textId="77777777" w:rsidR="0096325A" w:rsidRDefault="0096325A" w:rsidP="0096325A">
      <w:pPr>
        <w:pStyle w:val="ListParagraph"/>
        <w:numPr>
          <w:ilvl w:val="2"/>
          <w:numId w:val="3"/>
        </w:numPr>
        <w:rPr>
          <w:lang w:bidi="en-US"/>
        </w:rPr>
      </w:pPr>
      <w:r>
        <w:rPr>
          <w:lang w:bidi="en-US"/>
        </w:rPr>
        <w:t>Return_limit_prd: 0</w:t>
      </w:r>
    </w:p>
    <w:p w14:paraId="7D298DAB" w14:textId="77777777" w:rsidR="0096325A" w:rsidRDefault="0096325A" w:rsidP="0096325A">
      <w:pPr>
        <w:pStyle w:val="ListParagraph"/>
        <w:numPr>
          <w:ilvl w:val="2"/>
          <w:numId w:val="3"/>
        </w:numPr>
        <w:rPr>
          <w:lang w:bidi="en-US"/>
        </w:rPr>
      </w:pPr>
      <w:r>
        <w:rPr>
          <w:lang w:bidi="en-US"/>
        </w:rPr>
        <w:t>Deltd: N</w:t>
      </w:r>
    </w:p>
    <w:p w14:paraId="3E2CE4A4" w14:textId="77777777" w:rsidR="0096325A" w:rsidRDefault="0096325A" w:rsidP="0096325A">
      <w:pPr>
        <w:rPr>
          <w:lang w:bidi="en-US"/>
        </w:rPr>
      </w:pPr>
    </w:p>
    <w:p w14:paraId="5B4C2ED5" w14:textId="77777777" w:rsidR="0096325A" w:rsidRDefault="0096325A" w:rsidP="0096325A">
      <w:pPr>
        <w:pStyle w:val="Heading3"/>
      </w:pPr>
      <w:bookmarkStart w:id="2492" w:name="_Toc75156798"/>
      <w:bookmarkStart w:id="2493" w:name="_Toc78535728"/>
      <w:r>
        <w:t>Chấp thuận lệnh chào bán</w:t>
      </w:r>
      <w:bookmarkEnd w:id="2492"/>
      <w:bookmarkEnd w:id="2493"/>
    </w:p>
    <w:p w14:paraId="14AD979E" w14:textId="77777777" w:rsidR="0096325A" w:rsidRDefault="0096325A" w:rsidP="0096325A">
      <w:pPr>
        <w:pStyle w:val="ListParagraph"/>
        <w:numPr>
          <w:ilvl w:val="0"/>
          <w:numId w:val="3"/>
        </w:numPr>
        <w:rPr>
          <w:lang w:bidi="en-US"/>
        </w:rPr>
      </w:pPr>
      <w:r>
        <w:rPr>
          <w:lang w:bidi="en-US"/>
        </w:rPr>
        <w:t>Thực hiện khi duyệt giao dịch đối với các lệnh chào của đại lý</w:t>
      </w:r>
    </w:p>
    <w:p w14:paraId="629E5400" w14:textId="77777777" w:rsidR="0096325A" w:rsidRDefault="0096325A" w:rsidP="0096325A">
      <w:pPr>
        <w:pStyle w:val="ListParagraph"/>
        <w:numPr>
          <w:ilvl w:val="0"/>
          <w:numId w:val="3"/>
        </w:numPr>
        <w:rPr>
          <w:lang w:bidi="en-US"/>
        </w:rPr>
      </w:pPr>
      <w:r>
        <w:rPr>
          <w:lang w:bidi="en-US"/>
        </w:rPr>
        <w:t>Tìm kiếm trong boughtdtl các bản ghi có trntype = ‘D’ &amp; (qtty – return_qtty &gt; 0)</w:t>
      </w:r>
    </w:p>
    <w:p w14:paraId="6F096867" w14:textId="77777777" w:rsidR="0096325A" w:rsidRDefault="0096325A" w:rsidP="0096325A">
      <w:pPr>
        <w:pStyle w:val="ListParagraph"/>
        <w:numPr>
          <w:ilvl w:val="4"/>
          <w:numId w:val="10"/>
        </w:numPr>
        <w:ind w:left="1080"/>
        <w:rPr>
          <w:lang w:bidi="en-US"/>
        </w:rPr>
      </w:pPr>
      <w:r>
        <w:rPr>
          <w:lang w:bidi="en-US"/>
        </w:rPr>
        <w:lastRenderedPageBreak/>
        <w:t>Phân bổ khối lượng bán ra cho từng dòng trong boughtdtl trên theo thứ tự autoid tăng dần (lệnh vào trước phân bổ trước), cho đến khi hết khối lượng bán ra. Đối với từng dòng được phân bổ, thực hiện:</w:t>
      </w:r>
    </w:p>
    <w:p w14:paraId="56F7208B" w14:textId="77777777" w:rsidR="0096325A" w:rsidRDefault="0096325A" w:rsidP="0096325A">
      <w:pPr>
        <w:pStyle w:val="ListParagraph"/>
        <w:numPr>
          <w:ilvl w:val="1"/>
          <w:numId w:val="3"/>
        </w:numPr>
        <w:rPr>
          <w:lang w:bidi="en-US"/>
        </w:rPr>
      </w:pPr>
      <w:r>
        <w:rPr>
          <w:lang w:bidi="en-US"/>
        </w:rPr>
        <w:t>Tăng boughtdtl.return_qtty (= KL bán ra phân bổ vào)</w:t>
      </w:r>
    </w:p>
    <w:p w14:paraId="61A84857" w14:textId="77777777" w:rsidR="0096325A" w:rsidRDefault="0096325A" w:rsidP="0096325A">
      <w:pPr>
        <w:pStyle w:val="ListParagraph"/>
        <w:numPr>
          <w:ilvl w:val="1"/>
          <w:numId w:val="3"/>
        </w:numPr>
        <w:rPr>
          <w:lang w:bidi="en-US"/>
        </w:rPr>
      </w:pPr>
      <w:r>
        <w:rPr>
          <w:lang w:bidi="en-US"/>
        </w:rPr>
        <w:t>Tăng boughdtl.return_limit (= decode(limits.method của HM tổng, ‘F’, boughtdtl.parvalue, ‘P’, boughtdtl.price) * KL bán ra phân bổ vào) của bản ghi đang được phân bổ</w:t>
      </w:r>
    </w:p>
    <w:p w14:paraId="0FEC1543" w14:textId="77777777" w:rsidR="0096325A" w:rsidRDefault="0096325A" w:rsidP="0096325A">
      <w:pPr>
        <w:pStyle w:val="ListParagraph"/>
        <w:numPr>
          <w:ilvl w:val="1"/>
          <w:numId w:val="3"/>
        </w:numPr>
        <w:rPr>
          <w:lang w:bidi="en-US"/>
        </w:rPr>
      </w:pPr>
      <w:r>
        <w:rPr>
          <w:lang w:bidi="en-US"/>
        </w:rPr>
        <w:t>Tăng boughdtl.return_limit_ass (= decode(limits.method của HM TS, ‘F’, boughtdtl.parvalue, ‘P’, boughtdtl.price) * KL bán ra phân bổ vào) của bản ghi đang được phân bổ</w:t>
      </w:r>
    </w:p>
    <w:p w14:paraId="6EF87524" w14:textId="77777777" w:rsidR="0096325A" w:rsidRDefault="0096325A" w:rsidP="0096325A">
      <w:pPr>
        <w:pStyle w:val="ListParagraph"/>
        <w:numPr>
          <w:ilvl w:val="1"/>
          <w:numId w:val="3"/>
        </w:numPr>
        <w:rPr>
          <w:lang w:bidi="en-US"/>
        </w:rPr>
      </w:pPr>
      <w:r>
        <w:rPr>
          <w:lang w:bidi="en-US"/>
        </w:rPr>
        <w:t>Tăng boughdtl.return_limit_prd (= decode(limits.method của HM SP, ‘F’, boughtdtl.parvalue, ‘P’, boughtdtl.price) * KL bán ra phân bổ vào) của bản ghi đang được phân bổ</w:t>
      </w:r>
    </w:p>
    <w:p w14:paraId="4CB2E30F" w14:textId="77777777" w:rsidR="0096325A" w:rsidRPr="00A52B03" w:rsidRDefault="0096325A" w:rsidP="0096325A">
      <w:pPr>
        <w:pStyle w:val="ListParagraph"/>
        <w:numPr>
          <w:ilvl w:val="1"/>
          <w:numId w:val="3"/>
        </w:numPr>
        <w:rPr>
          <w:lang w:bidi="en-US"/>
        </w:rPr>
      </w:pPr>
      <w:r>
        <w:rPr>
          <w:lang w:bidi="en-US"/>
        </w:rPr>
        <w:t>Insert boughtdtl</w:t>
      </w:r>
    </w:p>
    <w:p w14:paraId="05BD8F65" w14:textId="77777777" w:rsidR="0096325A" w:rsidRDefault="0096325A" w:rsidP="0096325A">
      <w:pPr>
        <w:pStyle w:val="ListParagraph"/>
        <w:numPr>
          <w:ilvl w:val="2"/>
          <w:numId w:val="3"/>
        </w:numPr>
        <w:rPr>
          <w:lang w:bidi="en-US"/>
        </w:rPr>
      </w:pPr>
      <w:r>
        <w:rPr>
          <w:lang w:bidi="en-US"/>
        </w:rPr>
        <w:t>Autoid: Số tự tăng</w:t>
      </w:r>
    </w:p>
    <w:p w14:paraId="5432BA1B" w14:textId="77777777" w:rsidR="0096325A" w:rsidRDefault="0096325A" w:rsidP="0096325A">
      <w:pPr>
        <w:pStyle w:val="ListParagraph"/>
        <w:numPr>
          <w:ilvl w:val="2"/>
          <w:numId w:val="3"/>
        </w:numPr>
        <w:rPr>
          <w:lang w:bidi="en-US"/>
        </w:rPr>
      </w:pPr>
      <w:r>
        <w:rPr>
          <w:lang w:bidi="en-US"/>
        </w:rPr>
        <w:t>Acctno: acctno của đại lý</w:t>
      </w:r>
    </w:p>
    <w:p w14:paraId="391A824A" w14:textId="77777777" w:rsidR="0096325A" w:rsidRDefault="0096325A" w:rsidP="0096325A">
      <w:pPr>
        <w:pStyle w:val="ListParagraph"/>
        <w:numPr>
          <w:ilvl w:val="2"/>
          <w:numId w:val="3"/>
        </w:numPr>
        <w:rPr>
          <w:lang w:bidi="en-US"/>
        </w:rPr>
      </w:pPr>
      <w:r>
        <w:rPr>
          <w:lang w:bidi="en-US"/>
        </w:rPr>
        <w:t>Symbol: Mã tài sản</w:t>
      </w:r>
    </w:p>
    <w:p w14:paraId="49051A9D" w14:textId="77777777" w:rsidR="0096325A" w:rsidRDefault="0096325A" w:rsidP="0096325A">
      <w:pPr>
        <w:pStyle w:val="ListParagraph"/>
        <w:numPr>
          <w:ilvl w:val="2"/>
          <w:numId w:val="3"/>
        </w:numPr>
        <w:rPr>
          <w:lang w:bidi="en-US"/>
        </w:rPr>
      </w:pPr>
      <w:r>
        <w:rPr>
          <w:lang w:bidi="en-US"/>
        </w:rPr>
        <w:t>Tltxcd: tltxcd của giao dịch chấp thuận lệnh chào bán (8725)</w:t>
      </w:r>
    </w:p>
    <w:p w14:paraId="63DAC8AF" w14:textId="77777777" w:rsidR="0096325A" w:rsidRDefault="0096325A" w:rsidP="0096325A">
      <w:pPr>
        <w:pStyle w:val="ListParagraph"/>
        <w:numPr>
          <w:ilvl w:val="2"/>
          <w:numId w:val="3"/>
        </w:numPr>
        <w:rPr>
          <w:lang w:bidi="en-US"/>
        </w:rPr>
      </w:pPr>
      <w:r>
        <w:rPr>
          <w:lang w:bidi="en-US"/>
        </w:rPr>
        <w:t>Price: boughtdtl.price của bản ghi đang được phân bổ trong boughtdtl</w:t>
      </w:r>
    </w:p>
    <w:p w14:paraId="5B51BEA2" w14:textId="77777777" w:rsidR="0096325A" w:rsidRDefault="0096325A" w:rsidP="0096325A">
      <w:pPr>
        <w:pStyle w:val="ListParagraph"/>
        <w:numPr>
          <w:ilvl w:val="2"/>
          <w:numId w:val="3"/>
        </w:numPr>
        <w:rPr>
          <w:lang w:bidi="en-US"/>
        </w:rPr>
      </w:pPr>
      <w:r>
        <w:rPr>
          <w:lang w:bidi="en-US"/>
        </w:rPr>
        <w:t>Parvalue: assetdtl.parvalue</w:t>
      </w:r>
    </w:p>
    <w:p w14:paraId="6A0B3D9E" w14:textId="77777777" w:rsidR="0096325A" w:rsidRDefault="0096325A" w:rsidP="0096325A">
      <w:pPr>
        <w:pStyle w:val="ListParagraph"/>
        <w:numPr>
          <w:ilvl w:val="2"/>
          <w:numId w:val="3"/>
        </w:numPr>
        <w:rPr>
          <w:lang w:bidi="en-US"/>
        </w:rPr>
      </w:pPr>
      <w:r>
        <w:rPr>
          <w:lang w:bidi="en-US"/>
        </w:rPr>
        <w:t>Qtty: khối lượng bán ra phân bổ</w:t>
      </w:r>
    </w:p>
    <w:p w14:paraId="4C47BE66" w14:textId="77777777" w:rsidR="0096325A" w:rsidRDefault="0096325A" w:rsidP="0096325A">
      <w:pPr>
        <w:pStyle w:val="ListParagraph"/>
        <w:numPr>
          <w:ilvl w:val="2"/>
          <w:numId w:val="3"/>
        </w:numPr>
        <w:rPr>
          <w:lang w:bidi="en-US"/>
        </w:rPr>
      </w:pPr>
      <w:r>
        <w:rPr>
          <w:lang w:bidi="en-US"/>
        </w:rPr>
        <w:t>Confirmno: oxmast.confirmno</w:t>
      </w:r>
    </w:p>
    <w:p w14:paraId="77602D63" w14:textId="77777777" w:rsidR="0096325A" w:rsidRDefault="0096325A" w:rsidP="0096325A">
      <w:pPr>
        <w:pStyle w:val="ListParagraph"/>
        <w:numPr>
          <w:ilvl w:val="2"/>
          <w:numId w:val="3"/>
        </w:numPr>
        <w:rPr>
          <w:lang w:bidi="en-US"/>
        </w:rPr>
      </w:pPr>
      <w:r>
        <w:rPr>
          <w:lang w:bidi="en-US"/>
        </w:rPr>
        <w:t>Trntype: ‘C’</w:t>
      </w:r>
    </w:p>
    <w:p w14:paraId="3FBA231B" w14:textId="77777777" w:rsidR="0096325A" w:rsidRDefault="0096325A" w:rsidP="0096325A">
      <w:pPr>
        <w:pStyle w:val="ListParagraph"/>
        <w:numPr>
          <w:ilvl w:val="2"/>
          <w:numId w:val="3"/>
        </w:numPr>
        <w:rPr>
          <w:lang w:bidi="en-US"/>
        </w:rPr>
      </w:pPr>
      <w:r>
        <w:rPr>
          <w:lang w:bidi="en-US"/>
        </w:rPr>
        <w:t>Return_qtty: 0</w:t>
      </w:r>
    </w:p>
    <w:p w14:paraId="62E18B43" w14:textId="77777777" w:rsidR="0096325A" w:rsidRDefault="0096325A" w:rsidP="0096325A">
      <w:pPr>
        <w:pStyle w:val="ListParagraph"/>
        <w:numPr>
          <w:ilvl w:val="2"/>
          <w:numId w:val="3"/>
        </w:numPr>
        <w:rPr>
          <w:lang w:bidi="en-US"/>
        </w:rPr>
      </w:pPr>
      <w:r>
        <w:rPr>
          <w:lang w:bidi="en-US"/>
        </w:rPr>
        <w:t>Return_confirmno: solddtl.confirmno của bản ghi đang được phân bổ trong solddtl</w:t>
      </w:r>
    </w:p>
    <w:p w14:paraId="01A87BFC" w14:textId="77777777" w:rsidR="0096325A" w:rsidRDefault="0096325A" w:rsidP="0096325A">
      <w:pPr>
        <w:pStyle w:val="ListParagraph"/>
        <w:numPr>
          <w:ilvl w:val="2"/>
          <w:numId w:val="3"/>
        </w:numPr>
        <w:rPr>
          <w:lang w:bidi="en-US"/>
        </w:rPr>
      </w:pPr>
      <w:r>
        <w:rPr>
          <w:lang w:bidi="en-US"/>
        </w:rPr>
        <w:t>Trndate: ngày giờ hiện tại</w:t>
      </w:r>
    </w:p>
    <w:p w14:paraId="37A92294" w14:textId="77777777" w:rsidR="0096325A" w:rsidRDefault="0096325A" w:rsidP="0096325A">
      <w:pPr>
        <w:pStyle w:val="ListParagraph"/>
        <w:numPr>
          <w:ilvl w:val="2"/>
          <w:numId w:val="3"/>
        </w:numPr>
        <w:rPr>
          <w:lang w:bidi="en-US"/>
        </w:rPr>
      </w:pPr>
      <w:r>
        <w:rPr>
          <w:lang w:bidi="en-US"/>
        </w:rPr>
        <w:t>Before_limit: HM tổng còn lại</w:t>
      </w:r>
      <w:r w:rsidRPr="004850F5">
        <w:rPr>
          <w:lang w:bidi="en-US"/>
        </w:rPr>
        <w:t xml:space="preserve"> </w:t>
      </w:r>
      <w:r>
        <w:rPr>
          <w:lang w:bidi="en-US"/>
        </w:rPr>
        <w:t>trước khi SHB bán ra</w:t>
      </w:r>
    </w:p>
    <w:p w14:paraId="6EA04BCD" w14:textId="77777777" w:rsidR="0096325A" w:rsidRDefault="0096325A" w:rsidP="0096325A">
      <w:pPr>
        <w:pStyle w:val="ListParagraph"/>
        <w:numPr>
          <w:ilvl w:val="2"/>
          <w:numId w:val="3"/>
        </w:numPr>
        <w:rPr>
          <w:lang w:bidi="en-US"/>
        </w:rPr>
      </w:pPr>
      <w:r>
        <w:rPr>
          <w:lang w:bidi="en-US"/>
        </w:rPr>
        <w:t>Remain_limit: LEAST{HM tổng được cấp, before_limit + decode(limits.method của HM tổng, ‘F’, boughtdtl.parvalue, ‘P’, boughtdtl.price) * KL phân bổ}</w:t>
      </w:r>
    </w:p>
    <w:p w14:paraId="1688DA15" w14:textId="77777777" w:rsidR="0096325A" w:rsidRDefault="0096325A" w:rsidP="0096325A">
      <w:pPr>
        <w:pStyle w:val="ListParagraph"/>
        <w:numPr>
          <w:ilvl w:val="2"/>
          <w:numId w:val="3"/>
        </w:numPr>
        <w:rPr>
          <w:lang w:bidi="en-US"/>
        </w:rPr>
      </w:pPr>
      <w:r>
        <w:rPr>
          <w:lang w:bidi="en-US"/>
        </w:rPr>
        <w:t>Return_limit: 0</w:t>
      </w:r>
    </w:p>
    <w:p w14:paraId="1B230C9B" w14:textId="77777777" w:rsidR="0096325A" w:rsidRDefault="0096325A" w:rsidP="0096325A">
      <w:pPr>
        <w:pStyle w:val="ListParagraph"/>
        <w:numPr>
          <w:ilvl w:val="2"/>
          <w:numId w:val="3"/>
        </w:numPr>
        <w:rPr>
          <w:lang w:bidi="en-US"/>
        </w:rPr>
      </w:pPr>
      <w:r>
        <w:rPr>
          <w:lang w:bidi="en-US"/>
        </w:rPr>
        <w:t>Before_limit_ass: HM TS còn lại</w:t>
      </w:r>
      <w:r w:rsidRPr="004850F5">
        <w:rPr>
          <w:lang w:bidi="en-US"/>
        </w:rPr>
        <w:t xml:space="preserve"> </w:t>
      </w:r>
      <w:r>
        <w:rPr>
          <w:lang w:bidi="en-US"/>
        </w:rPr>
        <w:t>trước khi SHB bán ra</w:t>
      </w:r>
    </w:p>
    <w:p w14:paraId="2AA759E5" w14:textId="77777777" w:rsidR="0096325A" w:rsidRDefault="0096325A" w:rsidP="0096325A">
      <w:pPr>
        <w:pStyle w:val="ListParagraph"/>
        <w:numPr>
          <w:ilvl w:val="2"/>
          <w:numId w:val="3"/>
        </w:numPr>
        <w:rPr>
          <w:lang w:bidi="en-US"/>
        </w:rPr>
      </w:pPr>
      <w:r>
        <w:rPr>
          <w:lang w:bidi="en-US"/>
        </w:rPr>
        <w:t>Remain_limit_ass: LEAST{HM TS được cấp, before_limit_ass + decode(limits.method của HM TS, ‘F’, boughtdtl.parvalue, ‘P’, boughtdtl.price) * KL phân bổ}</w:t>
      </w:r>
    </w:p>
    <w:p w14:paraId="713079E2" w14:textId="77777777" w:rsidR="0096325A" w:rsidRDefault="0096325A" w:rsidP="0096325A">
      <w:pPr>
        <w:pStyle w:val="ListParagraph"/>
        <w:numPr>
          <w:ilvl w:val="2"/>
          <w:numId w:val="3"/>
        </w:numPr>
        <w:rPr>
          <w:lang w:bidi="en-US"/>
        </w:rPr>
      </w:pPr>
      <w:r>
        <w:rPr>
          <w:lang w:bidi="en-US"/>
        </w:rPr>
        <w:t>Return_limit_ass: 0</w:t>
      </w:r>
    </w:p>
    <w:p w14:paraId="6BC0CF2E" w14:textId="77777777" w:rsidR="0096325A" w:rsidRDefault="0096325A" w:rsidP="0096325A">
      <w:pPr>
        <w:pStyle w:val="ListParagraph"/>
        <w:numPr>
          <w:ilvl w:val="2"/>
          <w:numId w:val="3"/>
        </w:numPr>
        <w:rPr>
          <w:lang w:bidi="en-US"/>
        </w:rPr>
      </w:pPr>
      <w:r>
        <w:rPr>
          <w:lang w:bidi="en-US"/>
        </w:rPr>
        <w:t>Before_limit_prd: HM SP còn lại</w:t>
      </w:r>
      <w:r w:rsidRPr="004850F5">
        <w:rPr>
          <w:lang w:bidi="en-US"/>
        </w:rPr>
        <w:t xml:space="preserve"> </w:t>
      </w:r>
      <w:r>
        <w:rPr>
          <w:lang w:bidi="en-US"/>
        </w:rPr>
        <w:t>trước khi SHB bán ra</w:t>
      </w:r>
    </w:p>
    <w:p w14:paraId="5ED9101F" w14:textId="77777777" w:rsidR="0096325A" w:rsidRDefault="0096325A" w:rsidP="0096325A">
      <w:pPr>
        <w:pStyle w:val="ListParagraph"/>
        <w:numPr>
          <w:ilvl w:val="2"/>
          <w:numId w:val="3"/>
        </w:numPr>
        <w:rPr>
          <w:lang w:bidi="en-US"/>
        </w:rPr>
      </w:pPr>
      <w:r>
        <w:rPr>
          <w:lang w:bidi="en-US"/>
        </w:rPr>
        <w:t>Remain_limit_prd: LEAST{HM SP được cấp, before_limit_prd + decode(limits.method của HM SP, ‘F’, boughtdtl.parvalue, ‘P’, boughtdtl.price) * KL phân bổ}</w:t>
      </w:r>
    </w:p>
    <w:p w14:paraId="484C4B34" w14:textId="77777777" w:rsidR="0096325A" w:rsidRDefault="0096325A" w:rsidP="0096325A">
      <w:pPr>
        <w:pStyle w:val="ListParagraph"/>
        <w:numPr>
          <w:ilvl w:val="2"/>
          <w:numId w:val="3"/>
        </w:numPr>
        <w:rPr>
          <w:lang w:bidi="en-US"/>
        </w:rPr>
      </w:pPr>
      <w:r>
        <w:rPr>
          <w:lang w:bidi="en-US"/>
        </w:rPr>
        <w:t>Return_limit: 0</w:t>
      </w:r>
    </w:p>
    <w:p w14:paraId="31EDF0D8" w14:textId="77777777" w:rsidR="0096325A" w:rsidRDefault="0096325A" w:rsidP="0096325A">
      <w:pPr>
        <w:pStyle w:val="ListParagraph"/>
        <w:numPr>
          <w:ilvl w:val="2"/>
          <w:numId w:val="3"/>
        </w:numPr>
        <w:rPr>
          <w:lang w:bidi="en-US"/>
        </w:rPr>
      </w:pPr>
      <w:r>
        <w:rPr>
          <w:lang w:bidi="en-US"/>
        </w:rPr>
        <w:t>Deltd: N</w:t>
      </w:r>
    </w:p>
    <w:p w14:paraId="60B0B037" w14:textId="0B63582A" w:rsidR="00CD2C73" w:rsidRDefault="00CD2C73" w:rsidP="00CD2C73">
      <w:pPr>
        <w:pStyle w:val="Heading1"/>
      </w:pPr>
      <w:bookmarkStart w:id="2494" w:name="_Toc78535729"/>
      <w:r>
        <w:lastRenderedPageBreak/>
        <w:t>Trang login</w:t>
      </w:r>
      <w:bookmarkEnd w:id="2494"/>
    </w:p>
    <w:p w14:paraId="08219525" w14:textId="5944CD4A" w:rsidR="00CD2C73" w:rsidRDefault="00CD2C73" w:rsidP="00CD2C73">
      <w:pPr>
        <w:pStyle w:val="Heading2"/>
      </w:pPr>
      <w:bookmarkStart w:id="2495" w:name="_Toc78535730"/>
      <w:r>
        <w:t>Yêu cầu login</w:t>
      </w:r>
      <w:bookmarkEnd w:id="2495"/>
    </w:p>
    <w:p w14:paraId="650D01A2" w14:textId="3F048B67" w:rsidR="00CD2C73" w:rsidRDefault="00CD2C73" w:rsidP="00CD2C73">
      <w:pPr>
        <w:pStyle w:val="ListParagraph"/>
        <w:numPr>
          <w:ilvl w:val="0"/>
          <w:numId w:val="3"/>
        </w:numPr>
        <w:rPr>
          <w:lang w:bidi="en-US"/>
        </w:rPr>
      </w:pPr>
      <w:r>
        <w:rPr>
          <w:lang w:bidi="en-US"/>
        </w:rPr>
        <w:t>Thông tin đăng nhập: Username + Password</w:t>
      </w:r>
    </w:p>
    <w:p w14:paraId="4E2D7ACC" w14:textId="6C0633F0" w:rsidR="00CD2C73" w:rsidRDefault="00CD2C73" w:rsidP="00CD2C73">
      <w:pPr>
        <w:pStyle w:val="ListParagraph"/>
        <w:numPr>
          <w:ilvl w:val="0"/>
          <w:numId w:val="3"/>
        </w:numPr>
        <w:rPr>
          <w:lang w:bidi="en-US"/>
        </w:rPr>
      </w:pPr>
      <w:r>
        <w:rPr>
          <w:lang w:bidi="en-US"/>
        </w:rPr>
        <w:t xml:space="preserve">Nếu nhập sai 1 lần password =&gt; Hiển thị thông báo </w:t>
      </w:r>
      <w:r w:rsidRPr="00CD2C73">
        <w:rPr>
          <w:lang w:bidi="en-US"/>
        </w:rPr>
        <w:t>"Quý khách sẽ bị khóa tài khoản nếu nhập mật khẩu sai 5 lần. Quý khách đã nhập sai " + số lần nhập sai + " lần".</w:t>
      </w:r>
    </w:p>
    <w:p w14:paraId="66BA69A3" w14:textId="77777777" w:rsidR="00CD2C73" w:rsidRDefault="00CD2C73" w:rsidP="00CD2C73">
      <w:pPr>
        <w:pStyle w:val="ListParagraph"/>
        <w:numPr>
          <w:ilvl w:val="0"/>
          <w:numId w:val="3"/>
        </w:numPr>
        <w:rPr>
          <w:lang w:bidi="en-US"/>
        </w:rPr>
      </w:pPr>
      <w:r>
        <w:rPr>
          <w:lang w:bidi="en-US"/>
        </w:rPr>
        <w:t>Nếu nhập sai mật khẩu 3 lần =&gt; yêu cầu nhập captcha</w:t>
      </w:r>
    </w:p>
    <w:p w14:paraId="7555502A" w14:textId="695E7E0A" w:rsidR="00CD2C73" w:rsidRPr="00CD2C73" w:rsidRDefault="00CD2C73" w:rsidP="00CD2C73">
      <w:pPr>
        <w:pStyle w:val="ListParagraph"/>
        <w:numPr>
          <w:ilvl w:val="0"/>
          <w:numId w:val="3"/>
        </w:numPr>
        <w:rPr>
          <w:lang w:bidi="en-US"/>
        </w:rPr>
      </w:pPr>
      <w:r w:rsidRPr="00CD2C73">
        <w:rPr>
          <w:lang w:bidi="en-US"/>
        </w:rPr>
        <w:t>Nếu nhập sai mật khẩu 5 lần =&gt; Lock user (user BO cập nhật tlprofiles.active = 'L', user FO c</w:t>
      </w:r>
      <w:r>
        <w:rPr>
          <w:lang w:bidi="en-US"/>
        </w:rPr>
        <w:t xml:space="preserve">ập nhật userlogin.status = 'L') </w:t>
      </w:r>
      <w:r w:rsidRPr="00CD2C73">
        <w:rPr>
          <w:lang w:bidi="en-US"/>
        </w:rPr>
        <w:t>=&gt; User bị lock thì hiển thị thông báo "Tài khoản quý khách đã bị khóa do nhập sai mật khẩu 5 lần! Mời liên hệ cán bộ hỗ trợ để mở khóa tài khoản!"</w:t>
      </w:r>
    </w:p>
    <w:p w14:paraId="64F15C82" w14:textId="77777777" w:rsidR="00CD2C73" w:rsidRDefault="00CD2C73" w:rsidP="00CD2C73">
      <w:pPr>
        <w:pStyle w:val="ListParagraph"/>
        <w:numPr>
          <w:ilvl w:val="0"/>
          <w:numId w:val="3"/>
        </w:numPr>
        <w:rPr>
          <w:lang w:bidi="en-US"/>
        </w:rPr>
      </w:pPr>
      <w:r w:rsidRPr="00CD2C73">
        <w:rPr>
          <w:lang w:bidi="en-US"/>
        </w:rPr>
        <w:t>Chú ý: user BO có tlprofiles.active = 'A' &amp; user FO có userlogin.status = 'A' mới đăng nhập được. Các trạng thái khác đăng nhập phải báo lỗi: Trạng thái L =&gt; Báo user đã bị khóa; Trạng thái &lt;&gt; L =&gt; báo user không tồn tại</w:t>
      </w:r>
    </w:p>
    <w:p w14:paraId="2F5075DB" w14:textId="77777777" w:rsidR="00D67184" w:rsidRDefault="00D67184" w:rsidP="00D67184">
      <w:pPr>
        <w:rPr>
          <w:lang w:bidi="en-US"/>
        </w:rPr>
      </w:pPr>
    </w:p>
    <w:p w14:paraId="69AB9AE4" w14:textId="301A57A0" w:rsidR="00D67184" w:rsidRDefault="00D67184" w:rsidP="00D67184">
      <w:pPr>
        <w:pStyle w:val="Heading2"/>
      </w:pPr>
      <w:bookmarkStart w:id="2496" w:name="_Toc78535731"/>
      <w:r>
        <w:t>Quên mật khẩu</w:t>
      </w:r>
      <w:bookmarkEnd w:id="2496"/>
    </w:p>
    <w:p w14:paraId="03B53480" w14:textId="4803B332" w:rsidR="00B176B5" w:rsidRDefault="00B176B5" w:rsidP="00B176B5">
      <w:pPr>
        <w:pStyle w:val="Heading3"/>
      </w:pPr>
      <w:bookmarkStart w:id="2497" w:name="_Toc78535732"/>
      <w:r>
        <w:t>Mô tả giao diện</w:t>
      </w:r>
      <w:bookmarkEnd w:id="2497"/>
    </w:p>
    <w:p w14:paraId="4BDBBD8D" w14:textId="1203A4DD" w:rsidR="00B176B5" w:rsidRDefault="00B176B5" w:rsidP="00B176B5">
      <w:pPr>
        <w:pStyle w:val="ListParagraph"/>
        <w:numPr>
          <w:ilvl w:val="0"/>
          <w:numId w:val="3"/>
        </w:numPr>
        <w:rPr>
          <w:lang w:bidi="en-US"/>
        </w:rPr>
      </w:pPr>
      <w:r>
        <w:rPr>
          <w:lang w:bidi="en-US"/>
        </w:rPr>
        <w:t>Hiển thị đường link ở màn hình đăng nhập =&gt; Click vào hiển thị màn hình gồm các trường thông tin</w:t>
      </w:r>
    </w:p>
    <w:p w14:paraId="55073EDE" w14:textId="7CC40D78" w:rsidR="00B176B5" w:rsidRDefault="00B176B5" w:rsidP="00B176B5">
      <w:pPr>
        <w:pStyle w:val="ListParagraph"/>
        <w:numPr>
          <w:ilvl w:val="1"/>
          <w:numId w:val="3"/>
        </w:numPr>
        <w:rPr>
          <w:lang w:bidi="en-US"/>
        </w:rPr>
      </w:pPr>
      <w:r>
        <w:rPr>
          <w:lang w:bidi="en-US"/>
        </w:rPr>
        <w:t>Tên đăng nhập</w:t>
      </w:r>
    </w:p>
    <w:p w14:paraId="30D88070" w14:textId="0845AB0F" w:rsidR="00B176B5" w:rsidRDefault="00B176B5" w:rsidP="00B176B5">
      <w:pPr>
        <w:pStyle w:val="ListParagraph"/>
        <w:numPr>
          <w:ilvl w:val="1"/>
          <w:numId w:val="3"/>
        </w:numPr>
        <w:rPr>
          <w:lang w:bidi="en-US"/>
        </w:rPr>
      </w:pPr>
      <w:r>
        <w:rPr>
          <w:lang w:bidi="en-US"/>
        </w:rPr>
        <w:t>Số điện thoại</w:t>
      </w:r>
    </w:p>
    <w:p w14:paraId="73C018AA" w14:textId="4A72D31D" w:rsidR="00B176B5" w:rsidRDefault="00B176B5" w:rsidP="00B176B5">
      <w:pPr>
        <w:pStyle w:val="ListParagraph"/>
        <w:numPr>
          <w:ilvl w:val="1"/>
          <w:numId w:val="3"/>
        </w:numPr>
        <w:rPr>
          <w:lang w:bidi="en-US"/>
        </w:rPr>
      </w:pPr>
      <w:r>
        <w:rPr>
          <w:lang w:bidi="en-US"/>
        </w:rPr>
        <w:t>Button: Xác nhận</w:t>
      </w:r>
    </w:p>
    <w:p w14:paraId="2B7F3722" w14:textId="3BE377BD" w:rsidR="00B176B5" w:rsidRDefault="00B176B5" w:rsidP="00B176B5">
      <w:pPr>
        <w:pStyle w:val="ListParagraph"/>
        <w:numPr>
          <w:ilvl w:val="4"/>
          <w:numId w:val="10"/>
        </w:numPr>
        <w:ind w:left="720"/>
        <w:rPr>
          <w:lang w:bidi="en-US"/>
        </w:rPr>
      </w:pPr>
      <w:r>
        <w:rPr>
          <w:lang w:bidi="en-US"/>
        </w:rPr>
        <w:t xml:space="preserve">Click “Xác nhận” =&gt; </w:t>
      </w:r>
      <w:r w:rsidR="009560EA">
        <w:rPr>
          <w:lang w:bidi="en-US"/>
        </w:rPr>
        <w:t xml:space="preserve">Hệ thống gửi OTP vào email </w:t>
      </w:r>
      <w:r>
        <w:rPr>
          <w:lang w:bidi="en-US"/>
        </w:rPr>
        <w:t>cho KH =&gt; Hiển thị màn hình xác nhận OTP =&gt; Nhập OTP đã nhận =&gt; Click “Xác nhận” =&gt; Xử lý reset lại mật khẩu</w:t>
      </w:r>
    </w:p>
    <w:p w14:paraId="756E4885" w14:textId="77777777" w:rsidR="00B176B5" w:rsidRPr="00B176B5" w:rsidRDefault="00B176B5" w:rsidP="00B176B5">
      <w:pPr>
        <w:ind w:left="360"/>
        <w:rPr>
          <w:lang w:bidi="en-US"/>
        </w:rPr>
      </w:pPr>
    </w:p>
    <w:p w14:paraId="35C38BB8" w14:textId="49EB192B" w:rsidR="00B176B5" w:rsidRDefault="00B176B5" w:rsidP="00B176B5">
      <w:pPr>
        <w:pStyle w:val="Heading3"/>
      </w:pPr>
      <w:bookmarkStart w:id="2498" w:name="_Toc78535733"/>
      <w:r>
        <w:t>Quy tắc xử lý</w:t>
      </w:r>
      <w:bookmarkEnd w:id="2498"/>
    </w:p>
    <w:p w14:paraId="52CD7BFC" w14:textId="069D8293" w:rsidR="00D67184" w:rsidRDefault="00301090" w:rsidP="00D67184">
      <w:pPr>
        <w:rPr>
          <w:lang w:bidi="en-US"/>
        </w:rPr>
      </w:pPr>
      <w:r>
        <w:rPr>
          <w:lang w:bidi="en-US"/>
        </w:rPr>
        <w:t>Gọi giao dịch 2022</w:t>
      </w:r>
    </w:p>
    <w:p w14:paraId="122DEB03" w14:textId="0F44F21D" w:rsidR="00301090" w:rsidRDefault="008755BB" w:rsidP="008755BB">
      <w:pPr>
        <w:pStyle w:val="ListParagraph"/>
        <w:numPr>
          <w:ilvl w:val="0"/>
          <w:numId w:val="10"/>
        </w:numPr>
        <w:rPr>
          <w:lang w:bidi="en-US"/>
        </w:rPr>
      </w:pPr>
      <w:r>
        <w:rPr>
          <w:lang w:bidi="en-US"/>
        </w:rPr>
        <w:t>Appcheck</w:t>
      </w:r>
    </w:p>
    <w:p w14:paraId="040A03EB" w14:textId="6B187484" w:rsidR="008755BB" w:rsidRDefault="008755BB" w:rsidP="008755BB">
      <w:pPr>
        <w:pStyle w:val="ListParagraph"/>
        <w:numPr>
          <w:ilvl w:val="1"/>
          <w:numId w:val="10"/>
        </w:numPr>
        <w:rPr>
          <w:lang w:bidi="en-US"/>
        </w:rPr>
      </w:pPr>
      <w:r>
        <w:rPr>
          <w:lang w:bidi="en-US"/>
        </w:rPr>
        <w:t>Kiểm tra thông tin tên đăng nhập có tồn tại</w:t>
      </w:r>
    </w:p>
    <w:p w14:paraId="09390243" w14:textId="1B0B06E1" w:rsidR="008755BB" w:rsidRDefault="008755BB" w:rsidP="008755BB">
      <w:pPr>
        <w:pStyle w:val="ListParagraph"/>
        <w:numPr>
          <w:ilvl w:val="1"/>
          <w:numId w:val="10"/>
        </w:numPr>
        <w:rPr>
          <w:lang w:bidi="en-US"/>
        </w:rPr>
      </w:pPr>
      <w:r>
        <w:rPr>
          <w:lang w:bidi="en-US"/>
        </w:rPr>
        <w:t>Kiểm tra số điện thoại khớp với tên đăng nhập</w:t>
      </w:r>
    </w:p>
    <w:p w14:paraId="076DD181" w14:textId="37484FEC" w:rsidR="008755BB" w:rsidRDefault="008755BB" w:rsidP="008755BB">
      <w:pPr>
        <w:pStyle w:val="ListParagraph"/>
        <w:numPr>
          <w:ilvl w:val="0"/>
          <w:numId w:val="10"/>
        </w:numPr>
        <w:rPr>
          <w:lang w:bidi="en-US"/>
        </w:rPr>
      </w:pPr>
      <w:r>
        <w:rPr>
          <w:lang w:bidi="en-US"/>
        </w:rPr>
        <w:t>Appupdate</w:t>
      </w:r>
    </w:p>
    <w:p w14:paraId="11139503" w14:textId="55ACABC6" w:rsidR="008755BB" w:rsidRDefault="008755BB" w:rsidP="008755BB">
      <w:pPr>
        <w:pStyle w:val="ListParagraph"/>
        <w:numPr>
          <w:ilvl w:val="1"/>
          <w:numId w:val="10"/>
        </w:numPr>
        <w:rPr>
          <w:lang w:bidi="en-US"/>
        </w:rPr>
      </w:pPr>
      <w:r>
        <w:rPr>
          <w:lang w:bidi="en-US"/>
        </w:rPr>
        <w:t>Tạo mật khẩu mới</w:t>
      </w:r>
    </w:p>
    <w:p w14:paraId="5ABE681B" w14:textId="0EAAA32D" w:rsidR="008755BB" w:rsidRDefault="008755BB" w:rsidP="008755BB">
      <w:pPr>
        <w:pStyle w:val="ListParagraph"/>
        <w:numPr>
          <w:ilvl w:val="1"/>
          <w:numId w:val="10"/>
        </w:numPr>
        <w:rPr>
          <w:lang w:bidi="en-US"/>
        </w:rPr>
      </w:pPr>
      <w:r>
        <w:rPr>
          <w:lang w:bidi="en-US"/>
        </w:rPr>
        <w:t>Update dòng userlogin cũ status = ‘E’</w:t>
      </w:r>
    </w:p>
    <w:p w14:paraId="4342B5C9" w14:textId="26D3D2B0" w:rsidR="008755BB" w:rsidRDefault="008755BB" w:rsidP="008755BB">
      <w:pPr>
        <w:pStyle w:val="ListParagraph"/>
        <w:numPr>
          <w:ilvl w:val="1"/>
          <w:numId w:val="10"/>
        </w:numPr>
        <w:rPr>
          <w:lang w:bidi="en-US"/>
        </w:rPr>
      </w:pPr>
      <w:r>
        <w:rPr>
          <w:lang w:bidi="en-US"/>
        </w:rPr>
        <w:t>Insert dòng userlogin theo mật khẩu mới tạo, status = ‘A’, isreset = ‘Y’</w:t>
      </w:r>
    </w:p>
    <w:p w14:paraId="6F1B1863" w14:textId="58BF9809" w:rsidR="008755BB" w:rsidRDefault="009560EA" w:rsidP="008755BB">
      <w:pPr>
        <w:pStyle w:val="ListParagraph"/>
        <w:numPr>
          <w:ilvl w:val="1"/>
          <w:numId w:val="10"/>
        </w:numPr>
        <w:rPr>
          <w:lang w:bidi="en-US"/>
        </w:rPr>
      </w:pPr>
      <w:r>
        <w:rPr>
          <w:lang w:bidi="en-US"/>
        </w:rPr>
        <w:t xml:space="preserve">Gửi email </w:t>
      </w:r>
      <w:r w:rsidR="008755BB">
        <w:rPr>
          <w:lang w:bidi="en-US"/>
        </w:rPr>
        <w:t>cho KH, thông báo mật khẩu mới reset</w:t>
      </w:r>
    </w:p>
    <w:p w14:paraId="7D838E77" w14:textId="41C7E677" w:rsidR="008755BB" w:rsidRDefault="008755BB" w:rsidP="008755BB">
      <w:pPr>
        <w:pStyle w:val="ListParagraph"/>
        <w:numPr>
          <w:ilvl w:val="4"/>
          <w:numId w:val="10"/>
        </w:numPr>
        <w:ind w:left="720"/>
        <w:rPr>
          <w:lang w:bidi="en-US"/>
        </w:rPr>
      </w:pPr>
      <w:r>
        <w:rPr>
          <w:lang w:bidi="en-US"/>
        </w:rPr>
        <w:t xml:space="preserve">Khi khách hàng login lần đầu với mật khẩu được reset (isreset = ‘Y’) =&gt; Cần hiển thị màn hình yêu cầu </w:t>
      </w:r>
      <w:r w:rsidRPr="008755BB">
        <w:rPr>
          <w:b/>
          <w:lang w:bidi="en-US"/>
        </w:rPr>
        <w:t>bắt buộc khách hàng phải thay đổi mật khẩu mới</w:t>
      </w:r>
      <w:r>
        <w:rPr>
          <w:lang w:bidi="en-US"/>
        </w:rPr>
        <w:t xml:space="preserve"> (Không close được popup mà bắt buộc phải nhập thông tin và ấn xác nhận), bao gồm:</w:t>
      </w:r>
    </w:p>
    <w:p w14:paraId="040ED1F6" w14:textId="30511BC3" w:rsidR="008755BB" w:rsidRDefault="008755BB" w:rsidP="008755BB">
      <w:pPr>
        <w:pStyle w:val="ListParagraph"/>
        <w:numPr>
          <w:ilvl w:val="1"/>
          <w:numId w:val="10"/>
        </w:numPr>
        <w:rPr>
          <w:lang w:bidi="en-US"/>
        </w:rPr>
      </w:pPr>
      <w:r>
        <w:rPr>
          <w:lang w:bidi="en-US"/>
        </w:rPr>
        <w:t>Mật khẩu cũ</w:t>
      </w:r>
    </w:p>
    <w:p w14:paraId="3D1A2D85" w14:textId="52AAE5C9" w:rsidR="008755BB" w:rsidRDefault="008755BB" w:rsidP="008755BB">
      <w:pPr>
        <w:pStyle w:val="ListParagraph"/>
        <w:numPr>
          <w:ilvl w:val="1"/>
          <w:numId w:val="10"/>
        </w:numPr>
        <w:rPr>
          <w:lang w:bidi="en-US"/>
        </w:rPr>
      </w:pPr>
      <w:r>
        <w:rPr>
          <w:lang w:bidi="en-US"/>
        </w:rPr>
        <w:t>Mật khẩu mới</w:t>
      </w:r>
    </w:p>
    <w:p w14:paraId="702B92C8" w14:textId="013E35DA" w:rsidR="008755BB" w:rsidRDefault="008755BB" w:rsidP="008755BB">
      <w:pPr>
        <w:pStyle w:val="ListParagraph"/>
        <w:numPr>
          <w:ilvl w:val="1"/>
          <w:numId w:val="10"/>
        </w:numPr>
        <w:rPr>
          <w:lang w:bidi="en-US"/>
        </w:rPr>
      </w:pPr>
      <w:r>
        <w:rPr>
          <w:lang w:bidi="en-US"/>
        </w:rPr>
        <w:t>Nhập lại mật khẩu mới</w:t>
      </w:r>
    </w:p>
    <w:p w14:paraId="2CE14B9B" w14:textId="5A1E541F" w:rsidR="008755BB" w:rsidRDefault="008755BB" w:rsidP="008755BB">
      <w:pPr>
        <w:pStyle w:val="ListParagraph"/>
        <w:ind w:left="1440"/>
        <w:rPr>
          <w:lang w:bidi="en-US"/>
        </w:rPr>
      </w:pPr>
      <w:r>
        <w:rPr>
          <w:lang w:bidi="en-US"/>
        </w:rPr>
        <w:t>(Quy tắc xử lý thay đổi mật khẩu =&gt; Xem yêu cầu chức năng Thay đổi mật khẩu)</w:t>
      </w:r>
    </w:p>
    <w:p w14:paraId="7DA0703C" w14:textId="63B2D86D" w:rsidR="00D67184" w:rsidRDefault="00D67184" w:rsidP="00D67184">
      <w:pPr>
        <w:pStyle w:val="Heading2"/>
      </w:pPr>
      <w:bookmarkStart w:id="2499" w:name="_Toc78535734"/>
      <w:r>
        <w:lastRenderedPageBreak/>
        <w:t>Đăng ký</w:t>
      </w:r>
      <w:bookmarkEnd w:id="2499"/>
    </w:p>
    <w:p w14:paraId="5B1AFA5A" w14:textId="66CD47DA" w:rsidR="00F05D4C" w:rsidRDefault="00F05D4C" w:rsidP="00F05D4C">
      <w:pPr>
        <w:pStyle w:val="ListParagraph"/>
        <w:numPr>
          <w:ilvl w:val="0"/>
          <w:numId w:val="3"/>
        </w:numPr>
        <w:rPr>
          <w:lang w:bidi="en-US"/>
        </w:rPr>
      </w:pPr>
      <w:r>
        <w:rPr>
          <w:lang w:bidi="en-US"/>
        </w:rPr>
        <w:t>Hiển thị đường link ở màn hình đăng nhập =&gt; Click vào hiển thị màn hình đăng ký thông tin tài khoản</w:t>
      </w:r>
    </w:p>
    <w:p w14:paraId="640030F1" w14:textId="77777777" w:rsidR="00F05D4C" w:rsidRDefault="00F05D4C" w:rsidP="00F05D4C">
      <w:pPr>
        <w:rPr>
          <w:lang w:bidi="en-US"/>
        </w:rPr>
      </w:pPr>
    </w:p>
    <w:tbl>
      <w:tblPr>
        <w:tblW w:w="4738"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2497"/>
        <w:gridCol w:w="1304"/>
        <w:gridCol w:w="4589"/>
      </w:tblGrid>
      <w:tr w:rsidR="00F05D4C" w:rsidRPr="00E35456" w14:paraId="2039376D" w14:textId="77777777" w:rsidTr="00500CF7">
        <w:trPr>
          <w:tblHeader/>
        </w:trPr>
        <w:tc>
          <w:tcPr>
            <w:tcW w:w="969" w:type="dxa"/>
            <w:shd w:val="clear" w:color="auto" w:fill="FABF8F" w:themeFill="accent6" w:themeFillTint="99"/>
          </w:tcPr>
          <w:p w14:paraId="0E462194" w14:textId="77777777" w:rsidR="00F05D4C" w:rsidRPr="00E35456" w:rsidRDefault="00F05D4C" w:rsidP="00ED52C0">
            <w:pPr>
              <w:pStyle w:val="cGDD1"/>
              <w:tabs>
                <w:tab w:val="clear" w:pos="720"/>
              </w:tabs>
              <w:ind w:left="0"/>
              <w:jc w:val="center"/>
              <w:rPr>
                <w:b/>
                <w:lang w:val="vi-VN"/>
              </w:rPr>
            </w:pPr>
            <w:r w:rsidRPr="00E35456">
              <w:rPr>
                <w:b/>
                <w:lang w:val="vi-VN"/>
              </w:rPr>
              <w:tab/>
              <w:t>STT</w:t>
            </w:r>
          </w:p>
        </w:tc>
        <w:tc>
          <w:tcPr>
            <w:tcW w:w="2497" w:type="dxa"/>
            <w:shd w:val="clear" w:color="auto" w:fill="FABF8F" w:themeFill="accent6" w:themeFillTint="99"/>
          </w:tcPr>
          <w:p w14:paraId="3382DE78" w14:textId="77777777" w:rsidR="00F05D4C" w:rsidRPr="00E35456" w:rsidRDefault="00F05D4C" w:rsidP="00ED52C0">
            <w:pPr>
              <w:pStyle w:val="cGDD1"/>
              <w:tabs>
                <w:tab w:val="clear" w:pos="720"/>
              </w:tabs>
              <w:ind w:left="0"/>
              <w:jc w:val="center"/>
              <w:rPr>
                <w:b/>
                <w:lang w:val="vi-VN"/>
              </w:rPr>
            </w:pPr>
            <w:r w:rsidRPr="00E35456">
              <w:rPr>
                <w:b/>
                <w:lang w:val="vi-VN"/>
              </w:rPr>
              <w:t>Tên trường</w:t>
            </w:r>
          </w:p>
        </w:tc>
        <w:tc>
          <w:tcPr>
            <w:tcW w:w="1304" w:type="dxa"/>
            <w:shd w:val="clear" w:color="auto" w:fill="FABF8F" w:themeFill="accent6" w:themeFillTint="99"/>
          </w:tcPr>
          <w:p w14:paraId="3E9D61CF" w14:textId="77777777" w:rsidR="00F05D4C" w:rsidRPr="00E35456" w:rsidRDefault="00F05D4C" w:rsidP="00ED52C0">
            <w:pPr>
              <w:pStyle w:val="cGDD1"/>
              <w:tabs>
                <w:tab w:val="clear" w:pos="720"/>
              </w:tabs>
              <w:ind w:left="0"/>
              <w:jc w:val="center"/>
              <w:rPr>
                <w:b/>
              </w:rPr>
            </w:pPr>
            <w:r w:rsidRPr="00E35456">
              <w:rPr>
                <w:b/>
              </w:rPr>
              <w:t>Bắt buộc</w:t>
            </w:r>
          </w:p>
        </w:tc>
        <w:tc>
          <w:tcPr>
            <w:tcW w:w="4589" w:type="dxa"/>
            <w:shd w:val="clear" w:color="auto" w:fill="FABF8F" w:themeFill="accent6" w:themeFillTint="99"/>
          </w:tcPr>
          <w:p w14:paraId="345AF36C" w14:textId="77777777" w:rsidR="00F05D4C" w:rsidRPr="00E35456" w:rsidRDefault="00F05D4C" w:rsidP="00ED52C0">
            <w:pPr>
              <w:pStyle w:val="cGDD1"/>
              <w:tabs>
                <w:tab w:val="clear" w:pos="720"/>
              </w:tabs>
              <w:ind w:left="0"/>
              <w:jc w:val="center"/>
              <w:rPr>
                <w:b/>
                <w:lang w:val="vi-VN"/>
              </w:rPr>
            </w:pPr>
            <w:r w:rsidRPr="00E35456">
              <w:rPr>
                <w:b/>
                <w:lang w:val="vi-VN"/>
              </w:rPr>
              <w:t>Diễn giải</w:t>
            </w:r>
          </w:p>
        </w:tc>
      </w:tr>
      <w:tr w:rsidR="00F05D4C" w:rsidRPr="001909DB" w14:paraId="6C79335F" w14:textId="77777777" w:rsidTr="00500CF7">
        <w:tc>
          <w:tcPr>
            <w:tcW w:w="969" w:type="dxa"/>
          </w:tcPr>
          <w:p w14:paraId="327AE6A2" w14:textId="77777777" w:rsidR="00F05D4C" w:rsidRPr="001909DB" w:rsidRDefault="00F05D4C" w:rsidP="00F05D4C">
            <w:pPr>
              <w:pStyle w:val="cGDD1"/>
              <w:numPr>
                <w:ilvl w:val="0"/>
                <w:numId w:val="28"/>
              </w:numPr>
              <w:rPr>
                <w:lang w:val="vi-VN"/>
              </w:rPr>
            </w:pPr>
          </w:p>
        </w:tc>
        <w:tc>
          <w:tcPr>
            <w:tcW w:w="2497" w:type="dxa"/>
          </w:tcPr>
          <w:p w14:paraId="2FEEB37D" w14:textId="77777777" w:rsidR="00F05D4C" w:rsidRPr="001909DB" w:rsidRDefault="00F05D4C" w:rsidP="00ED52C0">
            <w:pPr>
              <w:pStyle w:val="cGDD1"/>
              <w:tabs>
                <w:tab w:val="clear" w:pos="720"/>
              </w:tabs>
              <w:ind w:left="0"/>
            </w:pPr>
            <w:r w:rsidRPr="001909DB">
              <w:t>CIF trên Core</w:t>
            </w:r>
            <w:r>
              <w:t xml:space="preserve"> Bank</w:t>
            </w:r>
          </w:p>
        </w:tc>
        <w:tc>
          <w:tcPr>
            <w:tcW w:w="1304" w:type="dxa"/>
          </w:tcPr>
          <w:p w14:paraId="736885B1" w14:textId="77777777" w:rsidR="00F05D4C" w:rsidRPr="001909DB" w:rsidRDefault="00F05D4C" w:rsidP="00ED52C0">
            <w:pPr>
              <w:pStyle w:val="cGDD1"/>
              <w:tabs>
                <w:tab w:val="clear" w:pos="720"/>
              </w:tabs>
              <w:ind w:left="0"/>
            </w:pPr>
            <w:r w:rsidRPr="001909DB">
              <w:t>Có</w:t>
            </w:r>
          </w:p>
        </w:tc>
        <w:tc>
          <w:tcPr>
            <w:tcW w:w="4589" w:type="dxa"/>
          </w:tcPr>
          <w:p w14:paraId="5947FA1C" w14:textId="77777777" w:rsidR="00F05D4C" w:rsidRPr="003B7CDD" w:rsidRDefault="00F05D4C" w:rsidP="00ED52C0">
            <w:pPr>
              <w:pStyle w:val="cGDD1"/>
              <w:tabs>
                <w:tab w:val="clear" w:pos="720"/>
              </w:tabs>
              <w:ind w:left="0"/>
            </w:pPr>
            <w:r w:rsidRPr="003B7CDD">
              <w:t xml:space="preserve">Có nút V tick xanh bên phải. Khi click nút này =&gt; gọi tích hợp đến Core Bank để lấy thông tin KH từ Core Bank về để fill vào các trường trên màn hình. </w:t>
            </w:r>
          </w:p>
          <w:p w14:paraId="3952DBB0" w14:textId="7FC4CDE8" w:rsidR="00F05D4C" w:rsidRPr="003B7CDD" w:rsidRDefault="00F05D4C" w:rsidP="00ED52C0">
            <w:pPr>
              <w:pStyle w:val="cGDD1"/>
              <w:tabs>
                <w:tab w:val="clear" w:pos="720"/>
              </w:tabs>
              <w:ind w:left="0"/>
            </w:pPr>
            <w:r w:rsidRPr="003B7CDD">
              <w:t>Thêm một tham số trong sysvar =&gt; Nếu tham số = ‘Y’ =&gt; Bắt buộc tài khoản phải tồn tại trên Core Bank. Nếu không tồn tại =&gt; không được nhập thông tin và tạo tài khoản.</w:t>
            </w:r>
            <w:r w:rsidR="004F450E" w:rsidRPr="003B7CDD">
              <w:t xml:space="preserve"> </w:t>
            </w:r>
            <w:r w:rsidR="004F450E" w:rsidRPr="003B7CDD">
              <w:rPr>
                <w:b/>
              </w:rPr>
              <w:t>Nếu có tồn tại, trừ trường Họ tên TV có dấu, còn các trường khác không được chỉnh sửa mà phải lấy theo thông tin từ Core Bank</w:t>
            </w:r>
          </w:p>
          <w:p w14:paraId="3AC2CEC5" w14:textId="77777777" w:rsidR="00F05D4C" w:rsidRPr="003B7CDD" w:rsidRDefault="00F05D4C" w:rsidP="00ED52C0">
            <w:pPr>
              <w:pStyle w:val="cGDD1"/>
              <w:tabs>
                <w:tab w:val="clear" w:pos="720"/>
              </w:tabs>
              <w:ind w:left="0"/>
              <w:rPr>
                <w:b/>
              </w:rPr>
            </w:pPr>
            <w:r w:rsidRPr="003B7CDD">
              <w:t xml:space="preserve">Nếu tham số = ‘N’ =&gt; Cho phép tạo tài khoản trong trường hợp không lấy được thông tin từ Core Bank. </w:t>
            </w:r>
            <w:r w:rsidRPr="003B7CDD">
              <w:rPr>
                <w:b/>
              </w:rPr>
              <w:t>Tất cả các trường thông tin sẽ khai báo trên hệ thống.</w:t>
            </w:r>
          </w:p>
          <w:p w14:paraId="2E0AADCF" w14:textId="77777777" w:rsidR="00F05D4C" w:rsidRDefault="00F05D4C" w:rsidP="00ED52C0">
            <w:pPr>
              <w:pStyle w:val="cGDD1"/>
              <w:tabs>
                <w:tab w:val="clear" w:pos="720"/>
              </w:tabs>
              <w:ind w:left="0"/>
              <w:rPr>
                <w:b/>
              </w:rPr>
            </w:pPr>
            <w:r w:rsidRPr="003B7CDD">
              <w:rPr>
                <w:b/>
                <w:highlight w:val="yellow"/>
              </w:rPr>
              <w:t>Hai trường hợp đều cần duyệt</w:t>
            </w:r>
          </w:p>
          <w:p w14:paraId="5E83419E" w14:textId="6ABAB8EF" w:rsidR="00500CF7" w:rsidRPr="000A6C05" w:rsidRDefault="00500CF7" w:rsidP="00ED52C0">
            <w:pPr>
              <w:pStyle w:val="cGDD1"/>
              <w:tabs>
                <w:tab w:val="clear" w:pos="720"/>
              </w:tabs>
              <w:ind w:left="0"/>
              <w:rPr>
                <w:b/>
                <w:color w:val="FF0000"/>
              </w:rPr>
            </w:pPr>
            <w:ins w:id="2500" w:author="VanNT" w:date="2021-08-24T21:53:00Z">
              <w:r>
                <w:rPr>
                  <w:color w:val="FF0000"/>
                </w:rPr>
                <w:t xml:space="preserve">Nếu tham số = ‘Y’ và </w:t>
              </w:r>
              <w:r w:rsidRPr="00500CF7">
                <w:rPr>
                  <w:b/>
                  <w:color w:val="FF0000"/>
                </w:rPr>
                <w:t xml:space="preserve">đã lấy được thông tin KH </w:t>
              </w:r>
              <w:r>
                <w:rPr>
                  <w:b/>
                  <w:color w:val="FF0000"/>
                </w:rPr>
                <w:t>có tồn tại trên</w:t>
              </w:r>
              <w:r w:rsidRPr="00500CF7">
                <w:rPr>
                  <w:b/>
                  <w:color w:val="FF0000"/>
                </w:rPr>
                <w:t xml:space="preserve"> Core Bank</w:t>
              </w:r>
              <w:r>
                <w:rPr>
                  <w:color w:val="FF0000"/>
                </w:rPr>
                <w:t>, hoặc tham số = ‘N’ =&gt; sau khi Core bank trả về kết quả =&gt; gọi sang Core SHS để lấy thông tin KH từ Core SHS</w:t>
              </w:r>
            </w:ins>
          </w:p>
        </w:tc>
      </w:tr>
      <w:tr w:rsidR="00F05D4C" w:rsidRPr="001909DB" w14:paraId="50B400DB" w14:textId="77777777" w:rsidTr="00500CF7">
        <w:tc>
          <w:tcPr>
            <w:tcW w:w="969" w:type="dxa"/>
          </w:tcPr>
          <w:p w14:paraId="00B4AFB6" w14:textId="77777777" w:rsidR="00F05D4C" w:rsidRPr="001909DB" w:rsidRDefault="00F05D4C" w:rsidP="00F05D4C">
            <w:pPr>
              <w:pStyle w:val="cGDD1"/>
              <w:numPr>
                <w:ilvl w:val="0"/>
                <w:numId w:val="28"/>
              </w:numPr>
              <w:rPr>
                <w:lang w:val="vi-VN"/>
              </w:rPr>
            </w:pPr>
          </w:p>
        </w:tc>
        <w:tc>
          <w:tcPr>
            <w:tcW w:w="2497" w:type="dxa"/>
          </w:tcPr>
          <w:p w14:paraId="2EC597AF" w14:textId="77777777" w:rsidR="00F05D4C" w:rsidRPr="001909DB" w:rsidRDefault="00F05D4C" w:rsidP="00ED52C0">
            <w:pPr>
              <w:pStyle w:val="cGDD1"/>
              <w:tabs>
                <w:tab w:val="clear" w:pos="720"/>
              </w:tabs>
              <w:ind w:left="0"/>
              <w:rPr>
                <w:lang w:val="vi-VN"/>
              </w:rPr>
            </w:pPr>
            <w:r w:rsidRPr="001909DB">
              <w:rPr>
                <w:lang w:val="vi-VN"/>
              </w:rPr>
              <w:t>Loại KH</w:t>
            </w:r>
          </w:p>
        </w:tc>
        <w:tc>
          <w:tcPr>
            <w:tcW w:w="1304" w:type="dxa"/>
          </w:tcPr>
          <w:p w14:paraId="6D58E1C0" w14:textId="77777777" w:rsidR="00F05D4C" w:rsidRPr="001909DB" w:rsidRDefault="00F05D4C" w:rsidP="00ED52C0">
            <w:pPr>
              <w:pStyle w:val="cGDD1"/>
              <w:tabs>
                <w:tab w:val="clear" w:pos="720"/>
              </w:tabs>
              <w:ind w:left="0"/>
            </w:pPr>
            <w:r w:rsidRPr="001909DB">
              <w:t>Có</w:t>
            </w:r>
          </w:p>
        </w:tc>
        <w:tc>
          <w:tcPr>
            <w:tcW w:w="4589" w:type="dxa"/>
          </w:tcPr>
          <w:p w14:paraId="00FF54D8" w14:textId="77777777" w:rsidR="00F05D4C" w:rsidRPr="001909DB" w:rsidRDefault="00F05D4C" w:rsidP="00ED52C0">
            <w:pPr>
              <w:pStyle w:val="cGDD1"/>
              <w:tabs>
                <w:tab w:val="clear" w:pos="720"/>
              </w:tabs>
              <w:ind w:left="0"/>
              <w:rPr>
                <w:lang w:val="vi-VN"/>
              </w:rPr>
            </w:pPr>
            <w:r w:rsidRPr="001909DB">
              <w:rPr>
                <w:lang w:val="vi-VN"/>
              </w:rPr>
              <w:t>Là combobox gồm 1 trong các giá trị sau</w:t>
            </w:r>
          </w:p>
          <w:p w14:paraId="5E668F6D" w14:textId="77777777" w:rsidR="00F05D4C" w:rsidRPr="001909DB" w:rsidRDefault="00F05D4C" w:rsidP="00ED52C0">
            <w:pPr>
              <w:pStyle w:val="cGDD1"/>
              <w:numPr>
                <w:ilvl w:val="0"/>
                <w:numId w:val="6"/>
              </w:numPr>
              <w:rPr>
                <w:lang w:val="vi-VN"/>
              </w:rPr>
            </w:pPr>
            <w:r w:rsidRPr="001909DB">
              <w:rPr>
                <w:lang w:val="vi-VN"/>
              </w:rPr>
              <w:t>Cá nhân</w:t>
            </w:r>
          </w:p>
          <w:p w14:paraId="1F9921D7" w14:textId="77777777" w:rsidR="00F05D4C" w:rsidRPr="00DD4769" w:rsidRDefault="00F05D4C" w:rsidP="00ED52C0">
            <w:pPr>
              <w:pStyle w:val="cGDD1"/>
              <w:numPr>
                <w:ilvl w:val="0"/>
                <w:numId w:val="6"/>
              </w:numPr>
              <w:rPr>
                <w:lang w:val="vi-VN"/>
              </w:rPr>
            </w:pPr>
            <w:r w:rsidRPr="001909DB">
              <w:rPr>
                <w:lang w:val="vi-VN"/>
              </w:rPr>
              <w:t>Tổ chức</w:t>
            </w:r>
          </w:p>
        </w:tc>
      </w:tr>
      <w:tr w:rsidR="00F05D4C" w:rsidRPr="001909DB" w14:paraId="24CF17B7" w14:textId="77777777" w:rsidTr="00500CF7">
        <w:tc>
          <w:tcPr>
            <w:tcW w:w="969" w:type="dxa"/>
            <w:tcBorders>
              <w:top w:val="single" w:sz="4" w:space="0" w:color="auto"/>
              <w:left w:val="single" w:sz="4" w:space="0" w:color="auto"/>
              <w:bottom w:val="single" w:sz="4" w:space="0" w:color="auto"/>
              <w:right w:val="single" w:sz="4" w:space="0" w:color="auto"/>
            </w:tcBorders>
          </w:tcPr>
          <w:p w14:paraId="2491C3E7" w14:textId="77777777" w:rsidR="00F05D4C" w:rsidRPr="001909DB" w:rsidRDefault="00F05D4C" w:rsidP="00F05D4C">
            <w:pPr>
              <w:pStyle w:val="cGDD1"/>
              <w:numPr>
                <w:ilvl w:val="0"/>
                <w:numId w:val="2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07152F71" w14:textId="77777777" w:rsidR="00F05D4C" w:rsidRPr="001909DB" w:rsidRDefault="00F05D4C" w:rsidP="00ED52C0">
            <w:pPr>
              <w:pStyle w:val="cGDD1"/>
              <w:tabs>
                <w:tab w:val="clear" w:pos="720"/>
              </w:tabs>
              <w:ind w:left="0"/>
              <w:rPr>
                <w:lang w:val="vi-VN"/>
              </w:rPr>
            </w:pPr>
            <w:r w:rsidRPr="001909DB">
              <w:rPr>
                <w:lang w:val="vi-VN"/>
              </w:rPr>
              <w:t>Họ tên tiếng Việt có dấu</w:t>
            </w:r>
          </w:p>
        </w:tc>
        <w:tc>
          <w:tcPr>
            <w:tcW w:w="1304" w:type="dxa"/>
            <w:tcBorders>
              <w:top w:val="single" w:sz="4" w:space="0" w:color="auto"/>
              <w:left w:val="single" w:sz="4" w:space="0" w:color="auto"/>
              <w:bottom w:val="single" w:sz="4" w:space="0" w:color="auto"/>
              <w:right w:val="single" w:sz="4" w:space="0" w:color="auto"/>
            </w:tcBorders>
          </w:tcPr>
          <w:p w14:paraId="52C9B035" w14:textId="77777777" w:rsidR="00F05D4C" w:rsidRPr="001909DB" w:rsidRDefault="00F05D4C" w:rsidP="00ED52C0">
            <w:pPr>
              <w:pStyle w:val="cGDD1"/>
              <w:tabs>
                <w:tab w:val="clear" w:pos="720"/>
              </w:tabs>
              <w:ind w:left="0"/>
            </w:pPr>
            <w:r w:rsidRPr="001909DB">
              <w:t>Có</w:t>
            </w:r>
          </w:p>
        </w:tc>
        <w:tc>
          <w:tcPr>
            <w:tcW w:w="4589" w:type="dxa"/>
            <w:tcBorders>
              <w:top w:val="single" w:sz="4" w:space="0" w:color="auto"/>
              <w:left w:val="single" w:sz="4" w:space="0" w:color="auto"/>
              <w:bottom w:val="single" w:sz="4" w:space="0" w:color="auto"/>
              <w:right w:val="single" w:sz="4" w:space="0" w:color="auto"/>
            </w:tcBorders>
          </w:tcPr>
          <w:p w14:paraId="4D5882A8" w14:textId="57993541" w:rsidR="0018444C" w:rsidRPr="0018444C" w:rsidRDefault="0018444C" w:rsidP="00ED52C0">
            <w:pPr>
              <w:pStyle w:val="cGDD1"/>
              <w:tabs>
                <w:tab w:val="clear" w:pos="720"/>
              </w:tabs>
              <w:ind w:left="0"/>
            </w:pPr>
            <w:r>
              <w:t>Trường này nhập trên FCBOND</w:t>
            </w:r>
          </w:p>
          <w:p w14:paraId="3E6A60A2" w14:textId="77777777" w:rsidR="00F05D4C" w:rsidRPr="001909DB" w:rsidRDefault="00F05D4C" w:rsidP="00ED52C0">
            <w:pPr>
              <w:pStyle w:val="cGDD1"/>
              <w:tabs>
                <w:tab w:val="clear" w:pos="720"/>
              </w:tabs>
              <w:ind w:left="0"/>
            </w:pPr>
            <w:r w:rsidRPr="001909DB">
              <w:rPr>
                <w:lang w:val="vi-VN"/>
              </w:rPr>
              <w:t>Do thông tin trên Core Bank không lưu tiếng Việt có dấu, nên phải nhập thông tin này trên Core NHĐT để in hợp đồng cho KH</w:t>
            </w:r>
            <w:r w:rsidRPr="001909DB">
              <w:t>.</w:t>
            </w:r>
          </w:p>
          <w:p w14:paraId="120A00D8" w14:textId="77777777" w:rsidR="00F05D4C" w:rsidRPr="00DD4769" w:rsidRDefault="00F05D4C" w:rsidP="00ED52C0">
            <w:pPr>
              <w:pStyle w:val="cGDD1"/>
              <w:tabs>
                <w:tab w:val="clear" w:pos="720"/>
              </w:tabs>
              <w:ind w:left="0"/>
              <w:rPr>
                <w:b/>
              </w:rPr>
            </w:pPr>
            <w:r w:rsidRPr="00DD4769">
              <w:rPr>
                <w:b/>
              </w:rPr>
              <w:t>(cfmast.fullname)</w:t>
            </w:r>
          </w:p>
        </w:tc>
      </w:tr>
      <w:tr w:rsidR="00F05D4C" w:rsidRPr="001909DB" w14:paraId="142D577D" w14:textId="77777777" w:rsidTr="00500CF7">
        <w:tc>
          <w:tcPr>
            <w:tcW w:w="969" w:type="dxa"/>
          </w:tcPr>
          <w:p w14:paraId="37CD98A1" w14:textId="77777777" w:rsidR="00F05D4C" w:rsidRPr="001909DB" w:rsidRDefault="00F05D4C" w:rsidP="00F05D4C">
            <w:pPr>
              <w:pStyle w:val="cGDD1"/>
              <w:numPr>
                <w:ilvl w:val="0"/>
                <w:numId w:val="28"/>
              </w:numPr>
              <w:rPr>
                <w:lang w:val="vi-VN"/>
              </w:rPr>
            </w:pPr>
          </w:p>
        </w:tc>
        <w:tc>
          <w:tcPr>
            <w:tcW w:w="2497" w:type="dxa"/>
          </w:tcPr>
          <w:p w14:paraId="65652776" w14:textId="77777777" w:rsidR="00F05D4C" w:rsidRPr="001909DB" w:rsidRDefault="00F05D4C" w:rsidP="00ED52C0">
            <w:pPr>
              <w:pStyle w:val="cGDD1"/>
              <w:tabs>
                <w:tab w:val="clear" w:pos="720"/>
              </w:tabs>
              <w:ind w:left="0"/>
              <w:rPr>
                <w:lang w:val="vi-VN"/>
              </w:rPr>
            </w:pPr>
            <w:r w:rsidRPr="001909DB">
              <w:rPr>
                <w:lang w:val="vi-VN"/>
              </w:rPr>
              <w:t>Giới tính</w:t>
            </w:r>
          </w:p>
        </w:tc>
        <w:tc>
          <w:tcPr>
            <w:tcW w:w="1304" w:type="dxa"/>
          </w:tcPr>
          <w:p w14:paraId="74A7C4F0" w14:textId="77777777" w:rsidR="00F05D4C" w:rsidRPr="001909DB" w:rsidRDefault="00F05D4C" w:rsidP="00ED52C0">
            <w:pPr>
              <w:pStyle w:val="cGDD1"/>
              <w:tabs>
                <w:tab w:val="clear" w:pos="720"/>
              </w:tabs>
              <w:ind w:left="0"/>
            </w:pPr>
            <w:r w:rsidRPr="001909DB">
              <w:t>Bắt buộc nếu là KH cá nhân</w:t>
            </w:r>
          </w:p>
        </w:tc>
        <w:tc>
          <w:tcPr>
            <w:tcW w:w="4589" w:type="dxa"/>
          </w:tcPr>
          <w:p w14:paraId="6D7B69D6" w14:textId="77777777" w:rsidR="00F05D4C" w:rsidRPr="001909DB" w:rsidRDefault="00F05D4C" w:rsidP="00ED52C0">
            <w:pPr>
              <w:pStyle w:val="cGDD1"/>
              <w:tabs>
                <w:tab w:val="clear" w:pos="720"/>
              </w:tabs>
              <w:ind w:left="0"/>
              <w:rPr>
                <w:lang w:val="vi-VN"/>
              </w:rPr>
            </w:pPr>
            <w:r w:rsidRPr="001909DB">
              <w:rPr>
                <w:lang w:val="vi-VN"/>
              </w:rPr>
              <w:t>Là combobox gồm 2 giá trị : Nam/Nữ.</w:t>
            </w:r>
          </w:p>
          <w:p w14:paraId="329834C6" w14:textId="77777777" w:rsidR="00F05D4C" w:rsidRPr="001909DB" w:rsidRDefault="00F05D4C" w:rsidP="00ED52C0">
            <w:pPr>
              <w:pStyle w:val="cGDD1"/>
              <w:tabs>
                <w:tab w:val="clear" w:pos="720"/>
              </w:tabs>
              <w:ind w:left="0"/>
              <w:rPr>
                <w:lang w:val="vi-VN"/>
              </w:rPr>
            </w:pPr>
            <w:r w:rsidRPr="001909DB">
              <w:t>Chỉ hiển thị để nhập với loại khách hàng cá nhân</w:t>
            </w:r>
          </w:p>
        </w:tc>
      </w:tr>
      <w:tr w:rsidR="00F05D4C" w:rsidRPr="001909DB" w14:paraId="58233E38" w14:textId="77777777" w:rsidTr="00500CF7">
        <w:tc>
          <w:tcPr>
            <w:tcW w:w="969" w:type="dxa"/>
          </w:tcPr>
          <w:p w14:paraId="2A821BCC" w14:textId="77777777" w:rsidR="00F05D4C" w:rsidRPr="001909DB" w:rsidRDefault="00F05D4C" w:rsidP="00F05D4C">
            <w:pPr>
              <w:pStyle w:val="cGDD1"/>
              <w:numPr>
                <w:ilvl w:val="0"/>
                <w:numId w:val="28"/>
              </w:numPr>
              <w:rPr>
                <w:lang w:val="vi-VN"/>
              </w:rPr>
            </w:pPr>
          </w:p>
        </w:tc>
        <w:tc>
          <w:tcPr>
            <w:tcW w:w="2497" w:type="dxa"/>
          </w:tcPr>
          <w:p w14:paraId="5C711C3A" w14:textId="77777777" w:rsidR="00F05D4C" w:rsidRPr="001909DB" w:rsidRDefault="00F05D4C" w:rsidP="00ED52C0">
            <w:pPr>
              <w:pStyle w:val="cGDD1"/>
              <w:tabs>
                <w:tab w:val="clear" w:pos="720"/>
              </w:tabs>
              <w:ind w:left="0"/>
              <w:rPr>
                <w:lang w:val="vi-VN"/>
              </w:rPr>
            </w:pPr>
            <w:r w:rsidRPr="001909DB">
              <w:rPr>
                <w:lang w:val="vi-VN"/>
              </w:rPr>
              <w:t>Ngày sinh</w:t>
            </w:r>
          </w:p>
        </w:tc>
        <w:tc>
          <w:tcPr>
            <w:tcW w:w="1304" w:type="dxa"/>
          </w:tcPr>
          <w:p w14:paraId="7A54C2F8" w14:textId="77777777" w:rsidR="00F05D4C" w:rsidRPr="001909DB" w:rsidRDefault="00F05D4C" w:rsidP="00ED52C0">
            <w:pPr>
              <w:pStyle w:val="cGDD1"/>
              <w:tabs>
                <w:tab w:val="clear" w:pos="720"/>
              </w:tabs>
              <w:ind w:left="0"/>
              <w:rPr>
                <w:lang w:val="vi-VN"/>
              </w:rPr>
            </w:pPr>
            <w:r w:rsidRPr="001909DB">
              <w:t>Bắt buộc nếu là KH cá nhân</w:t>
            </w:r>
          </w:p>
        </w:tc>
        <w:tc>
          <w:tcPr>
            <w:tcW w:w="4589" w:type="dxa"/>
          </w:tcPr>
          <w:p w14:paraId="4C81C749" w14:textId="77777777" w:rsidR="00F05D4C" w:rsidRPr="001909DB" w:rsidRDefault="00F05D4C" w:rsidP="00ED52C0">
            <w:pPr>
              <w:pStyle w:val="cGDD1"/>
              <w:tabs>
                <w:tab w:val="clear" w:pos="720"/>
              </w:tabs>
              <w:ind w:left="0"/>
              <w:rPr>
                <w:lang w:val="vi-VN"/>
              </w:rPr>
            </w:pPr>
            <w:r w:rsidRPr="001909DB">
              <w:rPr>
                <w:lang w:val="vi-VN"/>
              </w:rPr>
              <w:t>Định dạng DD/MM/YYYY</w:t>
            </w:r>
          </w:p>
          <w:p w14:paraId="29C726AB" w14:textId="77777777" w:rsidR="00F05D4C" w:rsidRPr="001909DB" w:rsidRDefault="00F05D4C" w:rsidP="00ED52C0">
            <w:pPr>
              <w:pStyle w:val="cGDD1"/>
              <w:tabs>
                <w:tab w:val="clear" w:pos="720"/>
              </w:tabs>
              <w:ind w:left="0"/>
              <w:rPr>
                <w:lang w:val="vi-VN"/>
              </w:rPr>
            </w:pPr>
            <w:r w:rsidRPr="001909DB">
              <w:t>Chỉ hiển thị để nhập với loại khách hàng cá nhân</w:t>
            </w:r>
          </w:p>
        </w:tc>
      </w:tr>
      <w:tr w:rsidR="00F05D4C" w:rsidRPr="001909DB" w14:paraId="5C015B30" w14:textId="77777777" w:rsidTr="00500CF7">
        <w:tc>
          <w:tcPr>
            <w:tcW w:w="969" w:type="dxa"/>
          </w:tcPr>
          <w:p w14:paraId="5B16CADA" w14:textId="77777777" w:rsidR="00F05D4C" w:rsidRPr="001909DB" w:rsidRDefault="00F05D4C" w:rsidP="00F05D4C">
            <w:pPr>
              <w:pStyle w:val="cGDD1"/>
              <w:numPr>
                <w:ilvl w:val="0"/>
                <w:numId w:val="28"/>
              </w:numPr>
              <w:rPr>
                <w:lang w:val="vi-VN"/>
              </w:rPr>
            </w:pPr>
          </w:p>
        </w:tc>
        <w:tc>
          <w:tcPr>
            <w:tcW w:w="2497" w:type="dxa"/>
          </w:tcPr>
          <w:p w14:paraId="1470E53D" w14:textId="77777777" w:rsidR="00F05D4C" w:rsidRPr="001909DB" w:rsidRDefault="00F05D4C" w:rsidP="00ED52C0">
            <w:pPr>
              <w:pStyle w:val="cGDD1"/>
              <w:tabs>
                <w:tab w:val="clear" w:pos="720"/>
              </w:tabs>
              <w:ind w:left="0"/>
              <w:rPr>
                <w:lang w:val="vi-VN"/>
              </w:rPr>
            </w:pPr>
            <w:r w:rsidRPr="001909DB">
              <w:rPr>
                <w:lang w:val="vi-VN"/>
              </w:rPr>
              <w:t>Quốc tịch</w:t>
            </w:r>
          </w:p>
        </w:tc>
        <w:tc>
          <w:tcPr>
            <w:tcW w:w="1304" w:type="dxa"/>
          </w:tcPr>
          <w:p w14:paraId="4A17190B" w14:textId="77777777" w:rsidR="00F05D4C" w:rsidRPr="001909DB" w:rsidRDefault="00F05D4C" w:rsidP="00ED52C0">
            <w:pPr>
              <w:pStyle w:val="cGDD1"/>
              <w:tabs>
                <w:tab w:val="clear" w:pos="720"/>
              </w:tabs>
              <w:ind w:left="0"/>
            </w:pPr>
            <w:r w:rsidRPr="001909DB">
              <w:t>Có</w:t>
            </w:r>
          </w:p>
        </w:tc>
        <w:tc>
          <w:tcPr>
            <w:tcW w:w="4589" w:type="dxa"/>
          </w:tcPr>
          <w:p w14:paraId="7A2441E8" w14:textId="77777777" w:rsidR="00F05D4C" w:rsidRPr="001909DB" w:rsidRDefault="00F05D4C" w:rsidP="00ED52C0">
            <w:pPr>
              <w:pStyle w:val="cGDD1"/>
              <w:tabs>
                <w:tab w:val="clear" w:pos="720"/>
              </w:tabs>
              <w:ind w:left="0"/>
              <w:rPr>
                <w:lang w:val="vi-VN"/>
              </w:rPr>
            </w:pPr>
            <w:r w:rsidRPr="001909DB">
              <w:rPr>
                <w:lang w:val="vi-VN"/>
              </w:rPr>
              <w:t>Là combobox danh sách các quốc gia. Mặc định = Việt Nam</w:t>
            </w:r>
          </w:p>
        </w:tc>
      </w:tr>
      <w:tr w:rsidR="00F05D4C" w:rsidRPr="001909DB" w14:paraId="222D834A" w14:textId="77777777" w:rsidTr="00500CF7">
        <w:tc>
          <w:tcPr>
            <w:tcW w:w="969" w:type="dxa"/>
          </w:tcPr>
          <w:p w14:paraId="3B142EA8" w14:textId="77777777" w:rsidR="00F05D4C" w:rsidRPr="001909DB" w:rsidRDefault="00F05D4C" w:rsidP="00F05D4C">
            <w:pPr>
              <w:pStyle w:val="cGDD1"/>
              <w:numPr>
                <w:ilvl w:val="0"/>
                <w:numId w:val="28"/>
              </w:numPr>
              <w:rPr>
                <w:lang w:val="vi-VN"/>
              </w:rPr>
            </w:pPr>
          </w:p>
        </w:tc>
        <w:tc>
          <w:tcPr>
            <w:tcW w:w="2497" w:type="dxa"/>
          </w:tcPr>
          <w:p w14:paraId="104EC44B" w14:textId="77777777" w:rsidR="00F05D4C" w:rsidRPr="001909DB" w:rsidRDefault="00F05D4C" w:rsidP="00ED52C0">
            <w:pPr>
              <w:pStyle w:val="cGDD1"/>
              <w:tabs>
                <w:tab w:val="clear" w:pos="720"/>
              </w:tabs>
              <w:ind w:left="0"/>
              <w:rPr>
                <w:lang w:val="vi-VN"/>
              </w:rPr>
            </w:pPr>
            <w:r w:rsidRPr="001909DB">
              <w:rPr>
                <w:lang w:val="vi-VN"/>
              </w:rPr>
              <w:t>Quốc tịch khác</w:t>
            </w:r>
          </w:p>
        </w:tc>
        <w:tc>
          <w:tcPr>
            <w:tcW w:w="1304" w:type="dxa"/>
          </w:tcPr>
          <w:p w14:paraId="38CD1BE2" w14:textId="77777777" w:rsidR="00F05D4C" w:rsidRPr="001909DB" w:rsidRDefault="00F05D4C" w:rsidP="00ED52C0">
            <w:pPr>
              <w:pStyle w:val="cGDD1"/>
              <w:tabs>
                <w:tab w:val="clear" w:pos="720"/>
              </w:tabs>
              <w:ind w:left="0"/>
            </w:pPr>
            <w:r w:rsidRPr="001909DB">
              <w:t>Không</w:t>
            </w:r>
          </w:p>
        </w:tc>
        <w:tc>
          <w:tcPr>
            <w:tcW w:w="4589" w:type="dxa"/>
          </w:tcPr>
          <w:p w14:paraId="11952808" w14:textId="77777777" w:rsidR="00F05D4C" w:rsidRPr="001909DB" w:rsidRDefault="00F05D4C" w:rsidP="00ED52C0">
            <w:pPr>
              <w:pStyle w:val="cGDD1"/>
              <w:tabs>
                <w:tab w:val="clear" w:pos="720"/>
              </w:tabs>
              <w:ind w:left="0"/>
              <w:rPr>
                <w:lang w:val="vi-VN"/>
              </w:rPr>
            </w:pPr>
          </w:p>
        </w:tc>
      </w:tr>
      <w:tr w:rsidR="00F05D4C" w:rsidRPr="001909DB" w14:paraId="0079DAEA" w14:textId="77777777" w:rsidTr="00500CF7">
        <w:tc>
          <w:tcPr>
            <w:tcW w:w="969" w:type="dxa"/>
          </w:tcPr>
          <w:p w14:paraId="47127331" w14:textId="77777777" w:rsidR="00F05D4C" w:rsidRPr="001909DB" w:rsidRDefault="00F05D4C" w:rsidP="00F05D4C">
            <w:pPr>
              <w:pStyle w:val="cGDD1"/>
              <w:numPr>
                <w:ilvl w:val="0"/>
                <w:numId w:val="28"/>
              </w:numPr>
              <w:rPr>
                <w:lang w:val="vi-VN"/>
              </w:rPr>
            </w:pPr>
          </w:p>
        </w:tc>
        <w:tc>
          <w:tcPr>
            <w:tcW w:w="2497" w:type="dxa"/>
          </w:tcPr>
          <w:p w14:paraId="29D9F951" w14:textId="77777777" w:rsidR="00F05D4C" w:rsidRPr="001909DB" w:rsidRDefault="00F05D4C" w:rsidP="00ED52C0">
            <w:pPr>
              <w:pStyle w:val="cGDD1"/>
              <w:tabs>
                <w:tab w:val="clear" w:pos="720"/>
              </w:tabs>
              <w:ind w:left="0"/>
              <w:rPr>
                <w:lang w:val="vi-VN"/>
              </w:rPr>
            </w:pPr>
            <w:r w:rsidRPr="001909DB">
              <w:rPr>
                <w:lang w:val="vi-VN"/>
              </w:rPr>
              <w:t>Nơi chịu thuế</w:t>
            </w:r>
          </w:p>
        </w:tc>
        <w:tc>
          <w:tcPr>
            <w:tcW w:w="1304" w:type="dxa"/>
          </w:tcPr>
          <w:p w14:paraId="2A3E5C16" w14:textId="77777777" w:rsidR="00F05D4C" w:rsidRPr="001909DB" w:rsidRDefault="00F05D4C" w:rsidP="00ED52C0">
            <w:pPr>
              <w:pStyle w:val="cGDD1"/>
              <w:tabs>
                <w:tab w:val="clear" w:pos="720"/>
              </w:tabs>
              <w:ind w:left="0"/>
            </w:pPr>
            <w:r>
              <w:t>Không</w:t>
            </w:r>
          </w:p>
        </w:tc>
        <w:tc>
          <w:tcPr>
            <w:tcW w:w="4589" w:type="dxa"/>
          </w:tcPr>
          <w:p w14:paraId="2E8A08A1" w14:textId="77777777" w:rsidR="00F05D4C" w:rsidRPr="001909DB" w:rsidRDefault="00F05D4C" w:rsidP="00ED52C0">
            <w:pPr>
              <w:pStyle w:val="cGDD1"/>
              <w:tabs>
                <w:tab w:val="clear" w:pos="720"/>
              </w:tabs>
              <w:ind w:left="0"/>
              <w:rPr>
                <w:lang w:val="vi-VN"/>
              </w:rPr>
            </w:pPr>
          </w:p>
        </w:tc>
      </w:tr>
      <w:tr w:rsidR="00F05D4C" w:rsidRPr="001909DB" w14:paraId="24D8022F" w14:textId="77777777" w:rsidTr="00500CF7">
        <w:tc>
          <w:tcPr>
            <w:tcW w:w="969" w:type="dxa"/>
          </w:tcPr>
          <w:p w14:paraId="5DCFEEFD" w14:textId="77777777" w:rsidR="00F05D4C" w:rsidRPr="001909DB" w:rsidRDefault="00F05D4C" w:rsidP="00F05D4C">
            <w:pPr>
              <w:pStyle w:val="cGDD1"/>
              <w:numPr>
                <w:ilvl w:val="0"/>
                <w:numId w:val="28"/>
              </w:numPr>
              <w:rPr>
                <w:lang w:val="vi-VN"/>
              </w:rPr>
            </w:pPr>
          </w:p>
        </w:tc>
        <w:tc>
          <w:tcPr>
            <w:tcW w:w="2497" w:type="dxa"/>
          </w:tcPr>
          <w:p w14:paraId="0D1051A8" w14:textId="77777777" w:rsidR="00F05D4C" w:rsidRPr="001909DB" w:rsidRDefault="00F05D4C" w:rsidP="00ED52C0">
            <w:pPr>
              <w:pStyle w:val="cGDD1"/>
              <w:tabs>
                <w:tab w:val="clear" w:pos="720"/>
              </w:tabs>
              <w:ind w:left="0"/>
              <w:rPr>
                <w:lang w:val="vi-VN"/>
              </w:rPr>
            </w:pPr>
            <w:r w:rsidRPr="001909DB">
              <w:rPr>
                <w:lang w:val="vi-VN"/>
              </w:rPr>
              <w:t>Mã số thuế</w:t>
            </w:r>
          </w:p>
        </w:tc>
        <w:tc>
          <w:tcPr>
            <w:tcW w:w="1304" w:type="dxa"/>
          </w:tcPr>
          <w:p w14:paraId="46194EA2" w14:textId="77777777" w:rsidR="00F05D4C" w:rsidRPr="001909DB" w:rsidRDefault="00F05D4C" w:rsidP="00ED52C0">
            <w:pPr>
              <w:pStyle w:val="cGDD1"/>
              <w:tabs>
                <w:tab w:val="clear" w:pos="720"/>
              </w:tabs>
              <w:ind w:left="0"/>
              <w:rPr>
                <w:lang w:val="vi-VN"/>
              </w:rPr>
            </w:pPr>
            <w:r>
              <w:t>Không</w:t>
            </w:r>
          </w:p>
        </w:tc>
        <w:tc>
          <w:tcPr>
            <w:tcW w:w="4589" w:type="dxa"/>
          </w:tcPr>
          <w:p w14:paraId="6209964D" w14:textId="77777777" w:rsidR="00F05D4C" w:rsidRPr="001909DB" w:rsidRDefault="00F05D4C" w:rsidP="00ED52C0">
            <w:pPr>
              <w:pStyle w:val="cGDD1"/>
              <w:tabs>
                <w:tab w:val="clear" w:pos="720"/>
              </w:tabs>
              <w:ind w:left="0"/>
              <w:rPr>
                <w:lang w:val="vi-VN"/>
              </w:rPr>
            </w:pPr>
            <w:r w:rsidRPr="001909DB">
              <w:rPr>
                <w:lang w:val="vi-VN"/>
              </w:rPr>
              <w:t>Mã số thuế phải là duy nhất và không được trùng nhau giữa các NĐT.</w:t>
            </w:r>
          </w:p>
        </w:tc>
      </w:tr>
      <w:tr w:rsidR="00F05D4C" w:rsidRPr="001909DB" w14:paraId="404045E5" w14:textId="77777777" w:rsidTr="00500CF7">
        <w:tc>
          <w:tcPr>
            <w:tcW w:w="969" w:type="dxa"/>
          </w:tcPr>
          <w:p w14:paraId="0DD8825E" w14:textId="77777777" w:rsidR="00F05D4C" w:rsidRPr="001909DB" w:rsidRDefault="00F05D4C" w:rsidP="00F05D4C">
            <w:pPr>
              <w:pStyle w:val="cGDD1"/>
              <w:numPr>
                <w:ilvl w:val="0"/>
                <w:numId w:val="28"/>
              </w:numPr>
              <w:rPr>
                <w:lang w:val="vi-VN"/>
              </w:rPr>
            </w:pPr>
          </w:p>
        </w:tc>
        <w:tc>
          <w:tcPr>
            <w:tcW w:w="2497" w:type="dxa"/>
          </w:tcPr>
          <w:p w14:paraId="460E19F4" w14:textId="2D76E714" w:rsidR="00F05D4C" w:rsidRPr="001909DB" w:rsidRDefault="00F05D4C" w:rsidP="007A2C75">
            <w:pPr>
              <w:pStyle w:val="cGDD1"/>
              <w:tabs>
                <w:tab w:val="clear" w:pos="720"/>
              </w:tabs>
              <w:ind w:left="0"/>
            </w:pPr>
            <w:del w:id="2501" w:author="VanNT" w:date="2021-08-24T21:44:00Z">
              <w:r w:rsidRPr="001909DB" w:rsidDel="003B7CDD">
                <w:delText>Đăng ký sở hữu</w:delText>
              </w:r>
            </w:del>
            <w:ins w:id="2502" w:author="VanNT" w:date="2021-08-24T21:44:00Z">
              <w:r w:rsidR="003B7CDD">
                <w:t xml:space="preserve">Loại giấy tờ </w:t>
              </w:r>
              <w:del w:id="2503" w:author="VânNT" w:date="2021-08-27T14:34:00Z">
                <w:r w:rsidR="003B7CDD" w:rsidDel="007A2C75">
                  <w:delText>nhận diện</w:delText>
                </w:r>
              </w:del>
            </w:ins>
            <w:ins w:id="2504" w:author="VanNT" w:date="2021-08-24T21:45:00Z">
              <w:r w:rsidR="003B7CDD">
                <w:t xml:space="preserve"> (Core Bank)</w:t>
              </w:r>
            </w:ins>
          </w:p>
        </w:tc>
        <w:tc>
          <w:tcPr>
            <w:tcW w:w="1304" w:type="dxa"/>
          </w:tcPr>
          <w:p w14:paraId="26067C42" w14:textId="77777777" w:rsidR="00F05D4C" w:rsidRPr="001909DB" w:rsidRDefault="00F05D4C" w:rsidP="00ED52C0">
            <w:pPr>
              <w:pStyle w:val="cGDD1"/>
              <w:tabs>
                <w:tab w:val="clear" w:pos="720"/>
              </w:tabs>
              <w:ind w:left="0"/>
            </w:pPr>
            <w:r w:rsidRPr="001909DB">
              <w:t>Có</w:t>
            </w:r>
          </w:p>
        </w:tc>
        <w:tc>
          <w:tcPr>
            <w:tcW w:w="4589" w:type="dxa"/>
          </w:tcPr>
          <w:p w14:paraId="7AFDAA25" w14:textId="77777777" w:rsidR="00F05D4C" w:rsidRPr="001909DB" w:rsidRDefault="00F05D4C" w:rsidP="00ED52C0">
            <w:pPr>
              <w:pStyle w:val="cGDD1"/>
              <w:tabs>
                <w:tab w:val="clear" w:pos="720"/>
              </w:tabs>
              <w:ind w:left="0"/>
              <w:rPr>
                <w:lang w:val="vi-VN"/>
              </w:rPr>
            </w:pPr>
            <w:r w:rsidRPr="001909DB">
              <w:rPr>
                <w:lang w:val="vi-VN"/>
              </w:rPr>
              <w:t>Là combobox gồm 1 trong các giá trị sau</w:t>
            </w:r>
          </w:p>
          <w:p w14:paraId="70755848" w14:textId="77777777" w:rsidR="00F05D4C" w:rsidRPr="001909DB" w:rsidRDefault="00F05D4C" w:rsidP="00ED52C0">
            <w:pPr>
              <w:pStyle w:val="cGDD1"/>
              <w:numPr>
                <w:ilvl w:val="0"/>
                <w:numId w:val="6"/>
              </w:numPr>
            </w:pPr>
            <w:r w:rsidRPr="001909DB">
              <w:t>Nếu là Cá nhân =&gt; bao gồm 2 giá trị:</w:t>
            </w:r>
          </w:p>
          <w:p w14:paraId="60C8B252" w14:textId="77777777" w:rsidR="00F05D4C" w:rsidRPr="001909DB" w:rsidRDefault="00F05D4C" w:rsidP="00ED52C0">
            <w:pPr>
              <w:pStyle w:val="cGDD1"/>
              <w:numPr>
                <w:ilvl w:val="1"/>
                <w:numId w:val="6"/>
              </w:numPr>
              <w:rPr>
                <w:lang w:val="vi-VN"/>
              </w:rPr>
            </w:pPr>
            <w:r w:rsidRPr="001909DB">
              <w:rPr>
                <w:lang w:val="vi-VN"/>
              </w:rPr>
              <w:t>CMND</w:t>
            </w:r>
          </w:p>
          <w:p w14:paraId="0E6DF0D9" w14:textId="77777777" w:rsidR="00F05D4C" w:rsidRPr="001909DB" w:rsidRDefault="00F05D4C" w:rsidP="00ED52C0">
            <w:pPr>
              <w:pStyle w:val="cGDD1"/>
              <w:numPr>
                <w:ilvl w:val="1"/>
                <w:numId w:val="6"/>
              </w:numPr>
              <w:rPr>
                <w:lang w:val="vi-VN"/>
              </w:rPr>
            </w:pPr>
            <w:r w:rsidRPr="001909DB">
              <w:rPr>
                <w:lang w:val="vi-VN"/>
              </w:rPr>
              <w:t>Hộ chiếu</w:t>
            </w:r>
          </w:p>
          <w:p w14:paraId="2ABD6E61" w14:textId="77777777" w:rsidR="00F05D4C" w:rsidRPr="001909DB" w:rsidRDefault="00F05D4C" w:rsidP="00ED52C0">
            <w:pPr>
              <w:pStyle w:val="cGDD1"/>
              <w:numPr>
                <w:ilvl w:val="0"/>
                <w:numId w:val="6"/>
              </w:numPr>
              <w:rPr>
                <w:lang w:val="vi-VN"/>
              </w:rPr>
            </w:pPr>
            <w:r w:rsidRPr="001909DB">
              <w:t xml:space="preserve">Nếu là Tổ chức =&gt; Chỉ bao gồm 1 giá trị là </w:t>
            </w:r>
            <w:r w:rsidRPr="001909DB">
              <w:rPr>
                <w:lang w:val="vi-VN"/>
              </w:rPr>
              <w:t>Giấy phép KD</w:t>
            </w:r>
          </w:p>
        </w:tc>
      </w:tr>
      <w:tr w:rsidR="00F05D4C" w:rsidRPr="001909DB" w14:paraId="132C7B78" w14:textId="77777777" w:rsidTr="00500CF7">
        <w:tc>
          <w:tcPr>
            <w:tcW w:w="969" w:type="dxa"/>
          </w:tcPr>
          <w:p w14:paraId="7CC6470B" w14:textId="77777777" w:rsidR="00F05D4C" w:rsidRPr="001909DB" w:rsidRDefault="00F05D4C" w:rsidP="00F05D4C">
            <w:pPr>
              <w:pStyle w:val="cGDD1"/>
              <w:numPr>
                <w:ilvl w:val="0"/>
                <w:numId w:val="28"/>
              </w:numPr>
              <w:rPr>
                <w:lang w:val="vi-VN"/>
              </w:rPr>
            </w:pPr>
          </w:p>
        </w:tc>
        <w:tc>
          <w:tcPr>
            <w:tcW w:w="2497" w:type="dxa"/>
          </w:tcPr>
          <w:p w14:paraId="5DA05D91" w14:textId="49730641" w:rsidR="00F05D4C" w:rsidRPr="001909DB" w:rsidRDefault="00F05D4C" w:rsidP="003B7CDD">
            <w:pPr>
              <w:pStyle w:val="cGDD1"/>
              <w:tabs>
                <w:tab w:val="clear" w:pos="720"/>
              </w:tabs>
              <w:ind w:left="0"/>
            </w:pPr>
            <w:r w:rsidRPr="001909DB">
              <w:t xml:space="preserve">Số </w:t>
            </w:r>
            <w:del w:id="2505" w:author="VanNT" w:date="2021-08-24T21:45:00Z">
              <w:r w:rsidRPr="001909DB" w:rsidDel="003B7CDD">
                <w:delText>ĐKSH</w:delText>
              </w:r>
            </w:del>
            <w:ins w:id="2506" w:author="VanNT" w:date="2021-08-24T21:45:00Z">
              <w:r w:rsidR="003B7CDD">
                <w:t xml:space="preserve">giấy tờ </w:t>
              </w:r>
            </w:ins>
            <w:ins w:id="2507" w:author="VânNT" w:date="2021-08-27T14:35:00Z">
              <w:r w:rsidR="007A2C75">
                <w:t>định danh</w:t>
              </w:r>
            </w:ins>
            <w:ins w:id="2508" w:author="VanNT" w:date="2021-08-24T21:45:00Z">
              <w:del w:id="2509" w:author="VânNT" w:date="2021-08-27T14:35:00Z">
                <w:r w:rsidR="003B7CDD" w:rsidDel="007A2C75">
                  <w:delText>nhận diện</w:delText>
                </w:r>
              </w:del>
              <w:r w:rsidR="003B7CDD">
                <w:t xml:space="preserve"> (Core Bank)</w:t>
              </w:r>
            </w:ins>
          </w:p>
        </w:tc>
        <w:tc>
          <w:tcPr>
            <w:tcW w:w="1304" w:type="dxa"/>
          </w:tcPr>
          <w:p w14:paraId="6C326528" w14:textId="77777777" w:rsidR="00F05D4C" w:rsidRPr="001909DB" w:rsidRDefault="00F05D4C" w:rsidP="00ED52C0">
            <w:pPr>
              <w:pStyle w:val="cGDD1"/>
              <w:tabs>
                <w:tab w:val="clear" w:pos="720"/>
              </w:tabs>
              <w:ind w:left="0"/>
            </w:pPr>
            <w:r w:rsidRPr="001909DB">
              <w:t>Có</w:t>
            </w:r>
          </w:p>
        </w:tc>
        <w:tc>
          <w:tcPr>
            <w:tcW w:w="4589" w:type="dxa"/>
          </w:tcPr>
          <w:p w14:paraId="41F49E5D" w14:textId="77777777" w:rsidR="00F05D4C" w:rsidRDefault="00F05D4C" w:rsidP="00ED52C0">
            <w:pPr>
              <w:pStyle w:val="cGDD1"/>
              <w:tabs>
                <w:tab w:val="clear" w:pos="720"/>
              </w:tabs>
              <w:ind w:left="0"/>
            </w:pPr>
            <w:r w:rsidRPr="001909DB">
              <w:rPr>
                <w:lang w:val="vi-VN"/>
              </w:rPr>
              <w:t>Nhập Số CMND/Hộ chiếu</w:t>
            </w:r>
            <w:r w:rsidRPr="001909DB">
              <w:t>/Giấy phép KD</w:t>
            </w:r>
          </w:p>
          <w:p w14:paraId="606C23DC" w14:textId="77777777" w:rsidR="00F05D4C" w:rsidRPr="003B7CDD" w:rsidRDefault="00F05D4C" w:rsidP="00ED52C0">
            <w:pPr>
              <w:pStyle w:val="cGDD1"/>
              <w:tabs>
                <w:tab w:val="clear" w:pos="720"/>
              </w:tabs>
              <w:ind w:left="0"/>
            </w:pPr>
            <w:r w:rsidRPr="003B7CDD">
              <w:t xml:space="preserve">Có nút V tick xanh bên phải. Khi click nút này =&gt; gọi tích hợp đến Core Bank để lấy thông tin KH từ Core Bank về để fill vào các trường trên màn hình. </w:t>
            </w:r>
          </w:p>
          <w:p w14:paraId="2FA8931A" w14:textId="42767D36" w:rsidR="00F05D4C" w:rsidRPr="003B7CDD" w:rsidRDefault="00F05D4C" w:rsidP="00ED52C0">
            <w:pPr>
              <w:pStyle w:val="cGDD1"/>
              <w:tabs>
                <w:tab w:val="clear" w:pos="720"/>
              </w:tabs>
              <w:ind w:left="0"/>
            </w:pPr>
            <w:r w:rsidRPr="003B7CDD">
              <w:t>Thêm một tham số trong sysvar =&gt; Nếu tham số = ‘Y’ =&gt; Bắt buộc tài khoản phải tồn tại trên Core Bank. Nếu không tồn tại =&gt; không được nhập thông tin và tạo tài khoản.</w:t>
            </w:r>
            <w:r w:rsidR="004F450E" w:rsidRPr="003B7CDD">
              <w:t xml:space="preserve"> </w:t>
            </w:r>
            <w:r w:rsidR="004F450E" w:rsidRPr="003B7CDD">
              <w:rPr>
                <w:b/>
              </w:rPr>
              <w:t>Nếu có tồn tại, trừ trường Họ tên TV có dấu, còn các trường khác không được chỉnh sửa mà phải lấy theo thông tin từ Core Bank</w:t>
            </w:r>
          </w:p>
          <w:p w14:paraId="712020A9" w14:textId="77777777" w:rsidR="00F05D4C" w:rsidRPr="003B7CDD" w:rsidRDefault="00F05D4C" w:rsidP="00ED52C0">
            <w:pPr>
              <w:pStyle w:val="cGDD1"/>
              <w:tabs>
                <w:tab w:val="clear" w:pos="720"/>
              </w:tabs>
              <w:ind w:left="0"/>
              <w:rPr>
                <w:b/>
              </w:rPr>
            </w:pPr>
            <w:r w:rsidRPr="003B7CDD">
              <w:t xml:space="preserve">Nếu tham số = ‘N’ =&gt; Cho phép tạo tài khoản trong trường hợp không lấy được thông tin từ Core Bank. </w:t>
            </w:r>
            <w:r w:rsidRPr="003B7CDD">
              <w:rPr>
                <w:b/>
              </w:rPr>
              <w:t>Tất cả các trường thông tin sẽ khai báo trên hệ thống.</w:t>
            </w:r>
          </w:p>
          <w:p w14:paraId="1B6C663B" w14:textId="77777777" w:rsidR="00F05D4C" w:rsidRDefault="00F05D4C" w:rsidP="00ED52C0">
            <w:pPr>
              <w:pStyle w:val="cGDD1"/>
              <w:tabs>
                <w:tab w:val="clear" w:pos="720"/>
              </w:tabs>
              <w:ind w:left="0"/>
              <w:rPr>
                <w:b/>
              </w:rPr>
            </w:pPr>
            <w:r w:rsidRPr="003B7CDD">
              <w:rPr>
                <w:b/>
                <w:highlight w:val="yellow"/>
              </w:rPr>
              <w:t>Hai trường hợp đều cần duyệt</w:t>
            </w:r>
          </w:p>
          <w:p w14:paraId="7891F9E3" w14:textId="289AAD4B" w:rsidR="00500CF7" w:rsidRPr="001909DB" w:rsidRDefault="00500CF7" w:rsidP="00ED52C0">
            <w:pPr>
              <w:pStyle w:val="cGDD1"/>
              <w:tabs>
                <w:tab w:val="clear" w:pos="720"/>
              </w:tabs>
              <w:ind w:left="0"/>
            </w:pPr>
            <w:ins w:id="2510" w:author="VanNT" w:date="2021-08-24T21:54:00Z">
              <w:r>
                <w:rPr>
                  <w:color w:val="FF0000"/>
                </w:rPr>
                <w:t xml:space="preserve">Nếu tham số = ‘Y’ và </w:t>
              </w:r>
              <w:r w:rsidRPr="00500CF7">
                <w:rPr>
                  <w:b/>
                  <w:color w:val="FF0000"/>
                </w:rPr>
                <w:t xml:space="preserve">đã lấy được thông tin KH </w:t>
              </w:r>
              <w:r>
                <w:rPr>
                  <w:b/>
                  <w:color w:val="FF0000"/>
                </w:rPr>
                <w:t>có tồn tại trên</w:t>
              </w:r>
              <w:r w:rsidRPr="00500CF7">
                <w:rPr>
                  <w:b/>
                  <w:color w:val="FF0000"/>
                </w:rPr>
                <w:t xml:space="preserve"> Core Bank</w:t>
              </w:r>
              <w:r>
                <w:rPr>
                  <w:color w:val="FF0000"/>
                </w:rPr>
                <w:t xml:space="preserve">, hoặc tham số = ‘N’ =&gt; sau khi Core bank trả về kết quả =&gt; gọi sang Core SHS để lấy thông tin KH </w:t>
              </w:r>
              <w:r>
                <w:rPr>
                  <w:color w:val="FF0000"/>
                </w:rPr>
                <w:lastRenderedPageBreak/>
                <w:t>từ Core SHS</w:t>
              </w:r>
            </w:ins>
          </w:p>
        </w:tc>
      </w:tr>
      <w:tr w:rsidR="00F05D4C" w:rsidRPr="001909DB" w14:paraId="18E3C91E" w14:textId="77777777" w:rsidTr="00500CF7">
        <w:tc>
          <w:tcPr>
            <w:tcW w:w="969" w:type="dxa"/>
          </w:tcPr>
          <w:p w14:paraId="2C8963C4" w14:textId="77777777" w:rsidR="00F05D4C" w:rsidRPr="001909DB" w:rsidRDefault="00F05D4C" w:rsidP="00F05D4C">
            <w:pPr>
              <w:pStyle w:val="cGDD1"/>
              <w:numPr>
                <w:ilvl w:val="0"/>
                <w:numId w:val="28"/>
              </w:numPr>
              <w:rPr>
                <w:lang w:val="vi-VN"/>
              </w:rPr>
            </w:pPr>
          </w:p>
        </w:tc>
        <w:tc>
          <w:tcPr>
            <w:tcW w:w="2497" w:type="dxa"/>
          </w:tcPr>
          <w:p w14:paraId="2DC52062" w14:textId="0303188E" w:rsidR="00F05D4C" w:rsidRPr="003B7CDD" w:rsidRDefault="00F05D4C" w:rsidP="00ED52C0">
            <w:pPr>
              <w:pStyle w:val="cGDD1"/>
              <w:tabs>
                <w:tab w:val="clear" w:pos="720"/>
              </w:tabs>
              <w:ind w:left="0"/>
            </w:pPr>
            <w:r w:rsidRPr="001909DB">
              <w:rPr>
                <w:lang w:val="vi-VN"/>
              </w:rPr>
              <w:t>Ngày cấp</w:t>
            </w:r>
            <w:ins w:id="2511" w:author="VanNT" w:date="2021-08-24T21:45:00Z">
              <w:r w:rsidR="003B7CDD">
                <w:t xml:space="preserve"> (Core Bank)</w:t>
              </w:r>
            </w:ins>
          </w:p>
        </w:tc>
        <w:tc>
          <w:tcPr>
            <w:tcW w:w="1304" w:type="dxa"/>
          </w:tcPr>
          <w:p w14:paraId="7E7822B2" w14:textId="77777777" w:rsidR="00F05D4C" w:rsidRPr="001909DB" w:rsidRDefault="00F05D4C" w:rsidP="00ED52C0">
            <w:pPr>
              <w:pStyle w:val="cGDD1"/>
              <w:tabs>
                <w:tab w:val="clear" w:pos="720"/>
              </w:tabs>
              <w:ind w:left="0"/>
            </w:pPr>
            <w:r w:rsidRPr="001909DB">
              <w:t>Có</w:t>
            </w:r>
          </w:p>
        </w:tc>
        <w:tc>
          <w:tcPr>
            <w:tcW w:w="4589" w:type="dxa"/>
          </w:tcPr>
          <w:p w14:paraId="34534970" w14:textId="77777777" w:rsidR="00F05D4C" w:rsidRPr="001909DB" w:rsidRDefault="00F05D4C" w:rsidP="00ED52C0">
            <w:pPr>
              <w:pStyle w:val="cGDD1"/>
              <w:tabs>
                <w:tab w:val="clear" w:pos="720"/>
              </w:tabs>
              <w:ind w:left="0"/>
            </w:pPr>
            <w:r w:rsidRPr="001909DB">
              <w:t>Nhập ngày cấp giấy ĐKSH</w:t>
            </w:r>
          </w:p>
          <w:p w14:paraId="7A35208E" w14:textId="77777777" w:rsidR="00F05D4C" w:rsidRPr="001909DB" w:rsidRDefault="00F05D4C" w:rsidP="00ED52C0">
            <w:pPr>
              <w:pStyle w:val="cGDD1"/>
              <w:tabs>
                <w:tab w:val="clear" w:pos="720"/>
              </w:tabs>
              <w:ind w:left="0"/>
              <w:rPr>
                <w:lang w:val="vi-VN"/>
              </w:rPr>
            </w:pPr>
            <w:r w:rsidRPr="001909DB">
              <w:rPr>
                <w:lang w:val="vi-VN"/>
              </w:rPr>
              <w:t>Định dạng DD/MM/YYYY.</w:t>
            </w:r>
          </w:p>
          <w:p w14:paraId="632EE3BE" w14:textId="77777777" w:rsidR="00F05D4C" w:rsidRPr="001909DB" w:rsidRDefault="00F05D4C" w:rsidP="00ED52C0">
            <w:pPr>
              <w:pStyle w:val="cGDD1"/>
              <w:tabs>
                <w:tab w:val="clear" w:pos="720"/>
              </w:tabs>
              <w:ind w:left="0"/>
              <w:rPr>
                <w:lang w:val="vi-VN"/>
              </w:rPr>
            </w:pPr>
            <w:r w:rsidRPr="001909DB">
              <w:rPr>
                <w:lang w:val="vi-VN"/>
              </w:rPr>
              <w:t>Ngày cấp check phải lớn hơn ngày sinh.</w:t>
            </w:r>
          </w:p>
        </w:tc>
      </w:tr>
      <w:tr w:rsidR="00F05D4C" w:rsidRPr="001909DB" w14:paraId="70F0E0FC" w14:textId="77777777" w:rsidTr="00500CF7">
        <w:tc>
          <w:tcPr>
            <w:tcW w:w="969" w:type="dxa"/>
          </w:tcPr>
          <w:p w14:paraId="75A7363F" w14:textId="77777777" w:rsidR="00F05D4C" w:rsidRPr="001909DB" w:rsidRDefault="00F05D4C" w:rsidP="00F05D4C">
            <w:pPr>
              <w:pStyle w:val="cGDD1"/>
              <w:numPr>
                <w:ilvl w:val="0"/>
                <w:numId w:val="28"/>
              </w:numPr>
              <w:rPr>
                <w:lang w:val="vi-VN"/>
              </w:rPr>
            </w:pPr>
          </w:p>
        </w:tc>
        <w:tc>
          <w:tcPr>
            <w:tcW w:w="2497" w:type="dxa"/>
          </w:tcPr>
          <w:p w14:paraId="2AD9117D" w14:textId="28D1B6F6" w:rsidR="00F05D4C" w:rsidRPr="00DD4769" w:rsidRDefault="00F05D4C" w:rsidP="00ED52C0">
            <w:pPr>
              <w:pStyle w:val="cGDD1"/>
              <w:tabs>
                <w:tab w:val="clear" w:pos="720"/>
              </w:tabs>
              <w:ind w:left="0"/>
            </w:pPr>
            <w:r>
              <w:t>Ngày hết hạn</w:t>
            </w:r>
            <w:ins w:id="2512" w:author="VanNT" w:date="2021-08-24T21:45:00Z">
              <w:r w:rsidR="003B7CDD">
                <w:t xml:space="preserve"> (Core Bank)</w:t>
              </w:r>
            </w:ins>
          </w:p>
        </w:tc>
        <w:tc>
          <w:tcPr>
            <w:tcW w:w="1304" w:type="dxa"/>
          </w:tcPr>
          <w:p w14:paraId="6480B2F6" w14:textId="77777777" w:rsidR="00F05D4C" w:rsidRPr="001909DB" w:rsidRDefault="00F05D4C" w:rsidP="00ED52C0">
            <w:pPr>
              <w:pStyle w:val="cGDD1"/>
              <w:tabs>
                <w:tab w:val="clear" w:pos="720"/>
              </w:tabs>
              <w:ind w:left="0"/>
            </w:pPr>
            <w:r>
              <w:t>Có</w:t>
            </w:r>
          </w:p>
        </w:tc>
        <w:tc>
          <w:tcPr>
            <w:tcW w:w="4589" w:type="dxa"/>
          </w:tcPr>
          <w:p w14:paraId="1BF9EF6E" w14:textId="77777777" w:rsidR="00F05D4C" w:rsidRPr="00641E4C" w:rsidRDefault="00F05D4C" w:rsidP="00ED52C0">
            <w:pPr>
              <w:pStyle w:val="cGDD1"/>
              <w:tabs>
                <w:tab w:val="clear" w:pos="720"/>
              </w:tabs>
              <w:ind w:left="0"/>
            </w:pPr>
            <w:r w:rsidRPr="00641E4C">
              <w:t xml:space="preserve">Nhập ngày </w:t>
            </w:r>
            <w:r>
              <w:t>hết hạn</w:t>
            </w:r>
            <w:r w:rsidRPr="00641E4C">
              <w:t xml:space="preserve"> giấy </w:t>
            </w:r>
            <w:r>
              <w:t>CMND/Hộ chiếu/GPKD</w:t>
            </w:r>
          </w:p>
          <w:p w14:paraId="5E631D7C" w14:textId="77777777" w:rsidR="00F05D4C" w:rsidRPr="00641E4C" w:rsidRDefault="00F05D4C" w:rsidP="00ED52C0">
            <w:pPr>
              <w:pStyle w:val="cGDD1"/>
              <w:tabs>
                <w:tab w:val="clear" w:pos="720"/>
              </w:tabs>
              <w:ind w:left="0"/>
              <w:rPr>
                <w:lang w:val="vi-VN"/>
              </w:rPr>
            </w:pPr>
            <w:r w:rsidRPr="00641E4C">
              <w:rPr>
                <w:lang w:val="vi-VN"/>
              </w:rPr>
              <w:t>Định dạng DD/MM/YYYY.</w:t>
            </w:r>
          </w:p>
          <w:p w14:paraId="1B6F05AD" w14:textId="77777777" w:rsidR="00F05D4C" w:rsidRDefault="00F05D4C" w:rsidP="00ED52C0">
            <w:pPr>
              <w:pStyle w:val="cGDD1"/>
              <w:tabs>
                <w:tab w:val="clear" w:pos="720"/>
              </w:tabs>
              <w:ind w:left="0"/>
              <w:rPr>
                <w:lang w:val="vi-VN"/>
              </w:rPr>
            </w:pPr>
            <w:r w:rsidRPr="00641E4C">
              <w:rPr>
                <w:lang w:val="vi-VN"/>
              </w:rPr>
              <w:t xml:space="preserve">Ngày </w:t>
            </w:r>
            <w:r>
              <w:t>hết hạn</w:t>
            </w:r>
            <w:r w:rsidRPr="00641E4C">
              <w:rPr>
                <w:lang w:val="vi-VN"/>
              </w:rPr>
              <w:t xml:space="preserve"> check phải lớn hơn ngày </w:t>
            </w:r>
            <w:r>
              <w:t>cấp</w:t>
            </w:r>
            <w:r w:rsidRPr="00641E4C">
              <w:rPr>
                <w:lang w:val="vi-VN"/>
              </w:rPr>
              <w:t>.</w:t>
            </w:r>
          </w:p>
          <w:p w14:paraId="0D397958" w14:textId="77777777" w:rsidR="00F05D4C" w:rsidRPr="001909DB" w:rsidRDefault="00F05D4C" w:rsidP="00ED52C0">
            <w:pPr>
              <w:pStyle w:val="cGDD1"/>
              <w:tabs>
                <w:tab w:val="clear" w:pos="720"/>
              </w:tabs>
              <w:ind w:left="0"/>
            </w:pPr>
            <w:r>
              <w:t>Lấy thông tin từ Core Bank</w:t>
            </w:r>
          </w:p>
        </w:tc>
      </w:tr>
      <w:tr w:rsidR="00F05D4C" w:rsidRPr="001909DB" w14:paraId="7DAC5CFC" w14:textId="77777777" w:rsidTr="00500CF7">
        <w:tc>
          <w:tcPr>
            <w:tcW w:w="969" w:type="dxa"/>
          </w:tcPr>
          <w:p w14:paraId="63F41057" w14:textId="77777777" w:rsidR="00F05D4C" w:rsidRPr="001909DB" w:rsidRDefault="00F05D4C" w:rsidP="00F05D4C">
            <w:pPr>
              <w:pStyle w:val="cGDD1"/>
              <w:numPr>
                <w:ilvl w:val="0"/>
                <w:numId w:val="28"/>
              </w:numPr>
              <w:rPr>
                <w:lang w:val="vi-VN"/>
              </w:rPr>
            </w:pPr>
          </w:p>
        </w:tc>
        <w:tc>
          <w:tcPr>
            <w:tcW w:w="2497" w:type="dxa"/>
          </w:tcPr>
          <w:p w14:paraId="2523CFEB" w14:textId="1064B7C4" w:rsidR="00F05D4C" w:rsidRPr="003B7CDD" w:rsidRDefault="00F05D4C" w:rsidP="00ED52C0">
            <w:pPr>
              <w:pStyle w:val="cGDD1"/>
              <w:tabs>
                <w:tab w:val="clear" w:pos="720"/>
              </w:tabs>
              <w:ind w:left="0"/>
            </w:pPr>
            <w:r w:rsidRPr="001909DB">
              <w:rPr>
                <w:lang w:val="vi-VN"/>
              </w:rPr>
              <w:t>Nơi cấp</w:t>
            </w:r>
            <w:ins w:id="2513" w:author="VanNT" w:date="2021-08-24T21:45:00Z">
              <w:r w:rsidR="003B7CDD">
                <w:t xml:space="preserve"> (Core Bank)</w:t>
              </w:r>
            </w:ins>
          </w:p>
        </w:tc>
        <w:tc>
          <w:tcPr>
            <w:tcW w:w="1304" w:type="dxa"/>
          </w:tcPr>
          <w:p w14:paraId="69EC3CF1" w14:textId="77777777" w:rsidR="00F05D4C" w:rsidRPr="001909DB" w:rsidRDefault="00F05D4C" w:rsidP="00ED52C0">
            <w:pPr>
              <w:pStyle w:val="cGDD1"/>
              <w:tabs>
                <w:tab w:val="clear" w:pos="720"/>
              </w:tabs>
              <w:ind w:left="0"/>
            </w:pPr>
            <w:r w:rsidRPr="001909DB">
              <w:t>Có</w:t>
            </w:r>
          </w:p>
        </w:tc>
        <w:tc>
          <w:tcPr>
            <w:tcW w:w="4589" w:type="dxa"/>
          </w:tcPr>
          <w:p w14:paraId="184DD9E1" w14:textId="77777777" w:rsidR="00F05D4C" w:rsidRPr="001909DB" w:rsidRDefault="00F05D4C" w:rsidP="00ED52C0">
            <w:pPr>
              <w:pStyle w:val="cGDD1"/>
              <w:tabs>
                <w:tab w:val="clear" w:pos="720"/>
              </w:tabs>
              <w:ind w:left="0"/>
            </w:pPr>
            <w:r w:rsidRPr="001909DB">
              <w:rPr>
                <w:lang w:val="vi-VN"/>
              </w:rPr>
              <w:t>Nhập Nơi cấp</w:t>
            </w:r>
            <w:r w:rsidRPr="001909DB">
              <w:t xml:space="preserve"> giấy ĐKSH</w:t>
            </w:r>
          </w:p>
        </w:tc>
      </w:tr>
      <w:tr w:rsidR="00F05D4C" w:rsidRPr="001909DB" w14:paraId="42C6E7AB" w14:textId="77777777" w:rsidTr="00500CF7">
        <w:tc>
          <w:tcPr>
            <w:tcW w:w="969" w:type="dxa"/>
          </w:tcPr>
          <w:p w14:paraId="58781DFD" w14:textId="77777777" w:rsidR="00F05D4C" w:rsidRPr="001909DB" w:rsidRDefault="00F05D4C" w:rsidP="00F05D4C">
            <w:pPr>
              <w:pStyle w:val="cGDD1"/>
              <w:numPr>
                <w:ilvl w:val="0"/>
                <w:numId w:val="28"/>
              </w:numPr>
              <w:rPr>
                <w:lang w:val="vi-VN"/>
              </w:rPr>
            </w:pPr>
          </w:p>
        </w:tc>
        <w:tc>
          <w:tcPr>
            <w:tcW w:w="2497" w:type="dxa"/>
          </w:tcPr>
          <w:p w14:paraId="1323693A" w14:textId="77777777" w:rsidR="00F05D4C" w:rsidRPr="001909DB" w:rsidRDefault="00F05D4C" w:rsidP="00ED52C0">
            <w:pPr>
              <w:pStyle w:val="cGDD1"/>
              <w:tabs>
                <w:tab w:val="clear" w:pos="720"/>
              </w:tabs>
              <w:ind w:left="0"/>
            </w:pPr>
            <w:r w:rsidRPr="001909DB">
              <w:rPr>
                <w:lang w:val="vi-VN"/>
              </w:rPr>
              <w:t>Địa chỉ thường trú</w:t>
            </w:r>
            <w:r w:rsidRPr="001909DB">
              <w:t>/Địa chỉ ĐKKD</w:t>
            </w:r>
          </w:p>
        </w:tc>
        <w:tc>
          <w:tcPr>
            <w:tcW w:w="1304" w:type="dxa"/>
          </w:tcPr>
          <w:p w14:paraId="50888247" w14:textId="77777777" w:rsidR="00F05D4C" w:rsidRPr="001909DB" w:rsidRDefault="00F05D4C" w:rsidP="00ED52C0">
            <w:pPr>
              <w:pStyle w:val="cGDD1"/>
              <w:tabs>
                <w:tab w:val="clear" w:pos="720"/>
              </w:tabs>
              <w:ind w:left="0"/>
            </w:pPr>
            <w:r w:rsidRPr="001909DB">
              <w:t>Có</w:t>
            </w:r>
          </w:p>
        </w:tc>
        <w:tc>
          <w:tcPr>
            <w:tcW w:w="4589" w:type="dxa"/>
          </w:tcPr>
          <w:p w14:paraId="715AC866" w14:textId="77777777" w:rsidR="00F05D4C" w:rsidRPr="001909DB" w:rsidRDefault="00F05D4C" w:rsidP="00ED52C0">
            <w:pPr>
              <w:pStyle w:val="cGDD1"/>
              <w:tabs>
                <w:tab w:val="clear" w:pos="720"/>
              </w:tabs>
              <w:ind w:left="0"/>
              <w:rPr>
                <w:lang w:val="vi-VN"/>
              </w:rPr>
            </w:pPr>
          </w:p>
        </w:tc>
      </w:tr>
      <w:tr w:rsidR="00F05D4C" w:rsidRPr="001909DB" w14:paraId="029666D5" w14:textId="77777777" w:rsidTr="00500CF7">
        <w:tc>
          <w:tcPr>
            <w:tcW w:w="969" w:type="dxa"/>
          </w:tcPr>
          <w:p w14:paraId="63B25346" w14:textId="77777777" w:rsidR="00F05D4C" w:rsidRPr="001909DB" w:rsidRDefault="00F05D4C" w:rsidP="00F05D4C">
            <w:pPr>
              <w:pStyle w:val="cGDD1"/>
              <w:numPr>
                <w:ilvl w:val="0"/>
                <w:numId w:val="28"/>
              </w:numPr>
              <w:rPr>
                <w:lang w:val="vi-VN"/>
              </w:rPr>
            </w:pPr>
          </w:p>
        </w:tc>
        <w:tc>
          <w:tcPr>
            <w:tcW w:w="2497" w:type="dxa"/>
          </w:tcPr>
          <w:p w14:paraId="4B31A18F" w14:textId="77777777" w:rsidR="00F05D4C" w:rsidRPr="001909DB" w:rsidRDefault="00F05D4C" w:rsidP="00ED52C0">
            <w:pPr>
              <w:pStyle w:val="cGDD1"/>
              <w:tabs>
                <w:tab w:val="clear" w:pos="720"/>
              </w:tabs>
              <w:ind w:left="0"/>
              <w:rPr>
                <w:lang w:val="vi-VN"/>
              </w:rPr>
            </w:pPr>
            <w:r w:rsidRPr="001909DB">
              <w:rPr>
                <w:lang w:val="vi-VN"/>
              </w:rPr>
              <w:t>Địa chỉ liên lạc</w:t>
            </w:r>
          </w:p>
        </w:tc>
        <w:tc>
          <w:tcPr>
            <w:tcW w:w="1304" w:type="dxa"/>
          </w:tcPr>
          <w:p w14:paraId="4A0FD1D3" w14:textId="77777777" w:rsidR="00F05D4C" w:rsidRPr="001909DB" w:rsidRDefault="00F05D4C" w:rsidP="00ED52C0">
            <w:pPr>
              <w:pStyle w:val="cGDD1"/>
              <w:tabs>
                <w:tab w:val="clear" w:pos="720"/>
              </w:tabs>
              <w:ind w:left="0"/>
            </w:pPr>
            <w:r w:rsidRPr="001909DB">
              <w:t>Không</w:t>
            </w:r>
          </w:p>
        </w:tc>
        <w:tc>
          <w:tcPr>
            <w:tcW w:w="4589" w:type="dxa"/>
          </w:tcPr>
          <w:p w14:paraId="59112A73" w14:textId="77777777" w:rsidR="00F05D4C" w:rsidRPr="001909DB" w:rsidRDefault="00F05D4C" w:rsidP="00ED52C0">
            <w:pPr>
              <w:pStyle w:val="cGDD1"/>
              <w:tabs>
                <w:tab w:val="clear" w:pos="720"/>
              </w:tabs>
              <w:ind w:left="0"/>
              <w:rPr>
                <w:lang w:val="vi-VN"/>
              </w:rPr>
            </w:pPr>
          </w:p>
        </w:tc>
      </w:tr>
      <w:tr w:rsidR="00F05D4C" w:rsidRPr="001909DB" w14:paraId="0EC08448" w14:textId="77777777" w:rsidTr="00500CF7">
        <w:tc>
          <w:tcPr>
            <w:tcW w:w="969" w:type="dxa"/>
          </w:tcPr>
          <w:p w14:paraId="5EF39FD1" w14:textId="77777777" w:rsidR="00F05D4C" w:rsidRPr="001909DB" w:rsidRDefault="00F05D4C" w:rsidP="00F05D4C">
            <w:pPr>
              <w:pStyle w:val="cGDD1"/>
              <w:numPr>
                <w:ilvl w:val="0"/>
                <w:numId w:val="28"/>
              </w:numPr>
              <w:rPr>
                <w:lang w:val="vi-VN"/>
              </w:rPr>
            </w:pPr>
          </w:p>
        </w:tc>
        <w:tc>
          <w:tcPr>
            <w:tcW w:w="2497" w:type="dxa"/>
          </w:tcPr>
          <w:p w14:paraId="4346F5BC" w14:textId="77777777" w:rsidR="00F05D4C" w:rsidRPr="001909DB" w:rsidRDefault="00F05D4C" w:rsidP="00ED52C0">
            <w:pPr>
              <w:pStyle w:val="cGDD1"/>
              <w:tabs>
                <w:tab w:val="clear" w:pos="720"/>
              </w:tabs>
              <w:ind w:left="0"/>
              <w:rPr>
                <w:lang w:val="vi-VN"/>
              </w:rPr>
            </w:pPr>
            <w:r w:rsidRPr="001909DB">
              <w:rPr>
                <w:lang w:val="vi-VN"/>
              </w:rPr>
              <w:t>Fax</w:t>
            </w:r>
          </w:p>
        </w:tc>
        <w:tc>
          <w:tcPr>
            <w:tcW w:w="1304" w:type="dxa"/>
          </w:tcPr>
          <w:p w14:paraId="144E11DB" w14:textId="77777777" w:rsidR="00F05D4C" w:rsidRPr="001909DB" w:rsidRDefault="00F05D4C" w:rsidP="00ED52C0">
            <w:pPr>
              <w:pStyle w:val="cGDD1"/>
              <w:tabs>
                <w:tab w:val="clear" w:pos="720"/>
              </w:tabs>
              <w:ind w:left="0"/>
              <w:rPr>
                <w:lang w:val="vi-VN"/>
              </w:rPr>
            </w:pPr>
            <w:r w:rsidRPr="001909DB">
              <w:t>Không</w:t>
            </w:r>
          </w:p>
        </w:tc>
        <w:tc>
          <w:tcPr>
            <w:tcW w:w="4589" w:type="dxa"/>
          </w:tcPr>
          <w:p w14:paraId="7DCF24B7" w14:textId="77777777" w:rsidR="00F05D4C" w:rsidRPr="001909DB" w:rsidRDefault="00F05D4C" w:rsidP="00ED52C0">
            <w:pPr>
              <w:pStyle w:val="cGDD1"/>
              <w:tabs>
                <w:tab w:val="clear" w:pos="720"/>
              </w:tabs>
              <w:ind w:left="0"/>
              <w:rPr>
                <w:lang w:val="vi-VN"/>
              </w:rPr>
            </w:pPr>
          </w:p>
        </w:tc>
      </w:tr>
      <w:tr w:rsidR="00F05D4C" w:rsidRPr="001909DB" w14:paraId="63F5E939" w14:textId="77777777" w:rsidTr="00500CF7">
        <w:tc>
          <w:tcPr>
            <w:tcW w:w="969" w:type="dxa"/>
          </w:tcPr>
          <w:p w14:paraId="0A9F851E" w14:textId="77777777" w:rsidR="00F05D4C" w:rsidRPr="001909DB" w:rsidRDefault="00F05D4C" w:rsidP="00F05D4C">
            <w:pPr>
              <w:pStyle w:val="cGDD1"/>
              <w:numPr>
                <w:ilvl w:val="0"/>
                <w:numId w:val="28"/>
              </w:numPr>
              <w:rPr>
                <w:lang w:val="vi-VN"/>
              </w:rPr>
            </w:pPr>
          </w:p>
        </w:tc>
        <w:tc>
          <w:tcPr>
            <w:tcW w:w="2497" w:type="dxa"/>
          </w:tcPr>
          <w:p w14:paraId="24C283E7" w14:textId="77777777" w:rsidR="00F05D4C" w:rsidRPr="001909DB" w:rsidRDefault="00F05D4C" w:rsidP="00ED52C0">
            <w:pPr>
              <w:pStyle w:val="cGDD1"/>
              <w:tabs>
                <w:tab w:val="clear" w:pos="720"/>
              </w:tabs>
              <w:ind w:left="0"/>
              <w:rPr>
                <w:lang w:val="vi-VN"/>
              </w:rPr>
            </w:pPr>
            <w:r w:rsidRPr="001909DB">
              <w:rPr>
                <w:lang w:val="vi-VN"/>
              </w:rPr>
              <w:t>Email</w:t>
            </w:r>
          </w:p>
        </w:tc>
        <w:tc>
          <w:tcPr>
            <w:tcW w:w="1304" w:type="dxa"/>
          </w:tcPr>
          <w:p w14:paraId="554AEAA4" w14:textId="77777777" w:rsidR="00F05D4C" w:rsidRPr="001909DB" w:rsidRDefault="00F05D4C" w:rsidP="00ED52C0">
            <w:pPr>
              <w:pStyle w:val="cGDD1"/>
              <w:tabs>
                <w:tab w:val="clear" w:pos="720"/>
              </w:tabs>
              <w:ind w:left="0"/>
            </w:pPr>
            <w:r>
              <w:t>Không</w:t>
            </w:r>
          </w:p>
        </w:tc>
        <w:tc>
          <w:tcPr>
            <w:tcW w:w="4589" w:type="dxa"/>
          </w:tcPr>
          <w:p w14:paraId="63D2FDE5" w14:textId="77777777" w:rsidR="00F05D4C" w:rsidRDefault="00F05D4C" w:rsidP="00ED52C0">
            <w:pPr>
              <w:pStyle w:val="cGDD1"/>
              <w:tabs>
                <w:tab w:val="clear" w:pos="720"/>
              </w:tabs>
              <w:ind w:left="0"/>
            </w:pPr>
            <w:r w:rsidRPr="001909DB">
              <w:t>Email này được dùng để gửi nội dung các thông báo cho nhà đầu tư</w:t>
            </w:r>
          </w:p>
          <w:p w14:paraId="306313A8" w14:textId="77777777" w:rsidR="00F05D4C" w:rsidRPr="00906274" w:rsidRDefault="00F05D4C" w:rsidP="00ED52C0">
            <w:pPr>
              <w:pStyle w:val="cGDD1"/>
              <w:tabs>
                <w:tab w:val="clear" w:pos="720"/>
              </w:tabs>
              <w:ind w:left="0"/>
              <w:rPr>
                <w:b/>
              </w:rPr>
            </w:pPr>
            <w:r w:rsidRPr="00906274">
              <w:rPr>
                <w:b/>
              </w:rPr>
              <w:t>(Không cần check trùng email)</w:t>
            </w:r>
          </w:p>
        </w:tc>
      </w:tr>
      <w:tr w:rsidR="00F05D4C" w:rsidRPr="001909DB" w14:paraId="2F4A7445" w14:textId="77777777" w:rsidTr="00500CF7">
        <w:tc>
          <w:tcPr>
            <w:tcW w:w="969" w:type="dxa"/>
          </w:tcPr>
          <w:p w14:paraId="6C011DB3" w14:textId="77777777" w:rsidR="00F05D4C" w:rsidRPr="001909DB" w:rsidRDefault="00F05D4C" w:rsidP="00F05D4C">
            <w:pPr>
              <w:pStyle w:val="cGDD1"/>
              <w:numPr>
                <w:ilvl w:val="0"/>
                <w:numId w:val="28"/>
              </w:numPr>
              <w:rPr>
                <w:lang w:val="vi-VN"/>
              </w:rPr>
            </w:pPr>
          </w:p>
        </w:tc>
        <w:tc>
          <w:tcPr>
            <w:tcW w:w="2497" w:type="dxa"/>
          </w:tcPr>
          <w:p w14:paraId="01DD4EBF" w14:textId="77777777" w:rsidR="00F05D4C" w:rsidRPr="001909DB" w:rsidRDefault="00F05D4C" w:rsidP="00ED52C0">
            <w:pPr>
              <w:pStyle w:val="cGDD1"/>
              <w:tabs>
                <w:tab w:val="clear" w:pos="720"/>
              </w:tabs>
              <w:ind w:left="0"/>
              <w:rPr>
                <w:lang w:val="vi-VN"/>
              </w:rPr>
            </w:pPr>
            <w:r w:rsidRPr="001909DB">
              <w:rPr>
                <w:lang w:val="vi-VN"/>
              </w:rPr>
              <w:t>Điện thoại di động</w:t>
            </w:r>
          </w:p>
        </w:tc>
        <w:tc>
          <w:tcPr>
            <w:tcW w:w="1304" w:type="dxa"/>
          </w:tcPr>
          <w:p w14:paraId="2222AC76" w14:textId="77777777" w:rsidR="00F05D4C" w:rsidRPr="001909DB" w:rsidRDefault="00F05D4C" w:rsidP="00ED52C0">
            <w:pPr>
              <w:pStyle w:val="cGDD1"/>
              <w:tabs>
                <w:tab w:val="clear" w:pos="720"/>
              </w:tabs>
              <w:ind w:left="0"/>
            </w:pPr>
            <w:r w:rsidRPr="001909DB">
              <w:t>Có</w:t>
            </w:r>
          </w:p>
        </w:tc>
        <w:tc>
          <w:tcPr>
            <w:tcW w:w="4589" w:type="dxa"/>
          </w:tcPr>
          <w:p w14:paraId="34CD3D26" w14:textId="77777777" w:rsidR="00F05D4C" w:rsidRPr="001909DB" w:rsidRDefault="00F05D4C" w:rsidP="00ED52C0">
            <w:pPr>
              <w:pStyle w:val="cGDD1"/>
              <w:tabs>
                <w:tab w:val="clear" w:pos="720"/>
              </w:tabs>
              <w:ind w:left="0"/>
              <w:rPr>
                <w:lang w:val="vi-VN"/>
              </w:rPr>
            </w:pPr>
            <w:r w:rsidRPr="001909DB">
              <w:rPr>
                <w:lang w:val="vi-VN"/>
              </w:rPr>
              <w:t>Số điện thoại phải là duy nhất và không trùng nhau giữa các NĐT.</w:t>
            </w:r>
          </w:p>
          <w:p w14:paraId="40AFB1F2" w14:textId="77777777" w:rsidR="00F05D4C" w:rsidRPr="001909DB" w:rsidRDefault="00F05D4C" w:rsidP="00ED52C0">
            <w:pPr>
              <w:pStyle w:val="cGDD1"/>
              <w:tabs>
                <w:tab w:val="clear" w:pos="720"/>
              </w:tabs>
              <w:ind w:left="0"/>
            </w:pPr>
            <w:r w:rsidRPr="001909DB">
              <w:t>Số điện thoại này được dùng để gửi SMS cho Nhà đầu tư</w:t>
            </w:r>
          </w:p>
        </w:tc>
      </w:tr>
      <w:tr w:rsidR="00F05D4C" w:rsidRPr="001909DB" w14:paraId="126498B6" w14:textId="77777777" w:rsidTr="00500CF7">
        <w:tc>
          <w:tcPr>
            <w:tcW w:w="969" w:type="dxa"/>
          </w:tcPr>
          <w:p w14:paraId="565B4F5C" w14:textId="77777777" w:rsidR="00F05D4C" w:rsidRPr="001909DB" w:rsidRDefault="00F05D4C" w:rsidP="00F05D4C">
            <w:pPr>
              <w:pStyle w:val="cGDD1"/>
              <w:numPr>
                <w:ilvl w:val="0"/>
                <w:numId w:val="28"/>
              </w:numPr>
              <w:rPr>
                <w:lang w:val="vi-VN"/>
              </w:rPr>
            </w:pPr>
          </w:p>
        </w:tc>
        <w:tc>
          <w:tcPr>
            <w:tcW w:w="2497" w:type="dxa"/>
          </w:tcPr>
          <w:p w14:paraId="08006387" w14:textId="77777777" w:rsidR="00F05D4C" w:rsidRPr="001909DB" w:rsidRDefault="00F05D4C" w:rsidP="00ED52C0">
            <w:pPr>
              <w:pStyle w:val="cGDD1"/>
              <w:tabs>
                <w:tab w:val="clear" w:pos="720"/>
              </w:tabs>
              <w:ind w:left="0"/>
              <w:rPr>
                <w:lang w:val="vi-VN"/>
              </w:rPr>
            </w:pPr>
            <w:r w:rsidRPr="001909DB">
              <w:rPr>
                <w:lang w:val="vi-VN"/>
              </w:rPr>
              <w:t>ĐT cố định</w:t>
            </w:r>
          </w:p>
        </w:tc>
        <w:tc>
          <w:tcPr>
            <w:tcW w:w="1304" w:type="dxa"/>
          </w:tcPr>
          <w:p w14:paraId="11F6E320" w14:textId="77777777" w:rsidR="00F05D4C" w:rsidRPr="001909DB" w:rsidRDefault="00F05D4C" w:rsidP="00ED52C0">
            <w:pPr>
              <w:pStyle w:val="cGDD1"/>
              <w:tabs>
                <w:tab w:val="clear" w:pos="720"/>
              </w:tabs>
              <w:ind w:left="0"/>
            </w:pPr>
            <w:r w:rsidRPr="001909DB">
              <w:t>Không</w:t>
            </w:r>
          </w:p>
        </w:tc>
        <w:tc>
          <w:tcPr>
            <w:tcW w:w="4589" w:type="dxa"/>
          </w:tcPr>
          <w:p w14:paraId="468FB6CC" w14:textId="77777777" w:rsidR="00F05D4C" w:rsidRPr="001909DB" w:rsidRDefault="00F05D4C" w:rsidP="00ED52C0">
            <w:pPr>
              <w:pStyle w:val="cGDD1"/>
              <w:tabs>
                <w:tab w:val="clear" w:pos="720"/>
              </w:tabs>
              <w:ind w:left="0"/>
              <w:rPr>
                <w:lang w:val="vi-VN"/>
              </w:rPr>
            </w:pPr>
          </w:p>
        </w:tc>
      </w:tr>
      <w:tr w:rsidR="00F05D4C" w:rsidRPr="001909DB" w14:paraId="2DF0CF68" w14:textId="77777777" w:rsidTr="00500CF7">
        <w:tc>
          <w:tcPr>
            <w:tcW w:w="969" w:type="dxa"/>
          </w:tcPr>
          <w:p w14:paraId="38434779" w14:textId="77777777" w:rsidR="00F05D4C" w:rsidRPr="001909DB" w:rsidRDefault="00F05D4C" w:rsidP="00F05D4C">
            <w:pPr>
              <w:pStyle w:val="cGDD1"/>
              <w:numPr>
                <w:ilvl w:val="0"/>
                <w:numId w:val="28"/>
              </w:numPr>
              <w:rPr>
                <w:lang w:val="vi-VN"/>
              </w:rPr>
            </w:pPr>
          </w:p>
        </w:tc>
        <w:tc>
          <w:tcPr>
            <w:tcW w:w="2497" w:type="dxa"/>
          </w:tcPr>
          <w:p w14:paraId="0819C022" w14:textId="77777777" w:rsidR="00F05D4C" w:rsidRPr="001909DB" w:rsidRDefault="00F05D4C" w:rsidP="00ED52C0">
            <w:pPr>
              <w:pStyle w:val="cGDD1"/>
              <w:tabs>
                <w:tab w:val="clear" w:pos="720"/>
              </w:tabs>
              <w:ind w:left="0"/>
              <w:rPr>
                <w:lang w:val="vi-VN"/>
              </w:rPr>
            </w:pPr>
            <w:r w:rsidRPr="001909DB">
              <w:rPr>
                <w:lang w:val="vi-VN"/>
              </w:rPr>
              <w:t>Số TK NH</w:t>
            </w:r>
          </w:p>
        </w:tc>
        <w:tc>
          <w:tcPr>
            <w:tcW w:w="1304" w:type="dxa"/>
          </w:tcPr>
          <w:p w14:paraId="5EEC7D4A" w14:textId="77777777" w:rsidR="00F05D4C" w:rsidRPr="001909DB" w:rsidRDefault="00F05D4C" w:rsidP="00ED52C0">
            <w:pPr>
              <w:pStyle w:val="cGDD1"/>
              <w:tabs>
                <w:tab w:val="clear" w:pos="720"/>
              </w:tabs>
              <w:ind w:left="0"/>
            </w:pPr>
            <w:r w:rsidRPr="001909DB">
              <w:t>Có</w:t>
            </w:r>
          </w:p>
        </w:tc>
        <w:tc>
          <w:tcPr>
            <w:tcW w:w="4589" w:type="dxa"/>
          </w:tcPr>
          <w:p w14:paraId="66999B89" w14:textId="77777777" w:rsidR="00F05D4C" w:rsidRPr="001909DB" w:rsidRDefault="00F05D4C" w:rsidP="00ED52C0">
            <w:pPr>
              <w:pStyle w:val="cGDD1"/>
              <w:tabs>
                <w:tab w:val="clear" w:pos="720"/>
              </w:tabs>
              <w:ind w:left="0"/>
            </w:pPr>
            <w:r w:rsidRPr="001909DB">
              <w:t>Nhập TK thanh toán tại ngân hàng dùng để thanh toán tiền bán trái phiếu</w:t>
            </w:r>
          </w:p>
        </w:tc>
      </w:tr>
      <w:tr w:rsidR="00F05D4C" w:rsidRPr="001909DB" w14:paraId="5178D0B9" w14:textId="77777777" w:rsidTr="00500CF7">
        <w:tc>
          <w:tcPr>
            <w:tcW w:w="969" w:type="dxa"/>
          </w:tcPr>
          <w:p w14:paraId="0A518D32" w14:textId="77777777" w:rsidR="00F05D4C" w:rsidRPr="001909DB" w:rsidRDefault="00F05D4C" w:rsidP="00F05D4C">
            <w:pPr>
              <w:pStyle w:val="cGDD1"/>
              <w:numPr>
                <w:ilvl w:val="0"/>
                <w:numId w:val="28"/>
              </w:numPr>
              <w:rPr>
                <w:lang w:val="vi-VN"/>
              </w:rPr>
            </w:pPr>
          </w:p>
        </w:tc>
        <w:tc>
          <w:tcPr>
            <w:tcW w:w="2497" w:type="dxa"/>
          </w:tcPr>
          <w:p w14:paraId="75A2646B" w14:textId="77777777" w:rsidR="00F05D4C" w:rsidRPr="001909DB" w:rsidRDefault="00F05D4C" w:rsidP="00ED52C0">
            <w:pPr>
              <w:pStyle w:val="cGDD1"/>
              <w:tabs>
                <w:tab w:val="clear" w:pos="720"/>
              </w:tabs>
              <w:ind w:left="0"/>
              <w:rPr>
                <w:lang w:val="vi-VN"/>
              </w:rPr>
            </w:pPr>
            <w:r w:rsidRPr="001909DB">
              <w:rPr>
                <w:lang w:val="vi-VN"/>
              </w:rPr>
              <w:t>Tên NH</w:t>
            </w:r>
          </w:p>
        </w:tc>
        <w:tc>
          <w:tcPr>
            <w:tcW w:w="1304" w:type="dxa"/>
          </w:tcPr>
          <w:p w14:paraId="71F351FB" w14:textId="77777777" w:rsidR="00F05D4C" w:rsidRPr="006A3507" w:rsidRDefault="00F05D4C" w:rsidP="00ED52C0">
            <w:pPr>
              <w:pStyle w:val="cGDD1"/>
              <w:tabs>
                <w:tab w:val="clear" w:pos="720"/>
              </w:tabs>
              <w:ind w:left="0"/>
            </w:pPr>
            <w:r w:rsidRPr="006A3507">
              <w:t>Có</w:t>
            </w:r>
          </w:p>
        </w:tc>
        <w:tc>
          <w:tcPr>
            <w:tcW w:w="4589" w:type="dxa"/>
          </w:tcPr>
          <w:p w14:paraId="091A4FEC" w14:textId="77777777" w:rsidR="00F05D4C" w:rsidRPr="006A3507" w:rsidRDefault="00F05D4C" w:rsidP="00ED52C0">
            <w:pPr>
              <w:pStyle w:val="cGDD1"/>
              <w:tabs>
                <w:tab w:val="clear" w:pos="720"/>
              </w:tabs>
              <w:ind w:left="0"/>
            </w:pPr>
            <w:r w:rsidRPr="006A3507">
              <w:t>Mặc định chọn Ngân hàng SHB</w:t>
            </w:r>
          </w:p>
        </w:tc>
      </w:tr>
      <w:tr w:rsidR="00F05D4C" w:rsidRPr="001909DB" w14:paraId="02A16B51" w14:textId="77777777" w:rsidTr="00500CF7">
        <w:tc>
          <w:tcPr>
            <w:tcW w:w="969" w:type="dxa"/>
          </w:tcPr>
          <w:p w14:paraId="22EC27B2" w14:textId="77777777" w:rsidR="00F05D4C" w:rsidRPr="001909DB" w:rsidRDefault="00F05D4C" w:rsidP="00F05D4C">
            <w:pPr>
              <w:pStyle w:val="cGDD1"/>
              <w:numPr>
                <w:ilvl w:val="0"/>
                <w:numId w:val="28"/>
              </w:numPr>
              <w:rPr>
                <w:lang w:val="vi-VN"/>
              </w:rPr>
            </w:pPr>
          </w:p>
        </w:tc>
        <w:tc>
          <w:tcPr>
            <w:tcW w:w="2497" w:type="dxa"/>
          </w:tcPr>
          <w:p w14:paraId="58BB8D03" w14:textId="77777777" w:rsidR="00F05D4C" w:rsidRPr="001909DB" w:rsidRDefault="00F05D4C" w:rsidP="00ED52C0">
            <w:pPr>
              <w:pStyle w:val="cGDD1"/>
              <w:tabs>
                <w:tab w:val="clear" w:pos="720"/>
              </w:tabs>
              <w:ind w:left="0"/>
              <w:rPr>
                <w:lang w:val="vi-VN"/>
              </w:rPr>
            </w:pPr>
            <w:r w:rsidRPr="001909DB">
              <w:rPr>
                <w:lang w:val="vi-VN"/>
              </w:rPr>
              <w:t>Chi nhánh NH</w:t>
            </w:r>
          </w:p>
        </w:tc>
        <w:tc>
          <w:tcPr>
            <w:tcW w:w="1304" w:type="dxa"/>
          </w:tcPr>
          <w:p w14:paraId="2E1D9285" w14:textId="77777777" w:rsidR="00F05D4C" w:rsidRPr="001909DB" w:rsidRDefault="00F05D4C" w:rsidP="00ED52C0">
            <w:pPr>
              <w:pStyle w:val="cGDD1"/>
              <w:tabs>
                <w:tab w:val="clear" w:pos="720"/>
              </w:tabs>
              <w:ind w:left="0"/>
            </w:pPr>
            <w:r w:rsidRPr="001909DB">
              <w:t>Có</w:t>
            </w:r>
          </w:p>
        </w:tc>
        <w:tc>
          <w:tcPr>
            <w:tcW w:w="4589" w:type="dxa"/>
          </w:tcPr>
          <w:p w14:paraId="47AAE85F" w14:textId="77777777" w:rsidR="00F05D4C" w:rsidRPr="001909DB" w:rsidRDefault="00F05D4C" w:rsidP="00ED52C0">
            <w:pPr>
              <w:pStyle w:val="cGDD1"/>
              <w:tabs>
                <w:tab w:val="clear" w:pos="720"/>
              </w:tabs>
              <w:ind w:left="0"/>
              <w:rPr>
                <w:lang w:val="vi-VN"/>
              </w:rPr>
            </w:pPr>
          </w:p>
        </w:tc>
      </w:tr>
      <w:tr w:rsidR="00F05D4C" w:rsidRPr="001909DB" w14:paraId="6EC67645" w14:textId="77777777" w:rsidTr="00500CF7">
        <w:tc>
          <w:tcPr>
            <w:tcW w:w="969" w:type="dxa"/>
          </w:tcPr>
          <w:p w14:paraId="059EBDFF" w14:textId="77777777" w:rsidR="00F05D4C" w:rsidRPr="001909DB" w:rsidRDefault="00F05D4C" w:rsidP="00F05D4C">
            <w:pPr>
              <w:pStyle w:val="cGDD1"/>
              <w:numPr>
                <w:ilvl w:val="0"/>
                <w:numId w:val="28"/>
              </w:numPr>
              <w:rPr>
                <w:lang w:val="vi-VN"/>
              </w:rPr>
            </w:pPr>
          </w:p>
        </w:tc>
        <w:tc>
          <w:tcPr>
            <w:tcW w:w="2497" w:type="dxa"/>
          </w:tcPr>
          <w:p w14:paraId="35EBA2A0" w14:textId="77777777" w:rsidR="00F05D4C" w:rsidRPr="001909DB" w:rsidRDefault="00F05D4C" w:rsidP="00ED52C0">
            <w:pPr>
              <w:pStyle w:val="cGDD1"/>
              <w:tabs>
                <w:tab w:val="clear" w:pos="720"/>
              </w:tabs>
              <w:ind w:left="0"/>
              <w:rPr>
                <w:lang w:val="vi-VN"/>
              </w:rPr>
            </w:pPr>
            <w:r w:rsidRPr="001909DB">
              <w:rPr>
                <w:lang w:val="vi-VN"/>
              </w:rPr>
              <w:t>Nghề nghiệp</w:t>
            </w:r>
          </w:p>
        </w:tc>
        <w:tc>
          <w:tcPr>
            <w:tcW w:w="1304" w:type="dxa"/>
          </w:tcPr>
          <w:p w14:paraId="2BCAAD6F" w14:textId="77777777" w:rsidR="00F05D4C" w:rsidRPr="001909DB" w:rsidRDefault="00F05D4C" w:rsidP="00ED52C0">
            <w:pPr>
              <w:pStyle w:val="cGDD1"/>
              <w:tabs>
                <w:tab w:val="clear" w:pos="720"/>
              </w:tabs>
              <w:ind w:left="0"/>
            </w:pPr>
            <w:r w:rsidRPr="001909DB">
              <w:t>Không</w:t>
            </w:r>
          </w:p>
        </w:tc>
        <w:tc>
          <w:tcPr>
            <w:tcW w:w="4589" w:type="dxa"/>
          </w:tcPr>
          <w:p w14:paraId="66F8B862" w14:textId="77777777" w:rsidR="00F05D4C" w:rsidRPr="001909DB" w:rsidRDefault="00F05D4C" w:rsidP="00ED52C0">
            <w:pPr>
              <w:pStyle w:val="cGDD1"/>
              <w:tabs>
                <w:tab w:val="clear" w:pos="720"/>
              </w:tabs>
              <w:ind w:left="0"/>
            </w:pPr>
            <w:r w:rsidRPr="001909DB">
              <w:t>Chỉ hiển thị để nhập với loại khách hàng cá nhân</w:t>
            </w:r>
          </w:p>
        </w:tc>
      </w:tr>
      <w:tr w:rsidR="00F05D4C" w:rsidRPr="001909DB" w14:paraId="5D28DB00" w14:textId="77777777" w:rsidTr="00500CF7">
        <w:tc>
          <w:tcPr>
            <w:tcW w:w="969" w:type="dxa"/>
          </w:tcPr>
          <w:p w14:paraId="4EB419C5" w14:textId="77777777" w:rsidR="00F05D4C" w:rsidRPr="001909DB" w:rsidRDefault="00F05D4C" w:rsidP="00F05D4C">
            <w:pPr>
              <w:pStyle w:val="cGDD1"/>
              <w:numPr>
                <w:ilvl w:val="0"/>
                <w:numId w:val="28"/>
              </w:numPr>
              <w:rPr>
                <w:lang w:val="vi-VN"/>
              </w:rPr>
            </w:pPr>
          </w:p>
        </w:tc>
        <w:tc>
          <w:tcPr>
            <w:tcW w:w="2497" w:type="dxa"/>
          </w:tcPr>
          <w:p w14:paraId="6E4D7933" w14:textId="77777777" w:rsidR="00F05D4C" w:rsidRPr="001909DB" w:rsidRDefault="00F05D4C" w:rsidP="00ED52C0">
            <w:pPr>
              <w:pStyle w:val="cGDD1"/>
              <w:tabs>
                <w:tab w:val="clear" w:pos="720"/>
              </w:tabs>
              <w:ind w:left="0"/>
              <w:rPr>
                <w:lang w:val="vi-VN"/>
              </w:rPr>
            </w:pPr>
            <w:r w:rsidRPr="001909DB">
              <w:rPr>
                <w:lang w:val="vi-VN"/>
              </w:rPr>
              <w:t>Đơn vị công tác</w:t>
            </w:r>
          </w:p>
        </w:tc>
        <w:tc>
          <w:tcPr>
            <w:tcW w:w="1304" w:type="dxa"/>
          </w:tcPr>
          <w:p w14:paraId="2D2F832D" w14:textId="77777777" w:rsidR="00F05D4C" w:rsidRPr="001909DB" w:rsidRDefault="00F05D4C" w:rsidP="00ED52C0">
            <w:pPr>
              <w:pStyle w:val="cGDD1"/>
              <w:tabs>
                <w:tab w:val="clear" w:pos="720"/>
              </w:tabs>
              <w:ind w:left="0"/>
            </w:pPr>
            <w:r w:rsidRPr="001909DB">
              <w:t>Không</w:t>
            </w:r>
          </w:p>
        </w:tc>
        <w:tc>
          <w:tcPr>
            <w:tcW w:w="4589" w:type="dxa"/>
          </w:tcPr>
          <w:p w14:paraId="25738E5A" w14:textId="77777777" w:rsidR="00F05D4C" w:rsidRPr="001909DB" w:rsidRDefault="00F05D4C" w:rsidP="00ED52C0">
            <w:pPr>
              <w:pStyle w:val="cGDD1"/>
              <w:tabs>
                <w:tab w:val="clear" w:pos="720"/>
              </w:tabs>
              <w:ind w:left="0"/>
              <w:rPr>
                <w:lang w:val="vi-VN"/>
              </w:rPr>
            </w:pPr>
            <w:r w:rsidRPr="001909DB">
              <w:t>Chỉ hiển thị để nhập với loại khách hàng cá nhân</w:t>
            </w:r>
          </w:p>
        </w:tc>
      </w:tr>
      <w:tr w:rsidR="00500CF7" w:rsidRPr="001909DB" w14:paraId="7DFBDE43" w14:textId="77777777" w:rsidTr="00500CF7">
        <w:tc>
          <w:tcPr>
            <w:tcW w:w="969" w:type="dxa"/>
            <w:tcBorders>
              <w:top w:val="single" w:sz="4" w:space="0" w:color="auto"/>
              <w:left w:val="single" w:sz="4" w:space="0" w:color="auto"/>
              <w:bottom w:val="single" w:sz="4" w:space="0" w:color="auto"/>
              <w:right w:val="single" w:sz="4" w:space="0" w:color="auto"/>
            </w:tcBorders>
          </w:tcPr>
          <w:p w14:paraId="540CE104" w14:textId="77777777" w:rsidR="00500CF7" w:rsidRPr="001909DB" w:rsidRDefault="00500CF7" w:rsidP="00500CF7">
            <w:pPr>
              <w:pStyle w:val="cGDD1"/>
              <w:numPr>
                <w:ilvl w:val="0"/>
                <w:numId w:val="28"/>
              </w:numPr>
              <w:rPr>
                <w:lang w:val="vi-VN"/>
              </w:rPr>
            </w:pPr>
            <w:moveToRangeStart w:id="2514" w:author="VanNT" w:date="2021-08-24T21:55:00Z" w:name="move80734556"/>
          </w:p>
        </w:tc>
        <w:tc>
          <w:tcPr>
            <w:tcW w:w="2497" w:type="dxa"/>
            <w:tcBorders>
              <w:top w:val="single" w:sz="4" w:space="0" w:color="auto"/>
              <w:left w:val="single" w:sz="4" w:space="0" w:color="auto"/>
              <w:bottom w:val="single" w:sz="4" w:space="0" w:color="auto"/>
              <w:right w:val="single" w:sz="4" w:space="0" w:color="auto"/>
            </w:tcBorders>
          </w:tcPr>
          <w:p w14:paraId="0D214B58" w14:textId="77777777" w:rsidR="00500CF7" w:rsidRPr="00500CF7" w:rsidRDefault="00500CF7" w:rsidP="00526F8B">
            <w:pPr>
              <w:pStyle w:val="cGDD1"/>
              <w:tabs>
                <w:tab w:val="clear" w:pos="720"/>
              </w:tabs>
              <w:ind w:left="0"/>
              <w:rPr>
                <w:lang w:val="vi-VN"/>
              </w:rPr>
            </w:pPr>
            <w:moveTo w:id="2515" w:author="VanNT" w:date="2021-08-24T21:55:00Z">
              <w:r w:rsidRPr="00500CF7">
                <w:rPr>
                  <w:lang w:val="vi-VN"/>
                </w:rPr>
                <w:t>Mã KH trên Core CK</w:t>
              </w:r>
            </w:moveTo>
          </w:p>
        </w:tc>
        <w:tc>
          <w:tcPr>
            <w:tcW w:w="1304" w:type="dxa"/>
            <w:tcBorders>
              <w:top w:val="single" w:sz="4" w:space="0" w:color="auto"/>
              <w:left w:val="single" w:sz="4" w:space="0" w:color="auto"/>
              <w:bottom w:val="single" w:sz="4" w:space="0" w:color="auto"/>
              <w:right w:val="single" w:sz="4" w:space="0" w:color="auto"/>
            </w:tcBorders>
          </w:tcPr>
          <w:p w14:paraId="5154303B" w14:textId="77777777" w:rsidR="00500CF7" w:rsidRPr="001909DB" w:rsidRDefault="00500CF7" w:rsidP="00526F8B">
            <w:pPr>
              <w:pStyle w:val="cGDD1"/>
              <w:tabs>
                <w:tab w:val="clear" w:pos="720"/>
              </w:tabs>
              <w:ind w:left="0"/>
            </w:pPr>
          </w:p>
        </w:tc>
        <w:tc>
          <w:tcPr>
            <w:tcW w:w="4589" w:type="dxa"/>
            <w:tcBorders>
              <w:top w:val="single" w:sz="4" w:space="0" w:color="auto"/>
              <w:left w:val="single" w:sz="4" w:space="0" w:color="auto"/>
              <w:bottom w:val="single" w:sz="4" w:space="0" w:color="auto"/>
              <w:right w:val="single" w:sz="4" w:space="0" w:color="auto"/>
            </w:tcBorders>
          </w:tcPr>
          <w:p w14:paraId="25CB294B" w14:textId="77777777" w:rsidR="00500CF7" w:rsidRPr="00500CF7" w:rsidRDefault="00500CF7" w:rsidP="00526F8B">
            <w:pPr>
              <w:pStyle w:val="cGDD1"/>
              <w:tabs>
                <w:tab w:val="clear" w:pos="720"/>
              </w:tabs>
              <w:ind w:left="0"/>
            </w:pPr>
            <w:moveTo w:id="2516" w:author="VanNT" w:date="2021-08-24T21:55:00Z">
              <w:r w:rsidRPr="00500CF7">
                <w:t>Lấy theo thông tin trả về từ SHS</w:t>
              </w:r>
            </w:moveTo>
          </w:p>
        </w:tc>
      </w:tr>
      <w:tr w:rsidR="00500CF7" w:rsidRPr="001909DB" w14:paraId="6ABC789B" w14:textId="77777777" w:rsidTr="00500CF7">
        <w:tc>
          <w:tcPr>
            <w:tcW w:w="969" w:type="dxa"/>
            <w:tcBorders>
              <w:top w:val="single" w:sz="4" w:space="0" w:color="auto"/>
              <w:left w:val="single" w:sz="4" w:space="0" w:color="auto"/>
              <w:bottom w:val="single" w:sz="4" w:space="0" w:color="auto"/>
              <w:right w:val="single" w:sz="4" w:space="0" w:color="auto"/>
            </w:tcBorders>
          </w:tcPr>
          <w:p w14:paraId="428A9D23" w14:textId="77777777" w:rsidR="00500CF7" w:rsidRPr="001909DB" w:rsidRDefault="00500CF7" w:rsidP="00500CF7">
            <w:pPr>
              <w:pStyle w:val="cGDD1"/>
              <w:numPr>
                <w:ilvl w:val="0"/>
                <w:numId w:val="2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5ABB17A9" w14:textId="77777777" w:rsidR="00500CF7" w:rsidRPr="00500CF7" w:rsidRDefault="00500CF7" w:rsidP="00526F8B">
            <w:pPr>
              <w:pStyle w:val="cGDD1"/>
              <w:tabs>
                <w:tab w:val="clear" w:pos="720"/>
              </w:tabs>
              <w:ind w:left="0"/>
              <w:rPr>
                <w:lang w:val="vi-VN"/>
              </w:rPr>
            </w:pPr>
            <w:moveTo w:id="2517" w:author="VanNT" w:date="2021-08-24T21:55:00Z">
              <w:r w:rsidRPr="00500CF7">
                <w:rPr>
                  <w:lang w:val="vi-VN"/>
                </w:rPr>
                <w:t>Số TK CK</w:t>
              </w:r>
            </w:moveTo>
          </w:p>
        </w:tc>
        <w:tc>
          <w:tcPr>
            <w:tcW w:w="1304" w:type="dxa"/>
            <w:tcBorders>
              <w:top w:val="single" w:sz="4" w:space="0" w:color="auto"/>
              <w:left w:val="single" w:sz="4" w:space="0" w:color="auto"/>
              <w:bottom w:val="single" w:sz="4" w:space="0" w:color="auto"/>
              <w:right w:val="single" w:sz="4" w:space="0" w:color="auto"/>
            </w:tcBorders>
          </w:tcPr>
          <w:p w14:paraId="5687A754" w14:textId="77777777" w:rsidR="00500CF7" w:rsidRPr="001909DB" w:rsidRDefault="00500CF7" w:rsidP="00526F8B">
            <w:pPr>
              <w:pStyle w:val="cGDD1"/>
              <w:tabs>
                <w:tab w:val="clear" w:pos="720"/>
              </w:tabs>
              <w:ind w:left="0"/>
            </w:pPr>
          </w:p>
        </w:tc>
        <w:tc>
          <w:tcPr>
            <w:tcW w:w="4589" w:type="dxa"/>
            <w:tcBorders>
              <w:top w:val="single" w:sz="4" w:space="0" w:color="auto"/>
              <w:left w:val="single" w:sz="4" w:space="0" w:color="auto"/>
              <w:bottom w:val="single" w:sz="4" w:space="0" w:color="auto"/>
              <w:right w:val="single" w:sz="4" w:space="0" w:color="auto"/>
            </w:tcBorders>
          </w:tcPr>
          <w:p w14:paraId="2D2B21CD" w14:textId="77777777" w:rsidR="00500CF7" w:rsidRPr="00500CF7" w:rsidRDefault="00500CF7" w:rsidP="00526F8B">
            <w:pPr>
              <w:pStyle w:val="cGDD1"/>
              <w:tabs>
                <w:tab w:val="clear" w:pos="720"/>
              </w:tabs>
              <w:ind w:left="0"/>
            </w:pPr>
            <w:moveTo w:id="2518" w:author="VanNT" w:date="2021-08-24T21:55:00Z">
              <w:r w:rsidRPr="00500CF7">
                <w:t>Lấy theo thông tin trả về từ SHS</w:t>
              </w:r>
            </w:moveTo>
          </w:p>
        </w:tc>
      </w:tr>
      <w:tr w:rsidR="00500CF7" w:rsidRPr="001909DB" w14:paraId="2E82316B" w14:textId="77777777" w:rsidTr="00500CF7">
        <w:tc>
          <w:tcPr>
            <w:tcW w:w="969" w:type="dxa"/>
            <w:tcBorders>
              <w:top w:val="single" w:sz="4" w:space="0" w:color="auto"/>
              <w:left w:val="single" w:sz="4" w:space="0" w:color="auto"/>
              <w:bottom w:val="single" w:sz="4" w:space="0" w:color="auto"/>
              <w:right w:val="single" w:sz="4" w:space="0" w:color="auto"/>
            </w:tcBorders>
          </w:tcPr>
          <w:p w14:paraId="5B6BC8EB" w14:textId="77777777" w:rsidR="00500CF7" w:rsidRPr="001909DB" w:rsidRDefault="00500CF7" w:rsidP="00500CF7">
            <w:pPr>
              <w:pStyle w:val="cGDD1"/>
              <w:numPr>
                <w:ilvl w:val="0"/>
                <w:numId w:val="2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5107CDD1" w14:textId="77777777" w:rsidR="00500CF7" w:rsidRPr="00500CF7" w:rsidRDefault="00500CF7" w:rsidP="00526F8B">
            <w:pPr>
              <w:pStyle w:val="cGDD1"/>
              <w:tabs>
                <w:tab w:val="clear" w:pos="720"/>
              </w:tabs>
              <w:ind w:left="0"/>
              <w:rPr>
                <w:lang w:val="vi-VN"/>
              </w:rPr>
            </w:pPr>
            <w:moveTo w:id="2519" w:author="VanNT" w:date="2021-08-24T21:55:00Z">
              <w:r w:rsidRPr="00500CF7">
                <w:rPr>
                  <w:lang w:val="vi-VN"/>
                </w:rPr>
                <w:t xml:space="preserve">Số tài khoản thanh toán </w:t>
              </w:r>
              <w:r w:rsidRPr="00500CF7">
                <w:rPr>
                  <w:lang w:val="vi-VN"/>
                </w:rPr>
                <w:lastRenderedPageBreak/>
                <w:t>bên Core CK</w:t>
              </w:r>
            </w:moveTo>
          </w:p>
        </w:tc>
        <w:tc>
          <w:tcPr>
            <w:tcW w:w="1304" w:type="dxa"/>
            <w:tcBorders>
              <w:top w:val="single" w:sz="4" w:space="0" w:color="auto"/>
              <w:left w:val="single" w:sz="4" w:space="0" w:color="auto"/>
              <w:bottom w:val="single" w:sz="4" w:space="0" w:color="auto"/>
              <w:right w:val="single" w:sz="4" w:space="0" w:color="auto"/>
            </w:tcBorders>
          </w:tcPr>
          <w:p w14:paraId="336F9ABA" w14:textId="77777777" w:rsidR="00500CF7" w:rsidRPr="001909DB" w:rsidRDefault="00500CF7" w:rsidP="00526F8B">
            <w:pPr>
              <w:pStyle w:val="cGDD1"/>
              <w:tabs>
                <w:tab w:val="clear" w:pos="720"/>
              </w:tabs>
              <w:ind w:left="0"/>
            </w:pPr>
          </w:p>
        </w:tc>
        <w:tc>
          <w:tcPr>
            <w:tcW w:w="4589" w:type="dxa"/>
            <w:tcBorders>
              <w:top w:val="single" w:sz="4" w:space="0" w:color="auto"/>
              <w:left w:val="single" w:sz="4" w:space="0" w:color="auto"/>
              <w:bottom w:val="single" w:sz="4" w:space="0" w:color="auto"/>
              <w:right w:val="single" w:sz="4" w:space="0" w:color="auto"/>
            </w:tcBorders>
          </w:tcPr>
          <w:p w14:paraId="5B8F9634" w14:textId="77777777" w:rsidR="00500CF7" w:rsidRPr="00500CF7" w:rsidRDefault="00500CF7" w:rsidP="00526F8B">
            <w:pPr>
              <w:pStyle w:val="cGDD1"/>
              <w:tabs>
                <w:tab w:val="clear" w:pos="720"/>
              </w:tabs>
              <w:ind w:left="0"/>
            </w:pPr>
            <w:moveTo w:id="2520" w:author="VanNT" w:date="2021-08-24T21:55:00Z">
              <w:r w:rsidRPr="00500CF7">
                <w:t>Lấy theo thông tin trả về từ SHS</w:t>
              </w:r>
            </w:moveTo>
          </w:p>
        </w:tc>
      </w:tr>
      <w:moveToRangeEnd w:id="2514"/>
      <w:tr w:rsidR="00500CF7" w:rsidRPr="001909DB" w14:paraId="22D1E26C" w14:textId="77777777" w:rsidTr="00500CF7">
        <w:trPr>
          <w:ins w:id="2521" w:author="VanNT" w:date="2021-08-24T21:57:00Z"/>
        </w:trPr>
        <w:tc>
          <w:tcPr>
            <w:tcW w:w="969" w:type="dxa"/>
            <w:tcBorders>
              <w:top w:val="single" w:sz="4" w:space="0" w:color="auto"/>
              <w:left w:val="single" w:sz="4" w:space="0" w:color="auto"/>
              <w:bottom w:val="single" w:sz="4" w:space="0" w:color="auto"/>
              <w:right w:val="single" w:sz="4" w:space="0" w:color="auto"/>
            </w:tcBorders>
          </w:tcPr>
          <w:p w14:paraId="6F0AC658" w14:textId="77777777" w:rsidR="00500CF7" w:rsidRPr="001909DB" w:rsidRDefault="00500CF7" w:rsidP="00526F8B">
            <w:pPr>
              <w:pStyle w:val="cGDD1"/>
              <w:numPr>
                <w:ilvl w:val="0"/>
                <w:numId w:val="28"/>
              </w:numPr>
              <w:rPr>
                <w:ins w:id="2522" w:author="VanNT" w:date="2021-08-24T21:57:00Z"/>
                <w:lang w:val="vi-VN"/>
              </w:rPr>
            </w:pPr>
          </w:p>
        </w:tc>
        <w:tc>
          <w:tcPr>
            <w:tcW w:w="2497" w:type="dxa"/>
            <w:tcBorders>
              <w:top w:val="single" w:sz="4" w:space="0" w:color="auto"/>
              <w:left w:val="single" w:sz="4" w:space="0" w:color="auto"/>
              <w:bottom w:val="single" w:sz="4" w:space="0" w:color="auto"/>
              <w:right w:val="single" w:sz="4" w:space="0" w:color="auto"/>
            </w:tcBorders>
          </w:tcPr>
          <w:p w14:paraId="0B681316" w14:textId="46CAD86C" w:rsidR="00500CF7" w:rsidRPr="00500CF7" w:rsidRDefault="00500CF7" w:rsidP="007A2C75">
            <w:pPr>
              <w:pStyle w:val="cGDD1"/>
              <w:tabs>
                <w:tab w:val="clear" w:pos="720"/>
              </w:tabs>
              <w:ind w:left="0"/>
              <w:rPr>
                <w:ins w:id="2523" w:author="VanNT" w:date="2021-08-24T21:57:00Z"/>
                <w:lang w:val="vi-VN"/>
              </w:rPr>
            </w:pPr>
            <w:ins w:id="2524" w:author="VanNT" w:date="2021-08-24T21:57:00Z">
              <w:r w:rsidRPr="00500CF7">
                <w:rPr>
                  <w:lang w:val="vi-VN"/>
                </w:rPr>
                <w:t>Loại giấy tờ</w:t>
              </w:r>
              <w:del w:id="2525" w:author="VânNT" w:date="2021-08-27T14:35:00Z">
                <w:r w:rsidRPr="00500CF7" w:rsidDel="007A2C75">
                  <w:rPr>
                    <w:lang w:val="vi-VN"/>
                  </w:rPr>
                  <w:delText xml:space="preserve"> nhận diện </w:delText>
                </w:r>
              </w:del>
              <w:r w:rsidRPr="00500CF7">
                <w:rPr>
                  <w:lang w:val="vi-VN"/>
                </w:rPr>
                <w:t xml:space="preserve">(Core </w:t>
              </w:r>
              <w:r>
                <w:t>CK</w:t>
              </w:r>
              <w:r w:rsidRPr="00500CF7">
                <w:rPr>
                  <w:lang w:val="vi-VN"/>
                </w:rPr>
                <w:t>)</w:t>
              </w:r>
            </w:ins>
          </w:p>
        </w:tc>
        <w:tc>
          <w:tcPr>
            <w:tcW w:w="1304" w:type="dxa"/>
            <w:tcBorders>
              <w:top w:val="single" w:sz="4" w:space="0" w:color="auto"/>
              <w:left w:val="single" w:sz="4" w:space="0" w:color="auto"/>
              <w:bottom w:val="single" w:sz="4" w:space="0" w:color="auto"/>
              <w:right w:val="single" w:sz="4" w:space="0" w:color="auto"/>
            </w:tcBorders>
          </w:tcPr>
          <w:p w14:paraId="32B0E2DF" w14:textId="689198FE" w:rsidR="00500CF7" w:rsidRPr="001909DB" w:rsidRDefault="00500CF7" w:rsidP="00526F8B">
            <w:pPr>
              <w:pStyle w:val="cGDD1"/>
              <w:tabs>
                <w:tab w:val="clear" w:pos="720"/>
              </w:tabs>
              <w:ind w:left="0"/>
              <w:rPr>
                <w:ins w:id="2526" w:author="VanNT" w:date="2021-08-24T21:57:00Z"/>
              </w:rPr>
            </w:pPr>
          </w:p>
        </w:tc>
        <w:tc>
          <w:tcPr>
            <w:tcW w:w="4589" w:type="dxa"/>
            <w:tcBorders>
              <w:top w:val="single" w:sz="4" w:space="0" w:color="auto"/>
              <w:left w:val="single" w:sz="4" w:space="0" w:color="auto"/>
              <w:bottom w:val="single" w:sz="4" w:space="0" w:color="auto"/>
              <w:right w:val="single" w:sz="4" w:space="0" w:color="auto"/>
            </w:tcBorders>
          </w:tcPr>
          <w:p w14:paraId="46FC6179" w14:textId="2B5A2FCD" w:rsidR="00500CF7" w:rsidRPr="00500CF7" w:rsidRDefault="00500CF7" w:rsidP="00526F8B">
            <w:pPr>
              <w:pStyle w:val="cGDD1"/>
              <w:tabs>
                <w:tab w:val="clear" w:pos="720"/>
              </w:tabs>
              <w:ind w:left="0"/>
              <w:rPr>
                <w:ins w:id="2527" w:author="VanNT" w:date="2021-08-24T21:57:00Z"/>
              </w:rPr>
            </w:pPr>
            <w:ins w:id="2528" w:author="VanNT" w:date="2021-08-24T21:57:00Z">
              <w:r>
                <w:t>Lấy thông tin trả về từ SHS, bao gồm</w:t>
              </w:r>
            </w:ins>
          </w:p>
          <w:p w14:paraId="5B343E57" w14:textId="77777777" w:rsidR="00500CF7" w:rsidRPr="001909DB" w:rsidRDefault="00500CF7" w:rsidP="00526F8B">
            <w:pPr>
              <w:pStyle w:val="cGDD1"/>
              <w:numPr>
                <w:ilvl w:val="0"/>
                <w:numId w:val="6"/>
              </w:numPr>
              <w:rPr>
                <w:ins w:id="2529" w:author="VanNT" w:date="2021-08-24T21:57:00Z"/>
              </w:rPr>
            </w:pPr>
            <w:ins w:id="2530" w:author="VanNT" w:date="2021-08-24T21:57:00Z">
              <w:r w:rsidRPr="001909DB">
                <w:t>Nếu là Cá nhân =&gt; bao gồm 2 giá trị:</w:t>
              </w:r>
            </w:ins>
          </w:p>
          <w:p w14:paraId="7E487235" w14:textId="77777777" w:rsidR="00500CF7" w:rsidRPr="00500CF7" w:rsidRDefault="00500CF7" w:rsidP="00526F8B">
            <w:pPr>
              <w:pStyle w:val="cGDD1"/>
              <w:numPr>
                <w:ilvl w:val="1"/>
                <w:numId w:val="6"/>
              </w:numPr>
              <w:rPr>
                <w:ins w:id="2531" w:author="VanNT" w:date="2021-08-24T21:57:00Z"/>
              </w:rPr>
            </w:pPr>
            <w:ins w:id="2532" w:author="VanNT" w:date="2021-08-24T21:57:00Z">
              <w:r w:rsidRPr="00500CF7">
                <w:t>CMND</w:t>
              </w:r>
            </w:ins>
          </w:p>
          <w:p w14:paraId="3C525CF5" w14:textId="77777777" w:rsidR="00500CF7" w:rsidRPr="00500CF7" w:rsidRDefault="00500CF7" w:rsidP="00526F8B">
            <w:pPr>
              <w:pStyle w:val="cGDD1"/>
              <w:numPr>
                <w:ilvl w:val="1"/>
                <w:numId w:val="6"/>
              </w:numPr>
              <w:rPr>
                <w:ins w:id="2533" w:author="VanNT" w:date="2021-08-24T21:57:00Z"/>
              </w:rPr>
            </w:pPr>
            <w:ins w:id="2534" w:author="VanNT" w:date="2021-08-24T21:57:00Z">
              <w:r w:rsidRPr="00500CF7">
                <w:t>Hộ chiếu</w:t>
              </w:r>
            </w:ins>
          </w:p>
          <w:p w14:paraId="3EC4E6AA" w14:textId="77777777" w:rsidR="00500CF7" w:rsidRPr="00500CF7" w:rsidRDefault="00500CF7" w:rsidP="00526F8B">
            <w:pPr>
              <w:pStyle w:val="cGDD1"/>
              <w:numPr>
                <w:ilvl w:val="0"/>
                <w:numId w:val="6"/>
              </w:numPr>
              <w:rPr>
                <w:ins w:id="2535" w:author="VanNT" w:date="2021-08-24T21:57:00Z"/>
              </w:rPr>
            </w:pPr>
            <w:ins w:id="2536" w:author="VanNT" w:date="2021-08-24T21:57:00Z">
              <w:r w:rsidRPr="001909DB">
                <w:t xml:space="preserve">Nếu là Tổ chức =&gt; Chỉ bao gồm 1 giá trị là </w:t>
              </w:r>
              <w:r w:rsidRPr="00500CF7">
                <w:t>Giấy phép KD</w:t>
              </w:r>
            </w:ins>
          </w:p>
        </w:tc>
      </w:tr>
      <w:tr w:rsidR="00500CF7" w:rsidRPr="001909DB" w14:paraId="18512F02" w14:textId="77777777" w:rsidTr="00500CF7">
        <w:trPr>
          <w:ins w:id="2537" w:author="VanNT" w:date="2021-08-24T21:56:00Z"/>
        </w:trPr>
        <w:tc>
          <w:tcPr>
            <w:tcW w:w="969" w:type="dxa"/>
            <w:tcBorders>
              <w:top w:val="single" w:sz="4" w:space="0" w:color="auto"/>
              <w:left w:val="single" w:sz="4" w:space="0" w:color="auto"/>
              <w:bottom w:val="single" w:sz="4" w:space="0" w:color="auto"/>
              <w:right w:val="single" w:sz="4" w:space="0" w:color="auto"/>
            </w:tcBorders>
          </w:tcPr>
          <w:p w14:paraId="13612783" w14:textId="77777777" w:rsidR="00500CF7" w:rsidRPr="001909DB" w:rsidRDefault="00500CF7" w:rsidP="00500CF7">
            <w:pPr>
              <w:pStyle w:val="cGDD1"/>
              <w:numPr>
                <w:ilvl w:val="0"/>
                <w:numId w:val="28"/>
              </w:numPr>
              <w:rPr>
                <w:ins w:id="2538" w:author="VanNT" w:date="2021-08-24T21:56:00Z"/>
                <w:lang w:val="vi-VN"/>
              </w:rPr>
            </w:pPr>
          </w:p>
        </w:tc>
        <w:tc>
          <w:tcPr>
            <w:tcW w:w="2497" w:type="dxa"/>
            <w:tcBorders>
              <w:top w:val="single" w:sz="4" w:space="0" w:color="auto"/>
              <w:left w:val="single" w:sz="4" w:space="0" w:color="auto"/>
              <w:bottom w:val="single" w:sz="4" w:space="0" w:color="auto"/>
              <w:right w:val="single" w:sz="4" w:space="0" w:color="auto"/>
            </w:tcBorders>
          </w:tcPr>
          <w:p w14:paraId="11359892" w14:textId="6E8EFE11" w:rsidR="00500CF7" w:rsidRPr="00500CF7" w:rsidRDefault="00500CF7" w:rsidP="007A2C75">
            <w:pPr>
              <w:pStyle w:val="cGDD1"/>
              <w:tabs>
                <w:tab w:val="clear" w:pos="720"/>
              </w:tabs>
              <w:ind w:left="0"/>
              <w:rPr>
                <w:ins w:id="2539" w:author="VanNT" w:date="2021-08-24T21:56:00Z"/>
                <w:lang w:val="vi-VN"/>
              </w:rPr>
            </w:pPr>
            <w:ins w:id="2540" w:author="VanNT" w:date="2021-08-24T21:56:00Z">
              <w:r w:rsidRPr="00500CF7">
                <w:rPr>
                  <w:lang w:val="vi-VN"/>
                </w:rPr>
                <w:t xml:space="preserve">Số giấy tờ </w:t>
              </w:r>
              <w:del w:id="2541" w:author="VânNT" w:date="2021-08-27T14:35:00Z">
                <w:r w:rsidRPr="00500CF7" w:rsidDel="007A2C75">
                  <w:rPr>
                    <w:lang w:val="vi-VN"/>
                  </w:rPr>
                  <w:delText>nhận diện</w:delText>
                </w:r>
              </w:del>
            </w:ins>
            <w:ins w:id="2542" w:author="VânNT" w:date="2021-08-27T14:35:00Z">
              <w:r w:rsidR="007A2C75">
                <w:t>định danh</w:t>
              </w:r>
            </w:ins>
            <w:ins w:id="2543" w:author="VanNT" w:date="2021-08-24T21:56:00Z">
              <w:r w:rsidRPr="00500CF7">
                <w:rPr>
                  <w:lang w:val="vi-VN"/>
                </w:rPr>
                <w:t xml:space="preserve"> (Core </w:t>
              </w:r>
              <w:r>
                <w:t>CK</w:t>
              </w:r>
              <w:r w:rsidRPr="00500CF7">
                <w:rPr>
                  <w:lang w:val="vi-VN"/>
                </w:rPr>
                <w:t>)</w:t>
              </w:r>
            </w:ins>
          </w:p>
        </w:tc>
        <w:tc>
          <w:tcPr>
            <w:tcW w:w="1304" w:type="dxa"/>
            <w:tcBorders>
              <w:top w:val="single" w:sz="4" w:space="0" w:color="auto"/>
              <w:left w:val="single" w:sz="4" w:space="0" w:color="auto"/>
              <w:bottom w:val="single" w:sz="4" w:space="0" w:color="auto"/>
              <w:right w:val="single" w:sz="4" w:space="0" w:color="auto"/>
            </w:tcBorders>
          </w:tcPr>
          <w:p w14:paraId="502AD38F" w14:textId="2536FC43" w:rsidR="00500CF7" w:rsidRPr="001909DB" w:rsidRDefault="00500CF7" w:rsidP="00526F8B">
            <w:pPr>
              <w:pStyle w:val="cGDD1"/>
              <w:tabs>
                <w:tab w:val="clear" w:pos="720"/>
              </w:tabs>
              <w:ind w:left="0"/>
              <w:rPr>
                <w:ins w:id="2544" w:author="VanNT" w:date="2021-08-24T21:56:00Z"/>
              </w:rPr>
            </w:pPr>
          </w:p>
        </w:tc>
        <w:tc>
          <w:tcPr>
            <w:tcW w:w="4589" w:type="dxa"/>
            <w:tcBorders>
              <w:top w:val="single" w:sz="4" w:space="0" w:color="auto"/>
              <w:left w:val="single" w:sz="4" w:space="0" w:color="auto"/>
              <w:bottom w:val="single" w:sz="4" w:space="0" w:color="auto"/>
              <w:right w:val="single" w:sz="4" w:space="0" w:color="auto"/>
            </w:tcBorders>
          </w:tcPr>
          <w:p w14:paraId="685ECFA7" w14:textId="14D489CD" w:rsidR="00500CF7" w:rsidRPr="001909DB" w:rsidRDefault="00500CF7" w:rsidP="00526F8B">
            <w:pPr>
              <w:pStyle w:val="cGDD1"/>
              <w:tabs>
                <w:tab w:val="clear" w:pos="720"/>
              </w:tabs>
              <w:ind w:left="0"/>
              <w:rPr>
                <w:ins w:id="2545" w:author="VanNT" w:date="2021-08-24T21:56:00Z"/>
              </w:rPr>
            </w:pPr>
            <w:ins w:id="2546" w:author="VanNT" w:date="2021-08-24T21:57:00Z">
              <w:r>
                <w:t>Lấy thông tin trả về từ SHS</w:t>
              </w:r>
            </w:ins>
          </w:p>
        </w:tc>
      </w:tr>
      <w:tr w:rsidR="00500CF7" w:rsidRPr="001909DB" w14:paraId="0F66DBDF" w14:textId="77777777" w:rsidTr="00500CF7">
        <w:trPr>
          <w:ins w:id="2547" w:author="VanNT" w:date="2021-08-24T21:56:00Z"/>
        </w:trPr>
        <w:tc>
          <w:tcPr>
            <w:tcW w:w="969" w:type="dxa"/>
            <w:tcBorders>
              <w:top w:val="single" w:sz="4" w:space="0" w:color="auto"/>
              <w:left w:val="single" w:sz="4" w:space="0" w:color="auto"/>
              <w:bottom w:val="single" w:sz="4" w:space="0" w:color="auto"/>
              <w:right w:val="single" w:sz="4" w:space="0" w:color="auto"/>
            </w:tcBorders>
          </w:tcPr>
          <w:p w14:paraId="7D85246F" w14:textId="77777777" w:rsidR="00500CF7" w:rsidRPr="001909DB" w:rsidRDefault="00500CF7" w:rsidP="00500CF7">
            <w:pPr>
              <w:pStyle w:val="cGDD1"/>
              <w:numPr>
                <w:ilvl w:val="0"/>
                <w:numId w:val="28"/>
              </w:numPr>
              <w:rPr>
                <w:ins w:id="2548" w:author="VanNT" w:date="2021-08-24T21:56:00Z"/>
                <w:lang w:val="vi-VN"/>
              </w:rPr>
            </w:pPr>
          </w:p>
        </w:tc>
        <w:tc>
          <w:tcPr>
            <w:tcW w:w="2497" w:type="dxa"/>
            <w:tcBorders>
              <w:top w:val="single" w:sz="4" w:space="0" w:color="auto"/>
              <w:left w:val="single" w:sz="4" w:space="0" w:color="auto"/>
              <w:bottom w:val="single" w:sz="4" w:space="0" w:color="auto"/>
              <w:right w:val="single" w:sz="4" w:space="0" w:color="auto"/>
            </w:tcBorders>
          </w:tcPr>
          <w:p w14:paraId="77D3A5D0" w14:textId="77777777" w:rsidR="00500CF7" w:rsidRPr="00500CF7" w:rsidRDefault="00500CF7" w:rsidP="00526F8B">
            <w:pPr>
              <w:pStyle w:val="cGDD1"/>
              <w:tabs>
                <w:tab w:val="clear" w:pos="720"/>
              </w:tabs>
              <w:ind w:left="0"/>
              <w:rPr>
                <w:ins w:id="2549" w:author="VanNT" w:date="2021-08-24T21:56:00Z"/>
                <w:lang w:val="vi-VN"/>
              </w:rPr>
            </w:pPr>
            <w:ins w:id="2550" w:author="VanNT" w:date="2021-08-24T21:56:00Z">
              <w:r w:rsidRPr="001909DB">
                <w:rPr>
                  <w:lang w:val="vi-VN"/>
                </w:rPr>
                <w:t>Ngày cấp</w:t>
              </w:r>
              <w:r w:rsidRPr="00500CF7">
                <w:rPr>
                  <w:lang w:val="vi-VN"/>
                </w:rPr>
                <w:t xml:space="preserve"> (Core Bank)</w:t>
              </w:r>
            </w:ins>
          </w:p>
        </w:tc>
        <w:tc>
          <w:tcPr>
            <w:tcW w:w="1304" w:type="dxa"/>
            <w:tcBorders>
              <w:top w:val="single" w:sz="4" w:space="0" w:color="auto"/>
              <w:left w:val="single" w:sz="4" w:space="0" w:color="auto"/>
              <w:bottom w:val="single" w:sz="4" w:space="0" w:color="auto"/>
              <w:right w:val="single" w:sz="4" w:space="0" w:color="auto"/>
            </w:tcBorders>
          </w:tcPr>
          <w:p w14:paraId="0D8D278F" w14:textId="76EE1DFC" w:rsidR="00500CF7" w:rsidRPr="001909DB" w:rsidRDefault="00500CF7" w:rsidP="00526F8B">
            <w:pPr>
              <w:pStyle w:val="cGDD1"/>
              <w:tabs>
                <w:tab w:val="clear" w:pos="720"/>
              </w:tabs>
              <w:ind w:left="0"/>
              <w:rPr>
                <w:ins w:id="2551" w:author="VanNT" w:date="2021-08-24T21:56:00Z"/>
              </w:rPr>
            </w:pPr>
          </w:p>
        </w:tc>
        <w:tc>
          <w:tcPr>
            <w:tcW w:w="4589" w:type="dxa"/>
            <w:tcBorders>
              <w:top w:val="single" w:sz="4" w:space="0" w:color="auto"/>
              <w:left w:val="single" w:sz="4" w:space="0" w:color="auto"/>
              <w:bottom w:val="single" w:sz="4" w:space="0" w:color="auto"/>
              <w:right w:val="single" w:sz="4" w:space="0" w:color="auto"/>
            </w:tcBorders>
          </w:tcPr>
          <w:p w14:paraId="79B746E3" w14:textId="6EE7138A" w:rsidR="00500CF7" w:rsidRPr="00500CF7" w:rsidRDefault="00500CF7" w:rsidP="00526F8B">
            <w:pPr>
              <w:pStyle w:val="cGDD1"/>
              <w:tabs>
                <w:tab w:val="clear" w:pos="720"/>
              </w:tabs>
              <w:ind w:left="0"/>
              <w:rPr>
                <w:ins w:id="2552" w:author="VanNT" w:date="2021-08-24T21:56:00Z"/>
              </w:rPr>
            </w:pPr>
            <w:ins w:id="2553" w:author="VanNT" w:date="2021-08-24T21:57:00Z">
              <w:r>
                <w:t>Lấy thông tin trả về từ SHS</w:t>
              </w:r>
              <w:r w:rsidRPr="00500CF7">
                <w:t xml:space="preserve"> </w:t>
              </w:r>
            </w:ins>
            <w:ins w:id="2554" w:author="VanNT" w:date="2021-08-24T21:56:00Z">
              <w:r w:rsidRPr="00500CF7">
                <w:t>Định dạng DD/MM/YYYY.</w:t>
              </w:r>
            </w:ins>
          </w:p>
          <w:p w14:paraId="072772AC" w14:textId="77777777" w:rsidR="00500CF7" w:rsidRPr="00500CF7" w:rsidRDefault="00500CF7" w:rsidP="00526F8B">
            <w:pPr>
              <w:pStyle w:val="cGDD1"/>
              <w:tabs>
                <w:tab w:val="clear" w:pos="720"/>
              </w:tabs>
              <w:ind w:left="0"/>
              <w:rPr>
                <w:ins w:id="2555" w:author="VanNT" w:date="2021-08-24T21:56:00Z"/>
              </w:rPr>
            </w:pPr>
            <w:ins w:id="2556" w:author="VanNT" w:date="2021-08-24T21:56:00Z">
              <w:r w:rsidRPr="00500CF7">
                <w:t>Ngày cấp check phải lớn hơn ngày sinh.</w:t>
              </w:r>
            </w:ins>
          </w:p>
        </w:tc>
      </w:tr>
      <w:tr w:rsidR="00500CF7" w:rsidRPr="001909DB" w14:paraId="79D8C29D" w14:textId="77777777" w:rsidTr="00500CF7">
        <w:trPr>
          <w:ins w:id="2557" w:author="VanNT" w:date="2021-08-24T21:56:00Z"/>
        </w:trPr>
        <w:tc>
          <w:tcPr>
            <w:tcW w:w="969" w:type="dxa"/>
            <w:tcBorders>
              <w:top w:val="single" w:sz="4" w:space="0" w:color="auto"/>
              <w:left w:val="single" w:sz="4" w:space="0" w:color="auto"/>
              <w:bottom w:val="single" w:sz="4" w:space="0" w:color="auto"/>
              <w:right w:val="single" w:sz="4" w:space="0" w:color="auto"/>
            </w:tcBorders>
          </w:tcPr>
          <w:p w14:paraId="780DB401" w14:textId="77777777" w:rsidR="00500CF7" w:rsidRPr="001909DB" w:rsidRDefault="00500CF7" w:rsidP="00500CF7">
            <w:pPr>
              <w:pStyle w:val="cGDD1"/>
              <w:numPr>
                <w:ilvl w:val="0"/>
                <w:numId w:val="28"/>
              </w:numPr>
              <w:rPr>
                <w:ins w:id="2558" w:author="VanNT" w:date="2021-08-24T21:56:00Z"/>
                <w:lang w:val="vi-VN"/>
              </w:rPr>
            </w:pPr>
          </w:p>
        </w:tc>
        <w:tc>
          <w:tcPr>
            <w:tcW w:w="2497" w:type="dxa"/>
            <w:tcBorders>
              <w:top w:val="single" w:sz="4" w:space="0" w:color="auto"/>
              <w:left w:val="single" w:sz="4" w:space="0" w:color="auto"/>
              <w:bottom w:val="single" w:sz="4" w:space="0" w:color="auto"/>
              <w:right w:val="single" w:sz="4" w:space="0" w:color="auto"/>
            </w:tcBorders>
          </w:tcPr>
          <w:p w14:paraId="40BF7AD5" w14:textId="77777777" w:rsidR="00500CF7" w:rsidRPr="00500CF7" w:rsidRDefault="00500CF7" w:rsidP="00526F8B">
            <w:pPr>
              <w:pStyle w:val="cGDD1"/>
              <w:tabs>
                <w:tab w:val="clear" w:pos="720"/>
              </w:tabs>
              <w:ind w:left="0"/>
              <w:rPr>
                <w:ins w:id="2559" w:author="VanNT" w:date="2021-08-24T21:56:00Z"/>
                <w:lang w:val="vi-VN"/>
              </w:rPr>
            </w:pPr>
            <w:ins w:id="2560" w:author="VanNT" w:date="2021-08-24T21:56:00Z">
              <w:r w:rsidRPr="00500CF7">
                <w:rPr>
                  <w:lang w:val="vi-VN"/>
                </w:rPr>
                <w:t>Ngày hết hạn (Core Bank)</w:t>
              </w:r>
            </w:ins>
          </w:p>
        </w:tc>
        <w:tc>
          <w:tcPr>
            <w:tcW w:w="1304" w:type="dxa"/>
            <w:tcBorders>
              <w:top w:val="single" w:sz="4" w:space="0" w:color="auto"/>
              <w:left w:val="single" w:sz="4" w:space="0" w:color="auto"/>
              <w:bottom w:val="single" w:sz="4" w:space="0" w:color="auto"/>
              <w:right w:val="single" w:sz="4" w:space="0" w:color="auto"/>
            </w:tcBorders>
          </w:tcPr>
          <w:p w14:paraId="0CD80996" w14:textId="27F0DD95" w:rsidR="00500CF7" w:rsidRPr="001909DB" w:rsidRDefault="00500CF7" w:rsidP="00526F8B">
            <w:pPr>
              <w:pStyle w:val="cGDD1"/>
              <w:tabs>
                <w:tab w:val="clear" w:pos="720"/>
              </w:tabs>
              <w:ind w:left="0"/>
              <w:rPr>
                <w:ins w:id="2561" w:author="VanNT" w:date="2021-08-24T21:56:00Z"/>
              </w:rPr>
            </w:pPr>
          </w:p>
        </w:tc>
        <w:tc>
          <w:tcPr>
            <w:tcW w:w="4589" w:type="dxa"/>
            <w:tcBorders>
              <w:top w:val="single" w:sz="4" w:space="0" w:color="auto"/>
              <w:left w:val="single" w:sz="4" w:space="0" w:color="auto"/>
              <w:bottom w:val="single" w:sz="4" w:space="0" w:color="auto"/>
              <w:right w:val="single" w:sz="4" w:space="0" w:color="auto"/>
            </w:tcBorders>
          </w:tcPr>
          <w:p w14:paraId="795BD7BD" w14:textId="592166DD" w:rsidR="00500CF7" w:rsidRPr="00500CF7" w:rsidRDefault="00500CF7" w:rsidP="00526F8B">
            <w:pPr>
              <w:pStyle w:val="cGDD1"/>
              <w:tabs>
                <w:tab w:val="clear" w:pos="720"/>
              </w:tabs>
              <w:ind w:left="0"/>
              <w:rPr>
                <w:ins w:id="2562" w:author="VanNT" w:date="2021-08-24T21:56:00Z"/>
              </w:rPr>
            </w:pPr>
            <w:ins w:id="2563" w:author="VanNT" w:date="2021-08-24T21:57:00Z">
              <w:r>
                <w:t>Lấy thông tin trả về từ SHS</w:t>
              </w:r>
              <w:r w:rsidRPr="00500CF7">
                <w:t xml:space="preserve"> </w:t>
              </w:r>
            </w:ins>
            <w:ins w:id="2564" w:author="VanNT" w:date="2021-08-24T21:56:00Z">
              <w:r w:rsidRPr="00500CF7">
                <w:t>Định dạng DD/MM/YYYY.</w:t>
              </w:r>
            </w:ins>
          </w:p>
          <w:p w14:paraId="1ABDAE69" w14:textId="0EEA3F75" w:rsidR="00500CF7" w:rsidRPr="001909DB" w:rsidRDefault="00500CF7" w:rsidP="00526F8B">
            <w:pPr>
              <w:pStyle w:val="cGDD1"/>
              <w:tabs>
                <w:tab w:val="clear" w:pos="720"/>
              </w:tabs>
              <w:ind w:left="0"/>
              <w:rPr>
                <w:ins w:id="2565" w:author="VanNT" w:date="2021-08-24T21:56:00Z"/>
              </w:rPr>
            </w:pPr>
            <w:ins w:id="2566" w:author="VanNT" w:date="2021-08-24T21:56:00Z">
              <w:r w:rsidRPr="00500CF7">
                <w:t xml:space="preserve">Ngày </w:t>
              </w:r>
              <w:r>
                <w:t>hết hạn</w:t>
              </w:r>
              <w:r w:rsidRPr="00500CF7">
                <w:t xml:space="preserve"> check phải lớn hơn ngày </w:t>
              </w:r>
              <w:r>
                <w:t>cấp</w:t>
              </w:r>
              <w:r w:rsidRPr="00500CF7">
                <w:t>.</w:t>
              </w:r>
            </w:ins>
          </w:p>
        </w:tc>
      </w:tr>
      <w:tr w:rsidR="00500CF7" w:rsidRPr="001909DB" w14:paraId="2B838247" w14:textId="77777777" w:rsidTr="00500CF7">
        <w:trPr>
          <w:ins w:id="2567" w:author="VanNT" w:date="2021-08-24T21:56:00Z"/>
        </w:trPr>
        <w:tc>
          <w:tcPr>
            <w:tcW w:w="969" w:type="dxa"/>
            <w:tcBorders>
              <w:top w:val="single" w:sz="4" w:space="0" w:color="auto"/>
              <w:left w:val="single" w:sz="4" w:space="0" w:color="auto"/>
              <w:bottom w:val="single" w:sz="4" w:space="0" w:color="auto"/>
              <w:right w:val="single" w:sz="4" w:space="0" w:color="auto"/>
            </w:tcBorders>
          </w:tcPr>
          <w:p w14:paraId="0BAF0463" w14:textId="77777777" w:rsidR="00500CF7" w:rsidRPr="001909DB" w:rsidRDefault="00500CF7" w:rsidP="00500CF7">
            <w:pPr>
              <w:pStyle w:val="cGDD1"/>
              <w:numPr>
                <w:ilvl w:val="0"/>
                <w:numId w:val="28"/>
              </w:numPr>
              <w:rPr>
                <w:ins w:id="2568" w:author="VanNT" w:date="2021-08-24T21:56:00Z"/>
                <w:lang w:val="vi-VN"/>
              </w:rPr>
            </w:pPr>
          </w:p>
        </w:tc>
        <w:tc>
          <w:tcPr>
            <w:tcW w:w="2497" w:type="dxa"/>
            <w:tcBorders>
              <w:top w:val="single" w:sz="4" w:space="0" w:color="auto"/>
              <w:left w:val="single" w:sz="4" w:space="0" w:color="auto"/>
              <w:bottom w:val="single" w:sz="4" w:space="0" w:color="auto"/>
              <w:right w:val="single" w:sz="4" w:space="0" w:color="auto"/>
            </w:tcBorders>
          </w:tcPr>
          <w:p w14:paraId="54480D79" w14:textId="77777777" w:rsidR="00500CF7" w:rsidRPr="00500CF7" w:rsidRDefault="00500CF7" w:rsidP="00526F8B">
            <w:pPr>
              <w:pStyle w:val="cGDD1"/>
              <w:tabs>
                <w:tab w:val="clear" w:pos="720"/>
              </w:tabs>
              <w:ind w:left="0"/>
              <w:rPr>
                <w:ins w:id="2569" w:author="VanNT" w:date="2021-08-24T21:56:00Z"/>
                <w:lang w:val="vi-VN"/>
              </w:rPr>
            </w:pPr>
            <w:ins w:id="2570" w:author="VanNT" w:date="2021-08-24T21:56:00Z">
              <w:r w:rsidRPr="001909DB">
                <w:rPr>
                  <w:lang w:val="vi-VN"/>
                </w:rPr>
                <w:t>Nơi cấp</w:t>
              </w:r>
              <w:r w:rsidRPr="00500CF7">
                <w:rPr>
                  <w:lang w:val="vi-VN"/>
                </w:rPr>
                <w:t xml:space="preserve"> (Core Bank)</w:t>
              </w:r>
            </w:ins>
          </w:p>
        </w:tc>
        <w:tc>
          <w:tcPr>
            <w:tcW w:w="1304" w:type="dxa"/>
            <w:tcBorders>
              <w:top w:val="single" w:sz="4" w:space="0" w:color="auto"/>
              <w:left w:val="single" w:sz="4" w:space="0" w:color="auto"/>
              <w:bottom w:val="single" w:sz="4" w:space="0" w:color="auto"/>
              <w:right w:val="single" w:sz="4" w:space="0" w:color="auto"/>
            </w:tcBorders>
          </w:tcPr>
          <w:p w14:paraId="6B39CE0B" w14:textId="3C34AE4B" w:rsidR="00500CF7" w:rsidRPr="001909DB" w:rsidRDefault="00500CF7" w:rsidP="00526F8B">
            <w:pPr>
              <w:pStyle w:val="cGDD1"/>
              <w:tabs>
                <w:tab w:val="clear" w:pos="720"/>
              </w:tabs>
              <w:ind w:left="0"/>
              <w:rPr>
                <w:ins w:id="2571" w:author="VanNT" w:date="2021-08-24T21:56:00Z"/>
              </w:rPr>
            </w:pPr>
          </w:p>
        </w:tc>
        <w:tc>
          <w:tcPr>
            <w:tcW w:w="4589" w:type="dxa"/>
            <w:tcBorders>
              <w:top w:val="single" w:sz="4" w:space="0" w:color="auto"/>
              <w:left w:val="single" w:sz="4" w:space="0" w:color="auto"/>
              <w:bottom w:val="single" w:sz="4" w:space="0" w:color="auto"/>
              <w:right w:val="single" w:sz="4" w:space="0" w:color="auto"/>
            </w:tcBorders>
          </w:tcPr>
          <w:p w14:paraId="23A27C33" w14:textId="77C7CACD" w:rsidR="00500CF7" w:rsidRPr="001909DB" w:rsidRDefault="00500CF7" w:rsidP="00526F8B">
            <w:pPr>
              <w:pStyle w:val="cGDD1"/>
              <w:tabs>
                <w:tab w:val="clear" w:pos="720"/>
              </w:tabs>
              <w:ind w:left="0"/>
              <w:rPr>
                <w:ins w:id="2572" w:author="VanNT" w:date="2021-08-24T21:56:00Z"/>
              </w:rPr>
            </w:pPr>
            <w:ins w:id="2573" w:author="VanNT" w:date="2021-08-24T21:57:00Z">
              <w:r>
                <w:t>Lấy thông tin trả về từ SHS</w:t>
              </w:r>
            </w:ins>
          </w:p>
        </w:tc>
      </w:tr>
      <w:tr w:rsidR="00F05D4C" w:rsidRPr="001909DB" w14:paraId="3B8DC89B" w14:textId="77777777" w:rsidTr="00500CF7">
        <w:tc>
          <w:tcPr>
            <w:tcW w:w="969" w:type="dxa"/>
            <w:tcBorders>
              <w:top w:val="single" w:sz="4" w:space="0" w:color="auto"/>
              <w:left w:val="single" w:sz="4" w:space="0" w:color="auto"/>
              <w:bottom w:val="single" w:sz="4" w:space="0" w:color="auto"/>
              <w:right w:val="single" w:sz="4" w:space="0" w:color="auto"/>
            </w:tcBorders>
          </w:tcPr>
          <w:p w14:paraId="036673B5" w14:textId="77777777" w:rsidR="00F05D4C" w:rsidRPr="001909DB" w:rsidRDefault="00F05D4C" w:rsidP="00500CF7">
            <w:pPr>
              <w:pStyle w:val="cGDD1"/>
              <w:numPr>
                <w:ilvl w:val="0"/>
                <w:numId w:val="2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0C719F07" w14:textId="77777777" w:rsidR="00F05D4C" w:rsidRPr="001909DB" w:rsidRDefault="00F05D4C" w:rsidP="00ED52C0">
            <w:pPr>
              <w:pStyle w:val="cGDD1"/>
              <w:tabs>
                <w:tab w:val="clear" w:pos="720"/>
              </w:tabs>
              <w:ind w:left="0"/>
              <w:rPr>
                <w:lang w:val="vi-VN"/>
              </w:rPr>
            </w:pPr>
            <w:r w:rsidRPr="001909DB">
              <w:rPr>
                <w:lang w:val="vi-VN"/>
              </w:rPr>
              <w:t>Nhà đầu tư chuyên nghiệp</w:t>
            </w:r>
          </w:p>
        </w:tc>
        <w:tc>
          <w:tcPr>
            <w:tcW w:w="1304" w:type="dxa"/>
            <w:tcBorders>
              <w:top w:val="single" w:sz="4" w:space="0" w:color="auto"/>
              <w:left w:val="single" w:sz="4" w:space="0" w:color="auto"/>
              <w:bottom w:val="single" w:sz="4" w:space="0" w:color="auto"/>
              <w:right w:val="single" w:sz="4" w:space="0" w:color="auto"/>
            </w:tcBorders>
          </w:tcPr>
          <w:p w14:paraId="7DEE92D3" w14:textId="77777777" w:rsidR="00F05D4C" w:rsidRPr="001909DB" w:rsidRDefault="00F05D4C" w:rsidP="00ED52C0">
            <w:pPr>
              <w:pStyle w:val="cGDD1"/>
              <w:tabs>
                <w:tab w:val="clear" w:pos="720"/>
              </w:tabs>
              <w:ind w:left="0"/>
            </w:pPr>
            <w:r w:rsidRPr="001909DB">
              <w:t>Có</w:t>
            </w:r>
          </w:p>
        </w:tc>
        <w:tc>
          <w:tcPr>
            <w:tcW w:w="4589" w:type="dxa"/>
            <w:tcBorders>
              <w:top w:val="single" w:sz="4" w:space="0" w:color="auto"/>
              <w:left w:val="single" w:sz="4" w:space="0" w:color="auto"/>
              <w:bottom w:val="single" w:sz="4" w:space="0" w:color="auto"/>
              <w:right w:val="single" w:sz="4" w:space="0" w:color="auto"/>
            </w:tcBorders>
          </w:tcPr>
          <w:p w14:paraId="4ECCF5A9" w14:textId="27F935BA" w:rsidR="00500CF7" w:rsidRDefault="00500CF7" w:rsidP="00ED52C0">
            <w:pPr>
              <w:pStyle w:val="cGDD1"/>
              <w:tabs>
                <w:tab w:val="clear" w:pos="720"/>
              </w:tabs>
              <w:ind w:left="0"/>
              <w:rPr>
                <w:ins w:id="2574" w:author="VanNT" w:date="2021-08-24T21:55:00Z"/>
                <w:color w:val="FF0000"/>
              </w:rPr>
            </w:pPr>
            <w:ins w:id="2575" w:author="VanNT" w:date="2021-08-24T21:55:00Z">
              <w:r>
                <w:rPr>
                  <w:color w:val="FF0000"/>
                </w:rPr>
                <w:t>Lấy thông tin SHS trả về</w:t>
              </w:r>
            </w:ins>
          </w:p>
          <w:p w14:paraId="4D4C5776" w14:textId="77777777" w:rsidR="00500CF7" w:rsidRDefault="00500CF7" w:rsidP="00ED52C0">
            <w:pPr>
              <w:pStyle w:val="cGDD1"/>
              <w:tabs>
                <w:tab w:val="clear" w:pos="720"/>
              </w:tabs>
              <w:ind w:left="0"/>
              <w:rPr>
                <w:ins w:id="2576" w:author="VanNT" w:date="2021-08-24T21:55:00Z"/>
                <w:color w:val="FF0000"/>
              </w:rPr>
            </w:pPr>
          </w:p>
          <w:p w14:paraId="0A9863CF" w14:textId="27C22314" w:rsidR="00F05D4C" w:rsidDel="00500CF7" w:rsidRDefault="00F05D4C" w:rsidP="00ED52C0">
            <w:pPr>
              <w:pStyle w:val="cGDD1"/>
              <w:tabs>
                <w:tab w:val="clear" w:pos="720"/>
              </w:tabs>
              <w:ind w:left="0"/>
              <w:rPr>
                <w:del w:id="2577" w:author="VanNT" w:date="2021-08-24T21:55:00Z"/>
                <w:color w:val="FF0000"/>
              </w:rPr>
            </w:pPr>
            <w:del w:id="2578" w:author="VanNT" w:date="2021-08-24T21:55:00Z">
              <w:r w:rsidDel="00500CF7">
                <w:rPr>
                  <w:color w:val="FF0000"/>
                </w:rPr>
                <w:delText>1 trong 2 giá trị Có/Không. Disable</w:delText>
              </w:r>
            </w:del>
          </w:p>
          <w:p w14:paraId="1339AD5B" w14:textId="5DC8774D" w:rsidR="00F05D4C" w:rsidRPr="004F450E" w:rsidDel="00500CF7" w:rsidRDefault="00F05D4C" w:rsidP="00ED52C0">
            <w:pPr>
              <w:pStyle w:val="cGDD1"/>
              <w:tabs>
                <w:tab w:val="clear" w:pos="720"/>
              </w:tabs>
              <w:ind w:left="0"/>
              <w:rPr>
                <w:del w:id="2579" w:author="VanNT" w:date="2021-08-24T21:55:00Z"/>
                <w:b/>
                <w:color w:val="FF0000"/>
              </w:rPr>
            </w:pPr>
            <w:del w:id="2580" w:author="VanNT" w:date="2021-08-24T21:55:00Z">
              <w:r w:rsidRPr="004F450E" w:rsidDel="00500CF7">
                <w:rPr>
                  <w:b/>
                  <w:color w:val="FF0000"/>
                </w:rPr>
                <w:delText>Không lấy từ Core Bank mà từ SHS</w:delText>
              </w:r>
            </w:del>
          </w:p>
          <w:p w14:paraId="26BC3588" w14:textId="69FC1A58" w:rsidR="00F05D4C" w:rsidDel="00500CF7" w:rsidRDefault="00F05D4C" w:rsidP="00ED52C0">
            <w:pPr>
              <w:pStyle w:val="cGDD1"/>
              <w:ind w:left="0"/>
              <w:rPr>
                <w:del w:id="2581" w:author="VanNT" w:date="2021-08-24T21:55:00Z"/>
                <w:color w:val="FF0000"/>
              </w:rPr>
            </w:pPr>
            <w:del w:id="2582" w:author="VanNT" w:date="2021-08-24T21:55:00Z">
              <w:r w:rsidRPr="008B7A03" w:rsidDel="00500CF7">
                <w:rPr>
                  <w:color w:val="FF0000"/>
                </w:rPr>
                <w:delText xml:space="preserve">Có nút V tick xanh bên phải =&gt; Tích hợp gọi đến Core SHS để kiểm tra </w:delText>
              </w:r>
              <w:r w:rsidDel="00500CF7">
                <w:rPr>
                  <w:color w:val="FF0000"/>
                </w:rPr>
                <w:delText xml:space="preserve">lấy </w:delText>
              </w:r>
              <w:r w:rsidRPr="008B7A03" w:rsidDel="00500CF7">
                <w:rPr>
                  <w:color w:val="FF0000"/>
                </w:rPr>
                <w:delText xml:space="preserve">thông tin </w:delText>
              </w:r>
              <w:r w:rsidDel="00500CF7">
                <w:rPr>
                  <w:color w:val="FF0000"/>
                </w:rPr>
                <w:delText>khách hàng trên SHS (Lấy theo số CMND) =&gt; cần lưu giá trị trường</w:delText>
              </w:r>
            </w:del>
          </w:p>
          <w:p w14:paraId="1D5E6219" w14:textId="1003745A" w:rsidR="00F05D4C" w:rsidDel="00500CF7" w:rsidRDefault="00F05D4C" w:rsidP="00ED52C0">
            <w:pPr>
              <w:pStyle w:val="cGDD1"/>
              <w:numPr>
                <w:ilvl w:val="0"/>
                <w:numId w:val="6"/>
              </w:numPr>
              <w:rPr>
                <w:del w:id="2583" w:author="VanNT" w:date="2021-08-24T21:55:00Z"/>
                <w:color w:val="FF0000"/>
              </w:rPr>
            </w:pPr>
            <w:del w:id="2584" w:author="VanNT" w:date="2021-08-24T21:55:00Z">
              <w:r w:rsidDel="00500CF7">
                <w:rPr>
                  <w:color w:val="FF0000"/>
                </w:rPr>
                <w:delText>isExists (=Y nếu có tồn tại thông tin bên SHS, = N nếu không). Nếu isExists  =Y =&gt; cần lưu thêm</w:delText>
              </w:r>
            </w:del>
          </w:p>
          <w:p w14:paraId="48E61BB1" w14:textId="033BE036" w:rsidR="00F05D4C" w:rsidDel="00500CF7" w:rsidRDefault="00F05D4C" w:rsidP="00ED52C0">
            <w:pPr>
              <w:pStyle w:val="cGDD1"/>
              <w:numPr>
                <w:ilvl w:val="1"/>
                <w:numId w:val="6"/>
              </w:numPr>
              <w:rPr>
                <w:del w:id="2585" w:author="VanNT" w:date="2021-08-24T21:55:00Z"/>
                <w:color w:val="FF0000"/>
              </w:rPr>
            </w:pPr>
            <w:del w:id="2586" w:author="VanNT" w:date="2021-08-24T21:55:00Z">
              <w:r w:rsidRPr="008B7A03" w:rsidDel="00500CF7">
                <w:rPr>
                  <w:color w:val="FF0000"/>
                </w:rPr>
                <w:delText xml:space="preserve">isprofessor </w:delText>
              </w:r>
            </w:del>
          </w:p>
          <w:p w14:paraId="3EC1417F" w14:textId="2B152433" w:rsidR="00F05D4C" w:rsidDel="00500CF7" w:rsidRDefault="00F05D4C" w:rsidP="00ED52C0">
            <w:pPr>
              <w:pStyle w:val="cGDD1"/>
              <w:numPr>
                <w:ilvl w:val="1"/>
                <w:numId w:val="6"/>
              </w:numPr>
              <w:rPr>
                <w:del w:id="2587" w:author="VanNT" w:date="2021-08-24T21:55:00Z"/>
                <w:color w:val="FF0000"/>
              </w:rPr>
            </w:pPr>
            <w:del w:id="2588" w:author="VanNT" w:date="2021-08-24T21:55:00Z">
              <w:r w:rsidDel="00500CF7">
                <w:rPr>
                  <w:color w:val="FF0000"/>
                </w:rPr>
                <w:delText>professorfrdate</w:delText>
              </w:r>
            </w:del>
          </w:p>
          <w:p w14:paraId="16FA8A11" w14:textId="651A954A" w:rsidR="00F05D4C" w:rsidDel="00500CF7" w:rsidRDefault="00F05D4C" w:rsidP="00ED52C0">
            <w:pPr>
              <w:pStyle w:val="cGDD1"/>
              <w:numPr>
                <w:ilvl w:val="1"/>
                <w:numId w:val="6"/>
              </w:numPr>
              <w:rPr>
                <w:del w:id="2589" w:author="VanNT" w:date="2021-08-24T21:55:00Z"/>
                <w:color w:val="FF0000"/>
              </w:rPr>
            </w:pPr>
            <w:del w:id="2590" w:author="VanNT" w:date="2021-08-24T21:55:00Z">
              <w:r w:rsidDel="00500CF7">
                <w:rPr>
                  <w:color w:val="FF0000"/>
                </w:rPr>
                <w:delText>professortodate</w:delText>
              </w:r>
            </w:del>
          </w:p>
          <w:p w14:paraId="248F7B5B" w14:textId="47DE23C8" w:rsidR="00F05D4C" w:rsidDel="00500CF7" w:rsidRDefault="00F05D4C" w:rsidP="00ED52C0">
            <w:pPr>
              <w:pStyle w:val="cGDD1"/>
              <w:numPr>
                <w:ilvl w:val="1"/>
                <w:numId w:val="6"/>
              </w:numPr>
              <w:rPr>
                <w:del w:id="2591" w:author="VanNT" w:date="2021-08-24T21:55:00Z"/>
                <w:color w:val="FF0000"/>
              </w:rPr>
            </w:pPr>
            <w:del w:id="2592" w:author="VanNT" w:date="2021-08-24T21:55:00Z">
              <w:r w:rsidDel="00500CF7">
                <w:rPr>
                  <w:color w:val="FF0000"/>
                </w:rPr>
                <w:delText>secif (mã KH bên SHS)</w:delText>
              </w:r>
            </w:del>
          </w:p>
          <w:p w14:paraId="2F7C08FB" w14:textId="300F78B6" w:rsidR="00F05D4C" w:rsidDel="00500CF7" w:rsidRDefault="00F05D4C" w:rsidP="00ED52C0">
            <w:pPr>
              <w:pStyle w:val="cGDD1"/>
              <w:numPr>
                <w:ilvl w:val="1"/>
                <w:numId w:val="6"/>
              </w:numPr>
              <w:rPr>
                <w:del w:id="2593" w:author="VanNT" w:date="2021-08-24T21:55:00Z"/>
                <w:color w:val="FF0000"/>
              </w:rPr>
            </w:pPr>
            <w:del w:id="2594" w:author="VanNT" w:date="2021-08-24T21:55:00Z">
              <w:r w:rsidDel="00500CF7">
                <w:rPr>
                  <w:color w:val="FF0000"/>
                </w:rPr>
                <w:delText>seaccount (Số TK lưu ký CK bên SHS)</w:delText>
              </w:r>
            </w:del>
          </w:p>
          <w:p w14:paraId="4471647E" w14:textId="1DAE9D15" w:rsidR="00F05D4C" w:rsidRPr="008B7A03" w:rsidDel="00500CF7" w:rsidRDefault="00F05D4C" w:rsidP="00ED52C0">
            <w:pPr>
              <w:pStyle w:val="cGDD1"/>
              <w:numPr>
                <w:ilvl w:val="1"/>
                <w:numId w:val="6"/>
              </w:numPr>
              <w:rPr>
                <w:del w:id="2595" w:author="VanNT" w:date="2021-08-24T21:55:00Z"/>
                <w:color w:val="FF0000"/>
              </w:rPr>
            </w:pPr>
            <w:del w:id="2596" w:author="VanNT" w:date="2021-08-24T21:55:00Z">
              <w:r w:rsidDel="00500CF7">
                <w:rPr>
                  <w:color w:val="FF0000"/>
                </w:rPr>
                <w:delText xml:space="preserve">ciaccount (Số TK thanh </w:delText>
              </w:r>
              <w:r w:rsidDel="00500CF7">
                <w:rPr>
                  <w:color w:val="FF0000"/>
                </w:rPr>
                <w:lastRenderedPageBreak/>
                <w:delText>toán tại SHB bên SHS)</w:delText>
              </w:r>
            </w:del>
          </w:p>
          <w:p w14:paraId="4D291169" w14:textId="77777777" w:rsidR="00F05D4C" w:rsidRPr="008B7A03" w:rsidRDefault="00F05D4C" w:rsidP="00500CF7">
            <w:pPr>
              <w:pStyle w:val="cGDD1"/>
              <w:numPr>
                <w:ilvl w:val="1"/>
                <w:numId w:val="6"/>
              </w:numPr>
              <w:rPr>
                <w:color w:val="FF0000"/>
              </w:rPr>
            </w:pPr>
          </w:p>
        </w:tc>
      </w:tr>
      <w:tr w:rsidR="00F05D4C" w:rsidRPr="001909DB" w14:paraId="455E8854" w14:textId="77777777" w:rsidTr="00500CF7">
        <w:tc>
          <w:tcPr>
            <w:tcW w:w="969" w:type="dxa"/>
            <w:tcBorders>
              <w:top w:val="single" w:sz="4" w:space="0" w:color="auto"/>
              <w:left w:val="single" w:sz="4" w:space="0" w:color="auto"/>
              <w:bottom w:val="single" w:sz="4" w:space="0" w:color="auto"/>
              <w:right w:val="single" w:sz="4" w:space="0" w:color="auto"/>
            </w:tcBorders>
          </w:tcPr>
          <w:p w14:paraId="4955A585" w14:textId="77777777" w:rsidR="00F05D4C" w:rsidRPr="001909DB" w:rsidRDefault="00F05D4C" w:rsidP="00500CF7">
            <w:pPr>
              <w:pStyle w:val="cGDD1"/>
              <w:numPr>
                <w:ilvl w:val="0"/>
                <w:numId w:val="2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75BBB688" w14:textId="77777777" w:rsidR="00F05D4C" w:rsidRPr="001909DB" w:rsidRDefault="00F05D4C" w:rsidP="00ED52C0">
            <w:pPr>
              <w:pStyle w:val="cGDD1"/>
              <w:tabs>
                <w:tab w:val="clear" w:pos="720"/>
              </w:tabs>
              <w:ind w:left="0"/>
              <w:rPr>
                <w:lang w:val="vi-VN"/>
              </w:rPr>
            </w:pPr>
            <w:r w:rsidRPr="001909DB">
              <w:rPr>
                <w:lang w:val="vi-VN"/>
              </w:rPr>
              <w:t>NĐT chuyên nghiệp từ ngày</w:t>
            </w:r>
          </w:p>
        </w:tc>
        <w:tc>
          <w:tcPr>
            <w:tcW w:w="1304" w:type="dxa"/>
            <w:tcBorders>
              <w:top w:val="single" w:sz="4" w:space="0" w:color="auto"/>
              <w:left w:val="single" w:sz="4" w:space="0" w:color="auto"/>
              <w:bottom w:val="single" w:sz="4" w:space="0" w:color="auto"/>
              <w:right w:val="single" w:sz="4" w:space="0" w:color="auto"/>
            </w:tcBorders>
          </w:tcPr>
          <w:p w14:paraId="3D5669BB" w14:textId="77777777" w:rsidR="00F05D4C" w:rsidRPr="001909DB" w:rsidRDefault="00F05D4C" w:rsidP="00ED52C0">
            <w:pPr>
              <w:pStyle w:val="cGDD1"/>
              <w:tabs>
                <w:tab w:val="clear" w:pos="720"/>
              </w:tabs>
              <w:ind w:left="0"/>
            </w:pPr>
          </w:p>
        </w:tc>
        <w:tc>
          <w:tcPr>
            <w:tcW w:w="4589" w:type="dxa"/>
            <w:tcBorders>
              <w:top w:val="single" w:sz="4" w:space="0" w:color="auto"/>
              <w:left w:val="single" w:sz="4" w:space="0" w:color="auto"/>
              <w:bottom w:val="single" w:sz="4" w:space="0" w:color="auto"/>
              <w:right w:val="single" w:sz="4" w:space="0" w:color="auto"/>
            </w:tcBorders>
          </w:tcPr>
          <w:p w14:paraId="540B0228" w14:textId="77777777" w:rsidR="00F05D4C" w:rsidRPr="00500CF7" w:rsidRDefault="00F05D4C" w:rsidP="00ED52C0">
            <w:pPr>
              <w:pStyle w:val="cGDD1"/>
              <w:tabs>
                <w:tab w:val="clear" w:pos="720"/>
              </w:tabs>
              <w:ind w:left="0"/>
            </w:pPr>
            <w:r w:rsidRPr="00500CF7">
              <w:t>Lấy theo thông tin trả về từ SHS</w:t>
            </w:r>
          </w:p>
        </w:tc>
      </w:tr>
      <w:tr w:rsidR="00F05D4C" w:rsidRPr="001909DB" w14:paraId="780AA279" w14:textId="77777777" w:rsidTr="00500CF7">
        <w:tc>
          <w:tcPr>
            <w:tcW w:w="969" w:type="dxa"/>
            <w:tcBorders>
              <w:top w:val="single" w:sz="4" w:space="0" w:color="auto"/>
              <w:left w:val="single" w:sz="4" w:space="0" w:color="auto"/>
              <w:bottom w:val="single" w:sz="4" w:space="0" w:color="auto"/>
              <w:right w:val="single" w:sz="4" w:space="0" w:color="auto"/>
            </w:tcBorders>
          </w:tcPr>
          <w:p w14:paraId="56A0E983" w14:textId="77777777" w:rsidR="00F05D4C" w:rsidRPr="001909DB" w:rsidRDefault="00F05D4C" w:rsidP="00500CF7">
            <w:pPr>
              <w:pStyle w:val="cGDD1"/>
              <w:numPr>
                <w:ilvl w:val="0"/>
                <w:numId w:val="2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762B2F1D" w14:textId="77777777" w:rsidR="00F05D4C" w:rsidRPr="001909DB" w:rsidRDefault="00F05D4C" w:rsidP="00ED52C0">
            <w:pPr>
              <w:pStyle w:val="cGDD1"/>
              <w:tabs>
                <w:tab w:val="clear" w:pos="720"/>
              </w:tabs>
              <w:ind w:left="0"/>
              <w:rPr>
                <w:lang w:val="vi-VN"/>
              </w:rPr>
            </w:pPr>
            <w:r w:rsidRPr="001909DB">
              <w:rPr>
                <w:lang w:val="vi-VN"/>
              </w:rPr>
              <w:t>NĐT chuyên nghiệp đến ngày</w:t>
            </w:r>
          </w:p>
        </w:tc>
        <w:tc>
          <w:tcPr>
            <w:tcW w:w="1304" w:type="dxa"/>
            <w:tcBorders>
              <w:top w:val="single" w:sz="4" w:space="0" w:color="auto"/>
              <w:left w:val="single" w:sz="4" w:space="0" w:color="auto"/>
              <w:bottom w:val="single" w:sz="4" w:space="0" w:color="auto"/>
              <w:right w:val="single" w:sz="4" w:space="0" w:color="auto"/>
            </w:tcBorders>
          </w:tcPr>
          <w:p w14:paraId="71BB5448" w14:textId="77777777" w:rsidR="00F05D4C" w:rsidRPr="001909DB" w:rsidRDefault="00F05D4C" w:rsidP="00ED52C0">
            <w:pPr>
              <w:pStyle w:val="cGDD1"/>
              <w:tabs>
                <w:tab w:val="clear" w:pos="720"/>
              </w:tabs>
              <w:ind w:left="0"/>
            </w:pPr>
          </w:p>
        </w:tc>
        <w:tc>
          <w:tcPr>
            <w:tcW w:w="4589" w:type="dxa"/>
            <w:tcBorders>
              <w:top w:val="single" w:sz="4" w:space="0" w:color="auto"/>
              <w:left w:val="single" w:sz="4" w:space="0" w:color="auto"/>
              <w:bottom w:val="single" w:sz="4" w:space="0" w:color="auto"/>
              <w:right w:val="single" w:sz="4" w:space="0" w:color="auto"/>
            </w:tcBorders>
          </w:tcPr>
          <w:p w14:paraId="3F77F54F" w14:textId="77777777" w:rsidR="00F05D4C" w:rsidRPr="00500CF7" w:rsidRDefault="00F05D4C" w:rsidP="00ED52C0">
            <w:pPr>
              <w:pStyle w:val="cGDD1"/>
              <w:tabs>
                <w:tab w:val="clear" w:pos="720"/>
              </w:tabs>
              <w:ind w:left="0"/>
            </w:pPr>
            <w:r w:rsidRPr="00500CF7">
              <w:t>Lấy theo thông tin trả về từ SHS</w:t>
            </w:r>
          </w:p>
        </w:tc>
      </w:tr>
      <w:tr w:rsidR="00F05D4C" w:rsidRPr="001909DB" w:rsidDel="00500CF7" w14:paraId="2D26770C" w14:textId="1D515806" w:rsidTr="00500CF7">
        <w:tc>
          <w:tcPr>
            <w:tcW w:w="969" w:type="dxa"/>
          </w:tcPr>
          <w:p w14:paraId="4B0806CC" w14:textId="5CDDAD65" w:rsidR="00F05D4C" w:rsidRPr="001909DB" w:rsidDel="00500CF7" w:rsidRDefault="00F05D4C" w:rsidP="00500CF7">
            <w:pPr>
              <w:pStyle w:val="cGDD1"/>
              <w:numPr>
                <w:ilvl w:val="0"/>
                <w:numId w:val="28"/>
              </w:numPr>
              <w:rPr>
                <w:lang w:val="vi-VN"/>
              </w:rPr>
            </w:pPr>
            <w:moveFromRangeStart w:id="2597" w:author="VanNT" w:date="2021-08-24T21:55:00Z" w:name="move80734556"/>
          </w:p>
        </w:tc>
        <w:tc>
          <w:tcPr>
            <w:tcW w:w="2497" w:type="dxa"/>
          </w:tcPr>
          <w:p w14:paraId="0DF9B048" w14:textId="428AA7CB" w:rsidR="00F05D4C" w:rsidRPr="00906274" w:rsidDel="00500CF7" w:rsidRDefault="00F05D4C" w:rsidP="00ED52C0">
            <w:pPr>
              <w:pStyle w:val="cGDD1"/>
              <w:tabs>
                <w:tab w:val="clear" w:pos="720"/>
              </w:tabs>
              <w:ind w:left="0"/>
            </w:pPr>
            <w:moveFrom w:id="2598" w:author="VanNT" w:date="2021-08-24T21:55:00Z">
              <w:r w:rsidDel="00500CF7">
                <w:t>Mã KH trên Core CK</w:t>
              </w:r>
            </w:moveFrom>
          </w:p>
        </w:tc>
        <w:tc>
          <w:tcPr>
            <w:tcW w:w="1304" w:type="dxa"/>
          </w:tcPr>
          <w:p w14:paraId="3EEC6A69" w14:textId="5C53E844" w:rsidR="00F05D4C" w:rsidRPr="001909DB" w:rsidDel="00500CF7" w:rsidRDefault="00F05D4C" w:rsidP="00ED52C0">
            <w:pPr>
              <w:pStyle w:val="cGDD1"/>
              <w:tabs>
                <w:tab w:val="clear" w:pos="720"/>
              </w:tabs>
              <w:ind w:left="0"/>
            </w:pPr>
          </w:p>
        </w:tc>
        <w:tc>
          <w:tcPr>
            <w:tcW w:w="4589" w:type="dxa"/>
          </w:tcPr>
          <w:p w14:paraId="3A7171C5" w14:textId="69BD46C8" w:rsidR="00F05D4C" w:rsidRPr="00500CF7" w:rsidDel="00500CF7" w:rsidRDefault="00F05D4C" w:rsidP="00ED52C0">
            <w:pPr>
              <w:pStyle w:val="cGDD1"/>
              <w:tabs>
                <w:tab w:val="clear" w:pos="720"/>
              </w:tabs>
              <w:ind w:left="0"/>
            </w:pPr>
            <w:moveFrom w:id="2599" w:author="VanNT" w:date="2021-08-24T21:55:00Z">
              <w:r w:rsidRPr="00500CF7" w:rsidDel="00500CF7">
                <w:t>Lấy theo thông tin trả về từ SHS</w:t>
              </w:r>
            </w:moveFrom>
          </w:p>
        </w:tc>
      </w:tr>
      <w:tr w:rsidR="00F05D4C" w:rsidRPr="001909DB" w:rsidDel="00500CF7" w14:paraId="4432B456" w14:textId="7C3BC2AD" w:rsidTr="00500CF7">
        <w:tc>
          <w:tcPr>
            <w:tcW w:w="969" w:type="dxa"/>
          </w:tcPr>
          <w:p w14:paraId="37B1D117" w14:textId="54AAB133" w:rsidR="00F05D4C" w:rsidRPr="001909DB" w:rsidDel="00500CF7" w:rsidRDefault="00F05D4C" w:rsidP="00500CF7">
            <w:pPr>
              <w:pStyle w:val="cGDD1"/>
              <w:numPr>
                <w:ilvl w:val="0"/>
                <w:numId w:val="28"/>
              </w:numPr>
              <w:rPr>
                <w:lang w:val="vi-VN"/>
              </w:rPr>
            </w:pPr>
          </w:p>
        </w:tc>
        <w:tc>
          <w:tcPr>
            <w:tcW w:w="2497" w:type="dxa"/>
          </w:tcPr>
          <w:p w14:paraId="3BAF2F01" w14:textId="0B6E15C1" w:rsidR="00F05D4C" w:rsidRPr="00906274" w:rsidDel="00500CF7" w:rsidRDefault="00F05D4C" w:rsidP="00ED52C0">
            <w:pPr>
              <w:pStyle w:val="cGDD1"/>
              <w:tabs>
                <w:tab w:val="clear" w:pos="720"/>
              </w:tabs>
              <w:ind w:left="0"/>
            </w:pPr>
            <w:moveFrom w:id="2600" w:author="VanNT" w:date="2021-08-24T21:55:00Z">
              <w:r w:rsidDel="00500CF7">
                <w:t>Số TK CK</w:t>
              </w:r>
            </w:moveFrom>
          </w:p>
        </w:tc>
        <w:tc>
          <w:tcPr>
            <w:tcW w:w="1304" w:type="dxa"/>
          </w:tcPr>
          <w:p w14:paraId="4AAB166D" w14:textId="19453940" w:rsidR="00F05D4C" w:rsidRPr="001909DB" w:rsidDel="00500CF7" w:rsidRDefault="00F05D4C" w:rsidP="00ED52C0">
            <w:pPr>
              <w:pStyle w:val="cGDD1"/>
              <w:tabs>
                <w:tab w:val="clear" w:pos="720"/>
              </w:tabs>
              <w:ind w:left="0"/>
            </w:pPr>
          </w:p>
        </w:tc>
        <w:tc>
          <w:tcPr>
            <w:tcW w:w="4589" w:type="dxa"/>
          </w:tcPr>
          <w:p w14:paraId="20F3CE01" w14:textId="3A983526" w:rsidR="00F05D4C" w:rsidRPr="00500CF7" w:rsidDel="00500CF7" w:rsidRDefault="00F05D4C" w:rsidP="00ED52C0">
            <w:pPr>
              <w:pStyle w:val="cGDD1"/>
              <w:tabs>
                <w:tab w:val="clear" w:pos="720"/>
              </w:tabs>
              <w:ind w:left="0"/>
            </w:pPr>
            <w:moveFrom w:id="2601" w:author="VanNT" w:date="2021-08-24T21:55:00Z">
              <w:r w:rsidRPr="00500CF7" w:rsidDel="00500CF7">
                <w:t>Lấy theo thông tin trả về từ SHS</w:t>
              </w:r>
            </w:moveFrom>
          </w:p>
        </w:tc>
      </w:tr>
      <w:tr w:rsidR="00F05D4C" w:rsidRPr="001909DB" w:rsidDel="00500CF7" w14:paraId="0B34ED83" w14:textId="07C60DD2" w:rsidTr="00500CF7">
        <w:tc>
          <w:tcPr>
            <w:tcW w:w="969" w:type="dxa"/>
          </w:tcPr>
          <w:p w14:paraId="683D1504" w14:textId="1BA858D1" w:rsidR="00F05D4C" w:rsidRPr="001909DB" w:rsidDel="00500CF7" w:rsidRDefault="00F05D4C" w:rsidP="00500CF7">
            <w:pPr>
              <w:pStyle w:val="cGDD1"/>
              <w:numPr>
                <w:ilvl w:val="0"/>
                <w:numId w:val="28"/>
              </w:numPr>
              <w:rPr>
                <w:lang w:val="vi-VN"/>
              </w:rPr>
            </w:pPr>
          </w:p>
        </w:tc>
        <w:tc>
          <w:tcPr>
            <w:tcW w:w="2497" w:type="dxa"/>
          </w:tcPr>
          <w:p w14:paraId="0A5C2920" w14:textId="2C9557BA" w:rsidR="00F05D4C" w:rsidRPr="00906274" w:rsidDel="00500CF7" w:rsidRDefault="00F05D4C" w:rsidP="00ED52C0">
            <w:pPr>
              <w:pStyle w:val="cGDD1"/>
              <w:tabs>
                <w:tab w:val="clear" w:pos="720"/>
              </w:tabs>
              <w:ind w:left="0"/>
            </w:pPr>
            <w:moveFrom w:id="2602" w:author="VanNT" w:date="2021-08-24T21:55:00Z">
              <w:r w:rsidDel="00500CF7">
                <w:t>Số tài khoản thanh toán bên Core CK</w:t>
              </w:r>
            </w:moveFrom>
          </w:p>
        </w:tc>
        <w:tc>
          <w:tcPr>
            <w:tcW w:w="1304" w:type="dxa"/>
          </w:tcPr>
          <w:p w14:paraId="0CA26EF8" w14:textId="78534A37" w:rsidR="00F05D4C" w:rsidRPr="001909DB" w:rsidDel="00500CF7" w:rsidRDefault="00F05D4C" w:rsidP="00ED52C0">
            <w:pPr>
              <w:pStyle w:val="cGDD1"/>
              <w:tabs>
                <w:tab w:val="clear" w:pos="720"/>
              </w:tabs>
              <w:ind w:left="0"/>
            </w:pPr>
          </w:p>
        </w:tc>
        <w:tc>
          <w:tcPr>
            <w:tcW w:w="4589" w:type="dxa"/>
          </w:tcPr>
          <w:p w14:paraId="4C84516F" w14:textId="46821756" w:rsidR="00F05D4C" w:rsidRPr="00500CF7" w:rsidDel="00500CF7" w:rsidRDefault="00F05D4C" w:rsidP="00ED52C0">
            <w:pPr>
              <w:pStyle w:val="cGDD1"/>
              <w:tabs>
                <w:tab w:val="clear" w:pos="720"/>
              </w:tabs>
              <w:ind w:left="0"/>
            </w:pPr>
            <w:moveFrom w:id="2603" w:author="VanNT" w:date="2021-08-24T21:55:00Z">
              <w:r w:rsidRPr="00500CF7" w:rsidDel="00500CF7">
                <w:t>Lấy theo thông tin trả về từ SHS</w:t>
              </w:r>
            </w:moveFrom>
          </w:p>
        </w:tc>
      </w:tr>
      <w:moveFromRangeEnd w:id="2597"/>
      <w:tr w:rsidR="00F05D4C" w:rsidRPr="001909DB" w14:paraId="706111CB" w14:textId="77777777" w:rsidTr="00500CF7">
        <w:tc>
          <w:tcPr>
            <w:tcW w:w="969" w:type="dxa"/>
          </w:tcPr>
          <w:p w14:paraId="08887A6F" w14:textId="77777777" w:rsidR="00F05D4C" w:rsidRPr="001909DB" w:rsidRDefault="00F05D4C" w:rsidP="00500CF7">
            <w:pPr>
              <w:pStyle w:val="cGDD1"/>
              <w:numPr>
                <w:ilvl w:val="0"/>
                <w:numId w:val="28"/>
              </w:numPr>
              <w:rPr>
                <w:lang w:val="vi-VN"/>
              </w:rPr>
            </w:pPr>
          </w:p>
        </w:tc>
        <w:tc>
          <w:tcPr>
            <w:tcW w:w="2497" w:type="dxa"/>
          </w:tcPr>
          <w:p w14:paraId="76CD9E81" w14:textId="77777777" w:rsidR="00F05D4C" w:rsidRPr="001909DB" w:rsidRDefault="00F05D4C" w:rsidP="00ED52C0">
            <w:pPr>
              <w:pStyle w:val="cGDD1"/>
              <w:tabs>
                <w:tab w:val="clear" w:pos="720"/>
              </w:tabs>
              <w:ind w:left="0"/>
              <w:rPr>
                <w:lang w:val="vi-VN"/>
              </w:rPr>
            </w:pPr>
            <w:r w:rsidRPr="001909DB">
              <w:rPr>
                <w:lang w:val="vi-VN"/>
              </w:rPr>
              <w:t xml:space="preserve">Có ủy quyền </w:t>
            </w:r>
          </w:p>
        </w:tc>
        <w:tc>
          <w:tcPr>
            <w:tcW w:w="1304" w:type="dxa"/>
          </w:tcPr>
          <w:p w14:paraId="4946C52E" w14:textId="77777777" w:rsidR="00F05D4C" w:rsidRPr="001909DB" w:rsidRDefault="00F05D4C" w:rsidP="00ED52C0">
            <w:pPr>
              <w:pStyle w:val="cGDD1"/>
              <w:tabs>
                <w:tab w:val="clear" w:pos="720"/>
              </w:tabs>
              <w:ind w:left="0"/>
            </w:pPr>
          </w:p>
        </w:tc>
        <w:tc>
          <w:tcPr>
            <w:tcW w:w="4589" w:type="dxa"/>
          </w:tcPr>
          <w:p w14:paraId="244F9134" w14:textId="77777777" w:rsidR="00F05D4C" w:rsidRPr="001909DB" w:rsidRDefault="00F05D4C" w:rsidP="00ED52C0">
            <w:pPr>
              <w:pStyle w:val="cGDD1"/>
              <w:tabs>
                <w:tab w:val="clear" w:pos="720"/>
              </w:tabs>
              <w:ind w:left="0"/>
              <w:rPr>
                <w:lang w:val="vi-VN"/>
              </w:rPr>
            </w:pPr>
            <w:r w:rsidRPr="001909DB">
              <w:t>Chỉ hiển thị để nhập với loại khách hàng tổ chức</w:t>
            </w:r>
          </w:p>
          <w:p w14:paraId="1B824A17" w14:textId="77777777" w:rsidR="00F05D4C" w:rsidRPr="001909DB" w:rsidRDefault="00F05D4C" w:rsidP="00ED52C0">
            <w:pPr>
              <w:pStyle w:val="cGDD1"/>
              <w:tabs>
                <w:tab w:val="clear" w:pos="720"/>
              </w:tabs>
              <w:ind w:left="0"/>
            </w:pPr>
            <w:r w:rsidRPr="001909DB">
              <w:rPr>
                <w:lang w:val="vi-VN"/>
              </w:rPr>
              <w:t xml:space="preserve">Là combobox để chọn </w:t>
            </w:r>
            <w:r w:rsidRPr="001909DB">
              <w:t xml:space="preserve">có hoặc không. Nếu chọn có </w:t>
            </w:r>
            <w:r w:rsidRPr="001909DB">
              <w:rPr>
                <w:lang w:val="vi-VN"/>
              </w:rPr>
              <w:t xml:space="preserve">ủy quyền </w:t>
            </w:r>
            <w:r w:rsidRPr="001909DB">
              <w:t>thì sẽ bắt buộc khai thêm bước thông tin ủy quyền</w:t>
            </w:r>
          </w:p>
        </w:tc>
      </w:tr>
      <w:tr w:rsidR="00F05D4C" w:rsidRPr="001909DB" w14:paraId="43E64F00" w14:textId="77777777" w:rsidTr="00500CF7">
        <w:tc>
          <w:tcPr>
            <w:tcW w:w="969" w:type="dxa"/>
          </w:tcPr>
          <w:p w14:paraId="56F496D9" w14:textId="77777777" w:rsidR="00F05D4C" w:rsidRPr="001909DB" w:rsidRDefault="00F05D4C" w:rsidP="00500CF7">
            <w:pPr>
              <w:pStyle w:val="cGDD1"/>
              <w:numPr>
                <w:ilvl w:val="0"/>
                <w:numId w:val="28"/>
              </w:numPr>
              <w:rPr>
                <w:lang w:val="vi-VN"/>
              </w:rPr>
            </w:pPr>
          </w:p>
        </w:tc>
        <w:tc>
          <w:tcPr>
            <w:tcW w:w="2497" w:type="dxa"/>
          </w:tcPr>
          <w:p w14:paraId="004BF7A6" w14:textId="77777777" w:rsidR="00F05D4C" w:rsidRPr="001909DB" w:rsidRDefault="00F05D4C" w:rsidP="00ED52C0">
            <w:pPr>
              <w:pStyle w:val="cGDD1"/>
              <w:tabs>
                <w:tab w:val="clear" w:pos="720"/>
              </w:tabs>
              <w:ind w:left="0"/>
            </w:pPr>
            <w:r w:rsidRPr="001909DB">
              <w:t>Dấu hiệu Mỹ</w:t>
            </w:r>
          </w:p>
        </w:tc>
        <w:tc>
          <w:tcPr>
            <w:tcW w:w="1304" w:type="dxa"/>
          </w:tcPr>
          <w:p w14:paraId="7D685598" w14:textId="77777777" w:rsidR="00F05D4C" w:rsidRPr="001909DB" w:rsidRDefault="00F05D4C" w:rsidP="00ED52C0">
            <w:pPr>
              <w:pStyle w:val="cGDD1"/>
              <w:tabs>
                <w:tab w:val="clear" w:pos="720"/>
              </w:tabs>
              <w:ind w:left="0"/>
            </w:pPr>
          </w:p>
        </w:tc>
        <w:tc>
          <w:tcPr>
            <w:tcW w:w="4589" w:type="dxa"/>
          </w:tcPr>
          <w:p w14:paraId="3123C26B" w14:textId="77777777" w:rsidR="00F05D4C" w:rsidRPr="001909DB" w:rsidRDefault="00F05D4C" w:rsidP="00ED52C0">
            <w:pPr>
              <w:pStyle w:val="cGDD1"/>
              <w:tabs>
                <w:tab w:val="clear" w:pos="720"/>
              </w:tabs>
              <w:ind w:left="0"/>
            </w:pPr>
            <w:r w:rsidRPr="001909DB">
              <w:t xml:space="preserve">Chỉ hiển thị và phải nhập với trường hợp khách hàng </w:t>
            </w:r>
            <w:r>
              <w:t>cá nhân</w:t>
            </w:r>
            <w:r w:rsidRPr="001909DB">
              <w:t>. Gồm hai giá trị Có/Không</w:t>
            </w:r>
          </w:p>
        </w:tc>
      </w:tr>
      <w:tr w:rsidR="00F05D4C" w:rsidRPr="001909DB" w14:paraId="35F73A29" w14:textId="77777777" w:rsidTr="00500CF7">
        <w:tc>
          <w:tcPr>
            <w:tcW w:w="969" w:type="dxa"/>
          </w:tcPr>
          <w:p w14:paraId="75717B74" w14:textId="77777777" w:rsidR="00F05D4C" w:rsidRPr="001909DB" w:rsidRDefault="00F05D4C" w:rsidP="00500CF7">
            <w:pPr>
              <w:pStyle w:val="cGDD1"/>
              <w:numPr>
                <w:ilvl w:val="0"/>
                <w:numId w:val="28"/>
              </w:numPr>
              <w:rPr>
                <w:lang w:val="vi-VN"/>
              </w:rPr>
            </w:pPr>
          </w:p>
        </w:tc>
        <w:tc>
          <w:tcPr>
            <w:tcW w:w="2497" w:type="dxa"/>
          </w:tcPr>
          <w:p w14:paraId="1D9A03C9" w14:textId="77777777" w:rsidR="00F05D4C" w:rsidRPr="001909DB" w:rsidRDefault="00F05D4C" w:rsidP="00ED52C0">
            <w:pPr>
              <w:pStyle w:val="cGDD1"/>
              <w:tabs>
                <w:tab w:val="clear" w:pos="720"/>
              </w:tabs>
              <w:ind w:left="0"/>
            </w:pPr>
            <w:r>
              <w:t>Có giao dịch online</w:t>
            </w:r>
          </w:p>
        </w:tc>
        <w:tc>
          <w:tcPr>
            <w:tcW w:w="1304" w:type="dxa"/>
          </w:tcPr>
          <w:p w14:paraId="388FE633" w14:textId="77777777" w:rsidR="00F05D4C" w:rsidRPr="001909DB" w:rsidRDefault="00F05D4C" w:rsidP="00ED52C0">
            <w:pPr>
              <w:pStyle w:val="cGDD1"/>
              <w:tabs>
                <w:tab w:val="clear" w:pos="720"/>
              </w:tabs>
              <w:ind w:left="0"/>
            </w:pPr>
          </w:p>
        </w:tc>
        <w:tc>
          <w:tcPr>
            <w:tcW w:w="4589" w:type="dxa"/>
          </w:tcPr>
          <w:p w14:paraId="3ADC7166" w14:textId="3513EA7E" w:rsidR="00F05D4C" w:rsidRPr="009D6A18" w:rsidRDefault="009D6A18" w:rsidP="00ED52C0">
            <w:pPr>
              <w:pStyle w:val="cGDD1"/>
              <w:tabs>
                <w:tab w:val="clear" w:pos="720"/>
              </w:tabs>
              <w:ind w:left="0"/>
              <w:rPr>
                <w:b/>
              </w:rPr>
            </w:pPr>
            <w:r w:rsidRPr="009D6A18">
              <w:rPr>
                <w:b/>
              </w:rPr>
              <w:t>Bắt buộc là Có. Không chỉnh sửa</w:t>
            </w:r>
          </w:p>
        </w:tc>
      </w:tr>
    </w:tbl>
    <w:p w14:paraId="2AB7541A" w14:textId="77777777" w:rsidR="00F05D4C" w:rsidRDefault="00F05D4C" w:rsidP="00F05D4C">
      <w:pPr>
        <w:rPr>
          <w:lang w:bidi="en-US"/>
        </w:rPr>
      </w:pPr>
    </w:p>
    <w:p w14:paraId="562227B6" w14:textId="77777777" w:rsidR="00F05D4C" w:rsidRDefault="00F05D4C" w:rsidP="00F05D4C">
      <w:pPr>
        <w:rPr>
          <w:lang w:bidi="en-US"/>
        </w:rPr>
      </w:pPr>
    </w:p>
    <w:p w14:paraId="775A48C8" w14:textId="77777777" w:rsidR="00F05D4C" w:rsidRDefault="00F05D4C" w:rsidP="00F05D4C">
      <w:pPr>
        <w:rPr>
          <w:lang w:bidi="en-US"/>
        </w:rPr>
      </w:pPr>
    </w:p>
    <w:p w14:paraId="5DA70E6D" w14:textId="77777777" w:rsidR="00F05D4C" w:rsidRPr="00641E4C" w:rsidRDefault="00F05D4C" w:rsidP="00F05D4C">
      <w:pPr>
        <w:pStyle w:val="cNorUnderBold"/>
        <w:rPr>
          <w:rStyle w:val="ccharNorBIU"/>
          <w:rFonts w:eastAsiaTheme="majorEastAsia"/>
          <w:b/>
          <w:lang w:val="vi-VN"/>
        </w:rPr>
      </w:pPr>
      <w:r w:rsidRPr="00641E4C">
        <w:rPr>
          <w:rStyle w:val="ccharNorBIU"/>
          <w:rFonts w:eastAsiaTheme="majorEastAsia"/>
          <w:lang w:val="vi-VN"/>
        </w:rPr>
        <w:t>Trường hợp NĐT là Tổ chức, cần khai báo thêm thông tin về Người đại diện Pháp luật:</w:t>
      </w:r>
    </w:p>
    <w:p w14:paraId="6CE1497B" w14:textId="77777777" w:rsidR="00F05D4C" w:rsidRPr="00641E4C" w:rsidRDefault="00F05D4C" w:rsidP="00F05D4C">
      <w:pPr>
        <w:pStyle w:val="cNorUnderBold"/>
        <w:rPr>
          <w:rStyle w:val="ccharNorBIU"/>
          <w:rFonts w:eastAsiaTheme="majorEastAsia"/>
          <w:b/>
          <w:lang w:val="vi-VN"/>
        </w:rPr>
      </w:pPr>
    </w:p>
    <w:tbl>
      <w:tblPr>
        <w:tblW w:w="478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1885"/>
        <w:gridCol w:w="1110"/>
        <w:gridCol w:w="5429"/>
      </w:tblGrid>
      <w:tr w:rsidR="0018444C" w:rsidRPr="00C8225E" w14:paraId="1FCE5887" w14:textId="77777777" w:rsidTr="0018444C">
        <w:trPr>
          <w:tblHeader/>
        </w:trPr>
        <w:tc>
          <w:tcPr>
            <w:tcW w:w="1026" w:type="dxa"/>
            <w:shd w:val="clear" w:color="auto" w:fill="FABF8F" w:themeFill="accent6" w:themeFillTint="99"/>
          </w:tcPr>
          <w:p w14:paraId="19CCE461" w14:textId="77777777" w:rsidR="0018444C" w:rsidRPr="00C8225E" w:rsidRDefault="0018444C" w:rsidP="00ED52C0">
            <w:pPr>
              <w:pStyle w:val="cGDD1"/>
              <w:tabs>
                <w:tab w:val="clear" w:pos="720"/>
              </w:tabs>
              <w:ind w:left="0"/>
              <w:jc w:val="center"/>
              <w:rPr>
                <w:b/>
                <w:lang w:val="vi-VN"/>
              </w:rPr>
            </w:pPr>
            <w:r w:rsidRPr="00C8225E">
              <w:rPr>
                <w:b/>
                <w:lang w:val="vi-VN"/>
              </w:rPr>
              <w:tab/>
              <w:t>STT</w:t>
            </w:r>
          </w:p>
        </w:tc>
        <w:tc>
          <w:tcPr>
            <w:tcW w:w="1885" w:type="dxa"/>
            <w:shd w:val="clear" w:color="auto" w:fill="FABF8F" w:themeFill="accent6" w:themeFillTint="99"/>
          </w:tcPr>
          <w:p w14:paraId="646217E8" w14:textId="77777777" w:rsidR="0018444C" w:rsidRPr="00C8225E" w:rsidRDefault="0018444C" w:rsidP="00ED52C0">
            <w:pPr>
              <w:pStyle w:val="cGDD1"/>
              <w:tabs>
                <w:tab w:val="clear" w:pos="720"/>
              </w:tabs>
              <w:ind w:left="0"/>
              <w:jc w:val="center"/>
              <w:rPr>
                <w:b/>
                <w:lang w:val="vi-VN"/>
              </w:rPr>
            </w:pPr>
            <w:r w:rsidRPr="00C8225E">
              <w:rPr>
                <w:b/>
                <w:lang w:val="vi-VN"/>
              </w:rPr>
              <w:t>Tên trường</w:t>
            </w:r>
          </w:p>
        </w:tc>
        <w:tc>
          <w:tcPr>
            <w:tcW w:w="1110" w:type="dxa"/>
            <w:shd w:val="clear" w:color="auto" w:fill="FABF8F" w:themeFill="accent6" w:themeFillTint="99"/>
          </w:tcPr>
          <w:p w14:paraId="223C01BD" w14:textId="77777777" w:rsidR="0018444C" w:rsidRPr="00C8225E" w:rsidRDefault="0018444C" w:rsidP="00ED52C0">
            <w:pPr>
              <w:pStyle w:val="cGDD1"/>
              <w:tabs>
                <w:tab w:val="clear" w:pos="720"/>
              </w:tabs>
              <w:ind w:left="0"/>
              <w:jc w:val="center"/>
              <w:rPr>
                <w:b/>
              </w:rPr>
            </w:pPr>
            <w:r w:rsidRPr="00C8225E">
              <w:rPr>
                <w:b/>
              </w:rPr>
              <w:t>Bắt buộc</w:t>
            </w:r>
          </w:p>
        </w:tc>
        <w:tc>
          <w:tcPr>
            <w:tcW w:w="5429" w:type="dxa"/>
            <w:shd w:val="clear" w:color="auto" w:fill="FABF8F" w:themeFill="accent6" w:themeFillTint="99"/>
          </w:tcPr>
          <w:p w14:paraId="00999AA5" w14:textId="77777777" w:rsidR="0018444C" w:rsidRPr="00C8225E" w:rsidRDefault="0018444C" w:rsidP="00ED52C0">
            <w:pPr>
              <w:pStyle w:val="cGDD1"/>
              <w:tabs>
                <w:tab w:val="clear" w:pos="720"/>
              </w:tabs>
              <w:ind w:left="0"/>
              <w:jc w:val="center"/>
              <w:rPr>
                <w:b/>
                <w:lang w:val="vi-VN"/>
              </w:rPr>
            </w:pPr>
            <w:r w:rsidRPr="00C8225E">
              <w:rPr>
                <w:b/>
                <w:lang w:val="vi-VN"/>
              </w:rPr>
              <w:t>Diễn giải</w:t>
            </w:r>
          </w:p>
        </w:tc>
      </w:tr>
      <w:tr w:rsidR="0018444C" w:rsidRPr="00641E4C" w14:paraId="4ABA86BA" w14:textId="77777777" w:rsidTr="0018444C">
        <w:tc>
          <w:tcPr>
            <w:tcW w:w="1026" w:type="dxa"/>
          </w:tcPr>
          <w:p w14:paraId="4A26E971" w14:textId="77777777" w:rsidR="0018444C" w:rsidRPr="00641E4C" w:rsidRDefault="0018444C" w:rsidP="0018444C">
            <w:pPr>
              <w:pStyle w:val="cGDD1"/>
              <w:numPr>
                <w:ilvl w:val="0"/>
                <w:numId w:val="29"/>
              </w:numPr>
              <w:rPr>
                <w:lang w:val="vi-VN"/>
              </w:rPr>
            </w:pPr>
          </w:p>
        </w:tc>
        <w:tc>
          <w:tcPr>
            <w:tcW w:w="1885" w:type="dxa"/>
          </w:tcPr>
          <w:p w14:paraId="51D67472" w14:textId="77777777" w:rsidR="0018444C" w:rsidRPr="00641E4C" w:rsidRDefault="0018444C" w:rsidP="00ED52C0">
            <w:pPr>
              <w:pStyle w:val="cGDD1"/>
              <w:tabs>
                <w:tab w:val="clear" w:pos="720"/>
              </w:tabs>
              <w:ind w:left="0"/>
              <w:rPr>
                <w:lang w:val="vi-VN"/>
              </w:rPr>
            </w:pPr>
            <w:r w:rsidRPr="00641E4C">
              <w:rPr>
                <w:lang w:val="vi-VN"/>
              </w:rPr>
              <w:t>Họ tên</w:t>
            </w:r>
          </w:p>
        </w:tc>
        <w:tc>
          <w:tcPr>
            <w:tcW w:w="1110" w:type="dxa"/>
          </w:tcPr>
          <w:p w14:paraId="2B3E1A39" w14:textId="77777777" w:rsidR="0018444C" w:rsidRPr="00641E4C" w:rsidRDefault="0018444C" w:rsidP="00ED52C0">
            <w:pPr>
              <w:pStyle w:val="cGDD1"/>
              <w:tabs>
                <w:tab w:val="clear" w:pos="720"/>
              </w:tabs>
              <w:ind w:left="0"/>
            </w:pPr>
            <w:r w:rsidRPr="00641E4C">
              <w:t>Có</w:t>
            </w:r>
          </w:p>
        </w:tc>
        <w:tc>
          <w:tcPr>
            <w:tcW w:w="5429" w:type="dxa"/>
          </w:tcPr>
          <w:p w14:paraId="4FDC1FBD" w14:textId="77777777" w:rsidR="0018444C" w:rsidRPr="00B55E1A" w:rsidRDefault="0018444C" w:rsidP="00ED52C0">
            <w:pPr>
              <w:pStyle w:val="cGDD1"/>
              <w:tabs>
                <w:tab w:val="clear" w:pos="720"/>
              </w:tabs>
              <w:ind w:left="0"/>
            </w:pPr>
            <w:r w:rsidRPr="00641E4C">
              <w:rPr>
                <w:lang w:val="vi-VN"/>
              </w:rPr>
              <w:t>Nhập Họ tên người đại diện pháp luật</w:t>
            </w:r>
            <w:r>
              <w:t>.</w:t>
            </w:r>
          </w:p>
        </w:tc>
      </w:tr>
      <w:tr w:rsidR="0018444C" w:rsidRPr="00641E4C" w14:paraId="6E8CEBD4" w14:textId="77777777" w:rsidTr="0018444C">
        <w:tc>
          <w:tcPr>
            <w:tcW w:w="1026" w:type="dxa"/>
          </w:tcPr>
          <w:p w14:paraId="70CF6B14" w14:textId="77777777" w:rsidR="0018444C" w:rsidRPr="00641E4C" w:rsidRDefault="0018444C" w:rsidP="0018444C">
            <w:pPr>
              <w:pStyle w:val="cGDD1"/>
              <w:numPr>
                <w:ilvl w:val="0"/>
                <w:numId w:val="29"/>
              </w:numPr>
              <w:rPr>
                <w:lang w:val="vi-VN"/>
              </w:rPr>
            </w:pPr>
          </w:p>
        </w:tc>
        <w:tc>
          <w:tcPr>
            <w:tcW w:w="1885" w:type="dxa"/>
          </w:tcPr>
          <w:p w14:paraId="604BD27A" w14:textId="77777777" w:rsidR="0018444C" w:rsidRPr="00641E4C" w:rsidRDefault="0018444C" w:rsidP="00ED52C0">
            <w:pPr>
              <w:pStyle w:val="cGDD1"/>
              <w:tabs>
                <w:tab w:val="clear" w:pos="720"/>
              </w:tabs>
              <w:ind w:left="0"/>
              <w:rPr>
                <w:lang w:val="vi-VN"/>
              </w:rPr>
            </w:pPr>
            <w:r w:rsidRPr="00641E4C">
              <w:rPr>
                <w:lang w:val="vi-VN"/>
              </w:rPr>
              <w:t>Giới tính</w:t>
            </w:r>
          </w:p>
        </w:tc>
        <w:tc>
          <w:tcPr>
            <w:tcW w:w="1110" w:type="dxa"/>
          </w:tcPr>
          <w:p w14:paraId="57D68808" w14:textId="77777777" w:rsidR="0018444C" w:rsidRPr="00641E4C" w:rsidRDefault="0018444C" w:rsidP="00ED52C0">
            <w:pPr>
              <w:pStyle w:val="cGDD1"/>
              <w:tabs>
                <w:tab w:val="clear" w:pos="720"/>
              </w:tabs>
              <w:ind w:left="0"/>
            </w:pPr>
            <w:r w:rsidRPr="00641E4C">
              <w:t>Có</w:t>
            </w:r>
          </w:p>
        </w:tc>
        <w:tc>
          <w:tcPr>
            <w:tcW w:w="5429" w:type="dxa"/>
          </w:tcPr>
          <w:p w14:paraId="58F29D64" w14:textId="77777777" w:rsidR="0018444C" w:rsidRPr="00641E4C" w:rsidRDefault="0018444C" w:rsidP="00ED52C0">
            <w:pPr>
              <w:pStyle w:val="cGDD1"/>
              <w:tabs>
                <w:tab w:val="clear" w:pos="720"/>
              </w:tabs>
              <w:ind w:left="0"/>
              <w:rPr>
                <w:lang w:val="vi-VN"/>
              </w:rPr>
            </w:pPr>
            <w:r w:rsidRPr="00641E4C">
              <w:rPr>
                <w:lang w:val="vi-VN"/>
              </w:rPr>
              <w:t>Là c</w:t>
            </w:r>
            <w:r>
              <w:rPr>
                <w:lang w:val="vi-VN"/>
              </w:rPr>
              <w:t>ombobox gồm 2 giá trị : Nam/Nữ.</w:t>
            </w:r>
          </w:p>
        </w:tc>
      </w:tr>
      <w:tr w:rsidR="0018444C" w:rsidRPr="00641E4C" w14:paraId="699274EA" w14:textId="77777777" w:rsidTr="0018444C">
        <w:tc>
          <w:tcPr>
            <w:tcW w:w="1026" w:type="dxa"/>
          </w:tcPr>
          <w:p w14:paraId="2F401070" w14:textId="77777777" w:rsidR="0018444C" w:rsidRPr="00641E4C" w:rsidRDefault="0018444C" w:rsidP="0018444C">
            <w:pPr>
              <w:pStyle w:val="cGDD1"/>
              <w:numPr>
                <w:ilvl w:val="0"/>
                <w:numId w:val="29"/>
              </w:numPr>
              <w:rPr>
                <w:lang w:val="vi-VN"/>
              </w:rPr>
            </w:pPr>
          </w:p>
        </w:tc>
        <w:tc>
          <w:tcPr>
            <w:tcW w:w="1885" w:type="dxa"/>
          </w:tcPr>
          <w:p w14:paraId="47C36C3B" w14:textId="77777777" w:rsidR="0018444C" w:rsidRPr="00641E4C" w:rsidRDefault="0018444C" w:rsidP="00ED52C0">
            <w:pPr>
              <w:pStyle w:val="cGDD1"/>
              <w:tabs>
                <w:tab w:val="clear" w:pos="720"/>
              </w:tabs>
              <w:ind w:left="0"/>
              <w:rPr>
                <w:lang w:val="vi-VN"/>
              </w:rPr>
            </w:pPr>
            <w:r w:rsidRPr="00641E4C">
              <w:rPr>
                <w:lang w:val="vi-VN"/>
              </w:rPr>
              <w:t>Ngày sinh</w:t>
            </w:r>
          </w:p>
        </w:tc>
        <w:tc>
          <w:tcPr>
            <w:tcW w:w="1110" w:type="dxa"/>
          </w:tcPr>
          <w:p w14:paraId="2F1C0194" w14:textId="77777777" w:rsidR="0018444C" w:rsidRPr="00641E4C" w:rsidRDefault="0018444C" w:rsidP="00ED52C0">
            <w:pPr>
              <w:pStyle w:val="cGDD1"/>
              <w:tabs>
                <w:tab w:val="clear" w:pos="720"/>
              </w:tabs>
              <w:ind w:left="0"/>
            </w:pPr>
            <w:r w:rsidRPr="00641E4C">
              <w:t>Có</w:t>
            </w:r>
          </w:p>
        </w:tc>
        <w:tc>
          <w:tcPr>
            <w:tcW w:w="5429" w:type="dxa"/>
          </w:tcPr>
          <w:p w14:paraId="12B29F35" w14:textId="77777777" w:rsidR="0018444C" w:rsidRPr="00641E4C" w:rsidRDefault="0018444C" w:rsidP="00ED52C0">
            <w:pPr>
              <w:pStyle w:val="cGDD1"/>
              <w:tabs>
                <w:tab w:val="clear" w:pos="720"/>
              </w:tabs>
              <w:ind w:left="0"/>
              <w:rPr>
                <w:lang w:val="vi-VN"/>
              </w:rPr>
            </w:pPr>
            <w:r w:rsidRPr="00641E4C">
              <w:rPr>
                <w:lang w:val="vi-VN"/>
              </w:rPr>
              <w:t>Định dạng DD/MM/YYYY.</w:t>
            </w:r>
          </w:p>
        </w:tc>
      </w:tr>
      <w:tr w:rsidR="0018444C" w:rsidRPr="00641E4C" w14:paraId="75D234B0" w14:textId="77777777" w:rsidTr="0018444C">
        <w:tc>
          <w:tcPr>
            <w:tcW w:w="1026" w:type="dxa"/>
          </w:tcPr>
          <w:p w14:paraId="329C2BD8" w14:textId="77777777" w:rsidR="0018444C" w:rsidRPr="00641E4C" w:rsidRDefault="0018444C" w:rsidP="0018444C">
            <w:pPr>
              <w:pStyle w:val="cGDD1"/>
              <w:numPr>
                <w:ilvl w:val="0"/>
                <w:numId w:val="29"/>
              </w:numPr>
              <w:rPr>
                <w:lang w:val="vi-VN"/>
              </w:rPr>
            </w:pPr>
          </w:p>
        </w:tc>
        <w:tc>
          <w:tcPr>
            <w:tcW w:w="1885" w:type="dxa"/>
          </w:tcPr>
          <w:p w14:paraId="2C4ADA75" w14:textId="77777777" w:rsidR="0018444C" w:rsidRPr="00641E4C" w:rsidRDefault="0018444C" w:rsidP="00ED52C0">
            <w:pPr>
              <w:pStyle w:val="cGDD1"/>
              <w:tabs>
                <w:tab w:val="clear" w:pos="720"/>
              </w:tabs>
              <w:ind w:left="0"/>
              <w:rPr>
                <w:lang w:val="vi-VN"/>
              </w:rPr>
            </w:pPr>
            <w:r w:rsidRPr="00641E4C">
              <w:rPr>
                <w:lang w:val="vi-VN"/>
              </w:rPr>
              <w:t>Quốc tịch</w:t>
            </w:r>
          </w:p>
        </w:tc>
        <w:tc>
          <w:tcPr>
            <w:tcW w:w="1110" w:type="dxa"/>
          </w:tcPr>
          <w:p w14:paraId="4EAB7DF0" w14:textId="77777777" w:rsidR="0018444C" w:rsidRPr="00641E4C" w:rsidRDefault="0018444C" w:rsidP="00ED52C0">
            <w:pPr>
              <w:pStyle w:val="cGDD1"/>
              <w:tabs>
                <w:tab w:val="clear" w:pos="720"/>
              </w:tabs>
              <w:ind w:left="0"/>
            </w:pPr>
            <w:r w:rsidRPr="00641E4C">
              <w:t>Có</w:t>
            </w:r>
          </w:p>
        </w:tc>
        <w:tc>
          <w:tcPr>
            <w:tcW w:w="5429" w:type="dxa"/>
          </w:tcPr>
          <w:p w14:paraId="607B50A8" w14:textId="77777777" w:rsidR="0018444C" w:rsidRPr="00641E4C" w:rsidRDefault="0018444C" w:rsidP="00ED52C0">
            <w:pPr>
              <w:pStyle w:val="cGDD1"/>
              <w:tabs>
                <w:tab w:val="clear" w:pos="720"/>
              </w:tabs>
              <w:ind w:left="0"/>
              <w:rPr>
                <w:lang w:val="vi-VN"/>
              </w:rPr>
            </w:pPr>
            <w:r w:rsidRPr="00641E4C">
              <w:rPr>
                <w:lang w:val="vi-VN"/>
              </w:rPr>
              <w:t>Là combobox danh sách các quốc gia.</w:t>
            </w:r>
          </w:p>
        </w:tc>
      </w:tr>
      <w:tr w:rsidR="0018444C" w:rsidRPr="00641E4C" w14:paraId="500A317F" w14:textId="77777777" w:rsidTr="0018444C">
        <w:tc>
          <w:tcPr>
            <w:tcW w:w="1026" w:type="dxa"/>
          </w:tcPr>
          <w:p w14:paraId="1C3C4737" w14:textId="77777777" w:rsidR="0018444C" w:rsidRPr="00641E4C" w:rsidRDefault="0018444C" w:rsidP="0018444C">
            <w:pPr>
              <w:pStyle w:val="cGDD1"/>
              <w:numPr>
                <w:ilvl w:val="0"/>
                <w:numId w:val="29"/>
              </w:numPr>
              <w:rPr>
                <w:lang w:val="vi-VN"/>
              </w:rPr>
            </w:pPr>
          </w:p>
        </w:tc>
        <w:tc>
          <w:tcPr>
            <w:tcW w:w="1885" w:type="dxa"/>
          </w:tcPr>
          <w:p w14:paraId="4F84C572" w14:textId="77777777" w:rsidR="0018444C" w:rsidRPr="00641E4C" w:rsidRDefault="0018444C" w:rsidP="00ED52C0">
            <w:pPr>
              <w:pStyle w:val="cGDD1"/>
              <w:tabs>
                <w:tab w:val="clear" w:pos="720"/>
              </w:tabs>
              <w:ind w:left="0"/>
              <w:rPr>
                <w:lang w:val="vi-VN"/>
              </w:rPr>
            </w:pPr>
            <w:r w:rsidRPr="00641E4C">
              <w:rPr>
                <w:lang w:val="vi-VN"/>
              </w:rPr>
              <w:t>Chức vụ</w:t>
            </w:r>
          </w:p>
        </w:tc>
        <w:tc>
          <w:tcPr>
            <w:tcW w:w="1110" w:type="dxa"/>
          </w:tcPr>
          <w:p w14:paraId="339796A8" w14:textId="77777777" w:rsidR="0018444C" w:rsidRPr="00641E4C" w:rsidRDefault="0018444C" w:rsidP="00ED52C0">
            <w:pPr>
              <w:pStyle w:val="cGDD1"/>
              <w:tabs>
                <w:tab w:val="clear" w:pos="720"/>
              </w:tabs>
              <w:ind w:left="0"/>
            </w:pPr>
            <w:r w:rsidRPr="00641E4C">
              <w:t>Không</w:t>
            </w:r>
          </w:p>
        </w:tc>
        <w:tc>
          <w:tcPr>
            <w:tcW w:w="5429" w:type="dxa"/>
          </w:tcPr>
          <w:p w14:paraId="7334EA37" w14:textId="77777777" w:rsidR="0018444C" w:rsidRPr="00641E4C" w:rsidRDefault="0018444C" w:rsidP="00ED52C0">
            <w:pPr>
              <w:pStyle w:val="cGDD1"/>
              <w:tabs>
                <w:tab w:val="clear" w:pos="720"/>
              </w:tabs>
              <w:ind w:left="0"/>
              <w:rPr>
                <w:lang w:val="vi-VN"/>
              </w:rPr>
            </w:pPr>
          </w:p>
        </w:tc>
      </w:tr>
      <w:tr w:rsidR="0018444C" w:rsidRPr="00641E4C" w14:paraId="29E7A178" w14:textId="77777777" w:rsidTr="0018444C">
        <w:tc>
          <w:tcPr>
            <w:tcW w:w="1026" w:type="dxa"/>
          </w:tcPr>
          <w:p w14:paraId="3219B62C" w14:textId="77777777" w:rsidR="0018444C" w:rsidRPr="00641E4C" w:rsidRDefault="0018444C" w:rsidP="0018444C">
            <w:pPr>
              <w:pStyle w:val="cGDD1"/>
              <w:numPr>
                <w:ilvl w:val="0"/>
                <w:numId w:val="29"/>
              </w:numPr>
              <w:rPr>
                <w:lang w:val="vi-VN"/>
              </w:rPr>
            </w:pPr>
          </w:p>
        </w:tc>
        <w:tc>
          <w:tcPr>
            <w:tcW w:w="1885" w:type="dxa"/>
          </w:tcPr>
          <w:p w14:paraId="1F6E7214" w14:textId="77777777" w:rsidR="0018444C" w:rsidRPr="00785026" w:rsidRDefault="0018444C" w:rsidP="00ED52C0">
            <w:pPr>
              <w:pStyle w:val="cGDD1"/>
              <w:tabs>
                <w:tab w:val="clear" w:pos="720"/>
              </w:tabs>
              <w:ind w:left="0"/>
            </w:pPr>
            <w:r>
              <w:t>Loại giấy tờ</w:t>
            </w:r>
          </w:p>
        </w:tc>
        <w:tc>
          <w:tcPr>
            <w:tcW w:w="1110" w:type="dxa"/>
          </w:tcPr>
          <w:p w14:paraId="6B1B36AA" w14:textId="77777777" w:rsidR="0018444C" w:rsidRPr="00641E4C" w:rsidRDefault="0018444C" w:rsidP="00ED52C0">
            <w:pPr>
              <w:pStyle w:val="cGDD1"/>
              <w:tabs>
                <w:tab w:val="clear" w:pos="720"/>
              </w:tabs>
              <w:ind w:left="0"/>
            </w:pPr>
            <w:r>
              <w:t>Có</w:t>
            </w:r>
          </w:p>
        </w:tc>
        <w:tc>
          <w:tcPr>
            <w:tcW w:w="5429" w:type="dxa"/>
          </w:tcPr>
          <w:p w14:paraId="2543823A" w14:textId="77777777" w:rsidR="0018444C" w:rsidRDefault="0018444C" w:rsidP="00ED52C0">
            <w:pPr>
              <w:pStyle w:val="cGDD1"/>
              <w:tabs>
                <w:tab w:val="clear" w:pos="720"/>
              </w:tabs>
              <w:ind w:left="0"/>
            </w:pPr>
            <w:r>
              <w:t>Chọn 1 trong 2 giá trị: CMND/Hộ chiếu</w:t>
            </w:r>
          </w:p>
        </w:tc>
      </w:tr>
      <w:tr w:rsidR="0018444C" w:rsidRPr="00641E4C" w14:paraId="232889F1" w14:textId="77777777" w:rsidTr="0018444C">
        <w:tc>
          <w:tcPr>
            <w:tcW w:w="1026" w:type="dxa"/>
          </w:tcPr>
          <w:p w14:paraId="362A4D7D" w14:textId="77777777" w:rsidR="0018444C" w:rsidRPr="00641E4C" w:rsidRDefault="0018444C" w:rsidP="0018444C">
            <w:pPr>
              <w:pStyle w:val="cGDD1"/>
              <w:numPr>
                <w:ilvl w:val="0"/>
                <w:numId w:val="29"/>
              </w:numPr>
              <w:rPr>
                <w:lang w:val="vi-VN"/>
              </w:rPr>
            </w:pPr>
          </w:p>
        </w:tc>
        <w:tc>
          <w:tcPr>
            <w:tcW w:w="1885" w:type="dxa"/>
          </w:tcPr>
          <w:p w14:paraId="0FEB8689" w14:textId="77777777" w:rsidR="0018444C" w:rsidRPr="00641E4C" w:rsidRDefault="0018444C" w:rsidP="00ED52C0">
            <w:pPr>
              <w:pStyle w:val="cGDD1"/>
              <w:tabs>
                <w:tab w:val="clear" w:pos="720"/>
              </w:tabs>
              <w:ind w:left="0"/>
              <w:rPr>
                <w:lang w:val="vi-VN"/>
              </w:rPr>
            </w:pPr>
            <w:r w:rsidRPr="00641E4C">
              <w:rPr>
                <w:lang w:val="vi-VN"/>
              </w:rPr>
              <w:t>CMND/Hộ chiếu</w:t>
            </w:r>
          </w:p>
        </w:tc>
        <w:tc>
          <w:tcPr>
            <w:tcW w:w="1110" w:type="dxa"/>
          </w:tcPr>
          <w:p w14:paraId="5994EC3E" w14:textId="77777777" w:rsidR="0018444C" w:rsidRPr="00641E4C" w:rsidRDefault="0018444C" w:rsidP="00ED52C0">
            <w:pPr>
              <w:pStyle w:val="cGDD1"/>
              <w:tabs>
                <w:tab w:val="clear" w:pos="720"/>
              </w:tabs>
              <w:ind w:left="0"/>
            </w:pPr>
            <w:r w:rsidRPr="00641E4C">
              <w:t>Có</w:t>
            </w:r>
          </w:p>
        </w:tc>
        <w:tc>
          <w:tcPr>
            <w:tcW w:w="5429" w:type="dxa"/>
          </w:tcPr>
          <w:p w14:paraId="17F4BDF8" w14:textId="77777777" w:rsidR="0018444C" w:rsidRPr="00641E4C" w:rsidRDefault="0018444C" w:rsidP="00ED52C0">
            <w:pPr>
              <w:pStyle w:val="cGDD1"/>
              <w:tabs>
                <w:tab w:val="clear" w:pos="720"/>
              </w:tabs>
              <w:ind w:left="0"/>
              <w:rPr>
                <w:lang w:val="vi-VN"/>
              </w:rPr>
            </w:pPr>
          </w:p>
        </w:tc>
      </w:tr>
      <w:tr w:rsidR="0018444C" w:rsidRPr="00641E4C" w14:paraId="5AE4FD58" w14:textId="77777777" w:rsidTr="0018444C">
        <w:tc>
          <w:tcPr>
            <w:tcW w:w="1026" w:type="dxa"/>
          </w:tcPr>
          <w:p w14:paraId="6540BAE4" w14:textId="77777777" w:rsidR="0018444C" w:rsidRPr="00641E4C" w:rsidRDefault="0018444C" w:rsidP="0018444C">
            <w:pPr>
              <w:pStyle w:val="cGDD1"/>
              <w:numPr>
                <w:ilvl w:val="0"/>
                <w:numId w:val="29"/>
              </w:numPr>
              <w:rPr>
                <w:lang w:val="vi-VN"/>
              </w:rPr>
            </w:pPr>
          </w:p>
        </w:tc>
        <w:tc>
          <w:tcPr>
            <w:tcW w:w="1885" w:type="dxa"/>
          </w:tcPr>
          <w:p w14:paraId="7F4E9C95" w14:textId="77777777" w:rsidR="0018444C" w:rsidRPr="00641E4C" w:rsidRDefault="0018444C" w:rsidP="00ED52C0">
            <w:pPr>
              <w:pStyle w:val="cGDD1"/>
              <w:tabs>
                <w:tab w:val="clear" w:pos="720"/>
              </w:tabs>
              <w:ind w:left="0"/>
              <w:rPr>
                <w:lang w:val="vi-VN"/>
              </w:rPr>
            </w:pPr>
            <w:r w:rsidRPr="00641E4C">
              <w:rPr>
                <w:lang w:val="vi-VN"/>
              </w:rPr>
              <w:t>Cấp ngày</w:t>
            </w:r>
          </w:p>
        </w:tc>
        <w:tc>
          <w:tcPr>
            <w:tcW w:w="1110" w:type="dxa"/>
          </w:tcPr>
          <w:p w14:paraId="05DA0594" w14:textId="77777777" w:rsidR="0018444C" w:rsidRPr="00641E4C" w:rsidRDefault="0018444C" w:rsidP="00ED52C0">
            <w:pPr>
              <w:pStyle w:val="cGDD1"/>
              <w:tabs>
                <w:tab w:val="clear" w:pos="720"/>
              </w:tabs>
              <w:ind w:left="0"/>
            </w:pPr>
            <w:r w:rsidRPr="00641E4C">
              <w:t>Có</w:t>
            </w:r>
          </w:p>
        </w:tc>
        <w:tc>
          <w:tcPr>
            <w:tcW w:w="5429" w:type="dxa"/>
          </w:tcPr>
          <w:p w14:paraId="6FEC64D4" w14:textId="77777777" w:rsidR="0018444C" w:rsidRPr="00641E4C" w:rsidRDefault="0018444C" w:rsidP="00ED52C0">
            <w:pPr>
              <w:pStyle w:val="cGDD1"/>
              <w:tabs>
                <w:tab w:val="clear" w:pos="720"/>
              </w:tabs>
              <w:ind w:left="0"/>
              <w:rPr>
                <w:lang w:val="vi-VN"/>
              </w:rPr>
            </w:pPr>
            <w:r w:rsidRPr="00641E4C">
              <w:rPr>
                <w:lang w:val="vi-VN"/>
              </w:rPr>
              <w:t>Định dạng DD/MM/YYYY.</w:t>
            </w:r>
          </w:p>
        </w:tc>
      </w:tr>
      <w:tr w:rsidR="0018444C" w:rsidRPr="00641E4C" w14:paraId="5C798075" w14:textId="77777777" w:rsidTr="0018444C">
        <w:tc>
          <w:tcPr>
            <w:tcW w:w="1026" w:type="dxa"/>
          </w:tcPr>
          <w:p w14:paraId="1DD7FB34" w14:textId="77777777" w:rsidR="0018444C" w:rsidRPr="00641E4C" w:rsidRDefault="0018444C" w:rsidP="0018444C">
            <w:pPr>
              <w:pStyle w:val="cGDD1"/>
              <w:numPr>
                <w:ilvl w:val="0"/>
                <w:numId w:val="29"/>
              </w:numPr>
              <w:rPr>
                <w:lang w:val="vi-VN"/>
              </w:rPr>
            </w:pPr>
          </w:p>
        </w:tc>
        <w:tc>
          <w:tcPr>
            <w:tcW w:w="1885" w:type="dxa"/>
          </w:tcPr>
          <w:p w14:paraId="01CCB264" w14:textId="77777777" w:rsidR="0018444C" w:rsidRPr="00641E4C" w:rsidRDefault="0018444C" w:rsidP="00ED52C0">
            <w:pPr>
              <w:pStyle w:val="cGDD1"/>
              <w:tabs>
                <w:tab w:val="clear" w:pos="720"/>
              </w:tabs>
              <w:ind w:left="0"/>
              <w:rPr>
                <w:lang w:val="vi-VN"/>
              </w:rPr>
            </w:pPr>
            <w:r w:rsidRPr="00641E4C">
              <w:rPr>
                <w:lang w:val="vi-VN"/>
              </w:rPr>
              <w:t>Tại</w:t>
            </w:r>
          </w:p>
        </w:tc>
        <w:tc>
          <w:tcPr>
            <w:tcW w:w="1110" w:type="dxa"/>
          </w:tcPr>
          <w:p w14:paraId="24E45828" w14:textId="77777777" w:rsidR="0018444C" w:rsidRPr="00641E4C" w:rsidRDefault="0018444C" w:rsidP="00ED52C0">
            <w:pPr>
              <w:pStyle w:val="cGDD1"/>
              <w:tabs>
                <w:tab w:val="clear" w:pos="720"/>
              </w:tabs>
              <w:ind w:left="0"/>
            </w:pPr>
            <w:r w:rsidRPr="00641E4C">
              <w:t>Có</w:t>
            </w:r>
          </w:p>
        </w:tc>
        <w:tc>
          <w:tcPr>
            <w:tcW w:w="5429" w:type="dxa"/>
          </w:tcPr>
          <w:p w14:paraId="70112306" w14:textId="77777777" w:rsidR="0018444C" w:rsidRPr="00641E4C" w:rsidRDefault="0018444C" w:rsidP="00ED52C0">
            <w:pPr>
              <w:pStyle w:val="cGDD1"/>
              <w:tabs>
                <w:tab w:val="clear" w:pos="720"/>
              </w:tabs>
              <w:ind w:left="0"/>
              <w:rPr>
                <w:lang w:val="vi-VN"/>
              </w:rPr>
            </w:pPr>
            <w:r w:rsidRPr="00641E4C">
              <w:rPr>
                <w:lang w:val="vi-VN"/>
              </w:rPr>
              <w:t>Nhập Nơi cấp CMND/Hộ chiếu</w:t>
            </w:r>
          </w:p>
        </w:tc>
      </w:tr>
      <w:tr w:rsidR="0018444C" w:rsidRPr="00641E4C" w14:paraId="129F4DD9" w14:textId="77777777" w:rsidTr="0018444C">
        <w:tc>
          <w:tcPr>
            <w:tcW w:w="1026" w:type="dxa"/>
          </w:tcPr>
          <w:p w14:paraId="3C41FC45" w14:textId="77777777" w:rsidR="0018444C" w:rsidRPr="00641E4C" w:rsidRDefault="0018444C" w:rsidP="0018444C">
            <w:pPr>
              <w:pStyle w:val="cGDD1"/>
              <w:numPr>
                <w:ilvl w:val="0"/>
                <w:numId w:val="29"/>
              </w:numPr>
              <w:rPr>
                <w:lang w:val="vi-VN"/>
              </w:rPr>
            </w:pPr>
          </w:p>
        </w:tc>
        <w:tc>
          <w:tcPr>
            <w:tcW w:w="1885" w:type="dxa"/>
          </w:tcPr>
          <w:p w14:paraId="4A77AEE5" w14:textId="77777777" w:rsidR="0018444C" w:rsidRPr="00641E4C" w:rsidRDefault="0018444C" w:rsidP="00ED52C0">
            <w:pPr>
              <w:pStyle w:val="cGDD1"/>
              <w:tabs>
                <w:tab w:val="clear" w:pos="720"/>
              </w:tabs>
              <w:ind w:left="0"/>
              <w:rPr>
                <w:lang w:val="vi-VN"/>
              </w:rPr>
            </w:pPr>
            <w:r w:rsidRPr="00641E4C">
              <w:rPr>
                <w:lang w:val="vi-VN"/>
              </w:rPr>
              <w:t>Địa chỉ thường trú</w:t>
            </w:r>
          </w:p>
        </w:tc>
        <w:tc>
          <w:tcPr>
            <w:tcW w:w="1110" w:type="dxa"/>
          </w:tcPr>
          <w:p w14:paraId="6C7D5A22" w14:textId="77777777" w:rsidR="0018444C" w:rsidRPr="00641E4C" w:rsidRDefault="0018444C" w:rsidP="00ED52C0">
            <w:r w:rsidRPr="00641E4C">
              <w:t>Không</w:t>
            </w:r>
          </w:p>
        </w:tc>
        <w:tc>
          <w:tcPr>
            <w:tcW w:w="5429" w:type="dxa"/>
          </w:tcPr>
          <w:p w14:paraId="0092965E" w14:textId="77777777" w:rsidR="0018444C" w:rsidRPr="00641E4C" w:rsidRDefault="0018444C" w:rsidP="00ED52C0"/>
        </w:tc>
      </w:tr>
      <w:tr w:rsidR="0018444C" w:rsidRPr="00641E4C" w14:paraId="3601ABDA" w14:textId="77777777" w:rsidTr="0018444C">
        <w:tc>
          <w:tcPr>
            <w:tcW w:w="1026" w:type="dxa"/>
          </w:tcPr>
          <w:p w14:paraId="047A2C11" w14:textId="77777777" w:rsidR="0018444C" w:rsidRPr="00641E4C" w:rsidRDefault="0018444C" w:rsidP="0018444C">
            <w:pPr>
              <w:pStyle w:val="cGDD1"/>
              <w:numPr>
                <w:ilvl w:val="0"/>
                <w:numId w:val="29"/>
              </w:numPr>
              <w:rPr>
                <w:lang w:val="vi-VN"/>
              </w:rPr>
            </w:pPr>
          </w:p>
        </w:tc>
        <w:tc>
          <w:tcPr>
            <w:tcW w:w="1885" w:type="dxa"/>
          </w:tcPr>
          <w:p w14:paraId="5DF949ED" w14:textId="77777777" w:rsidR="0018444C" w:rsidRPr="00641E4C" w:rsidRDefault="0018444C" w:rsidP="00ED52C0">
            <w:pPr>
              <w:pStyle w:val="cGDD1"/>
              <w:tabs>
                <w:tab w:val="clear" w:pos="720"/>
              </w:tabs>
              <w:ind w:left="0"/>
              <w:rPr>
                <w:lang w:val="vi-VN"/>
              </w:rPr>
            </w:pPr>
            <w:r w:rsidRPr="00641E4C">
              <w:rPr>
                <w:lang w:val="vi-VN"/>
              </w:rPr>
              <w:t>Thông tin liên hệ</w:t>
            </w:r>
          </w:p>
        </w:tc>
        <w:tc>
          <w:tcPr>
            <w:tcW w:w="1110" w:type="dxa"/>
          </w:tcPr>
          <w:p w14:paraId="3F95DEB4" w14:textId="77777777" w:rsidR="0018444C" w:rsidRPr="00641E4C" w:rsidRDefault="0018444C" w:rsidP="00ED52C0">
            <w:r w:rsidRPr="00641E4C">
              <w:t>Không</w:t>
            </w:r>
          </w:p>
        </w:tc>
        <w:tc>
          <w:tcPr>
            <w:tcW w:w="5429" w:type="dxa"/>
          </w:tcPr>
          <w:p w14:paraId="1595FC6D" w14:textId="77777777" w:rsidR="0018444C" w:rsidRPr="00641E4C" w:rsidRDefault="0018444C" w:rsidP="00ED52C0"/>
        </w:tc>
      </w:tr>
      <w:tr w:rsidR="0018444C" w:rsidRPr="00641E4C" w14:paraId="6C2FF026" w14:textId="77777777" w:rsidTr="0018444C">
        <w:tc>
          <w:tcPr>
            <w:tcW w:w="1026" w:type="dxa"/>
          </w:tcPr>
          <w:p w14:paraId="792AA442" w14:textId="77777777" w:rsidR="0018444C" w:rsidRPr="00641E4C" w:rsidRDefault="0018444C" w:rsidP="0018444C">
            <w:pPr>
              <w:pStyle w:val="cGDD1"/>
              <w:numPr>
                <w:ilvl w:val="0"/>
                <w:numId w:val="29"/>
              </w:numPr>
              <w:rPr>
                <w:lang w:val="vi-VN"/>
              </w:rPr>
            </w:pPr>
          </w:p>
        </w:tc>
        <w:tc>
          <w:tcPr>
            <w:tcW w:w="1885" w:type="dxa"/>
          </w:tcPr>
          <w:p w14:paraId="73EC5E8D" w14:textId="77777777" w:rsidR="0018444C" w:rsidRPr="00641E4C" w:rsidRDefault="0018444C" w:rsidP="00ED52C0">
            <w:pPr>
              <w:pStyle w:val="cGDD1"/>
              <w:tabs>
                <w:tab w:val="clear" w:pos="720"/>
              </w:tabs>
              <w:ind w:left="0"/>
              <w:rPr>
                <w:lang w:val="vi-VN"/>
              </w:rPr>
            </w:pPr>
            <w:r w:rsidRPr="00641E4C">
              <w:rPr>
                <w:lang w:val="vi-VN"/>
              </w:rPr>
              <w:t>Số điện thoại chính</w:t>
            </w:r>
          </w:p>
        </w:tc>
        <w:tc>
          <w:tcPr>
            <w:tcW w:w="1110" w:type="dxa"/>
          </w:tcPr>
          <w:p w14:paraId="4DF43AB0" w14:textId="77777777" w:rsidR="0018444C" w:rsidRPr="00641E4C" w:rsidRDefault="0018444C" w:rsidP="00ED52C0">
            <w:r>
              <w:t>Có</w:t>
            </w:r>
          </w:p>
        </w:tc>
        <w:tc>
          <w:tcPr>
            <w:tcW w:w="5429" w:type="dxa"/>
          </w:tcPr>
          <w:p w14:paraId="13EFA8EB" w14:textId="77777777" w:rsidR="0018444C" w:rsidRPr="00641E4C" w:rsidRDefault="0018444C" w:rsidP="00ED52C0"/>
        </w:tc>
      </w:tr>
      <w:tr w:rsidR="0018444C" w:rsidRPr="00641E4C" w14:paraId="06E5B89E" w14:textId="77777777" w:rsidTr="0018444C">
        <w:tc>
          <w:tcPr>
            <w:tcW w:w="1026" w:type="dxa"/>
          </w:tcPr>
          <w:p w14:paraId="061CC52A" w14:textId="77777777" w:rsidR="0018444C" w:rsidRPr="00641E4C" w:rsidRDefault="0018444C" w:rsidP="0018444C">
            <w:pPr>
              <w:pStyle w:val="cGDD1"/>
              <w:numPr>
                <w:ilvl w:val="0"/>
                <w:numId w:val="29"/>
              </w:numPr>
              <w:rPr>
                <w:lang w:val="vi-VN"/>
              </w:rPr>
            </w:pPr>
          </w:p>
        </w:tc>
        <w:tc>
          <w:tcPr>
            <w:tcW w:w="1885" w:type="dxa"/>
          </w:tcPr>
          <w:p w14:paraId="18C48A57" w14:textId="77777777" w:rsidR="0018444C" w:rsidRPr="00641E4C" w:rsidRDefault="0018444C" w:rsidP="00ED52C0">
            <w:pPr>
              <w:pStyle w:val="cGDD1"/>
              <w:tabs>
                <w:tab w:val="clear" w:pos="720"/>
              </w:tabs>
              <w:ind w:left="0"/>
              <w:rPr>
                <w:lang w:val="vi-VN"/>
              </w:rPr>
            </w:pPr>
            <w:r w:rsidRPr="00641E4C">
              <w:rPr>
                <w:lang w:val="vi-VN"/>
              </w:rPr>
              <w:t>Số điện thoại phụ</w:t>
            </w:r>
          </w:p>
        </w:tc>
        <w:tc>
          <w:tcPr>
            <w:tcW w:w="1110" w:type="dxa"/>
          </w:tcPr>
          <w:p w14:paraId="46FBFA48" w14:textId="77777777" w:rsidR="0018444C" w:rsidRPr="00641E4C" w:rsidRDefault="0018444C" w:rsidP="00ED52C0">
            <w:r w:rsidRPr="00641E4C">
              <w:t>Không</w:t>
            </w:r>
          </w:p>
        </w:tc>
        <w:tc>
          <w:tcPr>
            <w:tcW w:w="5429" w:type="dxa"/>
          </w:tcPr>
          <w:p w14:paraId="3CCC5BAC" w14:textId="77777777" w:rsidR="0018444C" w:rsidRPr="00641E4C" w:rsidRDefault="0018444C" w:rsidP="00ED52C0"/>
        </w:tc>
      </w:tr>
      <w:tr w:rsidR="0018444C" w:rsidRPr="00641E4C" w14:paraId="4EE0AA81" w14:textId="77777777" w:rsidTr="0018444C">
        <w:tc>
          <w:tcPr>
            <w:tcW w:w="1026" w:type="dxa"/>
          </w:tcPr>
          <w:p w14:paraId="35E844CA" w14:textId="77777777" w:rsidR="0018444C" w:rsidRPr="00641E4C" w:rsidRDefault="0018444C" w:rsidP="0018444C">
            <w:pPr>
              <w:pStyle w:val="cGDD1"/>
              <w:numPr>
                <w:ilvl w:val="0"/>
                <w:numId w:val="29"/>
              </w:numPr>
              <w:rPr>
                <w:lang w:val="vi-VN"/>
              </w:rPr>
            </w:pPr>
          </w:p>
        </w:tc>
        <w:tc>
          <w:tcPr>
            <w:tcW w:w="1885" w:type="dxa"/>
          </w:tcPr>
          <w:p w14:paraId="2AA3C67C" w14:textId="77777777" w:rsidR="0018444C" w:rsidRPr="00641E4C" w:rsidRDefault="0018444C" w:rsidP="00ED52C0">
            <w:pPr>
              <w:pStyle w:val="cGDD1"/>
              <w:tabs>
                <w:tab w:val="clear" w:pos="720"/>
              </w:tabs>
              <w:ind w:left="0"/>
              <w:rPr>
                <w:lang w:val="vi-VN"/>
              </w:rPr>
            </w:pPr>
            <w:r w:rsidRPr="00641E4C">
              <w:rPr>
                <w:lang w:val="vi-VN"/>
              </w:rPr>
              <w:t>Số Fax</w:t>
            </w:r>
          </w:p>
        </w:tc>
        <w:tc>
          <w:tcPr>
            <w:tcW w:w="1110" w:type="dxa"/>
          </w:tcPr>
          <w:p w14:paraId="6802595D" w14:textId="77777777" w:rsidR="0018444C" w:rsidRPr="00641E4C" w:rsidRDefault="0018444C" w:rsidP="00ED52C0">
            <w:r w:rsidRPr="00641E4C">
              <w:t>Không</w:t>
            </w:r>
          </w:p>
        </w:tc>
        <w:tc>
          <w:tcPr>
            <w:tcW w:w="5429" w:type="dxa"/>
          </w:tcPr>
          <w:p w14:paraId="3BB2A13E" w14:textId="77777777" w:rsidR="0018444C" w:rsidRPr="00641E4C" w:rsidRDefault="0018444C" w:rsidP="00ED52C0"/>
        </w:tc>
      </w:tr>
      <w:tr w:rsidR="0018444C" w:rsidRPr="00641E4C" w14:paraId="7C12ED2B" w14:textId="77777777" w:rsidTr="0018444C">
        <w:tc>
          <w:tcPr>
            <w:tcW w:w="1026" w:type="dxa"/>
          </w:tcPr>
          <w:p w14:paraId="1BF9EEAF" w14:textId="77777777" w:rsidR="0018444C" w:rsidRPr="00641E4C" w:rsidRDefault="0018444C" w:rsidP="0018444C">
            <w:pPr>
              <w:pStyle w:val="cGDD1"/>
              <w:numPr>
                <w:ilvl w:val="0"/>
                <w:numId w:val="29"/>
              </w:numPr>
              <w:rPr>
                <w:lang w:val="vi-VN"/>
              </w:rPr>
            </w:pPr>
          </w:p>
        </w:tc>
        <w:tc>
          <w:tcPr>
            <w:tcW w:w="1885" w:type="dxa"/>
          </w:tcPr>
          <w:p w14:paraId="5E465E8E" w14:textId="77777777" w:rsidR="0018444C" w:rsidRPr="00641E4C" w:rsidRDefault="0018444C" w:rsidP="00ED52C0">
            <w:pPr>
              <w:pStyle w:val="cGDD1"/>
              <w:tabs>
                <w:tab w:val="clear" w:pos="720"/>
              </w:tabs>
              <w:ind w:left="0"/>
              <w:rPr>
                <w:lang w:val="vi-VN"/>
              </w:rPr>
            </w:pPr>
            <w:r w:rsidRPr="00641E4C">
              <w:rPr>
                <w:lang w:val="vi-VN"/>
              </w:rPr>
              <w:t>Email</w:t>
            </w:r>
          </w:p>
        </w:tc>
        <w:tc>
          <w:tcPr>
            <w:tcW w:w="1110" w:type="dxa"/>
          </w:tcPr>
          <w:p w14:paraId="4CA64327" w14:textId="77777777" w:rsidR="0018444C" w:rsidRPr="00641E4C" w:rsidRDefault="0018444C" w:rsidP="00ED52C0">
            <w:r w:rsidRPr="00641E4C">
              <w:t>Không</w:t>
            </w:r>
          </w:p>
        </w:tc>
        <w:tc>
          <w:tcPr>
            <w:tcW w:w="5429" w:type="dxa"/>
          </w:tcPr>
          <w:p w14:paraId="24C386B1" w14:textId="77777777" w:rsidR="0018444C" w:rsidRPr="00641E4C" w:rsidRDefault="0018444C" w:rsidP="00ED52C0"/>
        </w:tc>
      </w:tr>
    </w:tbl>
    <w:p w14:paraId="7D2185A6" w14:textId="77777777" w:rsidR="00F05D4C" w:rsidRDefault="00F05D4C" w:rsidP="00F05D4C">
      <w:pPr>
        <w:pStyle w:val="cNorUnderBold"/>
        <w:rPr>
          <w:rStyle w:val="ccharNorBIU"/>
          <w:rFonts w:eastAsiaTheme="majorEastAsia"/>
          <w:b/>
          <w:lang w:val="vi-VN"/>
        </w:rPr>
      </w:pPr>
    </w:p>
    <w:p w14:paraId="0A113B67" w14:textId="2ADB35E1" w:rsidR="00F05D4C" w:rsidRPr="004708D1" w:rsidDel="00500CF7" w:rsidRDefault="00F05D4C" w:rsidP="00500CF7">
      <w:pPr>
        <w:pStyle w:val="cNorUnderBold"/>
        <w:numPr>
          <w:ilvl w:val="0"/>
          <w:numId w:val="4"/>
        </w:numPr>
        <w:rPr>
          <w:del w:id="2604" w:author="VanNT" w:date="2021-08-24T21:58:00Z"/>
          <w:rStyle w:val="ccharNorBIU"/>
          <w:rFonts w:eastAsiaTheme="majorEastAsia"/>
          <w:b/>
          <w:u w:val="none"/>
          <w:lang w:val="en-US"/>
        </w:rPr>
      </w:pPr>
      <w:r w:rsidRPr="004708D1">
        <w:rPr>
          <w:rStyle w:val="ccharNorBIU"/>
          <w:rFonts w:eastAsiaTheme="majorEastAsia"/>
          <w:b/>
          <w:u w:val="none"/>
          <w:lang w:val="en-US"/>
        </w:rPr>
        <w:t xml:space="preserve">Click kế tiếp </w:t>
      </w:r>
      <w:del w:id="2605" w:author="VanNT" w:date="2021-08-24T21:58:00Z">
        <w:r w:rsidRPr="004708D1" w:rsidDel="00500CF7">
          <w:rPr>
            <w:rStyle w:val="ccharNorBIU"/>
            <w:rFonts w:eastAsiaTheme="majorEastAsia"/>
            <w:b/>
            <w:u w:val="none"/>
            <w:lang w:val="en-US"/>
          </w:rPr>
          <w:delText>=&gt; Gọi đến Core SHS để kiểm tra thông tin KH đã có trên SHS hay chưa (Kiểm tra qua số CMND) và lưu lại các thông tin liên quan tới SHS nếu KH đã tồn tại</w:delText>
        </w:r>
      </w:del>
    </w:p>
    <w:p w14:paraId="522088E7" w14:textId="1F357348" w:rsidR="00F05D4C" w:rsidRPr="004708D1" w:rsidDel="00500CF7" w:rsidRDefault="00F05D4C" w:rsidP="004208F3">
      <w:pPr>
        <w:pStyle w:val="cNorUnderBold"/>
        <w:numPr>
          <w:ilvl w:val="0"/>
          <w:numId w:val="4"/>
        </w:numPr>
        <w:rPr>
          <w:del w:id="2606" w:author="VanNT" w:date="2021-08-24T21:58:00Z"/>
          <w:rStyle w:val="ccharNorBIU"/>
          <w:rFonts w:eastAsiaTheme="majorEastAsia"/>
          <w:b/>
          <w:u w:val="none"/>
          <w:lang w:val="en-US"/>
        </w:rPr>
      </w:pPr>
      <w:del w:id="2607" w:author="VanNT" w:date="2021-08-24T21:58:00Z">
        <w:r w:rsidRPr="004708D1" w:rsidDel="00500CF7">
          <w:rPr>
            <w:rStyle w:val="ccharNorBIU"/>
            <w:rFonts w:eastAsiaTheme="majorEastAsia"/>
            <w:b/>
            <w:u w:val="none"/>
            <w:lang w:val="en-US"/>
          </w:rPr>
          <w:delText>Click kế tiếp</w:delText>
        </w:r>
      </w:del>
    </w:p>
    <w:p w14:paraId="4530DF62" w14:textId="77777777" w:rsidR="00F05D4C" w:rsidRDefault="00F05D4C" w:rsidP="00F05D4C">
      <w:pPr>
        <w:rPr>
          <w:lang w:val="en-GB" w:eastAsia="x-none"/>
        </w:rPr>
      </w:pPr>
    </w:p>
    <w:p w14:paraId="7EF687CB" w14:textId="77777777" w:rsidR="00F05D4C" w:rsidRPr="004708D1" w:rsidRDefault="00F05D4C" w:rsidP="00F05D4C">
      <w:pPr>
        <w:rPr>
          <w:rStyle w:val="ccharNorBIU"/>
          <w:rFonts w:eastAsiaTheme="majorEastAsia"/>
        </w:rPr>
      </w:pPr>
      <w:r w:rsidRPr="004708D1">
        <w:rPr>
          <w:u w:val="single"/>
          <w:lang w:val="en-GB" w:eastAsia="x-none"/>
        </w:rPr>
        <w:t>Trường hợp khách hàng là Tổ chức và Có ủy quyền, cần khai báo thêm thông tin người ủy quyền</w:t>
      </w:r>
    </w:p>
    <w:p w14:paraId="52C464BD" w14:textId="77777777" w:rsidR="00F05D4C" w:rsidRPr="00641E4C" w:rsidRDefault="00F05D4C" w:rsidP="00F05D4C">
      <w:pPr>
        <w:pStyle w:val="cGDD1"/>
        <w:tabs>
          <w:tab w:val="clear" w:pos="720"/>
        </w:tabs>
        <w:ind w:left="0"/>
        <w:rPr>
          <w:rStyle w:val="ccharNorBIU"/>
          <w:rFonts w:eastAsiaTheme="majorEastAsia"/>
        </w:rPr>
      </w:pPr>
    </w:p>
    <w:tbl>
      <w:tblPr>
        <w:tblW w:w="479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3"/>
        <w:gridCol w:w="2091"/>
        <w:gridCol w:w="1610"/>
        <w:gridCol w:w="4794"/>
      </w:tblGrid>
      <w:tr w:rsidR="0018444C" w:rsidRPr="00641E4C" w14:paraId="7D34B071" w14:textId="77777777" w:rsidTr="0018444C">
        <w:trPr>
          <w:tblHeader/>
        </w:trPr>
        <w:tc>
          <w:tcPr>
            <w:tcW w:w="973" w:type="dxa"/>
            <w:shd w:val="clear" w:color="auto" w:fill="F79646" w:themeFill="accent6"/>
          </w:tcPr>
          <w:p w14:paraId="53599960" w14:textId="77777777" w:rsidR="0018444C" w:rsidRPr="00641E4C" w:rsidRDefault="0018444C" w:rsidP="00ED52C0">
            <w:pPr>
              <w:pStyle w:val="cGDD1"/>
              <w:tabs>
                <w:tab w:val="clear" w:pos="720"/>
              </w:tabs>
              <w:ind w:left="0"/>
              <w:jc w:val="center"/>
              <w:rPr>
                <w:b/>
              </w:rPr>
            </w:pPr>
            <w:r>
              <w:rPr>
                <w:b/>
              </w:rPr>
              <w:t>STT</w:t>
            </w:r>
          </w:p>
        </w:tc>
        <w:tc>
          <w:tcPr>
            <w:tcW w:w="2091" w:type="dxa"/>
            <w:shd w:val="clear" w:color="auto" w:fill="F79646" w:themeFill="accent6"/>
          </w:tcPr>
          <w:p w14:paraId="2F5DD53D" w14:textId="77777777" w:rsidR="0018444C" w:rsidRPr="00641E4C" w:rsidRDefault="0018444C" w:rsidP="00ED52C0">
            <w:pPr>
              <w:pStyle w:val="cGDD1"/>
              <w:tabs>
                <w:tab w:val="clear" w:pos="720"/>
              </w:tabs>
              <w:ind w:left="0"/>
              <w:jc w:val="center"/>
              <w:rPr>
                <w:b/>
                <w:lang w:val="vi-VN"/>
              </w:rPr>
            </w:pPr>
            <w:r w:rsidRPr="00641E4C">
              <w:rPr>
                <w:b/>
                <w:lang w:val="vi-VN"/>
              </w:rPr>
              <w:t>Tên trường</w:t>
            </w:r>
          </w:p>
        </w:tc>
        <w:tc>
          <w:tcPr>
            <w:tcW w:w="1610" w:type="dxa"/>
            <w:shd w:val="clear" w:color="auto" w:fill="F79646" w:themeFill="accent6"/>
          </w:tcPr>
          <w:p w14:paraId="3DCA4513" w14:textId="77777777" w:rsidR="0018444C" w:rsidRPr="00641E4C" w:rsidRDefault="0018444C" w:rsidP="00ED52C0">
            <w:pPr>
              <w:pStyle w:val="cGDD1"/>
              <w:tabs>
                <w:tab w:val="clear" w:pos="720"/>
              </w:tabs>
              <w:ind w:left="0"/>
              <w:jc w:val="center"/>
              <w:rPr>
                <w:b/>
              </w:rPr>
            </w:pPr>
            <w:r w:rsidRPr="00641E4C">
              <w:rPr>
                <w:b/>
              </w:rPr>
              <w:t>Bắt buộc</w:t>
            </w:r>
          </w:p>
        </w:tc>
        <w:tc>
          <w:tcPr>
            <w:tcW w:w="4794" w:type="dxa"/>
            <w:shd w:val="clear" w:color="auto" w:fill="F79646" w:themeFill="accent6"/>
          </w:tcPr>
          <w:p w14:paraId="17B105B5" w14:textId="77777777" w:rsidR="0018444C" w:rsidRPr="00641E4C" w:rsidRDefault="0018444C" w:rsidP="00ED52C0">
            <w:pPr>
              <w:pStyle w:val="cGDD1"/>
              <w:tabs>
                <w:tab w:val="clear" w:pos="720"/>
              </w:tabs>
              <w:ind w:left="0"/>
              <w:jc w:val="center"/>
              <w:rPr>
                <w:b/>
                <w:lang w:val="vi-VN"/>
              </w:rPr>
            </w:pPr>
            <w:r w:rsidRPr="00641E4C">
              <w:rPr>
                <w:b/>
                <w:lang w:val="vi-VN"/>
              </w:rPr>
              <w:t>Diễn giải</w:t>
            </w:r>
          </w:p>
        </w:tc>
      </w:tr>
      <w:tr w:rsidR="0018444C" w:rsidRPr="00641E4C" w14:paraId="66E5328D" w14:textId="77777777" w:rsidTr="0018444C">
        <w:tc>
          <w:tcPr>
            <w:tcW w:w="973" w:type="dxa"/>
          </w:tcPr>
          <w:p w14:paraId="6961C806" w14:textId="77777777" w:rsidR="0018444C" w:rsidRPr="00641E4C" w:rsidRDefault="0018444C" w:rsidP="0018444C">
            <w:pPr>
              <w:pStyle w:val="cGDD1"/>
              <w:numPr>
                <w:ilvl w:val="0"/>
                <w:numId w:val="30"/>
              </w:numPr>
              <w:rPr>
                <w:lang w:val="vi-VN"/>
              </w:rPr>
            </w:pPr>
          </w:p>
        </w:tc>
        <w:tc>
          <w:tcPr>
            <w:tcW w:w="2091" w:type="dxa"/>
          </w:tcPr>
          <w:p w14:paraId="67437A73" w14:textId="77777777" w:rsidR="0018444C" w:rsidRPr="00641E4C" w:rsidRDefault="0018444C" w:rsidP="00ED52C0">
            <w:pPr>
              <w:pStyle w:val="cGDD1"/>
              <w:tabs>
                <w:tab w:val="clear" w:pos="720"/>
              </w:tabs>
              <w:ind w:left="0"/>
              <w:rPr>
                <w:lang w:val="vi-VN"/>
              </w:rPr>
            </w:pPr>
            <w:r w:rsidRPr="00641E4C">
              <w:rPr>
                <w:lang w:val="vi-VN"/>
              </w:rPr>
              <w:t>Họ tên</w:t>
            </w:r>
          </w:p>
        </w:tc>
        <w:tc>
          <w:tcPr>
            <w:tcW w:w="1610" w:type="dxa"/>
          </w:tcPr>
          <w:p w14:paraId="22BD79AD" w14:textId="77777777" w:rsidR="0018444C" w:rsidRPr="00641E4C" w:rsidRDefault="0018444C" w:rsidP="00ED52C0">
            <w:pPr>
              <w:pStyle w:val="cGDD1"/>
              <w:tabs>
                <w:tab w:val="clear" w:pos="720"/>
              </w:tabs>
              <w:ind w:left="0"/>
            </w:pPr>
            <w:r w:rsidRPr="00641E4C">
              <w:t>Có</w:t>
            </w:r>
          </w:p>
        </w:tc>
        <w:tc>
          <w:tcPr>
            <w:tcW w:w="4794" w:type="dxa"/>
          </w:tcPr>
          <w:p w14:paraId="27363D95" w14:textId="77777777" w:rsidR="0018444C" w:rsidRPr="00641E4C" w:rsidRDefault="0018444C" w:rsidP="00ED52C0">
            <w:pPr>
              <w:pStyle w:val="cGDD1"/>
              <w:tabs>
                <w:tab w:val="clear" w:pos="720"/>
              </w:tabs>
              <w:ind w:left="0"/>
              <w:rPr>
                <w:lang w:val="vi-VN"/>
              </w:rPr>
            </w:pPr>
          </w:p>
        </w:tc>
      </w:tr>
      <w:tr w:rsidR="0018444C" w:rsidRPr="00641E4C" w14:paraId="72C637E7" w14:textId="77777777" w:rsidTr="0018444C">
        <w:tc>
          <w:tcPr>
            <w:tcW w:w="973" w:type="dxa"/>
          </w:tcPr>
          <w:p w14:paraId="01D1389F" w14:textId="77777777" w:rsidR="0018444C" w:rsidRPr="00641E4C" w:rsidRDefault="0018444C" w:rsidP="0018444C">
            <w:pPr>
              <w:pStyle w:val="cGDD1"/>
              <w:numPr>
                <w:ilvl w:val="0"/>
                <w:numId w:val="30"/>
              </w:numPr>
              <w:rPr>
                <w:lang w:val="vi-VN"/>
              </w:rPr>
            </w:pPr>
          </w:p>
        </w:tc>
        <w:tc>
          <w:tcPr>
            <w:tcW w:w="2091" w:type="dxa"/>
          </w:tcPr>
          <w:p w14:paraId="5275E6BB" w14:textId="77777777" w:rsidR="0018444C" w:rsidRPr="00641E4C" w:rsidRDefault="0018444C" w:rsidP="00ED52C0">
            <w:pPr>
              <w:pStyle w:val="cGDD1"/>
              <w:tabs>
                <w:tab w:val="clear" w:pos="720"/>
              </w:tabs>
              <w:ind w:left="0"/>
              <w:rPr>
                <w:lang w:val="vi-VN"/>
              </w:rPr>
            </w:pPr>
            <w:r w:rsidRPr="00641E4C">
              <w:rPr>
                <w:lang w:val="vi-VN"/>
              </w:rPr>
              <w:t>Giới tính</w:t>
            </w:r>
          </w:p>
        </w:tc>
        <w:tc>
          <w:tcPr>
            <w:tcW w:w="1610" w:type="dxa"/>
          </w:tcPr>
          <w:p w14:paraId="10216BE8" w14:textId="77777777" w:rsidR="0018444C" w:rsidRPr="00641E4C" w:rsidRDefault="0018444C" w:rsidP="00ED52C0">
            <w:pPr>
              <w:pStyle w:val="cGDD1"/>
              <w:tabs>
                <w:tab w:val="clear" w:pos="720"/>
              </w:tabs>
              <w:ind w:left="0"/>
            </w:pPr>
            <w:r w:rsidRPr="00641E4C">
              <w:t>Có</w:t>
            </w:r>
          </w:p>
        </w:tc>
        <w:tc>
          <w:tcPr>
            <w:tcW w:w="4794" w:type="dxa"/>
          </w:tcPr>
          <w:p w14:paraId="316B0C5E" w14:textId="77777777" w:rsidR="0018444C" w:rsidRPr="00641E4C" w:rsidRDefault="0018444C" w:rsidP="00ED52C0">
            <w:pPr>
              <w:pStyle w:val="cGDD1"/>
              <w:tabs>
                <w:tab w:val="clear" w:pos="720"/>
              </w:tabs>
              <w:ind w:left="0"/>
              <w:rPr>
                <w:lang w:val="vi-VN"/>
              </w:rPr>
            </w:pPr>
            <w:r w:rsidRPr="00641E4C">
              <w:rPr>
                <w:lang w:val="vi-VN"/>
              </w:rPr>
              <w:t>Là combobox gồm 2 giá trị : Nam/Nữ.</w:t>
            </w:r>
          </w:p>
        </w:tc>
      </w:tr>
      <w:tr w:rsidR="0018444C" w:rsidRPr="00641E4C" w14:paraId="48E7894C" w14:textId="77777777" w:rsidTr="0018444C">
        <w:tc>
          <w:tcPr>
            <w:tcW w:w="973" w:type="dxa"/>
          </w:tcPr>
          <w:p w14:paraId="395B9D3E" w14:textId="77777777" w:rsidR="0018444C" w:rsidRPr="00641E4C" w:rsidRDefault="0018444C" w:rsidP="0018444C">
            <w:pPr>
              <w:pStyle w:val="cGDD1"/>
              <w:numPr>
                <w:ilvl w:val="0"/>
                <w:numId w:val="30"/>
              </w:numPr>
              <w:rPr>
                <w:lang w:val="vi-VN"/>
              </w:rPr>
            </w:pPr>
          </w:p>
        </w:tc>
        <w:tc>
          <w:tcPr>
            <w:tcW w:w="2091" w:type="dxa"/>
          </w:tcPr>
          <w:p w14:paraId="0AAC24F9" w14:textId="77777777" w:rsidR="0018444C" w:rsidRPr="00641E4C" w:rsidRDefault="0018444C" w:rsidP="00ED52C0">
            <w:pPr>
              <w:pStyle w:val="cGDD1"/>
              <w:tabs>
                <w:tab w:val="clear" w:pos="720"/>
              </w:tabs>
              <w:ind w:left="0"/>
              <w:rPr>
                <w:lang w:val="vi-VN"/>
              </w:rPr>
            </w:pPr>
            <w:r w:rsidRPr="00641E4C">
              <w:rPr>
                <w:lang w:val="vi-VN"/>
              </w:rPr>
              <w:t>Ngày sinh</w:t>
            </w:r>
          </w:p>
        </w:tc>
        <w:tc>
          <w:tcPr>
            <w:tcW w:w="1610" w:type="dxa"/>
          </w:tcPr>
          <w:p w14:paraId="091328F2" w14:textId="77777777" w:rsidR="0018444C" w:rsidRPr="00641E4C" w:rsidRDefault="0018444C" w:rsidP="00ED52C0">
            <w:pPr>
              <w:pStyle w:val="cGDD1"/>
              <w:tabs>
                <w:tab w:val="clear" w:pos="720"/>
              </w:tabs>
              <w:ind w:left="0"/>
            </w:pPr>
            <w:r w:rsidRPr="00641E4C">
              <w:t>Có</w:t>
            </w:r>
          </w:p>
        </w:tc>
        <w:tc>
          <w:tcPr>
            <w:tcW w:w="4794" w:type="dxa"/>
          </w:tcPr>
          <w:p w14:paraId="5D3EAFB5" w14:textId="77777777" w:rsidR="0018444C" w:rsidRPr="00641E4C" w:rsidRDefault="0018444C" w:rsidP="00ED52C0">
            <w:pPr>
              <w:pStyle w:val="cGDD1"/>
              <w:tabs>
                <w:tab w:val="clear" w:pos="720"/>
              </w:tabs>
              <w:ind w:left="0"/>
              <w:rPr>
                <w:lang w:val="vi-VN"/>
              </w:rPr>
            </w:pPr>
            <w:r w:rsidRPr="00641E4C">
              <w:t>Định dạng</w:t>
            </w:r>
            <w:r w:rsidRPr="00641E4C">
              <w:rPr>
                <w:lang w:val="vi-VN"/>
              </w:rPr>
              <w:t xml:space="preserve"> DD/MM/YYYY</w:t>
            </w:r>
          </w:p>
        </w:tc>
      </w:tr>
      <w:tr w:rsidR="0018444C" w:rsidRPr="00641E4C" w14:paraId="61A4F663" w14:textId="77777777" w:rsidTr="0018444C">
        <w:tc>
          <w:tcPr>
            <w:tcW w:w="973" w:type="dxa"/>
            <w:tcBorders>
              <w:top w:val="single" w:sz="4" w:space="0" w:color="auto"/>
              <w:left w:val="single" w:sz="4" w:space="0" w:color="auto"/>
              <w:bottom w:val="single" w:sz="4" w:space="0" w:color="auto"/>
              <w:right w:val="single" w:sz="4" w:space="0" w:color="auto"/>
            </w:tcBorders>
          </w:tcPr>
          <w:p w14:paraId="758AFA94" w14:textId="77777777" w:rsidR="0018444C" w:rsidRPr="00641E4C" w:rsidRDefault="0018444C" w:rsidP="0018444C">
            <w:pPr>
              <w:pStyle w:val="cGDD1"/>
              <w:numPr>
                <w:ilvl w:val="0"/>
                <w:numId w:val="30"/>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6FBBF507" w14:textId="77777777" w:rsidR="0018444C" w:rsidRPr="00641E4C" w:rsidRDefault="0018444C" w:rsidP="00ED52C0">
            <w:pPr>
              <w:pStyle w:val="cGDD1"/>
              <w:tabs>
                <w:tab w:val="clear" w:pos="720"/>
              </w:tabs>
              <w:ind w:left="0"/>
              <w:rPr>
                <w:lang w:val="vi-VN"/>
              </w:rPr>
            </w:pPr>
            <w:r w:rsidRPr="00641E4C">
              <w:rPr>
                <w:lang w:val="vi-VN"/>
              </w:rPr>
              <w:t>Quốc tịch</w:t>
            </w:r>
          </w:p>
        </w:tc>
        <w:tc>
          <w:tcPr>
            <w:tcW w:w="1610" w:type="dxa"/>
            <w:tcBorders>
              <w:top w:val="single" w:sz="4" w:space="0" w:color="auto"/>
              <w:left w:val="single" w:sz="4" w:space="0" w:color="auto"/>
              <w:bottom w:val="single" w:sz="4" w:space="0" w:color="auto"/>
              <w:right w:val="single" w:sz="4" w:space="0" w:color="auto"/>
            </w:tcBorders>
          </w:tcPr>
          <w:p w14:paraId="18B3F1BA" w14:textId="77777777" w:rsidR="0018444C" w:rsidRPr="00641E4C" w:rsidRDefault="0018444C" w:rsidP="00ED52C0">
            <w:pPr>
              <w:pStyle w:val="cGDD1"/>
              <w:tabs>
                <w:tab w:val="clear" w:pos="720"/>
              </w:tabs>
              <w:ind w:left="0"/>
            </w:pPr>
            <w:r w:rsidRPr="00641E4C">
              <w:t>Có</w:t>
            </w:r>
          </w:p>
        </w:tc>
        <w:tc>
          <w:tcPr>
            <w:tcW w:w="4794" w:type="dxa"/>
            <w:tcBorders>
              <w:top w:val="single" w:sz="4" w:space="0" w:color="auto"/>
              <w:left w:val="single" w:sz="4" w:space="0" w:color="auto"/>
              <w:bottom w:val="single" w:sz="4" w:space="0" w:color="auto"/>
              <w:right w:val="single" w:sz="4" w:space="0" w:color="auto"/>
            </w:tcBorders>
          </w:tcPr>
          <w:p w14:paraId="0AFE879B" w14:textId="77777777" w:rsidR="0018444C" w:rsidRPr="00641E4C" w:rsidRDefault="0018444C" w:rsidP="00ED52C0">
            <w:pPr>
              <w:pStyle w:val="cGDD1"/>
              <w:tabs>
                <w:tab w:val="clear" w:pos="720"/>
              </w:tabs>
              <w:ind w:left="0"/>
            </w:pPr>
            <w:r w:rsidRPr="00641E4C">
              <w:t>Là combobox danh sách các quốc gia. Mặc định = Việt Nam</w:t>
            </w:r>
          </w:p>
        </w:tc>
      </w:tr>
      <w:tr w:rsidR="0018444C" w:rsidRPr="00641E4C" w14:paraId="48E79EEE" w14:textId="77777777" w:rsidTr="0018444C">
        <w:tc>
          <w:tcPr>
            <w:tcW w:w="973" w:type="dxa"/>
          </w:tcPr>
          <w:p w14:paraId="108D0CD5" w14:textId="77777777" w:rsidR="0018444C" w:rsidRPr="00641E4C" w:rsidRDefault="0018444C" w:rsidP="0018444C">
            <w:pPr>
              <w:pStyle w:val="cGDD1"/>
              <w:numPr>
                <w:ilvl w:val="0"/>
                <w:numId w:val="30"/>
              </w:numPr>
              <w:rPr>
                <w:lang w:val="vi-VN"/>
              </w:rPr>
            </w:pPr>
          </w:p>
        </w:tc>
        <w:tc>
          <w:tcPr>
            <w:tcW w:w="2091" w:type="dxa"/>
          </w:tcPr>
          <w:p w14:paraId="0E320B31" w14:textId="77777777" w:rsidR="0018444C" w:rsidRPr="00641E4C" w:rsidRDefault="0018444C" w:rsidP="00ED52C0">
            <w:pPr>
              <w:pStyle w:val="cGDD1"/>
              <w:tabs>
                <w:tab w:val="clear" w:pos="720"/>
              </w:tabs>
              <w:ind w:left="0"/>
            </w:pPr>
            <w:r w:rsidRPr="00641E4C">
              <w:t>Quốc tịch khác</w:t>
            </w:r>
          </w:p>
        </w:tc>
        <w:tc>
          <w:tcPr>
            <w:tcW w:w="1610" w:type="dxa"/>
          </w:tcPr>
          <w:p w14:paraId="30E4190A" w14:textId="77777777" w:rsidR="0018444C" w:rsidRPr="00641E4C" w:rsidRDefault="0018444C" w:rsidP="00ED52C0">
            <w:pPr>
              <w:pStyle w:val="cGDD1"/>
              <w:tabs>
                <w:tab w:val="clear" w:pos="720"/>
              </w:tabs>
              <w:ind w:left="0"/>
            </w:pPr>
            <w:r w:rsidRPr="00641E4C">
              <w:t>Không</w:t>
            </w:r>
          </w:p>
        </w:tc>
        <w:tc>
          <w:tcPr>
            <w:tcW w:w="4794" w:type="dxa"/>
          </w:tcPr>
          <w:p w14:paraId="7E9F8614" w14:textId="77777777" w:rsidR="0018444C" w:rsidRPr="00641E4C" w:rsidRDefault="0018444C" w:rsidP="00ED52C0">
            <w:pPr>
              <w:pStyle w:val="cGDD1"/>
              <w:tabs>
                <w:tab w:val="clear" w:pos="720"/>
              </w:tabs>
              <w:ind w:left="0"/>
            </w:pPr>
          </w:p>
        </w:tc>
      </w:tr>
      <w:tr w:rsidR="0018444C" w:rsidRPr="00641E4C" w14:paraId="49691DE8" w14:textId="77777777" w:rsidTr="0018444C">
        <w:tc>
          <w:tcPr>
            <w:tcW w:w="973" w:type="dxa"/>
            <w:tcBorders>
              <w:top w:val="single" w:sz="4" w:space="0" w:color="auto"/>
              <w:left w:val="single" w:sz="4" w:space="0" w:color="auto"/>
              <w:bottom w:val="single" w:sz="4" w:space="0" w:color="auto"/>
              <w:right w:val="single" w:sz="4" w:space="0" w:color="auto"/>
            </w:tcBorders>
          </w:tcPr>
          <w:p w14:paraId="78C8FF6D" w14:textId="77777777" w:rsidR="0018444C" w:rsidRPr="00641E4C" w:rsidRDefault="0018444C" w:rsidP="0018444C">
            <w:pPr>
              <w:pStyle w:val="cGDD1"/>
              <w:numPr>
                <w:ilvl w:val="0"/>
                <w:numId w:val="30"/>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51FBF92D" w14:textId="77777777" w:rsidR="0018444C" w:rsidRPr="00641E4C" w:rsidRDefault="0018444C" w:rsidP="00ED52C0">
            <w:pPr>
              <w:pStyle w:val="cGDD1"/>
              <w:tabs>
                <w:tab w:val="clear" w:pos="720"/>
              </w:tabs>
              <w:ind w:left="0"/>
            </w:pPr>
            <w:r>
              <w:t>Loại giấy tờ</w:t>
            </w:r>
          </w:p>
        </w:tc>
        <w:tc>
          <w:tcPr>
            <w:tcW w:w="1610" w:type="dxa"/>
            <w:tcBorders>
              <w:top w:val="single" w:sz="4" w:space="0" w:color="auto"/>
              <w:left w:val="single" w:sz="4" w:space="0" w:color="auto"/>
              <w:bottom w:val="single" w:sz="4" w:space="0" w:color="auto"/>
              <w:right w:val="single" w:sz="4" w:space="0" w:color="auto"/>
            </w:tcBorders>
          </w:tcPr>
          <w:p w14:paraId="4A93017F" w14:textId="77777777" w:rsidR="0018444C" w:rsidRPr="00641E4C" w:rsidRDefault="0018444C" w:rsidP="00ED52C0">
            <w:pPr>
              <w:pStyle w:val="cGDD1"/>
              <w:tabs>
                <w:tab w:val="clear" w:pos="720"/>
              </w:tabs>
              <w:ind w:left="0"/>
            </w:pPr>
            <w:r>
              <w:t>Có</w:t>
            </w:r>
          </w:p>
        </w:tc>
        <w:tc>
          <w:tcPr>
            <w:tcW w:w="4794" w:type="dxa"/>
            <w:tcBorders>
              <w:top w:val="single" w:sz="4" w:space="0" w:color="auto"/>
              <w:left w:val="single" w:sz="4" w:space="0" w:color="auto"/>
              <w:bottom w:val="single" w:sz="4" w:space="0" w:color="auto"/>
              <w:right w:val="single" w:sz="4" w:space="0" w:color="auto"/>
            </w:tcBorders>
          </w:tcPr>
          <w:p w14:paraId="07EDD09F" w14:textId="77777777" w:rsidR="0018444C" w:rsidRDefault="0018444C" w:rsidP="00ED52C0">
            <w:pPr>
              <w:pStyle w:val="cGDD1"/>
              <w:tabs>
                <w:tab w:val="clear" w:pos="720"/>
              </w:tabs>
              <w:ind w:left="0"/>
            </w:pPr>
            <w:r>
              <w:t>CMND/Hộ chiếu</w:t>
            </w:r>
          </w:p>
        </w:tc>
      </w:tr>
      <w:tr w:rsidR="0018444C" w:rsidRPr="00641E4C" w14:paraId="212614D8" w14:textId="77777777" w:rsidTr="0018444C">
        <w:tc>
          <w:tcPr>
            <w:tcW w:w="973" w:type="dxa"/>
            <w:tcBorders>
              <w:top w:val="single" w:sz="4" w:space="0" w:color="auto"/>
              <w:left w:val="single" w:sz="4" w:space="0" w:color="auto"/>
              <w:bottom w:val="single" w:sz="4" w:space="0" w:color="auto"/>
              <w:right w:val="single" w:sz="4" w:space="0" w:color="auto"/>
            </w:tcBorders>
          </w:tcPr>
          <w:p w14:paraId="60AD2552" w14:textId="77777777" w:rsidR="0018444C" w:rsidRPr="00641E4C" w:rsidRDefault="0018444C" w:rsidP="0018444C">
            <w:pPr>
              <w:pStyle w:val="cGDD1"/>
              <w:numPr>
                <w:ilvl w:val="0"/>
                <w:numId w:val="30"/>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6D7DA509" w14:textId="77777777" w:rsidR="0018444C" w:rsidRPr="00641E4C" w:rsidRDefault="0018444C" w:rsidP="00ED52C0">
            <w:pPr>
              <w:pStyle w:val="cGDD1"/>
              <w:tabs>
                <w:tab w:val="clear" w:pos="720"/>
              </w:tabs>
              <w:ind w:left="0"/>
            </w:pPr>
            <w:r w:rsidRPr="00641E4C">
              <w:t>CNND/Hộ chiếu</w:t>
            </w:r>
          </w:p>
        </w:tc>
        <w:tc>
          <w:tcPr>
            <w:tcW w:w="1610" w:type="dxa"/>
            <w:tcBorders>
              <w:top w:val="single" w:sz="4" w:space="0" w:color="auto"/>
              <w:left w:val="single" w:sz="4" w:space="0" w:color="auto"/>
              <w:bottom w:val="single" w:sz="4" w:space="0" w:color="auto"/>
              <w:right w:val="single" w:sz="4" w:space="0" w:color="auto"/>
            </w:tcBorders>
          </w:tcPr>
          <w:p w14:paraId="083139D7" w14:textId="77777777" w:rsidR="0018444C" w:rsidRPr="00641E4C" w:rsidRDefault="0018444C" w:rsidP="00ED52C0">
            <w:pPr>
              <w:pStyle w:val="cGDD1"/>
              <w:tabs>
                <w:tab w:val="clear" w:pos="720"/>
              </w:tabs>
              <w:ind w:left="0"/>
            </w:pPr>
            <w:r w:rsidRPr="00641E4C">
              <w:t>Có</w:t>
            </w:r>
          </w:p>
        </w:tc>
        <w:tc>
          <w:tcPr>
            <w:tcW w:w="4794" w:type="dxa"/>
            <w:tcBorders>
              <w:top w:val="single" w:sz="4" w:space="0" w:color="auto"/>
              <w:left w:val="single" w:sz="4" w:space="0" w:color="auto"/>
              <w:bottom w:val="single" w:sz="4" w:space="0" w:color="auto"/>
              <w:right w:val="single" w:sz="4" w:space="0" w:color="auto"/>
            </w:tcBorders>
          </w:tcPr>
          <w:p w14:paraId="74BD6705" w14:textId="77777777" w:rsidR="0018444C" w:rsidRPr="00641E4C" w:rsidRDefault="0018444C" w:rsidP="00ED52C0">
            <w:pPr>
              <w:pStyle w:val="cGDD1"/>
              <w:tabs>
                <w:tab w:val="clear" w:pos="720"/>
              </w:tabs>
              <w:ind w:left="0"/>
            </w:pPr>
          </w:p>
        </w:tc>
      </w:tr>
      <w:tr w:rsidR="0018444C" w:rsidRPr="00641E4C" w14:paraId="398260EC" w14:textId="77777777" w:rsidTr="0018444C">
        <w:tc>
          <w:tcPr>
            <w:tcW w:w="973" w:type="dxa"/>
            <w:tcBorders>
              <w:top w:val="single" w:sz="4" w:space="0" w:color="auto"/>
              <w:left w:val="single" w:sz="4" w:space="0" w:color="auto"/>
              <w:bottom w:val="single" w:sz="4" w:space="0" w:color="auto"/>
              <w:right w:val="single" w:sz="4" w:space="0" w:color="auto"/>
            </w:tcBorders>
          </w:tcPr>
          <w:p w14:paraId="4CFA56D8" w14:textId="77777777" w:rsidR="0018444C" w:rsidRPr="00641E4C" w:rsidRDefault="0018444C" w:rsidP="0018444C">
            <w:pPr>
              <w:pStyle w:val="cGDD1"/>
              <w:numPr>
                <w:ilvl w:val="0"/>
                <w:numId w:val="30"/>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3AE27509" w14:textId="77777777" w:rsidR="0018444C" w:rsidRPr="00641E4C" w:rsidRDefault="0018444C" w:rsidP="00ED52C0">
            <w:pPr>
              <w:pStyle w:val="cGDD1"/>
              <w:tabs>
                <w:tab w:val="clear" w:pos="720"/>
              </w:tabs>
              <w:ind w:left="0"/>
            </w:pPr>
            <w:r w:rsidRPr="00641E4C">
              <w:t>Nơi cấp</w:t>
            </w:r>
          </w:p>
        </w:tc>
        <w:tc>
          <w:tcPr>
            <w:tcW w:w="1610" w:type="dxa"/>
            <w:tcBorders>
              <w:top w:val="single" w:sz="4" w:space="0" w:color="auto"/>
              <w:left w:val="single" w:sz="4" w:space="0" w:color="auto"/>
              <w:bottom w:val="single" w:sz="4" w:space="0" w:color="auto"/>
              <w:right w:val="single" w:sz="4" w:space="0" w:color="auto"/>
            </w:tcBorders>
          </w:tcPr>
          <w:p w14:paraId="1CB0A892" w14:textId="77777777" w:rsidR="0018444C" w:rsidRPr="00641E4C" w:rsidRDefault="0018444C" w:rsidP="00ED52C0">
            <w:pPr>
              <w:pStyle w:val="cGDD1"/>
              <w:tabs>
                <w:tab w:val="clear" w:pos="720"/>
              </w:tabs>
              <w:ind w:left="0"/>
            </w:pPr>
            <w:r w:rsidRPr="00641E4C">
              <w:t>Có</w:t>
            </w:r>
          </w:p>
        </w:tc>
        <w:tc>
          <w:tcPr>
            <w:tcW w:w="4794" w:type="dxa"/>
            <w:tcBorders>
              <w:top w:val="single" w:sz="4" w:space="0" w:color="auto"/>
              <w:left w:val="single" w:sz="4" w:space="0" w:color="auto"/>
              <w:bottom w:val="single" w:sz="4" w:space="0" w:color="auto"/>
              <w:right w:val="single" w:sz="4" w:space="0" w:color="auto"/>
            </w:tcBorders>
          </w:tcPr>
          <w:p w14:paraId="6812EFB2" w14:textId="77777777" w:rsidR="0018444C" w:rsidRPr="00641E4C" w:rsidRDefault="0018444C" w:rsidP="00ED52C0">
            <w:pPr>
              <w:pStyle w:val="cGDD1"/>
              <w:tabs>
                <w:tab w:val="clear" w:pos="720"/>
              </w:tabs>
              <w:ind w:left="0"/>
            </w:pPr>
          </w:p>
        </w:tc>
      </w:tr>
      <w:tr w:rsidR="0018444C" w:rsidRPr="00641E4C" w14:paraId="1751E523" w14:textId="77777777" w:rsidTr="0018444C">
        <w:tc>
          <w:tcPr>
            <w:tcW w:w="973" w:type="dxa"/>
            <w:tcBorders>
              <w:top w:val="single" w:sz="4" w:space="0" w:color="auto"/>
              <w:left w:val="single" w:sz="4" w:space="0" w:color="auto"/>
              <w:bottom w:val="single" w:sz="4" w:space="0" w:color="auto"/>
              <w:right w:val="single" w:sz="4" w:space="0" w:color="auto"/>
            </w:tcBorders>
          </w:tcPr>
          <w:p w14:paraId="59CD0EBB" w14:textId="77777777" w:rsidR="0018444C" w:rsidRPr="00641E4C" w:rsidRDefault="0018444C" w:rsidP="0018444C">
            <w:pPr>
              <w:pStyle w:val="cGDD1"/>
              <w:numPr>
                <w:ilvl w:val="0"/>
                <w:numId w:val="30"/>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2ABB0356" w14:textId="77777777" w:rsidR="0018444C" w:rsidRPr="00641E4C" w:rsidRDefault="0018444C" w:rsidP="00ED52C0">
            <w:pPr>
              <w:pStyle w:val="cGDD1"/>
              <w:tabs>
                <w:tab w:val="clear" w:pos="720"/>
              </w:tabs>
              <w:ind w:left="0"/>
            </w:pPr>
            <w:r w:rsidRPr="00641E4C">
              <w:t>Ngày cấp</w:t>
            </w:r>
          </w:p>
        </w:tc>
        <w:tc>
          <w:tcPr>
            <w:tcW w:w="1610" w:type="dxa"/>
            <w:tcBorders>
              <w:top w:val="single" w:sz="4" w:space="0" w:color="auto"/>
              <w:left w:val="single" w:sz="4" w:space="0" w:color="auto"/>
              <w:bottom w:val="single" w:sz="4" w:space="0" w:color="auto"/>
              <w:right w:val="single" w:sz="4" w:space="0" w:color="auto"/>
            </w:tcBorders>
          </w:tcPr>
          <w:p w14:paraId="637BC731" w14:textId="77777777" w:rsidR="0018444C" w:rsidRPr="00641E4C" w:rsidRDefault="0018444C" w:rsidP="00ED52C0">
            <w:pPr>
              <w:pStyle w:val="cGDD1"/>
              <w:tabs>
                <w:tab w:val="clear" w:pos="720"/>
              </w:tabs>
              <w:ind w:left="0"/>
            </w:pPr>
            <w:r w:rsidRPr="00641E4C">
              <w:t>Có</w:t>
            </w:r>
          </w:p>
        </w:tc>
        <w:tc>
          <w:tcPr>
            <w:tcW w:w="4794" w:type="dxa"/>
            <w:tcBorders>
              <w:top w:val="single" w:sz="4" w:space="0" w:color="auto"/>
              <w:left w:val="single" w:sz="4" w:space="0" w:color="auto"/>
              <w:bottom w:val="single" w:sz="4" w:space="0" w:color="auto"/>
              <w:right w:val="single" w:sz="4" w:space="0" w:color="auto"/>
            </w:tcBorders>
          </w:tcPr>
          <w:p w14:paraId="6AFD6D2A" w14:textId="77777777" w:rsidR="0018444C" w:rsidRPr="00641E4C" w:rsidRDefault="0018444C" w:rsidP="00ED52C0">
            <w:pPr>
              <w:pStyle w:val="cGDD1"/>
              <w:tabs>
                <w:tab w:val="clear" w:pos="720"/>
              </w:tabs>
              <w:ind w:left="0"/>
              <w:rPr>
                <w:lang w:val="vi-VN"/>
              </w:rPr>
            </w:pPr>
            <w:r w:rsidRPr="00641E4C">
              <w:t>Định dạng</w:t>
            </w:r>
            <w:r w:rsidRPr="00641E4C">
              <w:rPr>
                <w:lang w:val="vi-VN"/>
              </w:rPr>
              <w:t xml:space="preserve"> DD/MM/YYYY</w:t>
            </w:r>
          </w:p>
        </w:tc>
      </w:tr>
      <w:tr w:rsidR="0018444C" w:rsidRPr="00641E4C" w14:paraId="097AF92A" w14:textId="77777777" w:rsidTr="0018444C">
        <w:tc>
          <w:tcPr>
            <w:tcW w:w="973" w:type="dxa"/>
            <w:tcBorders>
              <w:top w:val="single" w:sz="4" w:space="0" w:color="auto"/>
              <w:left w:val="single" w:sz="4" w:space="0" w:color="auto"/>
              <w:bottom w:val="single" w:sz="4" w:space="0" w:color="auto"/>
              <w:right w:val="single" w:sz="4" w:space="0" w:color="auto"/>
            </w:tcBorders>
          </w:tcPr>
          <w:p w14:paraId="3BD03360" w14:textId="77777777" w:rsidR="0018444C" w:rsidRPr="00641E4C" w:rsidRDefault="0018444C" w:rsidP="0018444C">
            <w:pPr>
              <w:pStyle w:val="cGDD1"/>
              <w:numPr>
                <w:ilvl w:val="0"/>
                <w:numId w:val="30"/>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3D4FC48A" w14:textId="77777777" w:rsidR="0018444C" w:rsidRPr="00641E4C" w:rsidRDefault="0018444C" w:rsidP="00ED52C0">
            <w:pPr>
              <w:pStyle w:val="cGDD1"/>
              <w:tabs>
                <w:tab w:val="clear" w:pos="720"/>
              </w:tabs>
              <w:ind w:left="0"/>
            </w:pPr>
            <w:r w:rsidRPr="00641E4C">
              <w:t>Chức vụ</w:t>
            </w:r>
          </w:p>
        </w:tc>
        <w:tc>
          <w:tcPr>
            <w:tcW w:w="1610" w:type="dxa"/>
            <w:tcBorders>
              <w:top w:val="single" w:sz="4" w:space="0" w:color="auto"/>
              <w:left w:val="single" w:sz="4" w:space="0" w:color="auto"/>
              <w:bottom w:val="single" w:sz="4" w:space="0" w:color="auto"/>
              <w:right w:val="single" w:sz="4" w:space="0" w:color="auto"/>
            </w:tcBorders>
          </w:tcPr>
          <w:p w14:paraId="3833B3BB" w14:textId="77777777" w:rsidR="0018444C" w:rsidRPr="00641E4C" w:rsidRDefault="0018444C" w:rsidP="00ED52C0">
            <w:pPr>
              <w:pStyle w:val="cGDD1"/>
              <w:tabs>
                <w:tab w:val="clear" w:pos="720"/>
              </w:tabs>
              <w:ind w:left="0"/>
            </w:pPr>
            <w:r w:rsidRPr="00641E4C">
              <w:t>Không</w:t>
            </w:r>
          </w:p>
        </w:tc>
        <w:tc>
          <w:tcPr>
            <w:tcW w:w="4794" w:type="dxa"/>
            <w:tcBorders>
              <w:top w:val="single" w:sz="4" w:space="0" w:color="auto"/>
              <w:left w:val="single" w:sz="4" w:space="0" w:color="auto"/>
              <w:bottom w:val="single" w:sz="4" w:space="0" w:color="auto"/>
              <w:right w:val="single" w:sz="4" w:space="0" w:color="auto"/>
            </w:tcBorders>
          </w:tcPr>
          <w:p w14:paraId="61BF7867" w14:textId="77777777" w:rsidR="0018444C" w:rsidRPr="00641E4C" w:rsidRDefault="0018444C" w:rsidP="00ED52C0">
            <w:pPr>
              <w:pStyle w:val="cGDD1"/>
              <w:tabs>
                <w:tab w:val="clear" w:pos="720"/>
              </w:tabs>
              <w:ind w:left="0"/>
            </w:pPr>
          </w:p>
        </w:tc>
      </w:tr>
      <w:tr w:rsidR="0018444C" w:rsidRPr="00641E4C" w14:paraId="6DFE18F6" w14:textId="77777777" w:rsidTr="0018444C">
        <w:tc>
          <w:tcPr>
            <w:tcW w:w="973" w:type="dxa"/>
          </w:tcPr>
          <w:p w14:paraId="4DB56965" w14:textId="77777777" w:rsidR="0018444C" w:rsidRPr="00641E4C" w:rsidRDefault="0018444C" w:rsidP="0018444C">
            <w:pPr>
              <w:pStyle w:val="cGDD1"/>
              <w:numPr>
                <w:ilvl w:val="0"/>
                <w:numId w:val="30"/>
              </w:numPr>
              <w:rPr>
                <w:lang w:val="vi-VN"/>
              </w:rPr>
            </w:pPr>
          </w:p>
        </w:tc>
        <w:tc>
          <w:tcPr>
            <w:tcW w:w="2091" w:type="dxa"/>
          </w:tcPr>
          <w:p w14:paraId="439916D1" w14:textId="77777777" w:rsidR="0018444C" w:rsidRPr="00641E4C" w:rsidRDefault="0018444C" w:rsidP="00ED52C0">
            <w:pPr>
              <w:pStyle w:val="cGDD1"/>
              <w:tabs>
                <w:tab w:val="clear" w:pos="720"/>
              </w:tabs>
              <w:ind w:left="0"/>
            </w:pPr>
            <w:r w:rsidRPr="00641E4C">
              <w:t>Giấy ủy quyền</w:t>
            </w:r>
          </w:p>
        </w:tc>
        <w:tc>
          <w:tcPr>
            <w:tcW w:w="1610" w:type="dxa"/>
          </w:tcPr>
          <w:p w14:paraId="630D2292" w14:textId="77777777" w:rsidR="0018444C" w:rsidRPr="00641E4C" w:rsidRDefault="0018444C" w:rsidP="00ED52C0">
            <w:pPr>
              <w:pStyle w:val="cGDD1"/>
              <w:tabs>
                <w:tab w:val="clear" w:pos="720"/>
              </w:tabs>
              <w:ind w:left="0"/>
            </w:pPr>
            <w:r w:rsidRPr="00641E4C">
              <w:t>Có</w:t>
            </w:r>
          </w:p>
        </w:tc>
        <w:tc>
          <w:tcPr>
            <w:tcW w:w="4794" w:type="dxa"/>
          </w:tcPr>
          <w:p w14:paraId="75D45642" w14:textId="77777777" w:rsidR="0018444C" w:rsidRPr="00641E4C" w:rsidRDefault="0018444C" w:rsidP="00ED52C0">
            <w:pPr>
              <w:pStyle w:val="cGDD1"/>
              <w:tabs>
                <w:tab w:val="clear" w:pos="720"/>
              </w:tabs>
              <w:ind w:left="0"/>
            </w:pPr>
            <w:r w:rsidRPr="00641E4C">
              <w:t>Số giấy ủy quyền</w:t>
            </w:r>
          </w:p>
        </w:tc>
      </w:tr>
      <w:tr w:rsidR="0018444C" w:rsidRPr="00641E4C" w14:paraId="32F8431C" w14:textId="77777777" w:rsidTr="0018444C">
        <w:tc>
          <w:tcPr>
            <w:tcW w:w="973" w:type="dxa"/>
          </w:tcPr>
          <w:p w14:paraId="4810804A" w14:textId="77777777" w:rsidR="0018444C" w:rsidRPr="00641E4C" w:rsidRDefault="0018444C" w:rsidP="0018444C">
            <w:pPr>
              <w:pStyle w:val="cGDD1"/>
              <w:numPr>
                <w:ilvl w:val="0"/>
                <w:numId w:val="30"/>
              </w:numPr>
              <w:rPr>
                <w:lang w:val="vi-VN"/>
              </w:rPr>
            </w:pPr>
          </w:p>
        </w:tc>
        <w:tc>
          <w:tcPr>
            <w:tcW w:w="2091" w:type="dxa"/>
          </w:tcPr>
          <w:p w14:paraId="3C167884" w14:textId="77777777" w:rsidR="0018444C" w:rsidRPr="00641E4C" w:rsidRDefault="0018444C" w:rsidP="00ED52C0">
            <w:pPr>
              <w:pStyle w:val="cGDD1"/>
              <w:tabs>
                <w:tab w:val="clear" w:pos="720"/>
              </w:tabs>
              <w:ind w:left="0"/>
              <w:rPr>
                <w:lang w:val="vi-VN"/>
              </w:rPr>
            </w:pPr>
            <w:r w:rsidRPr="00641E4C">
              <w:rPr>
                <w:lang w:val="vi-VN"/>
              </w:rPr>
              <w:t>Địa chỉ thường trú</w:t>
            </w:r>
          </w:p>
        </w:tc>
        <w:tc>
          <w:tcPr>
            <w:tcW w:w="1610" w:type="dxa"/>
          </w:tcPr>
          <w:p w14:paraId="451A2D6E" w14:textId="77777777" w:rsidR="0018444C" w:rsidRPr="00641E4C" w:rsidRDefault="0018444C" w:rsidP="00ED52C0">
            <w:pPr>
              <w:pStyle w:val="cGDD1"/>
              <w:tabs>
                <w:tab w:val="clear" w:pos="720"/>
              </w:tabs>
              <w:ind w:left="0"/>
            </w:pPr>
            <w:r w:rsidRPr="00641E4C">
              <w:t>Không</w:t>
            </w:r>
          </w:p>
        </w:tc>
        <w:tc>
          <w:tcPr>
            <w:tcW w:w="4794" w:type="dxa"/>
          </w:tcPr>
          <w:p w14:paraId="76298C4C" w14:textId="77777777" w:rsidR="0018444C" w:rsidRPr="00641E4C" w:rsidRDefault="0018444C" w:rsidP="00ED52C0">
            <w:pPr>
              <w:pStyle w:val="cGDD1"/>
              <w:tabs>
                <w:tab w:val="clear" w:pos="720"/>
              </w:tabs>
              <w:ind w:left="0"/>
              <w:rPr>
                <w:lang w:val="vi-VN"/>
              </w:rPr>
            </w:pPr>
          </w:p>
        </w:tc>
      </w:tr>
      <w:tr w:rsidR="0018444C" w:rsidRPr="00641E4C" w14:paraId="378A2DAB" w14:textId="77777777" w:rsidTr="0018444C">
        <w:tc>
          <w:tcPr>
            <w:tcW w:w="973" w:type="dxa"/>
            <w:tcBorders>
              <w:top w:val="single" w:sz="4" w:space="0" w:color="auto"/>
              <w:left w:val="single" w:sz="4" w:space="0" w:color="auto"/>
              <w:bottom w:val="single" w:sz="4" w:space="0" w:color="auto"/>
              <w:right w:val="single" w:sz="4" w:space="0" w:color="auto"/>
            </w:tcBorders>
          </w:tcPr>
          <w:p w14:paraId="79335A9E" w14:textId="77777777" w:rsidR="0018444C" w:rsidRPr="00641E4C" w:rsidRDefault="0018444C" w:rsidP="0018444C">
            <w:pPr>
              <w:pStyle w:val="cGDD1"/>
              <w:numPr>
                <w:ilvl w:val="0"/>
                <w:numId w:val="30"/>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42284A3F" w14:textId="77777777" w:rsidR="0018444C" w:rsidRPr="00641E4C" w:rsidRDefault="0018444C" w:rsidP="00ED52C0">
            <w:pPr>
              <w:pStyle w:val="cGDD1"/>
              <w:tabs>
                <w:tab w:val="clear" w:pos="720"/>
              </w:tabs>
              <w:ind w:left="0"/>
              <w:rPr>
                <w:lang w:val="vi-VN"/>
              </w:rPr>
            </w:pPr>
            <w:r w:rsidRPr="00641E4C">
              <w:rPr>
                <w:lang w:val="vi-VN"/>
              </w:rPr>
              <w:t>Số điện thoại chính</w:t>
            </w:r>
          </w:p>
        </w:tc>
        <w:tc>
          <w:tcPr>
            <w:tcW w:w="1610" w:type="dxa"/>
            <w:tcBorders>
              <w:top w:val="single" w:sz="4" w:space="0" w:color="auto"/>
              <w:left w:val="single" w:sz="4" w:space="0" w:color="auto"/>
              <w:bottom w:val="single" w:sz="4" w:space="0" w:color="auto"/>
              <w:right w:val="single" w:sz="4" w:space="0" w:color="auto"/>
            </w:tcBorders>
          </w:tcPr>
          <w:p w14:paraId="1EB52DA1" w14:textId="77777777" w:rsidR="0018444C" w:rsidRPr="00641E4C" w:rsidRDefault="0018444C" w:rsidP="00ED52C0">
            <w:pPr>
              <w:pStyle w:val="cGDD1"/>
              <w:tabs>
                <w:tab w:val="clear" w:pos="720"/>
              </w:tabs>
              <w:ind w:left="0"/>
            </w:pPr>
            <w:r w:rsidRPr="00641E4C">
              <w:t>Có</w:t>
            </w:r>
          </w:p>
        </w:tc>
        <w:tc>
          <w:tcPr>
            <w:tcW w:w="4794" w:type="dxa"/>
            <w:tcBorders>
              <w:top w:val="single" w:sz="4" w:space="0" w:color="auto"/>
              <w:left w:val="single" w:sz="4" w:space="0" w:color="auto"/>
              <w:bottom w:val="single" w:sz="4" w:space="0" w:color="auto"/>
              <w:right w:val="single" w:sz="4" w:space="0" w:color="auto"/>
            </w:tcBorders>
          </w:tcPr>
          <w:p w14:paraId="602CF399" w14:textId="77777777" w:rsidR="0018444C" w:rsidRPr="00641E4C" w:rsidRDefault="0018444C" w:rsidP="00ED52C0">
            <w:pPr>
              <w:pStyle w:val="cGDD1"/>
              <w:tabs>
                <w:tab w:val="clear" w:pos="720"/>
              </w:tabs>
              <w:ind w:left="0"/>
              <w:rPr>
                <w:lang w:val="vi-VN"/>
              </w:rPr>
            </w:pPr>
          </w:p>
        </w:tc>
      </w:tr>
      <w:tr w:rsidR="0018444C" w:rsidRPr="00641E4C" w14:paraId="4EEF3146" w14:textId="77777777" w:rsidTr="0018444C">
        <w:tc>
          <w:tcPr>
            <w:tcW w:w="973" w:type="dxa"/>
            <w:tcBorders>
              <w:top w:val="single" w:sz="4" w:space="0" w:color="auto"/>
              <w:left w:val="single" w:sz="4" w:space="0" w:color="auto"/>
              <w:bottom w:val="single" w:sz="4" w:space="0" w:color="auto"/>
              <w:right w:val="single" w:sz="4" w:space="0" w:color="auto"/>
            </w:tcBorders>
          </w:tcPr>
          <w:p w14:paraId="4B06C0FA" w14:textId="77777777" w:rsidR="0018444C" w:rsidRPr="00641E4C" w:rsidRDefault="0018444C" w:rsidP="0018444C">
            <w:pPr>
              <w:pStyle w:val="cGDD1"/>
              <w:numPr>
                <w:ilvl w:val="0"/>
                <w:numId w:val="30"/>
              </w:numPr>
              <w:rPr>
                <w:lang w:val="vi-VN"/>
              </w:rPr>
            </w:pPr>
          </w:p>
        </w:tc>
        <w:tc>
          <w:tcPr>
            <w:tcW w:w="2091" w:type="dxa"/>
            <w:tcBorders>
              <w:top w:val="single" w:sz="4" w:space="0" w:color="auto"/>
              <w:left w:val="single" w:sz="4" w:space="0" w:color="auto"/>
              <w:bottom w:val="single" w:sz="4" w:space="0" w:color="auto"/>
              <w:right w:val="single" w:sz="4" w:space="0" w:color="auto"/>
            </w:tcBorders>
          </w:tcPr>
          <w:p w14:paraId="5D261813" w14:textId="77777777" w:rsidR="0018444C" w:rsidRPr="00641E4C" w:rsidRDefault="0018444C" w:rsidP="00ED52C0">
            <w:pPr>
              <w:pStyle w:val="cGDD1"/>
              <w:tabs>
                <w:tab w:val="clear" w:pos="720"/>
              </w:tabs>
              <w:ind w:left="0"/>
              <w:rPr>
                <w:lang w:val="vi-VN"/>
              </w:rPr>
            </w:pPr>
            <w:r w:rsidRPr="00641E4C">
              <w:rPr>
                <w:lang w:val="vi-VN"/>
              </w:rPr>
              <w:t>Số điện thoại phụ</w:t>
            </w:r>
          </w:p>
        </w:tc>
        <w:tc>
          <w:tcPr>
            <w:tcW w:w="1610" w:type="dxa"/>
            <w:tcBorders>
              <w:top w:val="single" w:sz="4" w:space="0" w:color="auto"/>
              <w:left w:val="single" w:sz="4" w:space="0" w:color="auto"/>
              <w:bottom w:val="single" w:sz="4" w:space="0" w:color="auto"/>
              <w:right w:val="single" w:sz="4" w:space="0" w:color="auto"/>
            </w:tcBorders>
          </w:tcPr>
          <w:p w14:paraId="19768844" w14:textId="77777777" w:rsidR="0018444C" w:rsidRPr="00641E4C" w:rsidRDefault="0018444C" w:rsidP="00ED52C0">
            <w:pPr>
              <w:pStyle w:val="cGDD1"/>
              <w:tabs>
                <w:tab w:val="clear" w:pos="720"/>
              </w:tabs>
              <w:ind w:left="0"/>
            </w:pPr>
            <w:r w:rsidRPr="00641E4C">
              <w:t>Không</w:t>
            </w:r>
          </w:p>
        </w:tc>
        <w:tc>
          <w:tcPr>
            <w:tcW w:w="4794" w:type="dxa"/>
            <w:tcBorders>
              <w:top w:val="single" w:sz="4" w:space="0" w:color="auto"/>
              <w:left w:val="single" w:sz="4" w:space="0" w:color="auto"/>
              <w:bottom w:val="single" w:sz="4" w:space="0" w:color="auto"/>
              <w:right w:val="single" w:sz="4" w:space="0" w:color="auto"/>
            </w:tcBorders>
          </w:tcPr>
          <w:p w14:paraId="52BD9AF9" w14:textId="77777777" w:rsidR="0018444C" w:rsidRPr="00641E4C" w:rsidRDefault="0018444C" w:rsidP="00ED52C0">
            <w:pPr>
              <w:pStyle w:val="cGDD1"/>
              <w:tabs>
                <w:tab w:val="clear" w:pos="720"/>
              </w:tabs>
              <w:ind w:left="0"/>
              <w:rPr>
                <w:lang w:val="vi-VN"/>
              </w:rPr>
            </w:pPr>
          </w:p>
        </w:tc>
      </w:tr>
      <w:tr w:rsidR="0018444C" w:rsidRPr="00641E4C" w14:paraId="0A58B6EB" w14:textId="77777777" w:rsidTr="0018444C">
        <w:tc>
          <w:tcPr>
            <w:tcW w:w="973" w:type="dxa"/>
          </w:tcPr>
          <w:p w14:paraId="49423D12" w14:textId="77777777" w:rsidR="0018444C" w:rsidRPr="00641E4C" w:rsidRDefault="0018444C" w:rsidP="0018444C">
            <w:pPr>
              <w:pStyle w:val="cGDD1"/>
              <w:numPr>
                <w:ilvl w:val="0"/>
                <w:numId w:val="30"/>
              </w:numPr>
              <w:rPr>
                <w:lang w:val="vi-VN"/>
              </w:rPr>
            </w:pPr>
          </w:p>
        </w:tc>
        <w:tc>
          <w:tcPr>
            <w:tcW w:w="2091" w:type="dxa"/>
          </w:tcPr>
          <w:p w14:paraId="0D2DB1EF" w14:textId="77777777" w:rsidR="0018444C" w:rsidRPr="00641E4C" w:rsidRDefault="0018444C" w:rsidP="00ED52C0">
            <w:pPr>
              <w:pStyle w:val="cGDD1"/>
              <w:tabs>
                <w:tab w:val="clear" w:pos="720"/>
              </w:tabs>
              <w:ind w:left="0"/>
            </w:pPr>
            <w:r w:rsidRPr="00641E4C">
              <w:t>Fax</w:t>
            </w:r>
          </w:p>
        </w:tc>
        <w:tc>
          <w:tcPr>
            <w:tcW w:w="1610" w:type="dxa"/>
          </w:tcPr>
          <w:p w14:paraId="2D0FE1DC" w14:textId="77777777" w:rsidR="0018444C" w:rsidRPr="00641E4C" w:rsidRDefault="0018444C" w:rsidP="00ED52C0">
            <w:pPr>
              <w:pStyle w:val="cGDD1"/>
              <w:tabs>
                <w:tab w:val="clear" w:pos="720"/>
              </w:tabs>
              <w:ind w:left="0"/>
            </w:pPr>
            <w:r w:rsidRPr="00641E4C">
              <w:t>Không</w:t>
            </w:r>
          </w:p>
        </w:tc>
        <w:tc>
          <w:tcPr>
            <w:tcW w:w="4794" w:type="dxa"/>
          </w:tcPr>
          <w:p w14:paraId="4102252B" w14:textId="77777777" w:rsidR="0018444C" w:rsidRPr="00641E4C" w:rsidRDefault="0018444C" w:rsidP="00ED52C0">
            <w:pPr>
              <w:pStyle w:val="cGDD1"/>
              <w:tabs>
                <w:tab w:val="clear" w:pos="720"/>
              </w:tabs>
              <w:ind w:left="0"/>
            </w:pPr>
          </w:p>
        </w:tc>
      </w:tr>
      <w:tr w:rsidR="0018444C" w:rsidRPr="00641E4C" w14:paraId="285E3CA3" w14:textId="77777777" w:rsidTr="0018444C">
        <w:tc>
          <w:tcPr>
            <w:tcW w:w="973" w:type="dxa"/>
          </w:tcPr>
          <w:p w14:paraId="086E161D" w14:textId="77777777" w:rsidR="0018444C" w:rsidRPr="00641E4C" w:rsidRDefault="0018444C" w:rsidP="0018444C">
            <w:pPr>
              <w:pStyle w:val="cGDD1"/>
              <w:numPr>
                <w:ilvl w:val="0"/>
                <w:numId w:val="30"/>
              </w:numPr>
              <w:rPr>
                <w:lang w:val="vi-VN"/>
              </w:rPr>
            </w:pPr>
          </w:p>
        </w:tc>
        <w:tc>
          <w:tcPr>
            <w:tcW w:w="2091" w:type="dxa"/>
          </w:tcPr>
          <w:p w14:paraId="0253079E" w14:textId="77777777" w:rsidR="0018444C" w:rsidRPr="00641E4C" w:rsidRDefault="0018444C" w:rsidP="00ED52C0">
            <w:pPr>
              <w:pStyle w:val="cGDD1"/>
              <w:tabs>
                <w:tab w:val="clear" w:pos="720"/>
              </w:tabs>
              <w:ind w:left="0"/>
              <w:rPr>
                <w:lang w:val="vi-VN"/>
              </w:rPr>
            </w:pPr>
            <w:r w:rsidRPr="00641E4C">
              <w:rPr>
                <w:lang w:val="vi-VN"/>
              </w:rPr>
              <w:t>Email</w:t>
            </w:r>
          </w:p>
        </w:tc>
        <w:tc>
          <w:tcPr>
            <w:tcW w:w="1610" w:type="dxa"/>
          </w:tcPr>
          <w:p w14:paraId="4657EAE6" w14:textId="77777777" w:rsidR="0018444C" w:rsidRPr="00641E4C" w:rsidRDefault="0018444C" w:rsidP="00ED52C0">
            <w:pPr>
              <w:pStyle w:val="cGDD1"/>
              <w:tabs>
                <w:tab w:val="clear" w:pos="720"/>
              </w:tabs>
              <w:ind w:left="0"/>
            </w:pPr>
            <w:r w:rsidRPr="00641E4C">
              <w:t>Không</w:t>
            </w:r>
          </w:p>
        </w:tc>
        <w:tc>
          <w:tcPr>
            <w:tcW w:w="4794" w:type="dxa"/>
          </w:tcPr>
          <w:p w14:paraId="3C8DD62C" w14:textId="77777777" w:rsidR="0018444C" w:rsidRPr="00641E4C" w:rsidRDefault="0018444C" w:rsidP="00ED52C0">
            <w:pPr>
              <w:pStyle w:val="cGDD1"/>
              <w:tabs>
                <w:tab w:val="clear" w:pos="720"/>
              </w:tabs>
              <w:ind w:left="0"/>
              <w:rPr>
                <w:lang w:val="vi-VN"/>
              </w:rPr>
            </w:pPr>
          </w:p>
        </w:tc>
      </w:tr>
    </w:tbl>
    <w:p w14:paraId="42490D36" w14:textId="77777777" w:rsidR="00F05D4C" w:rsidRDefault="00F05D4C" w:rsidP="00F05D4C">
      <w:pPr>
        <w:ind w:left="720"/>
      </w:pPr>
    </w:p>
    <w:p w14:paraId="078C9BD9" w14:textId="77777777" w:rsidR="00F05D4C" w:rsidRPr="004708D1" w:rsidRDefault="00F05D4C" w:rsidP="00F05D4C">
      <w:pPr>
        <w:pStyle w:val="ListParagraph"/>
        <w:numPr>
          <w:ilvl w:val="0"/>
          <w:numId w:val="4"/>
        </w:numPr>
        <w:rPr>
          <w:b/>
        </w:rPr>
      </w:pPr>
      <w:r w:rsidRPr="004708D1">
        <w:rPr>
          <w:b/>
        </w:rPr>
        <w:t>Click kế tiếp</w:t>
      </w:r>
    </w:p>
    <w:p w14:paraId="38439565" w14:textId="77777777" w:rsidR="00F05D4C" w:rsidRDefault="00F05D4C" w:rsidP="00F05D4C">
      <w:r>
        <w:t xml:space="preserve">Khách hàng có dấu hiệu Mỹ sẽ phải chịu thuế theo luật FATCA, cần khai báo thông tin FATCA của khách hàng. Các thông tin này cũng lấy từ Core và </w:t>
      </w:r>
      <w:r w:rsidRPr="004708D1">
        <w:rPr>
          <w:b/>
        </w:rPr>
        <w:t>được sửa trên hệ thống</w:t>
      </w:r>
    </w:p>
    <w:p w14:paraId="13C71B10" w14:textId="77777777" w:rsidR="00F05D4C" w:rsidRDefault="00F05D4C" w:rsidP="00F05D4C">
      <w:pPr>
        <w:ind w:left="720"/>
      </w:pPr>
      <w:r>
        <w:rPr>
          <w:noProof/>
        </w:rPr>
        <w:drawing>
          <wp:inline distT="0" distB="0" distL="0" distR="0" wp14:anchorId="4C95D329" wp14:editId="2AD2AA3B">
            <wp:extent cx="5153025" cy="308300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7847" cy="3085891"/>
                    </a:xfrm>
                    <a:prstGeom prst="rect">
                      <a:avLst/>
                    </a:prstGeom>
                  </pic:spPr>
                </pic:pic>
              </a:graphicData>
            </a:graphic>
          </wp:inline>
        </w:drawing>
      </w:r>
      <w:r w:rsidRPr="00412D02">
        <w:t xml:space="preserve"> </w:t>
      </w:r>
    </w:p>
    <w:p w14:paraId="5865E058" w14:textId="77777777" w:rsidR="00F05D4C" w:rsidRPr="004708D1" w:rsidRDefault="00F05D4C" w:rsidP="00F05D4C">
      <w:pPr>
        <w:pStyle w:val="ListParagraph"/>
        <w:numPr>
          <w:ilvl w:val="0"/>
          <w:numId w:val="4"/>
        </w:numPr>
        <w:rPr>
          <w:b/>
        </w:rPr>
      </w:pPr>
      <w:r w:rsidRPr="004708D1">
        <w:rPr>
          <w:b/>
        </w:rPr>
        <w:t>Click kế tiếp</w:t>
      </w:r>
    </w:p>
    <w:p w14:paraId="575C7E43" w14:textId="7F4EDCBC" w:rsidR="00F05D4C" w:rsidRDefault="0018444C" w:rsidP="00F05D4C">
      <w:pPr>
        <w:pStyle w:val="ListParagraph"/>
        <w:numPr>
          <w:ilvl w:val="0"/>
          <w:numId w:val="6"/>
        </w:numPr>
      </w:pPr>
      <w:r>
        <w:t>Hiển thị</w:t>
      </w:r>
      <w:r w:rsidR="00F05D4C">
        <w:t xml:space="preserve"> tab In Hợp đồng. Tab này sẽ hiển thị ra danh sách các loại giấy tờ cần in, bên cạnh tên giấy tờ có nút View chi tiết và cho phép In. Hiện tại để các loại giấy tờ sau</w:t>
      </w:r>
    </w:p>
    <w:p w14:paraId="1264B891" w14:textId="77777777" w:rsidR="00F05D4C" w:rsidRDefault="00F05D4C" w:rsidP="00F05D4C">
      <w:pPr>
        <w:pStyle w:val="ListParagraph"/>
        <w:numPr>
          <w:ilvl w:val="1"/>
          <w:numId w:val="6"/>
        </w:numPr>
      </w:pPr>
      <w:r>
        <w:t>Hợp đồng giao dịch trái phiếu</w:t>
      </w:r>
    </w:p>
    <w:p w14:paraId="3D095F8D" w14:textId="77777777" w:rsidR="00F05D4C" w:rsidRDefault="00F05D4C" w:rsidP="00F05D4C">
      <w:pPr>
        <w:pStyle w:val="ListParagraph"/>
        <w:numPr>
          <w:ilvl w:val="1"/>
          <w:numId w:val="6"/>
        </w:numPr>
      </w:pPr>
      <w:r>
        <w:t>Hợp đồng mở TK CK (Chỉ hiển thị loại này nếu KH chưa tồn tại thông tin trên Core SHS)</w:t>
      </w:r>
    </w:p>
    <w:p w14:paraId="794944F9" w14:textId="0277B42D" w:rsidR="0018444C" w:rsidRDefault="0018444C" w:rsidP="00F05D4C">
      <w:pPr>
        <w:pStyle w:val="ListParagraph"/>
        <w:numPr>
          <w:ilvl w:val="0"/>
          <w:numId w:val="6"/>
        </w:numPr>
      </w:pPr>
      <w:r>
        <w:t>Click kế tiếp hiển thị tab Upload hợp đồng, bao gồm</w:t>
      </w:r>
    </w:p>
    <w:p w14:paraId="4547DC0B" w14:textId="677B74E3" w:rsidR="0018444C" w:rsidRDefault="0018444C" w:rsidP="0018444C">
      <w:pPr>
        <w:pStyle w:val="ListParagraph"/>
        <w:numPr>
          <w:ilvl w:val="1"/>
          <w:numId w:val="6"/>
        </w:numPr>
      </w:pPr>
      <w:r>
        <w:t>Combo box hiển thị loại giấy tờ</w:t>
      </w:r>
    </w:p>
    <w:p w14:paraId="05BAB9ED" w14:textId="064026B9" w:rsidR="0018444C" w:rsidRDefault="0018444C" w:rsidP="0018444C">
      <w:pPr>
        <w:pStyle w:val="ListParagraph"/>
        <w:numPr>
          <w:ilvl w:val="1"/>
          <w:numId w:val="6"/>
        </w:numPr>
      </w:pPr>
      <w:r>
        <w:t>Bên cạnh combo box là biểu tượng upload =&gt; Click biểu tượng này sẽ chọn file cần upload</w:t>
      </w:r>
    </w:p>
    <w:p w14:paraId="2E3F18C8" w14:textId="2A6F1DED" w:rsidR="00747D74" w:rsidRDefault="00747D74" w:rsidP="0018444C">
      <w:pPr>
        <w:pStyle w:val="ListParagraph"/>
        <w:numPr>
          <w:ilvl w:val="1"/>
          <w:numId w:val="6"/>
        </w:numPr>
      </w:pPr>
      <w:r>
        <w:t>Vùng dưới hiển thị nội dung file upload</w:t>
      </w:r>
    </w:p>
    <w:p w14:paraId="1F0553DE" w14:textId="2587FEC0" w:rsidR="00747D74" w:rsidRDefault="00747D74" w:rsidP="00747D74">
      <w:pPr>
        <w:pStyle w:val="ListParagraph"/>
        <w:numPr>
          <w:ilvl w:val="2"/>
          <w:numId w:val="6"/>
        </w:numPr>
      </w:pPr>
      <w:r>
        <w:t>Nếu đã upload =&gt; Khi chọn loại giấy tờ sẽ hiển thị nội dung file đã upload</w:t>
      </w:r>
    </w:p>
    <w:p w14:paraId="03DBE25F" w14:textId="048521EC" w:rsidR="00747D74" w:rsidRDefault="00747D74" w:rsidP="00747D74">
      <w:pPr>
        <w:pStyle w:val="ListParagraph"/>
        <w:numPr>
          <w:ilvl w:val="2"/>
          <w:numId w:val="6"/>
        </w:numPr>
      </w:pPr>
      <w:r>
        <w:t>Nếu chưa upload =&gt; Sau khi upload sẽ hiển thị nội dung file</w:t>
      </w:r>
    </w:p>
    <w:p w14:paraId="6D44D3FA" w14:textId="0FCE61FE" w:rsidR="00747D74" w:rsidRDefault="00747D74" w:rsidP="00747D74">
      <w:pPr>
        <w:pStyle w:val="ListParagraph"/>
        <w:numPr>
          <w:ilvl w:val="2"/>
          <w:numId w:val="6"/>
        </w:numPr>
      </w:pPr>
      <w:r>
        <w:t>Nếu đã upload mà upload lại =&gt; Sẽ đè thay thế file cũ</w:t>
      </w:r>
    </w:p>
    <w:p w14:paraId="2D78067E" w14:textId="03A058AB" w:rsidR="00F05D4C" w:rsidRPr="00747D74" w:rsidRDefault="00747D74" w:rsidP="00F05D4C">
      <w:pPr>
        <w:pStyle w:val="ListParagraph"/>
        <w:numPr>
          <w:ilvl w:val="0"/>
          <w:numId w:val="4"/>
        </w:numPr>
        <w:rPr>
          <w:b/>
        </w:rPr>
      </w:pPr>
      <w:r>
        <w:t>Click “Hoàn tất” =&gt; Lưu dữ liệu vào cfmast với status = ‘P’ và cfsign với status = ‘N’</w:t>
      </w:r>
    </w:p>
    <w:p w14:paraId="397658C9" w14:textId="368DD55F" w:rsidR="00747D74" w:rsidRDefault="00747D74" w:rsidP="00F05D4C">
      <w:pPr>
        <w:pStyle w:val="ListParagraph"/>
        <w:numPr>
          <w:ilvl w:val="0"/>
          <w:numId w:val="4"/>
        </w:numPr>
        <w:rPr>
          <w:b/>
        </w:rPr>
      </w:pPr>
      <w:r>
        <w:t>Hiển thị thông báo “Hồ sơ mở tài khoản giao dịch trái phiếu của quý khách đang được xem xét. Chúng tôi sẽ thông báo đến quý khách khi hồ sơ được phê duyệt. Trân trọng cảm ơn!”</w:t>
      </w:r>
    </w:p>
    <w:p w14:paraId="71EA824E" w14:textId="77777777" w:rsidR="00F05D4C" w:rsidRDefault="00F05D4C" w:rsidP="00F05D4C">
      <w:pPr>
        <w:pStyle w:val="ListParagraph"/>
        <w:numPr>
          <w:ilvl w:val="0"/>
          <w:numId w:val="4"/>
        </w:numPr>
        <w:rPr>
          <w:b/>
        </w:rPr>
      </w:pPr>
      <w:r>
        <w:rPr>
          <w:b/>
        </w:rPr>
        <w:t>Ở tất cả các tab đều phải có thêm button “Trở về”</w:t>
      </w:r>
    </w:p>
    <w:p w14:paraId="55A01C1D" w14:textId="65F2859D" w:rsidR="00222508" w:rsidRDefault="00222508" w:rsidP="00222508">
      <w:pPr>
        <w:pStyle w:val="Heading1"/>
      </w:pPr>
      <w:bookmarkStart w:id="2608" w:name="_Toc78535735"/>
      <w:r>
        <w:lastRenderedPageBreak/>
        <w:t>Chức năng khác</w:t>
      </w:r>
      <w:bookmarkEnd w:id="2608"/>
    </w:p>
    <w:p w14:paraId="34B5DCB5" w14:textId="6DC84141" w:rsidR="00222508" w:rsidRDefault="00222508" w:rsidP="00222508">
      <w:pPr>
        <w:pStyle w:val="Heading2"/>
      </w:pPr>
      <w:bookmarkStart w:id="2609" w:name="_Toc78535736"/>
      <w:r>
        <w:t>Thay đổi mật khẩu</w:t>
      </w:r>
      <w:bookmarkEnd w:id="2609"/>
    </w:p>
    <w:p w14:paraId="367C3B59" w14:textId="77777777" w:rsidR="00222508" w:rsidRDefault="00222508" w:rsidP="00222508">
      <w:pPr>
        <w:pStyle w:val="Heading3"/>
      </w:pPr>
      <w:bookmarkStart w:id="2610" w:name="_Toc78535737"/>
      <w:r>
        <w:t>Mô tả giao diện</w:t>
      </w:r>
      <w:bookmarkEnd w:id="2610"/>
    </w:p>
    <w:p w14:paraId="56FD8BFD" w14:textId="0589DA3B" w:rsidR="00222508" w:rsidRDefault="00222508" w:rsidP="00222508">
      <w:pPr>
        <w:pStyle w:val="ListParagraph"/>
        <w:numPr>
          <w:ilvl w:val="0"/>
          <w:numId w:val="3"/>
        </w:numPr>
        <w:rPr>
          <w:lang w:bidi="en-US"/>
        </w:rPr>
      </w:pPr>
      <w:r>
        <w:rPr>
          <w:lang w:bidi="en-US"/>
        </w:rPr>
        <w:t>Popup</w:t>
      </w:r>
    </w:p>
    <w:p w14:paraId="226F838E" w14:textId="3242DA33" w:rsidR="00222508" w:rsidRDefault="00222508" w:rsidP="00222508">
      <w:pPr>
        <w:pStyle w:val="ListParagraph"/>
        <w:numPr>
          <w:ilvl w:val="1"/>
          <w:numId w:val="3"/>
        </w:numPr>
        <w:rPr>
          <w:lang w:bidi="en-US"/>
        </w:rPr>
      </w:pPr>
      <w:r>
        <w:rPr>
          <w:lang w:bidi="en-US"/>
        </w:rPr>
        <w:t>Mật khẩu cũ</w:t>
      </w:r>
    </w:p>
    <w:p w14:paraId="0AEFF2D0" w14:textId="702380AF" w:rsidR="00222508" w:rsidRDefault="00222508" w:rsidP="00222508">
      <w:pPr>
        <w:pStyle w:val="ListParagraph"/>
        <w:numPr>
          <w:ilvl w:val="1"/>
          <w:numId w:val="3"/>
        </w:numPr>
        <w:rPr>
          <w:lang w:bidi="en-US"/>
        </w:rPr>
      </w:pPr>
      <w:r>
        <w:rPr>
          <w:lang w:bidi="en-US"/>
        </w:rPr>
        <w:t>Mật khẩu mới</w:t>
      </w:r>
    </w:p>
    <w:p w14:paraId="49B998B0" w14:textId="0BDE1D71" w:rsidR="00222508" w:rsidRDefault="00222508" w:rsidP="00222508">
      <w:pPr>
        <w:pStyle w:val="ListParagraph"/>
        <w:numPr>
          <w:ilvl w:val="1"/>
          <w:numId w:val="3"/>
        </w:numPr>
        <w:rPr>
          <w:lang w:bidi="en-US"/>
        </w:rPr>
      </w:pPr>
      <w:r>
        <w:rPr>
          <w:lang w:bidi="en-US"/>
        </w:rPr>
        <w:t>Nhập lại mật khẩu mới</w:t>
      </w:r>
    </w:p>
    <w:p w14:paraId="1D0CB73B" w14:textId="6ECF9C7F" w:rsidR="00222508" w:rsidRDefault="00222508" w:rsidP="00222508">
      <w:pPr>
        <w:pStyle w:val="ListParagraph"/>
        <w:numPr>
          <w:ilvl w:val="1"/>
          <w:numId w:val="3"/>
        </w:numPr>
        <w:rPr>
          <w:lang w:bidi="en-US"/>
        </w:rPr>
      </w:pPr>
      <w:r>
        <w:rPr>
          <w:lang w:bidi="en-US"/>
        </w:rPr>
        <w:t>Button “Xác nhận”</w:t>
      </w:r>
    </w:p>
    <w:p w14:paraId="1FD97B15" w14:textId="77777777" w:rsidR="00222508" w:rsidRDefault="00222508" w:rsidP="00222508">
      <w:pPr>
        <w:pStyle w:val="ListParagraph"/>
        <w:numPr>
          <w:ilvl w:val="4"/>
          <w:numId w:val="10"/>
        </w:numPr>
        <w:ind w:left="720"/>
        <w:rPr>
          <w:lang w:bidi="en-US"/>
        </w:rPr>
      </w:pPr>
      <w:r>
        <w:rPr>
          <w:lang w:bidi="en-US"/>
        </w:rPr>
        <w:t>Click “Xác nhận”</w:t>
      </w:r>
    </w:p>
    <w:p w14:paraId="67EEF0B3" w14:textId="549500D5" w:rsidR="00222508" w:rsidRDefault="00222508" w:rsidP="00222508">
      <w:pPr>
        <w:pStyle w:val="ListParagraph"/>
        <w:numPr>
          <w:ilvl w:val="5"/>
          <w:numId w:val="10"/>
        </w:numPr>
        <w:ind w:left="1080"/>
        <w:rPr>
          <w:lang w:bidi="en-US"/>
        </w:rPr>
      </w:pPr>
      <w:r>
        <w:rPr>
          <w:lang w:bidi="en-US"/>
        </w:rPr>
        <w:t>Kiểm tra Mật khẩu mới = Nhập lại mật khẩu mới</w:t>
      </w:r>
    </w:p>
    <w:p w14:paraId="462135BE" w14:textId="0317A1BA" w:rsidR="00222508" w:rsidRDefault="00222508" w:rsidP="00222508">
      <w:pPr>
        <w:pStyle w:val="ListParagraph"/>
        <w:numPr>
          <w:ilvl w:val="5"/>
          <w:numId w:val="10"/>
        </w:numPr>
        <w:ind w:left="1080"/>
        <w:rPr>
          <w:lang w:bidi="en-US"/>
        </w:rPr>
      </w:pPr>
      <w:r>
        <w:rPr>
          <w:lang w:bidi="en-US"/>
        </w:rPr>
        <w:t>Kiểm tra mật khẩu cũ phải nhập đúng</w:t>
      </w:r>
    </w:p>
    <w:p w14:paraId="2B169729" w14:textId="4DAEB037" w:rsidR="00222508" w:rsidRDefault="00D96227" w:rsidP="00222508">
      <w:pPr>
        <w:pStyle w:val="ListParagraph"/>
        <w:numPr>
          <w:ilvl w:val="4"/>
          <w:numId w:val="10"/>
        </w:numPr>
        <w:ind w:left="1440"/>
        <w:rPr>
          <w:lang w:bidi="en-US"/>
        </w:rPr>
      </w:pPr>
      <w:r>
        <w:rPr>
          <w:lang w:bidi="en-US"/>
        </w:rPr>
        <w:t xml:space="preserve">Nếu là user KH: </w:t>
      </w:r>
      <w:r w:rsidR="009560EA">
        <w:rPr>
          <w:lang w:bidi="en-US"/>
        </w:rPr>
        <w:t xml:space="preserve">Hệ thống gửi OTP vào email </w:t>
      </w:r>
      <w:r w:rsidR="00222508">
        <w:rPr>
          <w:lang w:bidi="en-US"/>
        </w:rPr>
        <w:t>cho KH =&gt; Hiển thị màn hình xác nhận OTP =&gt; Nhập OTP đã nhận =&gt; Click “Xác nhận” =&gt; Xử lý update lại mật khẩu</w:t>
      </w:r>
    </w:p>
    <w:p w14:paraId="41AB0CD7" w14:textId="5A186C4B" w:rsidR="00D96227" w:rsidRDefault="00D96227" w:rsidP="00222508">
      <w:pPr>
        <w:pStyle w:val="ListParagraph"/>
        <w:numPr>
          <w:ilvl w:val="4"/>
          <w:numId w:val="10"/>
        </w:numPr>
        <w:ind w:left="1440"/>
        <w:rPr>
          <w:lang w:bidi="en-US"/>
        </w:rPr>
      </w:pPr>
      <w:r>
        <w:rPr>
          <w:lang w:bidi="en-US"/>
        </w:rPr>
        <w:t>Nếu là user BO: Xử lý update lại mật khẩu</w:t>
      </w:r>
    </w:p>
    <w:p w14:paraId="1CB1B8B1" w14:textId="77777777" w:rsidR="00222508" w:rsidRPr="00B176B5" w:rsidRDefault="00222508" w:rsidP="00222508">
      <w:pPr>
        <w:ind w:left="360"/>
        <w:rPr>
          <w:lang w:bidi="en-US"/>
        </w:rPr>
      </w:pPr>
    </w:p>
    <w:p w14:paraId="69072C00" w14:textId="77777777" w:rsidR="00222508" w:rsidRDefault="00222508" w:rsidP="00222508">
      <w:pPr>
        <w:pStyle w:val="Heading3"/>
      </w:pPr>
      <w:bookmarkStart w:id="2611" w:name="_Toc78535738"/>
      <w:r>
        <w:t>Quy tắc xử lý</w:t>
      </w:r>
      <w:bookmarkEnd w:id="2611"/>
    </w:p>
    <w:p w14:paraId="532FE3B3" w14:textId="3F6CB9BB" w:rsidR="00222508" w:rsidRDefault="00222508" w:rsidP="00222508">
      <w:pPr>
        <w:rPr>
          <w:lang w:bidi="en-US"/>
        </w:rPr>
      </w:pPr>
      <w:r>
        <w:rPr>
          <w:lang w:bidi="en-US"/>
        </w:rPr>
        <w:t>Gọi giao dịch 2019</w:t>
      </w:r>
    </w:p>
    <w:p w14:paraId="6F3F32D9" w14:textId="77777777" w:rsidR="00222508" w:rsidRDefault="00222508" w:rsidP="00222508">
      <w:pPr>
        <w:pStyle w:val="ListParagraph"/>
        <w:numPr>
          <w:ilvl w:val="0"/>
          <w:numId w:val="10"/>
        </w:numPr>
        <w:rPr>
          <w:lang w:bidi="en-US"/>
        </w:rPr>
      </w:pPr>
      <w:r>
        <w:rPr>
          <w:lang w:bidi="en-US"/>
        </w:rPr>
        <w:t>Appcheck</w:t>
      </w:r>
    </w:p>
    <w:p w14:paraId="0B875677" w14:textId="6E74D36E" w:rsidR="00222508" w:rsidRDefault="00222508" w:rsidP="00222508">
      <w:pPr>
        <w:pStyle w:val="ListParagraph"/>
        <w:numPr>
          <w:ilvl w:val="1"/>
          <w:numId w:val="10"/>
        </w:numPr>
        <w:rPr>
          <w:lang w:bidi="en-US"/>
        </w:rPr>
      </w:pPr>
      <w:r>
        <w:rPr>
          <w:lang w:bidi="en-US"/>
        </w:rPr>
        <w:t>Kiểm tra mật khẩu cũ đúng, mật khẩu mới = nhập lại mật khẩu mới</w:t>
      </w:r>
    </w:p>
    <w:p w14:paraId="620CC73B" w14:textId="77777777" w:rsidR="00222508" w:rsidRDefault="00222508" w:rsidP="00222508">
      <w:pPr>
        <w:pStyle w:val="ListParagraph"/>
        <w:numPr>
          <w:ilvl w:val="0"/>
          <w:numId w:val="10"/>
        </w:numPr>
        <w:rPr>
          <w:lang w:bidi="en-US"/>
        </w:rPr>
      </w:pPr>
      <w:r>
        <w:rPr>
          <w:lang w:bidi="en-US"/>
        </w:rPr>
        <w:t>Appupdate</w:t>
      </w:r>
    </w:p>
    <w:p w14:paraId="0E88173A" w14:textId="77777777" w:rsidR="00222508" w:rsidRDefault="00222508" w:rsidP="00222508">
      <w:pPr>
        <w:pStyle w:val="ListParagraph"/>
        <w:numPr>
          <w:ilvl w:val="1"/>
          <w:numId w:val="10"/>
        </w:numPr>
        <w:rPr>
          <w:lang w:bidi="en-US"/>
        </w:rPr>
      </w:pPr>
      <w:r>
        <w:rPr>
          <w:lang w:bidi="en-US"/>
        </w:rPr>
        <w:t>Update dòng userlogin cũ status = ‘E’</w:t>
      </w:r>
    </w:p>
    <w:p w14:paraId="15EFB68F" w14:textId="71A6D3D9" w:rsidR="00222508" w:rsidRDefault="00222508" w:rsidP="00222508">
      <w:pPr>
        <w:pStyle w:val="ListParagraph"/>
        <w:numPr>
          <w:ilvl w:val="1"/>
          <w:numId w:val="10"/>
        </w:numPr>
        <w:rPr>
          <w:lang w:bidi="en-US"/>
        </w:rPr>
      </w:pPr>
      <w:r>
        <w:rPr>
          <w:lang w:bidi="en-US"/>
        </w:rPr>
        <w:t>Insert dòng userlogin theo mật khẩu mới, status = ‘A’, isreset = ‘N’</w:t>
      </w:r>
    </w:p>
    <w:p w14:paraId="283B3F0D" w14:textId="57F2CD05" w:rsidR="00222508" w:rsidRDefault="009560EA" w:rsidP="00222508">
      <w:pPr>
        <w:pStyle w:val="ListParagraph"/>
        <w:numPr>
          <w:ilvl w:val="1"/>
          <w:numId w:val="10"/>
        </w:numPr>
        <w:rPr>
          <w:lang w:bidi="en-US"/>
        </w:rPr>
      </w:pPr>
      <w:r>
        <w:rPr>
          <w:lang w:bidi="en-US"/>
        </w:rPr>
        <w:t xml:space="preserve">Gửi email </w:t>
      </w:r>
      <w:r w:rsidR="00222508">
        <w:rPr>
          <w:lang w:bidi="en-US"/>
        </w:rPr>
        <w:t xml:space="preserve">cho </w:t>
      </w:r>
      <w:r w:rsidR="00D96227">
        <w:rPr>
          <w:lang w:bidi="en-US"/>
        </w:rPr>
        <w:t>user</w:t>
      </w:r>
      <w:r w:rsidR="00222508">
        <w:rPr>
          <w:lang w:bidi="en-US"/>
        </w:rPr>
        <w:t>, thông báo đã thay đổi mật khẩu thành công</w:t>
      </w:r>
    </w:p>
    <w:p w14:paraId="53B8A614" w14:textId="77777777" w:rsidR="00222508" w:rsidRPr="00222508" w:rsidRDefault="00222508" w:rsidP="00222508">
      <w:pPr>
        <w:rPr>
          <w:lang w:bidi="en-US"/>
        </w:rPr>
      </w:pPr>
    </w:p>
    <w:p w14:paraId="2E964349" w14:textId="77777777" w:rsidR="00222508" w:rsidRPr="00222508" w:rsidRDefault="00222508" w:rsidP="00222508">
      <w:pPr>
        <w:rPr>
          <w:lang w:bidi="en-US"/>
        </w:rPr>
      </w:pPr>
    </w:p>
    <w:p w14:paraId="1F1DE772" w14:textId="77777777" w:rsidR="00CD2C73" w:rsidRPr="00CD2C73" w:rsidRDefault="00CD2C73" w:rsidP="00CD2C73">
      <w:pPr>
        <w:rPr>
          <w:lang w:bidi="en-US"/>
        </w:rPr>
      </w:pPr>
    </w:p>
    <w:p w14:paraId="530506FC" w14:textId="7DF1B2D7" w:rsidR="004A3E17" w:rsidRDefault="004A3E17" w:rsidP="004A3E17">
      <w:pPr>
        <w:pStyle w:val="Heading1"/>
      </w:pPr>
      <w:bookmarkStart w:id="2612" w:name="_Toc78535739"/>
      <w:r>
        <w:lastRenderedPageBreak/>
        <w:t>Báo cáo</w:t>
      </w:r>
      <w:bookmarkEnd w:id="2612"/>
    </w:p>
    <w:p w14:paraId="5C999AB7" w14:textId="77777777" w:rsidR="00931C1D" w:rsidRPr="00931C1D" w:rsidRDefault="00931C1D" w:rsidP="00931C1D">
      <w:pPr>
        <w:rPr>
          <w:lang w:bidi="en-US"/>
        </w:rPr>
      </w:pPr>
    </w:p>
    <w:sectPr w:rsidR="00931C1D" w:rsidRPr="00931C1D" w:rsidSect="007C59DE">
      <w:footerReference w:type="default" r:id="rId46"/>
      <w:footerReference w:type="first" r:id="rId47"/>
      <w:type w:val="continuous"/>
      <w:pgSz w:w="11907" w:h="16839" w:code="9"/>
      <w:pgMar w:top="1166" w:right="1166" w:bottom="907" w:left="1080" w:header="720" w:footer="245" w:gutter="0"/>
      <w:pgBorders w:offsetFrom="page">
        <w:top w:val="cornerTriangles" w:sz="10" w:space="24" w:color="auto"/>
        <w:left w:val="cornerTriangles" w:sz="10" w:space="20" w:color="auto"/>
        <w:bottom w:val="cornerTriangles" w:sz="10" w:space="24" w:color="auto"/>
        <w:right w:val="cornerTriangles" w:sz="10" w:space="30" w:color="auto"/>
      </w:pgBorders>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 w:author="Microsoft account" w:date="2021-08-31T18:32:00Z" w:initials="Ma">
    <w:p w14:paraId="1ADDDEB5" w14:textId="689F821D" w:rsidR="004C456E" w:rsidRDefault="004C456E">
      <w:pPr>
        <w:pStyle w:val="CommentText"/>
      </w:pPr>
      <w:r>
        <w:rPr>
          <w:rStyle w:val="CommentReference"/>
        </w:rPr>
        <w:annotationRef/>
      </w:r>
      <w:r>
        <w:t>Chưa thấy trường này trên giao diện???</w:t>
      </w:r>
    </w:p>
  </w:comment>
  <w:comment w:id="391" w:author="VânNT" w:date="2021-07-15T11:44:00Z" w:initials="V">
    <w:p w14:paraId="43CD1AF3" w14:textId="4C7D49C0" w:rsidR="004C456E" w:rsidRDefault="004C456E">
      <w:pPr>
        <w:pStyle w:val="CommentText"/>
      </w:pPr>
      <w:r w:rsidRPr="001F6003">
        <w:rPr>
          <w:rStyle w:val="CommentReference"/>
          <w:highlight w:val="yellow"/>
        </w:rPr>
        <w:annotationRef/>
      </w:r>
      <w:r w:rsidRPr="001F6003">
        <w:rPr>
          <w:highlight w:val="yellow"/>
        </w:rPr>
        <w:t>Cẩn bổ sung điều kiện sửa, xóa khi đã tính và chốt phí hoa hồng của kỳ</w:t>
      </w:r>
    </w:p>
  </w:comment>
  <w:comment w:id="401" w:author="VânNT" w:date="2021-07-15T11:45:00Z" w:initials="V">
    <w:p w14:paraId="0645BED1" w14:textId="452E4E35" w:rsidR="004C456E" w:rsidRDefault="004C456E">
      <w:pPr>
        <w:pStyle w:val="CommentText"/>
      </w:pPr>
      <w:r>
        <w:rPr>
          <w:rStyle w:val="CommentReference"/>
        </w:rPr>
        <w:annotationRef/>
      </w:r>
      <w:r w:rsidRPr="001F6003">
        <w:rPr>
          <w:highlight w:val="yellow"/>
        </w:rPr>
        <w:t>Cẩn bổ sung điều kiện sửa, xóa khi đã tính và chốt phí hoa hồng của kỳ</w:t>
      </w:r>
    </w:p>
  </w:comment>
  <w:comment w:id="405" w:author="VânNT" w:date="2021-07-15T11:49:00Z" w:initials="V">
    <w:p w14:paraId="62D5F8CA" w14:textId="29EFECDB" w:rsidR="004C456E" w:rsidRDefault="004C456E">
      <w:pPr>
        <w:pStyle w:val="CommentText"/>
      </w:pPr>
      <w:r>
        <w:rPr>
          <w:rStyle w:val="CommentReference"/>
        </w:rPr>
        <w:annotationRef/>
      </w:r>
      <w:r w:rsidRPr="00C17FB5">
        <w:rPr>
          <w:highlight w:val="yellow"/>
        </w:rPr>
        <w:t>Cần xem đk xóa, sửa khi đã tính và chốt số chi tra hoa hồng trong kỳ</w:t>
      </w:r>
    </w:p>
  </w:comment>
  <w:comment w:id="424" w:author="VânNT" w:date="2021-07-15T11:45:00Z" w:initials="V">
    <w:p w14:paraId="5655AD50" w14:textId="77777777" w:rsidR="004C456E" w:rsidRDefault="004C456E" w:rsidP="006F0BBA">
      <w:pPr>
        <w:pStyle w:val="CommentText"/>
      </w:pPr>
      <w:r>
        <w:rPr>
          <w:rStyle w:val="CommentReference"/>
        </w:rPr>
        <w:annotationRef/>
      </w:r>
      <w:r w:rsidRPr="001F6003">
        <w:rPr>
          <w:highlight w:val="yellow"/>
        </w:rPr>
        <w:t>Cẩn bổ sung điều kiện sửa, xóa khi đã tính và chốt phí hoa hồng của kỳ</w:t>
      </w:r>
    </w:p>
  </w:comment>
  <w:comment w:id="433" w:author="VânNT" w:date="2021-07-20T12:04:00Z" w:initials="V">
    <w:p w14:paraId="2E474E06" w14:textId="77777777" w:rsidR="004C456E" w:rsidRDefault="004C456E" w:rsidP="00B538F3">
      <w:pPr>
        <w:pStyle w:val="CommentText"/>
      </w:pPr>
      <w:r w:rsidRPr="001F6003">
        <w:rPr>
          <w:rStyle w:val="CommentReference"/>
          <w:highlight w:val="yellow"/>
        </w:rPr>
        <w:annotationRef/>
      </w:r>
      <w:r w:rsidRPr="001F6003">
        <w:rPr>
          <w:highlight w:val="yellow"/>
        </w:rPr>
        <w:t>Cẩn bổ sung điều kiện sửa, xóa khi đã tính và chốt phí hoa hồng của kỳ</w:t>
      </w:r>
    </w:p>
  </w:comment>
  <w:comment w:id="444" w:author="VânNT" w:date="2021-07-20T12:04:00Z" w:initials="V">
    <w:p w14:paraId="76EC8DFE" w14:textId="77777777" w:rsidR="004C456E" w:rsidRDefault="004C456E" w:rsidP="00482467">
      <w:pPr>
        <w:pStyle w:val="CommentText"/>
      </w:pPr>
      <w:r w:rsidRPr="001F6003">
        <w:rPr>
          <w:rStyle w:val="CommentReference"/>
          <w:highlight w:val="yellow"/>
        </w:rPr>
        <w:annotationRef/>
      </w:r>
      <w:r w:rsidRPr="001F6003">
        <w:rPr>
          <w:highlight w:val="yellow"/>
        </w:rPr>
        <w:t>Cẩn bổ sung điều kiện sửa, xóa khi đã tính và chốt phí hoa hồng của kỳ</w:t>
      </w:r>
    </w:p>
  </w:comment>
  <w:comment w:id="453" w:author="VânNT" w:date="2021-07-20T12:04:00Z" w:initials="V">
    <w:p w14:paraId="11588C17" w14:textId="77777777" w:rsidR="004C456E" w:rsidRDefault="004C456E" w:rsidP="00911BD7">
      <w:pPr>
        <w:pStyle w:val="CommentText"/>
      </w:pPr>
      <w:r w:rsidRPr="001F6003">
        <w:rPr>
          <w:rStyle w:val="CommentReference"/>
          <w:highlight w:val="yellow"/>
        </w:rPr>
        <w:annotationRef/>
      </w:r>
      <w:r w:rsidRPr="001F6003">
        <w:rPr>
          <w:highlight w:val="yellow"/>
        </w:rPr>
        <w:t>Cẩn bổ sung điều kiện sửa, xóa khi đã tính và chốt phí hoa hồng của kỳ</w:t>
      </w:r>
    </w:p>
  </w:comment>
  <w:comment w:id="464" w:author="VânNT" w:date="2021-07-20T12:04:00Z" w:initials="V">
    <w:p w14:paraId="77C36C80" w14:textId="77777777" w:rsidR="004C456E" w:rsidRDefault="004C456E" w:rsidP="000A732D">
      <w:pPr>
        <w:pStyle w:val="CommentText"/>
      </w:pPr>
      <w:r w:rsidRPr="001F6003">
        <w:rPr>
          <w:rStyle w:val="CommentReference"/>
          <w:highlight w:val="yellow"/>
        </w:rPr>
        <w:annotationRef/>
      </w:r>
      <w:r w:rsidRPr="001F6003">
        <w:rPr>
          <w:highlight w:val="yellow"/>
        </w:rPr>
        <w:t>Cẩn bổ sung điều kiện sửa, xóa khi đã tính và chốt phí hoa hồng của kỳ</w:t>
      </w:r>
    </w:p>
  </w:comment>
  <w:comment w:id="1069" w:author="Microsoft account" w:date="2021-09-05T20:46:00Z" w:initials="Ma">
    <w:p w14:paraId="477D9A17" w14:textId="2032B7D6" w:rsidR="004C456E" w:rsidRDefault="004C456E">
      <w:pPr>
        <w:pStyle w:val="CommentText"/>
      </w:pPr>
      <w:r>
        <w:rPr>
          <w:rStyle w:val="CommentReference"/>
        </w:rPr>
        <w:annotationRef/>
      </w:r>
      <w:r>
        <w:t>Phần mẫu biểu làm sau</w:t>
      </w:r>
    </w:p>
  </w:comment>
  <w:comment w:id="1097" w:author="VânNT" w:date="2021-07-15T14:14:00Z" w:initials="V">
    <w:p w14:paraId="439B49EB" w14:textId="19507333" w:rsidR="004C456E" w:rsidRDefault="004C456E">
      <w:pPr>
        <w:pStyle w:val="CommentText"/>
      </w:pPr>
      <w:r>
        <w:rPr>
          <w:rStyle w:val="CommentReference"/>
        </w:rPr>
        <w:annotationRef/>
      </w:r>
      <w:r w:rsidRPr="005739B4">
        <w:rPr>
          <w:highlight w:val="yellow"/>
        </w:rPr>
        <w:t>Cần xem phần ghi nhận giá vốn bình quân tại thời điểm bán TP cho KH</w:t>
      </w:r>
    </w:p>
  </w:comment>
  <w:comment w:id="1431" w:author="Microsoft account" w:date="2021-09-05T20:46:00Z" w:initials="Ma">
    <w:p w14:paraId="175DC574" w14:textId="77777777" w:rsidR="00E554A5" w:rsidRDefault="00E554A5" w:rsidP="00E554A5">
      <w:pPr>
        <w:pStyle w:val="CommentText"/>
      </w:pPr>
      <w:r>
        <w:rPr>
          <w:rStyle w:val="CommentReference"/>
        </w:rPr>
        <w:annotationRef/>
      </w:r>
      <w:r>
        <w:t>Phần mẫu biểu làm sau</w:t>
      </w:r>
    </w:p>
  </w:comment>
  <w:comment w:id="1489" w:author="VanNT" w:date="2021-07-28T13:41:00Z" w:initials="V">
    <w:p w14:paraId="396AE065" w14:textId="35687CD3" w:rsidR="004C456E" w:rsidRDefault="004C456E">
      <w:pPr>
        <w:pStyle w:val="CommentText"/>
      </w:pPr>
      <w:r>
        <w:rPr>
          <w:rStyle w:val="CommentReference"/>
        </w:rPr>
        <w:annotationRef/>
      </w:r>
      <w:r>
        <w:t>Sẽ có gửi yêu cầu chuyển tiền phong tỏa của KH sang TK SHB</w:t>
      </w:r>
    </w:p>
  </w:comment>
  <w:comment w:id="1490" w:author="VanNT" w:date="2021-07-28T13:41:00Z" w:initials="V">
    <w:p w14:paraId="4D01FD6A" w14:textId="699FFAF1" w:rsidR="004C456E" w:rsidRDefault="004C456E">
      <w:pPr>
        <w:pStyle w:val="CommentText"/>
      </w:pPr>
      <w:r>
        <w:rPr>
          <w:rStyle w:val="CommentReference"/>
        </w:rPr>
        <w:annotationRef/>
      </w:r>
      <w:r>
        <w:t>Sẽ có gửi yêu cầu giải phong tỏa tiền sang Core Bank</w:t>
      </w:r>
    </w:p>
  </w:comment>
  <w:comment w:id="1567" w:author="Microsoft account" w:date="2021-07-28T17:49:00Z" w:initials="Ma">
    <w:p w14:paraId="64FAD34E" w14:textId="292F674A" w:rsidR="004C456E" w:rsidRDefault="004C456E">
      <w:pPr>
        <w:pStyle w:val="CommentText"/>
      </w:pPr>
      <w:r>
        <w:rPr>
          <w:rStyle w:val="CommentReference"/>
        </w:rPr>
        <w:annotationRef/>
      </w:r>
      <w:r>
        <w:t>Cẩn bổ sung với HĐ bán có cấp giấy XNSH thì phải thu hồi rồi mới được mua lại</w:t>
      </w:r>
    </w:p>
  </w:comment>
  <w:comment w:id="1578" w:author="VanNT" w:date="2021-08-06T11:34:00Z" w:initials="V">
    <w:p w14:paraId="3805D985" w14:textId="090482A6" w:rsidR="004C456E" w:rsidRDefault="004C456E">
      <w:pPr>
        <w:pStyle w:val="CommentText"/>
      </w:pPr>
      <w:r>
        <w:rPr>
          <w:rStyle w:val="CommentReference"/>
        </w:rPr>
        <w:annotationRef/>
      </w:r>
      <w:r>
        <w:t>Cẩn bố sung tích hợp  đến Core Bank để thanh toán tiền</w:t>
      </w:r>
    </w:p>
  </w:comment>
  <w:comment w:id="1582" w:author="VanNT" w:date="2021-07-30T09:44:00Z" w:initials="V">
    <w:p w14:paraId="551ECC1A" w14:textId="36760179" w:rsidR="004C456E" w:rsidRDefault="004C456E">
      <w:pPr>
        <w:pStyle w:val="CommentText"/>
      </w:pPr>
      <w:r>
        <w:rPr>
          <w:rStyle w:val="CommentReference"/>
        </w:rPr>
        <w:annotationRef/>
      </w:r>
      <w:r>
        <w:t>Cần bổ sung tích hợp gửi yêu cầu thanh toán tiền sang Core Bank</w:t>
      </w:r>
    </w:p>
  </w:comment>
  <w:comment w:id="1588" w:author="VanNT" w:date="2021-07-30T09:45:00Z" w:initials="V">
    <w:p w14:paraId="2B5526D9" w14:textId="721D0410" w:rsidR="004C456E" w:rsidRDefault="004C456E">
      <w:pPr>
        <w:pStyle w:val="CommentText"/>
      </w:pPr>
      <w:r>
        <w:rPr>
          <w:rStyle w:val="CommentReference"/>
        </w:rPr>
        <w:annotationRef/>
      </w:r>
      <w:r>
        <w:t>Cần bổ sung tích hợp gửi yêu cầu thanh toán tiền sang Core Bank</w:t>
      </w:r>
    </w:p>
  </w:comment>
  <w:comment w:id="1595" w:author="VanNT" w:date="2021-07-30T10:47:00Z" w:initials="V">
    <w:p w14:paraId="46B12357" w14:textId="7B5FF817" w:rsidR="004C456E" w:rsidRDefault="004C456E">
      <w:pPr>
        <w:pStyle w:val="CommentText"/>
      </w:pPr>
      <w:r>
        <w:rPr>
          <w:rStyle w:val="CommentReference"/>
        </w:rPr>
        <w:annotationRef/>
      </w:r>
      <w:r>
        <w:t>Cần bổ sung tích hợp gửi yêu cầu thanh toán tiền sang Core Bank</w:t>
      </w:r>
    </w:p>
  </w:comment>
  <w:comment w:id="1667" w:author="Microsoft account" w:date="2021-07-27T13:05:00Z" w:initials="Ma">
    <w:p w14:paraId="188644EB" w14:textId="36133AF4" w:rsidR="004C456E" w:rsidRDefault="004C456E">
      <w:pPr>
        <w:pStyle w:val="CommentText"/>
      </w:pPr>
      <w:r>
        <w:rPr>
          <w:rStyle w:val="CommentReference"/>
        </w:rPr>
        <w:annotationRef/>
      </w:r>
      <w:r>
        <w:t>Cần update lại quy tắc xóa sau khi đã có đủ UDF cho tất cả các chức năng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ADDDEB5" w15:done="0"/>
  <w15:commentEx w15:paraId="43CD1AF3" w15:done="0"/>
  <w15:commentEx w15:paraId="0645BED1" w15:done="0"/>
  <w15:commentEx w15:paraId="62D5F8CA" w15:done="0"/>
  <w15:commentEx w15:paraId="5655AD50" w15:done="0"/>
  <w15:commentEx w15:paraId="2E474E06" w15:done="0"/>
  <w15:commentEx w15:paraId="76EC8DFE" w15:done="0"/>
  <w15:commentEx w15:paraId="11588C17" w15:done="0"/>
  <w15:commentEx w15:paraId="77C36C80" w15:done="0"/>
  <w15:commentEx w15:paraId="477D9A17" w15:done="0"/>
  <w15:commentEx w15:paraId="439B49EB" w15:done="0"/>
  <w15:commentEx w15:paraId="175DC574" w15:done="0"/>
  <w15:commentEx w15:paraId="396AE065" w15:done="0"/>
  <w15:commentEx w15:paraId="4D01FD6A" w15:done="0"/>
  <w15:commentEx w15:paraId="64FAD34E" w15:done="0"/>
  <w15:commentEx w15:paraId="3805D985" w15:done="0"/>
  <w15:commentEx w15:paraId="551ECC1A" w15:done="0"/>
  <w15:commentEx w15:paraId="2B5526D9" w15:done="0"/>
  <w15:commentEx w15:paraId="46B12357" w15:done="0"/>
  <w15:commentEx w15:paraId="188644E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4BAB79" w14:textId="77777777" w:rsidR="006A57A9" w:rsidRDefault="006A57A9">
      <w:r>
        <w:separator/>
      </w:r>
    </w:p>
  </w:endnote>
  <w:endnote w:type="continuationSeparator" w:id="0">
    <w:p w14:paraId="7E2A086B" w14:textId="77777777" w:rsidR="006A57A9" w:rsidRDefault="006A57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2040408"/>
      <w:docPartObj>
        <w:docPartGallery w:val="Page Numbers (Bottom of Page)"/>
        <w:docPartUnique/>
      </w:docPartObj>
    </w:sdtPr>
    <w:sdtEndPr/>
    <w:sdtContent>
      <w:sdt>
        <w:sdtPr>
          <w:id w:val="1515028627"/>
          <w:docPartObj>
            <w:docPartGallery w:val="Page Numbers (Top of Page)"/>
            <w:docPartUnique/>
          </w:docPartObj>
        </w:sdtPr>
        <w:sdtEndPr/>
        <w:sdtContent>
          <w:p w14:paraId="16525929" w14:textId="643908BA" w:rsidR="004C456E" w:rsidRDefault="004C456E">
            <w:pPr>
              <w:pStyle w:val="Footer"/>
              <w:jc w:val="right"/>
            </w:pPr>
            <w:r>
              <w:t xml:space="preserve">Page </w:t>
            </w:r>
            <w:r>
              <w:rPr>
                <w:b/>
                <w:bCs/>
              </w:rPr>
              <w:fldChar w:fldCharType="begin"/>
            </w:r>
            <w:r>
              <w:rPr>
                <w:b/>
                <w:bCs/>
              </w:rPr>
              <w:instrText xml:space="preserve"> PAGE </w:instrText>
            </w:r>
            <w:r>
              <w:rPr>
                <w:b/>
                <w:bCs/>
              </w:rPr>
              <w:fldChar w:fldCharType="separate"/>
            </w:r>
            <w:r w:rsidR="00FF0B30">
              <w:rPr>
                <w:b/>
                <w:bCs/>
                <w:noProof/>
              </w:rPr>
              <w:t>70</w:t>
            </w:r>
            <w:r>
              <w:rPr>
                <w:b/>
                <w:bCs/>
              </w:rPr>
              <w:fldChar w:fldCharType="end"/>
            </w:r>
            <w:r>
              <w:t xml:space="preserve"> of </w:t>
            </w:r>
            <w:r>
              <w:rPr>
                <w:b/>
                <w:bCs/>
              </w:rPr>
              <w:fldChar w:fldCharType="begin"/>
            </w:r>
            <w:r>
              <w:rPr>
                <w:b/>
                <w:bCs/>
              </w:rPr>
              <w:instrText xml:space="preserve"> NUMPAGES  </w:instrText>
            </w:r>
            <w:r>
              <w:rPr>
                <w:b/>
                <w:bCs/>
              </w:rPr>
              <w:fldChar w:fldCharType="separate"/>
            </w:r>
            <w:r w:rsidR="00FF0B30">
              <w:rPr>
                <w:b/>
                <w:bCs/>
                <w:noProof/>
              </w:rPr>
              <w:t>188</w:t>
            </w:r>
            <w:r>
              <w:rPr>
                <w:b/>
                <w:bCs/>
              </w:rPr>
              <w:fldChar w:fldCharType="end"/>
            </w:r>
          </w:p>
        </w:sdtContent>
      </w:sdt>
    </w:sdtContent>
  </w:sdt>
  <w:p w14:paraId="7033310A" w14:textId="77777777" w:rsidR="004C456E" w:rsidRDefault="004C456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5029322"/>
      <w:docPartObj>
        <w:docPartGallery w:val="Page Numbers (Bottom of Page)"/>
        <w:docPartUnique/>
      </w:docPartObj>
    </w:sdtPr>
    <w:sdtEndPr/>
    <w:sdtContent>
      <w:sdt>
        <w:sdtPr>
          <w:id w:val="886680318"/>
          <w:docPartObj>
            <w:docPartGallery w:val="Page Numbers (Top of Page)"/>
            <w:docPartUnique/>
          </w:docPartObj>
        </w:sdtPr>
        <w:sdtEndPr/>
        <w:sdtContent>
          <w:p w14:paraId="06DD942F" w14:textId="777ED270" w:rsidR="004C456E" w:rsidRDefault="004C456E">
            <w:pPr>
              <w:pStyle w:val="Footer"/>
              <w:jc w:val="right"/>
            </w:pPr>
            <w:r>
              <w:t xml:space="preserve">Page </w:t>
            </w:r>
            <w:r>
              <w:rPr>
                <w:b/>
                <w:bCs/>
              </w:rPr>
              <w:fldChar w:fldCharType="begin"/>
            </w:r>
            <w:r>
              <w:rPr>
                <w:b/>
                <w:bCs/>
              </w:rPr>
              <w:instrText xml:space="preserve"> PAGE </w:instrText>
            </w:r>
            <w:r>
              <w:rPr>
                <w:b/>
                <w:bCs/>
              </w:rPr>
              <w:fldChar w:fldCharType="separate"/>
            </w:r>
            <w:r w:rsidR="00FF0B30">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FF0B30">
              <w:rPr>
                <w:b/>
                <w:bCs/>
                <w:noProof/>
              </w:rPr>
              <w:t>188</w:t>
            </w:r>
            <w:r>
              <w:rPr>
                <w:b/>
                <w:bCs/>
              </w:rPr>
              <w:fldChar w:fldCharType="end"/>
            </w:r>
          </w:p>
        </w:sdtContent>
      </w:sdt>
    </w:sdtContent>
  </w:sdt>
  <w:p w14:paraId="7D8A9055" w14:textId="77777777" w:rsidR="004C456E" w:rsidRDefault="004C456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1F76E7" w14:textId="77777777" w:rsidR="006A57A9" w:rsidRDefault="006A57A9">
      <w:r>
        <w:separator/>
      </w:r>
    </w:p>
  </w:footnote>
  <w:footnote w:type="continuationSeparator" w:id="0">
    <w:p w14:paraId="49D50EC6" w14:textId="77777777" w:rsidR="006A57A9" w:rsidRDefault="006A57A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94380"/>
    <w:multiLevelType w:val="hybridMultilevel"/>
    <w:tmpl w:val="69D2F34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F81821"/>
    <w:multiLevelType w:val="hybridMultilevel"/>
    <w:tmpl w:val="1B1EACE6"/>
    <w:lvl w:ilvl="0" w:tplc="EBAA67D0">
      <w:numFmt w:val="bullet"/>
      <w:pStyle w:val="-"/>
      <w:lvlText w:val="-"/>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A2068F"/>
    <w:multiLevelType w:val="hybridMultilevel"/>
    <w:tmpl w:val="5540DADE"/>
    <w:lvl w:ilvl="0" w:tplc="97F87A6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34699C"/>
    <w:multiLevelType w:val="hybridMultilevel"/>
    <w:tmpl w:val="6B389A42"/>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BC35740"/>
    <w:multiLevelType w:val="multilevel"/>
    <w:tmpl w:val="08A645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E0B5E45"/>
    <w:multiLevelType w:val="hybridMultilevel"/>
    <w:tmpl w:val="AC2A3526"/>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5316F276">
      <w:numFmt w:val="bullet"/>
      <w:lvlText w:val=""/>
      <w:lvlJc w:val="left"/>
      <w:pPr>
        <w:ind w:left="4320" w:hanging="360"/>
      </w:pPr>
      <w:rPr>
        <w:rFonts w:ascii="Wingdings" w:eastAsiaTheme="minorHAnsi" w:hAnsi="Wingdings" w:cstheme="minorBidi"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601345"/>
    <w:multiLevelType w:val="multilevel"/>
    <w:tmpl w:val="CB0056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3C085A"/>
    <w:multiLevelType w:val="hybridMultilevel"/>
    <w:tmpl w:val="D3C8348A"/>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7026723"/>
    <w:multiLevelType w:val="hybridMultilevel"/>
    <w:tmpl w:val="0576C9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1077B2"/>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AA13C2"/>
    <w:multiLevelType w:val="hybridMultilevel"/>
    <w:tmpl w:val="FF08716E"/>
    <w:lvl w:ilvl="0" w:tplc="F62EE776">
      <w:start w:val="1"/>
      <w:numFmt w:val="decimal"/>
      <w:lvlText w:val="%1"/>
      <w:lvlJc w:val="left"/>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11">
    <w:nsid w:val="18C328BE"/>
    <w:multiLevelType w:val="hybridMultilevel"/>
    <w:tmpl w:val="2CC297B8"/>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16A1E08">
      <w:start w:val="1"/>
      <w:numFmt w:val="bullet"/>
      <w:lvlText w:val="-"/>
      <w:lvlJc w:val="left"/>
      <w:pPr>
        <w:ind w:left="2880" w:hanging="360"/>
      </w:pPr>
      <w:rPr>
        <w:rFonts w:ascii="Times New Roman" w:eastAsiaTheme="minorHAnsi" w:hAnsi="Times New Roman" w:cs="Times New Roman" w:hint="default"/>
        <w:b/>
      </w:rPr>
    </w:lvl>
    <w:lvl w:ilvl="4" w:tplc="087A87BA">
      <w:start w:val="5"/>
      <w:numFmt w:val="bullet"/>
      <w:lvlText w:val=""/>
      <w:lvlJc w:val="left"/>
      <w:pPr>
        <w:ind w:left="3600" w:hanging="360"/>
      </w:pPr>
      <w:rPr>
        <w:rFonts w:ascii="Wingdings" w:eastAsia="Times New Roma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B96028A"/>
    <w:multiLevelType w:val="hybridMultilevel"/>
    <w:tmpl w:val="34E810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BCC0865"/>
    <w:multiLevelType w:val="hybridMultilevel"/>
    <w:tmpl w:val="D1D0D266"/>
    <w:lvl w:ilvl="0" w:tplc="3FCE2E76">
      <w:start w:val="2"/>
      <w:numFmt w:val="bullet"/>
      <w:pStyle w:val="cheading3"/>
      <w:lvlText w:val="-"/>
      <w:lvlJc w:val="left"/>
      <w:pPr>
        <w:tabs>
          <w:tab w:val="num" w:pos="720"/>
        </w:tabs>
        <w:ind w:left="720" w:hanging="360"/>
      </w:pPr>
      <w:rPr>
        <w:rFonts w:ascii="Times New Roman" w:eastAsia="Times New Roman" w:hAnsi="Times New Roman" w:cs="Times New Roman" w:hint="default"/>
      </w:rPr>
    </w:lvl>
    <w:lvl w:ilvl="1" w:tplc="89A02AD8">
      <w:start w:val="1"/>
      <w:numFmt w:val="bullet"/>
      <w:lvlText w:val="o"/>
      <w:lvlJc w:val="left"/>
      <w:pPr>
        <w:tabs>
          <w:tab w:val="num" w:pos="1620"/>
        </w:tabs>
        <w:ind w:left="1620" w:hanging="360"/>
      </w:pPr>
      <w:rPr>
        <w:rFonts w:ascii="Courier New" w:hAnsi="Courier New" w:cs="Courier New" w:hint="default"/>
      </w:rPr>
    </w:lvl>
    <w:lvl w:ilvl="2" w:tplc="65AA9556">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472594B"/>
    <w:multiLevelType w:val="hybridMultilevel"/>
    <w:tmpl w:val="21949CC8"/>
    <w:lvl w:ilvl="0" w:tplc="2F180302">
      <w:start w:val="1"/>
      <w:numFmt w:val="lowerLetter"/>
      <w:pStyle w:val="Heading6"/>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4EA65CE"/>
    <w:multiLevelType w:val="hybridMultilevel"/>
    <w:tmpl w:val="DE24868E"/>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9C3ECB"/>
    <w:multiLevelType w:val="hybridMultilevel"/>
    <w:tmpl w:val="5464F456"/>
    <w:lvl w:ilvl="0" w:tplc="917243C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713D89"/>
    <w:multiLevelType w:val="hybridMultilevel"/>
    <w:tmpl w:val="FF08716E"/>
    <w:lvl w:ilvl="0" w:tplc="F62EE776">
      <w:start w:val="1"/>
      <w:numFmt w:val="decimal"/>
      <w:lvlText w:val="%1"/>
      <w:lvlJc w:val="left"/>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18">
    <w:nsid w:val="3908164B"/>
    <w:multiLevelType w:val="hybridMultilevel"/>
    <w:tmpl w:val="5F327118"/>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F513D0"/>
    <w:multiLevelType w:val="hybridMultilevel"/>
    <w:tmpl w:val="5464F456"/>
    <w:lvl w:ilvl="0" w:tplc="917243C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27127E3"/>
    <w:multiLevelType w:val="hybridMultilevel"/>
    <w:tmpl w:val="6B389A42"/>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361E9D"/>
    <w:multiLevelType w:val="hybridMultilevel"/>
    <w:tmpl w:val="6FBA938C"/>
    <w:lvl w:ilvl="0" w:tplc="AAF86F5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CD6FAD"/>
    <w:multiLevelType w:val="hybridMultilevel"/>
    <w:tmpl w:val="A782A9F0"/>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F96C2776">
      <w:start w:val="1"/>
      <w:numFmt w:val="bullet"/>
      <w:lvlText w:val=""/>
      <w:lvlJc w:val="left"/>
      <w:pPr>
        <w:ind w:left="2880" w:hanging="360"/>
      </w:pPr>
      <w:rPr>
        <w:rFonts w:ascii="Wingdings" w:eastAsia="Times New Roman" w:hAnsi="Wingdings"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C53F2E"/>
    <w:multiLevelType w:val="hybridMultilevel"/>
    <w:tmpl w:val="1F20865E"/>
    <w:lvl w:ilvl="0" w:tplc="234C6C4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3AD6C13"/>
    <w:multiLevelType w:val="hybridMultilevel"/>
    <w:tmpl w:val="D3C8348A"/>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47D7F59"/>
    <w:multiLevelType w:val="hybridMultilevel"/>
    <w:tmpl w:val="2C52BB98"/>
    <w:lvl w:ilvl="0" w:tplc="F14814DA">
      <w:start w:val="2"/>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AC4AC7"/>
    <w:multiLevelType w:val="multilevel"/>
    <w:tmpl w:val="CC0C79C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decimal"/>
      <w:pStyle w:val="Heading3"/>
      <w:lvlText w:val="%1.%2.%3."/>
      <w:lvlJc w:val="left"/>
      <w:pPr>
        <w:ind w:left="360" w:hanging="360"/>
      </w:pPr>
      <w:rPr>
        <w:rFonts w:asciiTheme="majorHAnsi" w:hAnsiTheme="majorHAnsi"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360" w:hanging="36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7">
    <w:nsid w:val="59107546"/>
    <w:multiLevelType w:val="hybridMultilevel"/>
    <w:tmpl w:val="379A61BC"/>
    <w:lvl w:ilvl="0" w:tplc="5A48E89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4E719B"/>
    <w:multiLevelType w:val="hybridMultilevel"/>
    <w:tmpl w:val="5464F456"/>
    <w:lvl w:ilvl="0" w:tplc="917243C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6050A8A"/>
    <w:multiLevelType w:val="hybridMultilevel"/>
    <w:tmpl w:val="FE9E7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444CDC"/>
    <w:multiLevelType w:val="hybridMultilevel"/>
    <w:tmpl w:val="5F327118"/>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D9B1A31"/>
    <w:multiLevelType w:val="hybridMultilevel"/>
    <w:tmpl w:val="06402496"/>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F2829B0"/>
    <w:multiLevelType w:val="hybridMultilevel"/>
    <w:tmpl w:val="03787B92"/>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14"/>
  </w:num>
  <w:num w:numId="3">
    <w:abstractNumId w:val="21"/>
  </w:num>
  <w:num w:numId="4">
    <w:abstractNumId w:val="25"/>
  </w:num>
  <w:num w:numId="5">
    <w:abstractNumId w:val="26"/>
    <w:lvlOverride w:ilvl="0">
      <w:startOverride w:val="2"/>
    </w:lvlOverride>
    <w:lvlOverride w:ilvl="1">
      <w:startOverride w:val="7"/>
    </w:lvlOverride>
  </w:num>
  <w:num w:numId="6">
    <w:abstractNumId w:val="13"/>
  </w:num>
  <w:num w:numId="7">
    <w:abstractNumId w:val="10"/>
  </w:num>
  <w:num w:numId="8">
    <w:abstractNumId w:val="30"/>
  </w:num>
  <w:num w:numId="9">
    <w:abstractNumId w:val="28"/>
  </w:num>
  <w:num w:numId="10">
    <w:abstractNumId w:val="11"/>
  </w:num>
  <w:num w:numId="11">
    <w:abstractNumId w:val="12"/>
  </w:num>
  <w:num w:numId="12">
    <w:abstractNumId w:val="22"/>
  </w:num>
  <w:num w:numId="13">
    <w:abstractNumId w:val="26"/>
  </w:num>
  <w:num w:numId="14">
    <w:abstractNumId w:val="1"/>
  </w:num>
  <w:num w:numId="15">
    <w:abstractNumId w:val="9"/>
  </w:num>
  <w:num w:numId="16">
    <w:abstractNumId w:val="6"/>
  </w:num>
  <w:num w:numId="17">
    <w:abstractNumId w:val="4"/>
  </w:num>
  <w:num w:numId="18">
    <w:abstractNumId w:val="15"/>
  </w:num>
  <w:num w:numId="19">
    <w:abstractNumId w:val="0"/>
  </w:num>
  <w:num w:numId="20">
    <w:abstractNumId w:val="8"/>
  </w:num>
  <w:num w:numId="21">
    <w:abstractNumId w:val="29"/>
  </w:num>
  <w:num w:numId="22">
    <w:abstractNumId w:val="26"/>
  </w:num>
  <w:num w:numId="23">
    <w:abstractNumId w:val="5"/>
  </w:num>
  <w:num w:numId="24">
    <w:abstractNumId w:val="3"/>
  </w:num>
  <w:num w:numId="25">
    <w:abstractNumId w:val="27"/>
  </w:num>
  <w:num w:numId="26">
    <w:abstractNumId w:val="23"/>
  </w:num>
  <w:num w:numId="27">
    <w:abstractNumId w:val="26"/>
  </w:num>
  <w:num w:numId="28">
    <w:abstractNumId w:val="31"/>
  </w:num>
  <w:num w:numId="29">
    <w:abstractNumId w:val="16"/>
  </w:num>
  <w:num w:numId="30">
    <w:abstractNumId w:val="17"/>
  </w:num>
  <w:num w:numId="31">
    <w:abstractNumId w:val="26"/>
  </w:num>
  <w:num w:numId="32">
    <w:abstractNumId w:val="20"/>
  </w:num>
  <w:num w:numId="33">
    <w:abstractNumId w:val="7"/>
  </w:num>
  <w:num w:numId="34">
    <w:abstractNumId w:val="24"/>
  </w:num>
  <w:num w:numId="35">
    <w:abstractNumId w:val="32"/>
  </w:num>
  <w:num w:numId="36">
    <w:abstractNumId w:val="18"/>
  </w:num>
  <w:num w:numId="37">
    <w:abstractNumId w:val="19"/>
  </w:num>
  <w:num w:numId="38">
    <w:abstractNumId w:val="2"/>
  </w:num>
  <w:num w:numId="39">
    <w:abstractNumId w:val="26"/>
  </w:num>
  <w:numIdMacAtCleanup w:val="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account">
    <w15:presenceInfo w15:providerId="Windows Live" w15:userId="2b2fc35e51451797"/>
  </w15:person>
  <w15:person w15:author="VânNT">
    <w15:presenceInfo w15:providerId="Windows Live" w15:userId="2b2fc35e514517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479"/>
    <w:rsid w:val="000000BC"/>
    <w:rsid w:val="0000039B"/>
    <w:rsid w:val="00000529"/>
    <w:rsid w:val="0000070E"/>
    <w:rsid w:val="0000082D"/>
    <w:rsid w:val="00000EF7"/>
    <w:rsid w:val="00001184"/>
    <w:rsid w:val="000013F7"/>
    <w:rsid w:val="00001A57"/>
    <w:rsid w:val="00002052"/>
    <w:rsid w:val="000021AB"/>
    <w:rsid w:val="0000224C"/>
    <w:rsid w:val="000024C1"/>
    <w:rsid w:val="00002BA1"/>
    <w:rsid w:val="00002D32"/>
    <w:rsid w:val="00002D80"/>
    <w:rsid w:val="00002D8D"/>
    <w:rsid w:val="00002ED0"/>
    <w:rsid w:val="00003248"/>
    <w:rsid w:val="00003554"/>
    <w:rsid w:val="00003674"/>
    <w:rsid w:val="000036F2"/>
    <w:rsid w:val="00003A47"/>
    <w:rsid w:val="00003BBE"/>
    <w:rsid w:val="00003C78"/>
    <w:rsid w:val="00004948"/>
    <w:rsid w:val="00004D9E"/>
    <w:rsid w:val="00004E2C"/>
    <w:rsid w:val="000052BF"/>
    <w:rsid w:val="0000530C"/>
    <w:rsid w:val="0000539C"/>
    <w:rsid w:val="00005D8E"/>
    <w:rsid w:val="00006CA6"/>
    <w:rsid w:val="00006D9C"/>
    <w:rsid w:val="00007242"/>
    <w:rsid w:val="00007371"/>
    <w:rsid w:val="000075E7"/>
    <w:rsid w:val="00007864"/>
    <w:rsid w:val="00007A2E"/>
    <w:rsid w:val="00007AC9"/>
    <w:rsid w:val="00007B54"/>
    <w:rsid w:val="00007E35"/>
    <w:rsid w:val="000105A8"/>
    <w:rsid w:val="00010BD4"/>
    <w:rsid w:val="000110EA"/>
    <w:rsid w:val="00011224"/>
    <w:rsid w:val="000112DA"/>
    <w:rsid w:val="00011480"/>
    <w:rsid w:val="0001155E"/>
    <w:rsid w:val="00011687"/>
    <w:rsid w:val="000117D6"/>
    <w:rsid w:val="00011B51"/>
    <w:rsid w:val="00012676"/>
    <w:rsid w:val="00012DD6"/>
    <w:rsid w:val="00013017"/>
    <w:rsid w:val="000131D3"/>
    <w:rsid w:val="0001332B"/>
    <w:rsid w:val="00013A3A"/>
    <w:rsid w:val="00013AB4"/>
    <w:rsid w:val="00013E0E"/>
    <w:rsid w:val="0001406E"/>
    <w:rsid w:val="000140F9"/>
    <w:rsid w:val="000141A8"/>
    <w:rsid w:val="00014416"/>
    <w:rsid w:val="000144D1"/>
    <w:rsid w:val="000146CF"/>
    <w:rsid w:val="000148A8"/>
    <w:rsid w:val="0001586D"/>
    <w:rsid w:val="00015CD1"/>
    <w:rsid w:val="00015D06"/>
    <w:rsid w:val="00015E8A"/>
    <w:rsid w:val="00015E95"/>
    <w:rsid w:val="00015FA0"/>
    <w:rsid w:val="00016001"/>
    <w:rsid w:val="00016586"/>
    <w:rsid w:val="000169E1"/>
    <w:rsid w:val="00016EFC"/>
    <w:rsid w:val="00017E0F"/>
    <w:rsid w:val="00017EA0"/>
    <w:rsid w:val="000200E3"/>
    <w:rsid w:val="000214D9"/>
    <w:rsid w:val="00021504"/>
    <w:rsid w:val="00021EF5"/>
    <w:rsid w:val="000221A2"/>
    <w:rsid w:val="000225F1"/>
    <w:rsid w:val="000227C8"/>
    <w:rsid w:val="000229C2"/>
    <w:rsid w:val="00022BA7"/>
    <w:rsid w:val="00022C56"/>
    <w:rsid w:val="00022F27"/>
    <w:rsid w:val="00022FAB"/>
    <w:rsid w:val="000237DC"/>
    <w:rsid w:val="0002398E"/>
    <w:rsid w:val="00023CEC"/>
    <w:rsid w:val="00024083"/>
    <w:rsid w:val="00024399"/>
    <w:rsid w:val="000244E4"/>
    <w:rsid w:val="00024650"/>
    <w:rsid w:val="0002499D"/>
    <w:rsid w:val="00024B92"/>
    <w:rsid w:val="00024F41"/>
    <w:rsid w:val="00025069"/>
    <w:rsid w:val="000250E0"/>
    <w:rsid w:val="00025494"/>
    <w:rsid w:val="00025986"/>
    <w:rsid w:val="00025A8F"/>
    <w:rsid w:val="00025AB7"/>
    <w:rsid w:val="00025CE7"/>
    <w:rsid w:val="00025E5A"/>
    <w:rsid w:val="00025EAE"/>
    <w:rsid w:val="00026001"/>
    <w:rsid w:val="00026825"/>
    <w:rsid w:val="00026F2E"/>
    <w:rsid w:val="0002705A"/>
    <w:rsid w:val="000271C6"/>
    <w:rsid w:val="0002735C"/>
    <w:rsid w:val="00027950"/>
    <w:rsid w:val="00027A9F"/>
    <w:rsid w:val="00027C5F"/>
    <w:rsid w:val="00027D42"/>
    <w:rsid w:val="00030281"/>
    <w:rsid w:val="000304EE"/>
    <w:rsid w:val="000306BD"/>
    <w:rsid w:val="000308B4"/>
    <w:rsid w:val="00030F39"/>
    <w:rsid w:val="00031006"/>
    <w:rsid w:val="000312AB"/>
    <w:rsid w:val="0003155F"/>
    <w:rsid w:val="00031600"/>
    <w:rsid w:val="0003161E"/>
    <w:rsid w:val="00031914"/>
    <w:rsid w:val="00031E48"/>
    <w:rsid w:val="00032A98"/>
    <w:rsid w:val="00032CC0"/>
    <w:rsid w:val="00032F7C"/>
    <w:rsid w:val="00033123"/>
    <w:rsid w:val="0003383E"/>
    <w:rsid w:val="00033BB0"/>
    <w:rsid w:val="00034574"/>
    <w:rsid w:val="000346F9"/>
    <w:rsid w:val="0003477B"/>
    <w:rsid w:val="00034AC7"/>
    <w:rsid w:val="00034AD0"/>
    <w:rsid w:val="00034B91"/>
    <w:rsid w:val="00034FEE"/>
    <w:rsid w:val="00034FF2"/>
    <w:rsid w:val="000359DA"/>
    <w:rsid w:val="00035DA0"/>
    <w:rsid w:val="00035EED"/>
    <w:rsid w:val="000360B5"/>
    <w:rsid w:val="0003612E"/>
    <w:rsid w:val="00036372"/>
    <w:rsid w:val="00036599"/>
    <w:rsid w:val="0003758B"/>
    <w:rsid w:val="00037616"/>
    <w:rsid w:val="00037D22"/>
    <w:rsid w:val="00037DBE"/>
    <w:rsid w:val="000403E3"/>
    <w:rsid w:val="0004111F"/>
    <w:rsid w:val="00041480"/>
    <w:rsid w:val="000418F6"/>
    <w:rsid w:val="00041D7E"/>
    <w:rsid w:val="000423F5"/>
    <w:rsid w:val="0004252D"/>
    <w:rsid w:val="00042669"/>
    <w:rsid w:val="000426B2"/>
    <w:rsid w:val="000429AA"/>
    <w:rsid w:val="00042A3C"/>
    <w:rsid w:val="00042A7D"/>
    <w:rsid w:val="00042B68"/>
    <w:rsid w:val="00042D3C"/>
    <w:rsid w:val="00042EA7"/>
    <w:rsid w:val="00043235"/>
    <w:rsid w:val="0004387A"/>
    <w:rsid w:val="000438DC"/>
    <w:rsid w:val="00043BB0"/>
    <w:rsid w:val="00043E07"/>
    <w:rsid w:val="00043E3C"/>
    <w:rsid w:val="00043E5F"/>
    <w:rsid w:val="000446BC"/>
    <w:rsid w:val="000446CA"/>
    <w:rsid w:val="00044991"/>
    <w:rsid w:val="000449F8"/>
    <w:rsid w:val="00044F3A"/>
    <w:rsid w:val="00045081"/>
    <w:rsid w:val="0004539E"/>
    <w:rsid w:val="00045896"/>
    <w:rsid w:val="000459F7"/>
    <w:rsid w:val="00045DBA"/>
    <w:rsid w:val="000462E2"/>
    <w:rsid w:val="0004633E"/>
    <w:rsid w:val="000463E1"/>
    <w:rsid w:val="000466B3"/>
    <w:rsid w:val="00046B45"/>
    <w:rsid w:val="00046EE0"/>
    <w:rsid w:val="00046F5E"/>
    <w:rsid w:val="00046FFB"/>
    <w:rsid w:val="00047CF0"/>
    <w:rsid w:val="00047DBA"/>
    <w:rsid w:val="00050C71"/>
    <w:rsid w:val="00050F9A"/>
    <w:rsid w:val="00051660"/>
    <w:rsid w:val="00051843"/>
    <w:rsid w:val="00051972"/>
    <w:rsid w:val="000519A5"/>
    <w:rsid w:val="00051C56"/>
    <w:rsid w:val="00052090"/>
    <w:rsid w:val="000521B2"/>
    <w:rsid w:val="000529B7"/>
    <w:rsid w:val="00052B86"/>
    <w:rsid w:val="00052BCB"/>
    <w:rsid w:val="00052DA0"/>
    <w:rsid w:val="00053059"/>
    <w:rsid w:val="0005325A"/>
    <w:rsid w:val="000538DE"/>
    <w:rsid w:val="00054A7C"/>
    <w:rsid w:val="00054E7D"/>
    <w:rsid w:val="00054FD8"/>
    <w:rsid w:val="00055133"/>
    <w:rsid w:val="000555BD"/>
    <w:rsid w:val="000557B3"/>
    <w:rsid w:val="000559B6"/>
    <w:rsid w:val="000566E4"/>
    <w:rsid w:val="00056F13"/>
    <w:rsid w:val="00056F6E"/>
    <w:rsid w:val="0005720E"/>
    <w:rsid w:val="000574A8"/>
    <w:rsid w:val="000577C9"/>
    <w:rsid w:val="00057AD4"/>
    <w:rsid w:val="00057B9E"/>
    <w:rsid w:val="00057C72"/>
    <w:rsid w:val="0006019B"/>
    <w:rsid w:val="00060498"/>
    <w:rsid w:val="000606E2"/>
    <w:rsid w:val="0006072E"/>
    <w:rsid w:val="00060D24"/>
    <w:rsid w:val="00060EF1"/>
    <w:rsid w:val="00061A39"/>
    <w:rsid w:val="00061C7B"/>
    <w:rsid w:val="00061ECC"/>
    <w:rsid w:val="000624ED"/>
    <w:rsid w:val="000627EB"/>
    <w:rsid w:val="00062E2D"/>
    <w:rsid w:val="0006305F"/>
    <w:rsid w:val="00063CD0"/>
    <w:rsid w:val="00063D14"/>
    <w:rsid w:val="00064012"/>
    <w:rsid w:val="000649A6"/>
    <w:rsid w:val="00064BA5"/>
    <w:rsid w:val="00064EE4"/>
    <w:rsid w:val="000652FD"/>
    <w:rsid w:val="000653E4"/>
    <w:rsid w:val="00065785"/>
    <w:rsid w:val="00066AF5"/>
    <w:rsid w:val="00066CF5"/>
    <w:rsid w:val="00067116"/>
    <w:rsid w:val="0006797F"/>
    <w:rsid w:val="00070356"/>
    <w:rsid w:val="000705A7"/>
    <w:rsid w:val="000706F1"/>
    <w:rsid w:val="00070B0A"/>
    <w:rsid w:val="00070BA9"/>
    <w:rsid w:val="00071055"/>
    <w:rsid w:val="000711E5"/>
    <w:rsid w:val="000713C8"/>
    <w:rsid w:val="0007157B"/>
    <w:rsid w:val="0007226A"/>
    <w:rsid w:val="0007251A"/>
    <w:rsid w:val="0007255E"/>
    <w:rsid w:val="000727BD"/>
    <w:rsid w:val="0007298E"/>
    <w:rsid w:val="00072AC6"/>
    <w:rsid w:val="000730C5"/>
    <w:rsid w:val="00073204"/>
    <w:rsid w:val="00073A8F"/>
    <w:rsid w:val="00073B5E"/>
    <w:rsid w:val="0007406F"/>
    <w:rsid w:val="00074F5E"/>
    <w:rsid w:val="000750E2"/>
    <w:rsid w:val="0007539E"/>
    <w:rsid w:val="00075B90"/>
    <w:rsid w:val="00076171"/>
    <w:rsid w:val="0007620E"/>
    <w:rsid w:val="0007634E"/>
    <w:rsid w:val="00076424"/>
    <w:rsid w:val="00076537"/>
    <w:rsid w:val="0007655A"/>
    <w:rsid w:val="000767DA"/>
    <w:rsid w:val="00076D89"/>
    <w:rsid w:val="0007704D"/>
    <w:rsid w:val="000772EB"/>
    <w:rsid w:val="00077413"/>
    <w:rsid w:val="00077CC6"/>
    <w:rsid w:val="00077FEB"/>
    <w:rsid w:val="00080381"/>
    <w:rsid w:val="0008044A"/>
    <w:rsid w:val="00080E89"/>
    <w:rsid w:val="00080F58"/>
    <w:rsid w:val="00080F62"/>
    <w:rsid w:val="00081527"/>
    <w:rsid w:val="00081768"/>
    <w:rsid w:val="0008197E"/>
    <w:rsid w:val="00081A69"/>
    <w:rsid w:val="0008235A"/>
    <w:rsid w:val="0008245D"/>
    <w:rsid w:val="000826B0"/>
    <w:rsid w:val="00082B49"/>
    <w:rsid w:val="00082C5D"/>
    <w:rsid w:val="000831CA"/>
    <w:rsid w:val="000832C4"/>
    <w:rsid w:val="00083643"/>
    <w:rsid w:val="00083F5A"/>
    <w:rsid w:val="000840BC"/>
    <w:rsid w:val="000844B2"/>
    <w:rsid w:val="000844FA"/>
    <w:rsid w:val="00084598"/>
    <w:rsid w:val="00084BEC"/>
    <w:rsid w:val="00084EC7"/>
    <w:rsid w:val="0008532E"/>
    <w:rsid w:val="00085439"/>
    <w:rsid w:val="000858F0"/>
    <w:rsid w:val="00085AAC"/>
    <w:rsid w:val="0008654A"/>
    <w:rsid w:val="0008677C"/>
    <w:rsid w:val="000867E9"/>
    <w:rsid w:val="000869F2"/>
    <w:rsid w:val="00086A58"/>
    <w:rsid w:val="00086E63"/>
    <w:rsid w:val="00087190"/>
    <w:rsid w:val="000873C7"/>
    <w:rsid w:val="000874AC"/>
    <w:rsid w:val="000879E0"/>
    <w:rsid w:val="0009010A"/>
    <w:rsid w:val="000908C1"/>
    <w:rsid w:val="00090A2B"/>
    <w:rsid w:val="00091724"/>
    <w:rsid w:val="00091BF5"/>
    <w:rsid w:val="00091CC4"/>
    <w:rsid w:val="00091D55"/>
    <w:rsid w:val="00091F54"/>
    <w:rsid w:val="00092029"/>
    <w:rsid w:val="0009268B"/>
    <w:rsid w:val="00092CBE"/>
    <w:rsid w:val="00092D0B"/>
    <w:rsid w:val="000930F0"/>
    <w:rsid w:val="00093450"/>
    <w:rsid w:val="00093559"/>
    <w:rsid w:val="0009458F"/>
    <w:rsid w:val="00094667"/>
    <w:rsid w:val="00094E14"/>
    <w:rsid w:val="00095775"/>
    <w:rsid w:val="000957F5"/>
    <w:rsid w:val="00095A37"/>
    <w:rsid w:val="00095F9F"/>
    <w:rsid w:val="00096090"/>
    <w:rsid w:val="00096265"/>
    <w:rsid w:val="0009645B"/>
    <w:rsid w:val="000965B7"/>
    <w:rsid w:val="00096646"/>
    <w:rsid w:val="00096939"/>
    <w:rsid w:val="00096A19"/>
    <w:rsid w:val="0009725E"/>
    <w:rsid w:val="00097458"/>
    <w:rsid w:val="0009781A"/>
    <w:rsid w:val="00097936"/>
    <w:rsid w:val="00097989"/>
    <w:rsid w:val="00097D42"/>
    <w:rsid w:val="00097D5F"/>
    <w:rsid w:val="00097E7B"/>
    <w:rsid w:val="00097F11"/>
    <w:rsid w:val="000A04F5"/>
    <w:rsid w:val="000A0B22"/>
    <w:rsid w:val="000A0C81"/>
    <w:rsid w:val="000A1167"/>
    <w:rsid w:val="000A1227"/>
    <w:rsid w:val="000A1540"/>
    <w:rsid w:val="000A1543"/>
    <w:rsid w:val="000A15E4"/>
    <w:rsid w:val="000A17C4"/>
    <w:rsid w:val="000A1F8A"/>
    <w:rsid w:val="000A201A"/>
    <w:rsid w:val="000A206D"/>
    <w:rsid w:val="000A21B5"/>
    <w:rsid w:val="000A21CD"/>
    <w:rsid w:val="000A21D7"/>
    <w:rsid w:val="000A23CA"/>
    <w:rsid w:val="000A2865"/>
    <w:rsid w:val="000A2A31"/>
    <w:rsid w:val="000A2FBB"/>
    <w:rsid w:val="000A3092"/>
    <w:rsid w:val="000A3168"/>
    <w:rsid w:val="000A36E2"/>
    <w:rsid w:val="000A370E"/>
    <w:rsid w:val="000A393F"/>
    <w:rsid w:val="000A3A8C"/>
    <w:rsid w:val="000A4125"/>
    <w:rsid w:val="000A462E"/>
    <w:rsid w:val="000A4849"/>
    <w:rsid w:val="000A4EED"/>
    <w:rsid w:val="000A53F3"/>
    <w:rsid w:val="000A540B"/>
    <w:rsid w:val="000A545F"/>
    <w:rsid w:val="000A5481"/>
    <w:rsid w:val="000A57EF"/>
    <w:rsid w:val="000A581E"/>
    <w:rsid w:val="000A5850"/>
    <w:rsid w:val="000A6865"/>
    <w:rsid w:val="000A6A00"/>
    <w:rsid w:val="000A6C05"/>
    <w:rsid w:val="000A6CAD"/>
    <w:rsid w:val="000A6FAC"/>
    <w:rsid w:val="000A732D"/>
    <w:rsid w:val="000A7423"/>
    <w:rsid w:val="000A7F58"/>
    <w:rsid w:val="000B02B1"/>
    <w:rsid w:val="000B0319"/>
    <w:rsid w:val="000B05A3"/>
    <w:rsid w:val="000B0930"/>
    <w:rsid w:val="000B0D00"/>
    <w:rsid w:val="000B0FDA"/>
    <w:rsid w:val="000B131E"/>
    <w:rsid w:val="000B1343"/>
    <w:rsid w:val="000B142B"/>
    <w:rsid w:val="000B173E"/>
    <w:rsid w:val="000B192C"/>
    <w:rsid w:val="000B1CFE"/>
    <w:rsid w:val="000B2002"/>
    <w:rsid w:val="000B220E"/>
    <w:rsid w:val="000B250C"/>
    <w:rsid w:val="000B26C2"/>
    <w:rsid w:val="000B2A63"/>
    <w:rsid w:val="000B2B49"/>
    <w:rsid w:val="000B2E96"/>
    <w:rsid w:val="000B31A7"/>
    <w:rsid w:val="000B31E3"/>
    <w:rsid w:val="000B3502"/>
    <w:rsid w:val="000B364A"/>
    <w:rsid w:val="000B3B93"/>
    <w:rsid w:val="000B429F"/>
    <w:rsid w:val="000B45D6"/>
    <w:rsid w:val="000B45E5"/>
    <w:rsid w:val="000B4A0C"/>
    <w:rsid w:val="000B4CA4"/>
    <w:rsid w:val="000B569F"/>
    <w:rsid w:val="000B56C6"/>
    <w:rsid w:val="000B57B0"/>
    <w:rsid w:val="000B58A5"/>
    <w:rsid w:val="000B5A88"/>
    <w:rsid w:val="000B5AE9"/>
    <w:rsid w:val="000B60C4"/>
    <w:rsid w:val="000B6812"/>
    <w:rsid w:val="000B6CC4"/>
    <w:rsid w:val="000B6D81"/>
    <w:rsid w:val="000B6DA1"/>
    <w:rsid w:val="000B7CCD"/>
    <w:rsid w:val="000B7EF8"/>
    <w:rsid w:val="000B7F15"/>
    <w:rsid w:val="000B7FA2"/>
    <w:rsid w:val="000C01A9"/>
    <w:rsid w:val="000C0336"/>
    <w:rsid w:val="000C0458"/>
    <w:rsid w:val="000C06A0"/>
    <w:rsid w:val="000C0890"/>
    <w:rsid w:val="000C1A33"/>
    <w:rsid w:val="000C2108"/>
    <w:rsid w:val="000C3071"/>
    <w:rsid w:val="000C37AD"/>
    <w:rsid w:val="000C3AD8"/>
    <w:rsid w:val="000C3D45"/>
    <w:rsid w:val="000C4268"/>
    <w:rsid w:val="000C46F1"/>
    <w:rsid w:val="000C49B1"/>
    <w:rsid w:val="000C4BE2"/>
    <w:rsid w:val="000C4E08"/>
    <w:rsid w:val="000C531F"/>
    <w:rsid w:val="000C5571"/>
    <w:rsid w:val="000C5A44"/>
    <w:rsid w:val="000C5AFA"/>
    <w:rsid w:val="000C63A3"/>
    <w:rsid w:val="000C664E"/>
    <w:rsid w:val="000C6681"/>
    <w:rsid w:val="000C67B6"/>
    <w:rsid w:val="000C699F"/>
    <w:rsid w:val="000C69D1"/>
    <w:rsid w:val="000C6BFC"/>
    <w:rsid w:val="000C75B8"/>
    <w:rsid w:val="000C784F"/>
    <w:rsid w:val="000C7F69"/>
    <w:rsid w:val="000D0E8C"/>
    <w:rsid w:val="000D12F4"/>
    <w:rsid w:val="000D1817"/>
    <w:rsid w:val="000D1EFA"/>
    <w:rsid w:val="000D1F8D"/>
    <w:rsid w:val="000D22CE"/>
    <w:rsid w:val="000D2989"/>
    <w:rsid w:val="000D2B62"/>
    <w:rsid w:val="000D2E37"/>
    <w:rsid w:val="000D30AF"/>
    <w:rsid w:val="000D30B6"/>
    <w:rsid w:val="000D3611"/>
    <w:rsid w:val="000D36D6"/>
    <w:rsid w:val="000D3E31"/>
    <w:rsid w:val="000D3FBB"/>
    <w:rsid w:val="000D41AD"/>
    <w:rsid w:val="000D457B"/>
    <w:rsid w:val="000D47EF"/>
    <w:rsid w:val="000D48B8"/>
    <w:rsid w:val="000D5B48"/>
    <w:rsid w:val="000D5D0E"/>
    <w:rsid w:val="000D5D41"/>
    <w:rsid w:val="000D607E"/>
    <w:rsid w:val="000D6420"/>
    <w:rsid w:val="000D6A97"/>
    <w:rsid w:val="000D6AD6"/>
    <w:rsid w:val="000D6B98"/>
    <w:rsid w:val="000D6ECD"/>
    <w:rsid w:val="000D6F01"/>
    <w:rsid w:val="000D70B2"/>
    <w:rsid w:val="000D75F8"/>
    <w:rsid w:val="000D7620"/>
    <w:rsid w:val="000D7B71"/>
    <w:rsid w:val="000D7C91"/>
    <w:rsid w:val="000D7D72"/>
    <w:rsid w:val="000D7D83"/>
    <w:rsid w:val="000D7EF4"/>
    <w:rsid w:val="000E0137"/>
    <w:rsid w:val="000E08E2"/>
    <w:rsid w:val="000E0B04"/>
    <w:rsid w:val="000E0B22"/>
    <w:rsid w:val="000E0B54"/>
    <w:rsid w:val="000E1328"/>
    <w:rsid w:val="000E168F"/>
    <w:rsid w:val="000E23C4"/>
    <w:rsid w:val="000E2512"/>
    <w:rsid w:val="000E26C9"/>
    <w:rsid w:val="000E27BC"/>
    <w:rsid w:val="000E292E"/>
    <w:rsid w:val="000E2B5B"/>
    <w:rsid w:val="000E2C63"/>
    <w:rsid w:val="000E3727"/>
    <w:rsid w:val="000E3BB5"/>
    <w:rsid w:val="000E4410"/>
    <w:rsid w:val="000E4545"/>
    <w:rsid w:val="000E460D"/>
    <w:rsid w:val="000E4913"/>
    <w:rsid w:val="000E4C33"/>
    <w:rsid w:val="000E4CA5"/>
    <w:rsid w:val="000E5562"/>
    <w:rsid w:val="000E5D56"/>
    <w:rsid w:val="000E5E40"/>
    <w:rsid w:val="000E5E86"/>
    <w:rsid w:val="000E5E8B"/>
    <w:rsid w:val="000E5EC0"/>
    <w:rsid w:val="000E65A6"/>
    <w:rsid w:val="000E6A1C"/>
    <w:rsid w:val="000E6C69"/>
    <w:rsid w:val="000E6CCB"/>
    <w:rsid w:val="000E6E81"/>
    <w:rsid w:val="000E70FD"/>
    <w:rsid w:val="000E7405"/>
    <w:rsid w:val="000E79E6"/>
    <w:rsid w:val="000E7B25"/>
    <w:rsid w:val="000E7E65"/>
    <w:rsid w:val="000F08BD"/>
    <w:rsid w:val="000F0D3C"/>
    <w:rsid w:val="000F12A8"/>
    <w:rsid w:val="000F17D7"/>
    <w:rsid w:val="000F1E22"/>
    <w:rsid w:val="000F210B"/>
    <w:rsid w:val="000F22A2"/>
    <w:rsid w:val="000F243D"/>
    <w:rsid w:val="000F25DF"/>
    <w:rsid w:val="000F26F5"/>
    <w:rsid w:val="000F27D8"/>
    <w:rsid w:val="000F2C52"/>
    <w:rsid w:val="000F2D05"/>
    <w:rsid w:val="000F307A"/>
    <w:rsid w:val="000F30AA"/>
    <w:rsid w:val="000F3B69"/>
    <w:rsid w:val="000F3EF5"/>
    <w:rsid w:val="000F3F83"/>
    <w:rsid w:val="000F4072"/>
    <w:rsid w:val="000F426C"/>
    <w:rsid w:val="000F47D9"/>
    <w:rsid w:val="000F4A18"/>
    <w:rsid w:val="000F4BE1"/>
    <w:rsid w:val="000F51BB"/>
    <w:rsid w:val="000F54D5"/>
    <w:rsid w:val="000F55B3"/>
    <w:rsid w:val="000F5864"/>
    <w:rsid w:val="000F5BF5"/>
    <w:rsid w:val="000F614E"/>
    <w:rsid w:val="000F61C3"/>
    <w:rsid w:val="000F6436"/>
    <w:rsid w:val="000F64E6"/>
    <w:rsid w:val="000F65AC"/>
    <w:rsid w:val="000F66FF"/>
    <w:rsid w:val="000F68A0"/>
    <w:rsid w:val="000F6A38"/>
    <w:rsid w:val="000F6EB1"/>
    <w:rsid w:val="000F737E"/>
    <w:rsid w:val="000F79ED"/>
    <w:rsid w:val="000F7BE4"/>
    <w:rsid w:val="00100045"/>
    <w:rsid w:val="0010039F"/>
    <w:rsid w:val="0010070E"/>
    <w:rsid w:val="00100763"/>
    <w:rsid w:val="00100825"/>
    <w:rsid w:val="00100E0E"/>
    <w:rsid w:val="00101198"/>
    <w:rsid w:val="0010134A"/>
    <w:rsid w:val="001013B2"/>
    <w:rsid w:val="001016E1"/>
    <w:rsid w:val="00101796"/>
    <w:rsid w:val="00101E98"/>
    <w:rsid w:val="001020CE"/>
    <w:rsid w:val="0010236C"/>
    <w:rsid w:val="00102815"/>
    <w:rsid w:val="0010287F"/>
    <w:rsid w:val="00102E3D"/>
    <w:rsid w:val="00102FA1"/>
    <w:rsid w:val="0010320B"/>
    <w:rsid w:val="00103321"/>
    <w:rsid w:val="00103492"/>
    <w:rsid w:val="00103496"/>
    <w:rsid w:val="001035FB"/>
    <w:rsid w:val="00103AF1"/>
    <w:rsid w:val="00103CC2"/>
    <w:rsid w:val="00103D44"/>
    <w:rsid w:val="00103FFC"/>
    <w:rsid w:val="0010407C"/>
    <w:rsid w:val="001041AD"/>
    <w:rsid w:val="001043B5"/>
    <w:rsid w:val="0010440E"/>
    <w:rsid w:val="0010605D"/>
    <w:rsid w:val="001064A5"/>
    <w:rsid w:val="001066E7"/>
    <w:rsid w:val="00106A04"/>
    <w:rsid w:val="00106A2E"/>
    <w:rsid w:val="00106AE7"/>
    <w:rsid w:val="00106AF7"/>
    <w:rsid w:val="00106B81"/>
    <w:rsid w:val="00106E4D"/>
    <w:rsid w:val="00107083"/>
    <w:rsid w:val="00107367"/>
    <w:rsid w:val="00107409"/>
    <w:rsid w:val="00107508"/>
    <w:rsid w:val="00107A0F"/>
    <w:rsid w:val="00107DFA"/>
    <w:rsid w:val="0011030A"/>
    <w:rsid w:val="0011033E"/>
    <w:rsid w:val="001104F5"/>
    <w:rsid w:val="00110F9B"/>
    <w:rsid w:val="00110FB0"/>
    <w:rsid w:val="001112F9"/>
    <w:rsid w:val="001113E0"/>
    <w:rsid w:val="001117D9"/>
    <w:rsid w:val="00111A1E"/>
    <w:rsid w:val="0011224E"/>
    <w:rsid w:val="001128E6"/>
    <w:rsid w:val="00112A9A"/>
    <w:rsid w:val="00112FEF"/>
    <w:rsid w:val="00113026"/>
    <w:rsid w:val="0011339F"/>
    <w:rsid w:val="00113432"/>
    <w:rsid w:val="00113570"/>
    <w:rsid w:val="001137EA"/>
    <w:rsid w:val="00113CFC"/>
    <w:rsid w:val="00113DB8"/>
    <w:rsid w:val="00113FE9"/>
    <w:rsid w:val="00114220"/>
    <w:rsid w:val="0011442A"/>
    <w:rsid w:val="001145FC"/>
    <w:rsid w:val="00115DA6"/>
    <w:rsid w:val="001161C6"/>
    <w:rsid w:val="001161FA"/>
    <w:rsid w:val="001162B0"/>
    <w:rsid w:val="001165F7"/>
    <w:rsid w:val="001166E6"/>
    <w:rsid w:val="0011671E"/>
    <w:rsid w:val="00116C56"/>
    <w:rsid w:val="00117166"/>
    <w:rsid w:val="00117591"/>
    <w:rsid w:val="00117672"/>
    <w:rsid w:val="001176FA"/>
    <w:rsid w:val="0011799F"/>
    <w:rsid w:val="00117B48"/>
    <w:rsid w:val="0012017D"/>
    <w:rsid w:val="00120528"/>
    <w:rsid w:val="00120CC3"/>
    <w:rsid w:val="00120D06"/>
    <w:rsid w:val="00120E02"/>
    <w:rsid w:val="0012150E"/>
    <w:rsid w:val="00121793"/>
    <w:rsid w:val="0012182A"/>
    <w:rsid w:val="00121893"/>
    <w:rsid w:val="00121A78"/>
    <w:rsid w:val="00121C83"/>
    <w:rsid w:val="00121FD5"/>
    <w:rsid w:val="0012200F"/>
    <w:rsid w:val="001222D1"/>
    <w:rsid w:val="001231AD"/>
    <w:rsid w:val="0012354D"/>
    <w:rsid w:val="001237AB"/>
    <w:rsid w:val="00123B4C"/>
    <w:rsid w:val="00123DA4"/>
    <w:rsid w:val="0012425F"/>
    <w:rsid w:val="001245D6"/>
    <w:rsid w:val="00124782"/>
    <w:rsid w:val="00124A54"/>
    <w:rsid w:val="00124CFD"/>
    <w:rsid w:val="00124D5F"/>
    <w:rsid w:val="00125432"/>
    <w:rsid w:val="00125AFA"/>
    <w:rsid w:val="00125CFE"/>
    <w:rsid w:val="00126682"/>
    <w:rsid w:val="0012689C"/>
    <w:rsid w:val="00126E89"/>
    <w:rsid w:val="00126E90"/>
    <w:rsid w:val="00127023"/>
    <w:rsid w:val="00127E85"/>
    <w:rsid w:val="0013049A"/>
    <w:rsid w:val="00130F93"/>
    <w:rsid w:val="00131306"/>
    <w:rsid w:val="00131FF4"/>
    <w:rsid w:val="001323DC"/>
    <w:rsid w:val="001324B9"/>
    <w:rsid w:val="00132680"/>
    <w:rsid w:val="00132963"/>
    <w:rsid w:val="00132E9A"/>
    <w:rsid w:val="00132F31"/>
    <w:rsid w:val="00132F80"/>
    <w:rsid w:val="00133336"/>
    <w:rsid w:val="00133727"/>
    <w:rsid w:val="001346F9"/>
    <w:rsid w:val="001347D8"/>
    <w:rsid w:val="00134A9E"/>
    <w:rsid w:val="00134AC1"/>
    <w:rsid w:val="00135017"/>
    <w:rsid w:val="0013531F"/>
    <w:rsid w:val="00135CD6"/>
    <w:rsid w:val="001362D6"/>
    <w:rsid w:val="001367C9"/>
    <w:rsid w:val="0013683E"/>
    <w:rsid w:val="001369CB"/>
    <w:rsid w:val="00136A08"/>
    <w:rsid w:val="00136E56"/>
    <w:rsid w:val="00137116"/>
    <w:rsid w:val="00137151"/>
    <w:rsid w:val="001404E9"/>
    <w:rsid w:val="00140900"/>
    <w:rsid w:val="00140DC4"/>
    <w:rsid w:val="001414B9"/>
    <w:rsid w:val="001417C4"/>
    <w:rsid w:val="00141868"/>
    <w:rsid w:val="00141D81"/>
    <w:rsid w:val="00141DFA"/>
    <w:rsid w:val="001424EE"/>
    <w:rsid w:val="00142E44"/>
    <w:rsid w:val="00142F2A"/>
    <w:rsid w:val="00142FFA"/>
    <w:rsid w:val="0014330F"/>
    <w:rsid w:val="0014361F"/>
    <w:rsid w:val="00143702"/>
    <w:rsid w:val="001438ED"/>
    <w:rsid w:val="00144B3C"/>
    <w:rsid w:val="00144EC1"/>
    <w:rsid w:val="00145130"/>
    <w:rsid w:val="00145441"/>
    <w:rsid w:val="00145484"/>
    <w:rsid w:val="0014576C"/>
    <w:rsid w:val="00145787"/>
    <w:rsid w:val="00145CB9"/>
    <w:rsid w:val="0014628C"/>
    <w:rsid w:val="001463E6"/>
    <w:rsid w:val="001468C9"/>
    <w:rsid w:val="00147320"/>
    <w:rsid w:val="00147E7A"/>
    <w:rsid w:val="0015012C"/>
    <w:rsid w:val="00150A03"/>
    <w:rsid w:val="00151043"/>
    <w:rsid w:val="0015157E"/>
    <w:rsid w:val="00151792"/>
    <w:rsid w:val="00151900"/>
    <w:rsid w:val="00151949"/>
    <w:rsid w:val="00151BFA"/>
    <w:rsid w:val="00151CA0"/>
    <w:rsid w:val="001524EA"/>
    <w:rsid w:val="0015256E"/>
    <w:rsid w:val="001525DE"/>
    <w:rsid w:val="001526A1"/>
    <w:rsid w:val="00152A97"/>
    <w:rsid w:val="00152F77"/>
    <w:rsid w:val="00152FE7"/>
    <w:rsid w:val="0015398A"/>
    <w:rsid w:val="00153F14"/>
    <w:rsid w:val="0015409F"/>
    <w:rsid w:val="0015422F"/>
    <w:rsid w:val="001547DA"/>
    <w:rsid w:val="00154860"/>
    <w:rsid w:val="001549CA"/>
    <w:rsid w:val="00154EE3"/>
    <w:rsid w:val="001553B7"/>
    <w:rsid w:val="00155F8D"/>
    <w:rsid w:val="001564C3"/>
    <w:rsid w:val="00156A43"/>
    <w:rsid w:val="00156A9F"/>
    <w:rsid w:val="00156EE5"/>
    <w:rsid w:val="00157039"/>
    <w:rsid w:val="001574B9"/>
    <w:rsid w:val="00157938"/>
    <w:rsid w:val="00157AD3"/>
    <w:rsid w:val="00157DE1"/>
    <w:rsid w:val="00160554"/>
    <w:rsid w:val="0016056F"/>
    <w:rsid w:val="00160B38"/>
    <w:rsid w:val="00160BC6"/>
    <w:rsid w:val="00161300"/>
    <w:rsid w:val="00161472"/>
    <w:rsid w:val="00161514"/>
    <w:rsid w:val="00161781"/>
    <w:rsid w:val="00161800"/>
    <w:rsid w:val="001619FB"/>
    <w:rsid w:val="00161B86"/>
    <w:rsid w:val="00162011"/>
    <w:rsid w:val="0016209B"/>
    <w:rsid w:val="0016246F"/>
    <w:rsid w:val="00162593"/>
    <w:rsid w:val="00162891"/>
    <w:rsid w:val="00162B51"/>
    <w:rsid w:val="00162ED7"/>
    <w:rsid w:val="001630DE"/>
    <w:rsid w:val="00163133"/>
    <w:rsid w:val="00163514"/>
    <w:rsid w:val="001637A2"/>
    <w:rsid w:val="00163CFE"/>
    <w:rsid w:val="001641A4"/>
    <w:rsid w:val="0016497F"/>
    <w:rsid w:val="00164E06"/>
    <w:rsid w:val="00165594"/>
    <w:rsid w:val="00165CCB"/>
    <w:rsid w:val="00165D21"/>
    <w:rsid w:val="00166699"/>
    <w:rsid w:val="0016691B"/>
    <w:rsid w:val="00166936"/>
    <w:rsid w:val="00166A55"/>
    <w:rsid w:val="00166AFC"/>
    <w:rsid w:val="0016759A"/>
    <w:rsid w:val="001675AE"/>
    <w:rsid w:val="001675D8"/>
    <w:rsid w:val="001676B1"/>
    <w:rsid w:val="00170300"/>
    <w:rsid w:val="00170551"/>
    <w:rsid w:val="0017089C"/>
    <w:rsid w:val="00170A5D"/>
    <w:rsid w:val="00171311"/>
    <w:rsid w:val="00171479"/>
    <w:rsid w:val="001717B1"/>
    <w:rsid w:val="001719EE"/>
    <w:rsid w:val="00171AE5"/>
    <w:rsid w:val="00171BD2"/>
    <w:rsid w:val="00171C39"/>
    <w:rsid w:val="0017210F"/>
    <w:rsid w:val="0017218E"/>
    <w:rsid w:val="00172B6E"/>
    <w:rsid w:val="00172D71"/>
    <w:rsid w:val="00172F1C"/>
    <w:rsid w:val="00173085"/>
    <w:rsid w:val="0017334C"/>
    <w:rsid w:val="0017358D"/>
    <w:rsid w:val="00173A05"/>
    <w:rsid w:val="00173BC5"/>
    <w:rsid w:val="0017404B"/>
    <w:rsid w:val="0017445B"/>
    <w:rsid w:val="00174486"/>
    <w:rsid w:val="0017456B"/>
    <w:rsid w:val="00174F88"/>
    <w:rsid w:val="00175943"/>
    <w:rsid w:val="00175949"/>
    <w:rsid w:val="00175B55"/>
    <w:rsid w:val="00175F3F"/>
    <w:rsid w:val="0017614A"/>
    <w:rsid w:val="001763F9"/>
    <w:rsid w:val="001767D4"/>
    <w:rsid w:val="00176AB6"/>
    <w:rsid w:val="00177167"/>
    <w:rsid w:val="00177291"/>
    <w:rsid w:val="001776F8"/>
    <w:rsid w:val="00177CEC"/>
    <w:rsid w:val="00177EDF"/>
    <w:rsid w:val="00177EE2"/>
    <w:rsid w:val="00180CF7"/>
    <w:rsid w:val="00180D3E"/>
    <w:rsid w:val="0018112B"/>
    <w:rsid w:val="00181164"/>
    <w:rsid w:val="00181375"/>
    <w:rsid w:val="001819FA"/>
    <w:rsid w:val="00181F98"/>
    <w:rsid w:val="0018268A"/>
    <w:rsid w:val="00182996"/>
    <w:rsid w:val="00182A2A"/>
    <w:rsid w:val="00182AE9"/>
    <w:rsid w:val="00182C6A"/>
    <w:rsid w:val="00182E2D"/>
    <w:rsid w:val="001830D7"/>
    <w:rsid w:val="001830EF"/>
    <w:rsid w:val="001836CC"/>
    <w:rsid w:val="00183A69"/>
    <w:rsid w:val="001841AC"/>
    <w:rsid w:val="0018444C"/>
    <w:rsid w:val="001844CB"/>
    <w:rsid w:val="00184C85"/>
    <w:rsid w:val="00184FCF"/>
    <w:rsid w:val="0018532D"/>
    <w:rsid w:val="001859A7"/>
    <w:rsid w:val="00185DCE"/>
    <w:rsid w:val="00185E0C"/>
    <w:rsid w:val="00185E60"/>
    <w:rsid w:val="00185F5F"/>
    <w:rsid w:val="001860D1"/>
    <w:rsid w:val="001861E7"/>
    <w:rsid w:val="00186B6C"/>
    <w:rsid w:val="00186E92"/>
    <w:rsid w:val="00186F63"/>
    <w:rsid w:val="0018719E"/>
    <w:rsid w:val="00187222"/>
    <w:rsid w:val="00187BDD"/>
    <w:rsid w:val="001902F1"/>
    <w:rsid w:val="0019071C"/>
    <w:rsid w:val="001909DB"/>
    <w:rsid w:val="00190AF1"/>
    <w:rsid w:val="001911B4"/>
    <w:rsid w:val="001913B0"/>
    <w:rsid w:val="00191BE8"/>
    <w:rsid w:val="00191D46"/>
    <w:rsid w:val="0019218F"/>
    <w:rsid w:val="001921E6"/>
    <w:rsid w:val="001922C2"/>
    <w:rsid w:val="0019246F"/>
    <w:rsid w:val="00192748"/>
    <w:rsid w:val="00192B67"/>
    <w:rsid w:val="0019313F"/>
    <w:rsid w:val="00193484"/>
    <w:rsid w:val="001934C8"/>
    <w:rsid w:val="00193859"/>
    <w:rsid w:val="00193939"/>
    <w:rsid w:val="0019398A"/>
    <w:rsid w:val="00193BCA"/>
    <w:rsid w:val="00193EF8"/>
    <w:rsid w:val="00193F00"/>
    <w:rsid w:val="001940B3"/>
    <w:rsid w:val="0019437F"/>
    <w:rsid w:val="00194394"/>
    <w:rsid w:val="001943D0"/>
    <w:rsid w:val="001948E7"/>
    <w:rsid w:val="00194C76"/>
    <w:rsid w:val="00194E5D"/>
    <w:rsid w:val="00195183"/>
    <w:rsid w:val="00195891"/>
    <w:rsid w:val="00195C92"/>
    <w:rsid w:val="00195D46"/>
    <w:rsid w:val="00195DE3"/>
    <w:rsid w:val="00195EA1"/>
    <w:rsid w:val="00195FB5"/>
    <w:rsid w:val="001960D8"/>
    <w:rsid w:val="00196328"/>
    <w:rsid w:val="0019643C"/>
    <w:rsid w:val="00196AE3"/>
    <w:rsid w:val="001971CF"/>
    <w:rsid w:val="00197B83"/>
    <w:rsid w:val="00197D0F"/>
    <w:rsid w:val="00197D5A"/>
    <w:rsid w:val="00197E3E"/>
    <w:rsid w:val="001A03B6"/>
    <w:rsid w:val="001A067E"/>
    <w:rsid w:val="001A0AAB"/>
    <w:rsid w:val="001A0B30"/>
    <w:rsid w:val="001A0EE5"/>
    <w:rsid w:val="001A14CD"/>
    <w:rsid w:val="001A161B"/>
    <w:rsid w:val="001A183C"/>
    <w:rsid w:val="001A1B5F"/>
    <w:rsid w:val="001A1D28"/>
    <w:rsid w:val="001A2384"/>
    <w:rsid w:val="001A2523"/>
    <w:rsid w:val="001A2622"/>
    <w:rsid w:val="001A2B54"/>
    <w:rsid w:val="001A2DBB"/>
    <w:rsid w:val="001A2E09"/>
    <w:rsid w:val="001A2FBE"/>
    <w:rsid w:val="001A314A"/>
    <w:rsid w:val="001A33FA"/>
    <w:rsid w:val="001A34AE"/>
    <w:rsid w:val="001A3F56"/>
    <w:rsid w:val="001A415D"/>
    <w:rsid w:val="001A46AC"/>
    <w:rsid w:val="001A5075"/>
    <w:rsid w:val="001A5161"/>
    <w:rsid w:val="001A5163"/>
    <w:rsid w:val="001A56CE"/>
    <w:rsid w:val="001A5C9F"/>
    <w:rsid w:val="001A6115"/>
    <w:rsid w:val="001A6286"/>
    <w:rsid w:val="001A64BC"/>
    <w:rsid w:val="001A67B4"/>
    <w:rsid w:val="001A6A1E"/>
    <w:rsid w:val="001A6D3B"/>
    <w:rsid w:val="001A71C5"/>
    <w:rsid w:val="001A745A"/>
    <w:rsid w:val="001A74DD"/>
    <w:rsid w:val="001A7F85"/>
    <w:rsid w:val="001B0098"/>
    <w:rsid w:val="001B0323"/>
    <w:rsid w:val="001B0786"/>
    <w:rsid w:val="001B0965"/>
    <w:rsid w:val="001B0D28"/>
    <w:rsid w:val="001B12D1"/>
    <w:rsid w:val="001B1388"/>
    <w:rsid w:val="001B1657"/>
    <w:rsid w:val="001B166D"/>
    <w:rsid w:val="001B198A"/>
    <w:rsid w:val="001B226A"/>
    <w:rsid w:val="001B22F0"/>
    <w:rsid w:val="001B235A"/>
    <w:rsid w:val="001B23D0"/>
    <w:rsid w:val="001B2473"/>
    <w:rsid w:val="001B283E"/>
    <w:rsid w:val="001B290A"/>
    <w:rsid w:val="001B2B0A"/>
    <w:rsid w:val="001B3131"/>
    <w:rsid w:val="001B32A9"/>
    <w:rsid w:val="001B36DC"/>
    <w:rsid w:val="001B4065"/>
    <w:rsid w:val="001B4BA6"/>
    <w:rsid w:val="001B5641"/>
    <w:rsid w:val="001B569E"/>
    <w:rsid w:val="001B5921"/>
    <w:rsid w:val="001B5CF9"/>
    <w:rsid w:val="001B5DED"/>
    <w:rsid w:val="001B5F2B"/>
    <w:rsid w:val="001B6051"/>
    <w:rsid w:val="001B6153"/>
    <w:rsid w:val="001B6B02"/>
    <w:rsid w:val="001B6D5C"/>
    <w:rsid w:val="001B720D"/>
    <w:rsid w:val="001B74D2"/>
    <w:rsid w:val="001B76F5"/>
    <w:rsid w:val="001B7742"/>
    <w:rsid w:val="001B7848"/>
    <w:rsid w:val="001B7BB4"/>
    <w:rsid w:val="001B7BF7"/>
    <w:rsid w:val="001B7F38"/>
    <w:rsid w:val="001C0AFD"/>
    <w:rsid w:val="001C0B8B"/>
    <w:rsid w:val="001C0C4C"/>
    <w:rsid w:val="001C0DBC"/>
    <w:rsid w:val="001C1146"/>
    <w:rsid w:val="001C12FC"/>
    <w:rsid w:val="001C147D"/>
    <w:rsid w:val="001C19FA"/>
    <w:rsid w:val="001C1AEC"/>
    <w:rsid w:val="001C1DDD"/>
    <w:rsid w:val="001C1FBB"/>
    <w:rsid w:val="001C202E"/>
    <w:rsid w:val="001C241F"/>
    <w:rsid w:val="001C24AE"/>
    <w:rsid w:val="001C251D"/>
    <w:rsid w:val="001C2BF6"/>
    <w:rsid w:val="001C38BC"/>
    <w:rsid w:val="001C3967"/>
    <w:rsid w:val="001C410A"/>
    <w:rsid w:val="001C435D"/>
    <w:rsid w:val="001C445B"/>
    <w:rsid w:val="001C4603"/>
    <w:rsid w:val="001C4A37"/>
    <w:rsid w:val="001C4DB1"/>
    <w:rsid w:val="001C562C"/>
    <w:rsid w:val="001C608B"/>
    <w:rsid w:val="001C6513"/>
    <w:rsid w:val="001C681A"/>
    <w:rsid w:val="001C6DD8"/>
    <w:rsid w:val="001C7057"/>
    <w:rsid w:val="001C71C7"/>
    <w:rsid w:val="001C7577"/>
    <w:rsid w:val="001C778C"/>
    <w:rsid w:val="001C7797"/>
    <w:rsid w:val="001C7A08"/>
    <w:rsid w:val="001C7AA8"/>
    <w:rsid w:val="001D042A"/>
    <w:rsid w:val="001D0585"/>
    <w:rsid w:val="001D0731"/>
    <w:rsid w:val="001D0E83"/>
    <w:rsid w:val="001D1637"/>
    <w:rsid w:val="001D182E"/>
    <w:rsid w:val="001D18B2"/>
    <w:rsid w:val="001D1A9F"/>
    <w:rsid w:val="001D1D6D"/>
    <w:rsid w:val="001D1E90"/>
    <w:rsid w:val="001D1FAE"/>
    <w:rsid w:val="001D24B6"/>
    <w:rsid w:val="001D28DF"/>
    <w:rsid w:val="001D2A6C"/>
    <w:rsid w:val="001D2C52"/>
    <w:rsid w:val="001D3096"/>
    <w:rsid w:val="001D37F7"/>
    <w:rsid w:val="001D3A0D"/>
    <w:rsid w:val="001D3EE5"/>
    <w:rsid w:val="001D41B9"/>
    <w:rsid w:val="001D4222"/>
    <w:rsid w:val="001D480C"/>
    <w:rsid w:val="001D4AB1"/>
    <w:rsid w:val="001D4EF1"/>
    <w:rsid w:val="001D5485"/>
    <w:rsid w:val="001D599A"/>
    <w:rsid w:val="001D5E90"/>
    <w:rsid w:val="001D5FB9"/>
    <w:rsid w:val="001D64BD"/>
    <w:rsid w:val="001D66CF"/>
    <w:rsid w:val="001D6BD9"/>
    <w:rsid w:val="001D6CFF"/>
    <w:rsid w:val="001D72EE"/>
    <w:rsid w:val="001D76AA"/>
    <w:rsid w:val="001D76DD"/>
    <w:rsid w:val="001D788D"/>
    <w:rsid w:val="001D7ABB"/>
    <w:rsid w:val="001D7D77"/>
    <w:rsid w:val="001D7F39"/>
    <w:rsid w:val="001E0388"/>
    <w:rsid w:val="001E1165"/>
    <w:rsid w:val="001E153F"/>
    <w:rsid w:val="001E1854"/>
    <w:rsid w:val="001E1B31"/>
    <w:rsid w:val="001E278B"/>
    <w:rsid w:val="001E2A27"/>
    <w:rsid w:val="001E2F8C"/>
    <w:rsid w:val="001E2FE4"/>
    <w:rsid w:val="001E3020"/>
    <w:rsid w:val="001E3129"/>
    <w:rsid w:val="001E363A"/>
    <w:rsid w:val="001E38F6"/>
    <w:rsid w:val="001E3EEC"/>
    <w:rsid w:val="001E3F9F"/>
    <w:rsid w:val="001E41B6"/>
    <w:rsid w:val="001E43CB"/>
    <w:rsid w:val="001E49EA"/>
    <w:rsid w:val="001E49FD"/>
    <w:rsid w:val="001E4E86"/>
    <w:rsid w:val="001E5140"/>
    <w:rsid w:val="001E5187"/>
    <w:rsid w:val="001E5587"/>
    <w:rsid w:val="001E58B8"/>
    <w:rsid w:val="001E5E6E"/>
    <w:rsid w:val="001E6201"/>
    <w:rsid w:val="001E6385"/>
    <w:rsid w:val="001E6C81"/>
    <w:rsid w:val="001E6DB9"/>
    <w:rsid w:val="001E6E8F"/>
    <w:rsid w:val="001E7C65"/>
    <w:rsid w:val="001E7DC7"/>
    <w:rsid w:val="001E7F74"/>
    <w:rsid w:val="001E7FA4"/>
    <w:rsid w:val="001F02E8"/>
    <w:rsid w:val="001F06DC"/>
    <w:rsid w:val="001F0708"/>
    <w:rsid w:val="001F08DE"/>
    <w:rsid w:val="001F08F3"/>
    <w:rsid w:val="001F0918"/>
    <w:rsid w:val="001F0A85"/>
    <w:rsid w:val="001F0AD2"/>
    <w:rsid w:val="001F0E61"/>
    <w:rsid w:val="001F154E"/>
    <w:rsid w:val="001F1A6F"/>
    <w:rsid w:val="001F1CA9"/>
    <w:rsid w:val="001F1D48"/>
    <w:rsid w:val="001F1F98"/>
    <w:rsid w:val="001F26C0"/>
    <w:rsid w:val="001F3476"/>
    <w:rsid w:val="001F3EC3"/>
    <w:rsid w:val="001F40B9"/>
    <w:rsid w:val="001F445B"/>
    <w:rsid w:val="001F4656"/>
    <w:rsid w:val="001F4838"/>
    <w:rsid w:val="001F48A8"/>
    <w:rsid w:val="001F4A9F"/>
    <w:rsid w:val="001F4B33"/>
    <w:rsid w:val="001F4B55"/>
    <w:rsid w:val="001F4BD2"/>
    <w:rsid w:val="001F5082"/>
    <w:rsid w:val="001F51E7"/>
    <w:rsid w:val="001F51F0"/>
    <w:rsid w:val="001F527F"/>
    <w:rsid w:val="001F528F"/>
    <w:rsid w:val="001F5E6A"/>
    <w:rsid w:val="001F6003"/>
    <w:rsid w:val="001F6467"/>
    <w:rsid w:val="001F6533"/>
    <w:rsid w:val="001F6607"/>
    <w:rsid w:val="001F6788"/>
    <w:rsid w:val="001F72D6"/>
    <w:rsid w:val="001F7503"/>
    <w:rsid w:val="001F796F"/>
    <w:rsid w:val="001F7BC8"/>
    <w:rsid w:val="001F7D7D"/>
    <w:rsid w:val="0020003D"/>
    <w:rsid w:val="00200308"/>
    <w:rsid w:val="002003A0"/>
    <w:rsid w:val="00200FAA"/>
    <w:rsid w:val="0020140A"/>
    <w:rsid w:val="0020147C"/>
    <w:rsid w:val="0020148D"/>
    <w:rsid w:val="0020183C"/>
    <w:rsid w:val="0020206A"/>
    <w:rsid w:val="0020210E"/>
    <w:rsid w:val="00202112"/>
    <w:rsid w:val="00202174"/>
    <w:rsid w:val="00202638"/>
    <w:rsid w:val="0020271E"/>
    <w:rsid w:val="00202893"/>
    <w:rsid w:val="00202A48"/>
    <w:rsid w:val="00202D4B"/>
    <w:rsid w:val="00202F4E"/>
    <w:rsid w:val="002036A5"/>
    <w:rsid w:val="002039EF"/>
    <w:rsid w:val="00203B57"/>
    <w:rsid w:val="00203E12"/>
    <w:rsid w:val="00204139"/>
    <w:rsid w:val="00204523"/>
    <w:rsid w:val="00204C63"/>
    <w:rsid w:val="0020514E"/>
    <w:rsid w:val="0020542C"/>
    <w:rsid w:val="00205831"/>
    <w:rsid w:val="00205B88"/>
    <w:rsid w:val="00205E17"/>
    <w:rsid w:val="00205F15"/>
    <w:rsid w:val="00206375"/>
    <w:rsid w:val="00206434"/>
    <w:rsid w:val="0020660A"/>
    <w:rsid w:val="00206B14"/>
    <w:rsid w:val="00206BFE"/>
    <w:rsid w:val="00206CB7"/>
    <w:rsid w:val="00206D00"/>
    <w:rsid w:val="00206D80"/>
    <w:rsid w:val="00206D85"/>
    <w:rsid w:val="00206DD5"/>
    <w:rsid w:val="002073BC"/>
    <w:rsid w:val="00207496"/>
    <w:rsid w:val="002076D4"/>
    <w:rsid w:val="00207EE6"/>
    <w:rsid w:val="0021067A"/>
    <w:rsid w:val="002106BC"/>
    <w:rsid w:val="002108A4"/>
    <w:rsid w:val="00210D37"/>
    <w:rsid w:val="00210DDD"/>
    <w:rsid w:val="0021204A"/>
    <w:rsid w:val="002121B9"/>
    <w:rsid w:val="002126BA"/>
    <w:rsid w:val="002129D0"/>
    <w:rsid w:val="002129FA"/>
    <w:rsid w:val="00212AA3"/>
    <w:rsid w:val="00212E27"/>
    <w:rsid w:val="0021303D"/>
    <w:rsid w:val="0021342B"/>
    <w:rsid w:val="00213483"/>
    <w:rsid w:val="00213496"/>
    <w:rsid w:val="00213930"/>
    <w:rsid w:val="00213C6D"/>
    <w:rsid w:val="00213DD2"/>
    <w:rsid w:val="00213E72"/>
    <w:rsid w:val="0021454A"/>
    <w:rsid w:val="00214853"/>
    <w:rsid w:val="00214CD9"/>
    <w:rsid w:val="00214E76"/>
    <w:rsid w:val="0021579E"/>
    <w:rsid w:val="00215DA2"/>
    <w:rsid w:val="00215DB8"/>
    <w:rsid w:val="00215E9E"/>
    <w:rsid w:val="002164B5"/>
    <w:rsid w:val="00216582"/>
    <w:rsid w:val="0021680A"/>
    <w:rsid w:val="00216B91"/>
    <w:rsid w:val="00216F90"/>
    <w:rsid w:val="002176CB"/>
    <w:rsid w:val="002176E0"/>
    <w:rsid w:val="00217DC6"/>
    <w:rsid w:val="00220355"/>
    <w:rsid w:val="00220DE7"/>
    <w:rsid w:val="002214BA"/>
    <w:rsid w:val="00221656"/>
    <w:rsid w:val="00221996"/>
    <w:rsid w:val="00221D6A"/>
    <w:rsid w:val="00222059"/>
    <w:rsid w:val="0022217B"/>
    <w:rsid w:val="00222337"/>
    <w:rsid w:val="002224CC"/>
    <w:rsid w:val="00222508"/>
    <w:rsid w:val="0022252B"/>
    <w:rsid w:val="00222B2E"/>
    <w:rsid w:val="00222BE9"/>
    <w:rsid w:val="00222C16"/>
    <w:rsid w:val="00222F17"/>
    <w:rsid w:val="00222F83"/>
    <w:rsid w:val="00222F97"/>
    <w:rsid w:val="00223724"/>
    <w:rsid w:val="00223811"/>
    <w:rsid w:val="002238A2"/>
    <w:rsid w:val="00223985"/>
    <w:rsid w:val="00223E45"/>
    <w:rsid w:val="00224BE2"/>
    <w:rsid w:val="00224C2F"/>
    <w:rsid w:val="00225438"/>
    <w:rsid w:val="002254D8"/>
    <w:rsid w:val="002256A6"/>
    <w:rsid w:val="002256DA"/>
    <w:rsid w:val="00225AF5"/>
    <w:rsid w:val="00225C7F"/>
    <w:rsid w:val="00225D36"/>
    <w:rsid w:val="0022600B"/>
    <w:rsid w:val="0022640D"/>
    <w:rsid w:val="00226411"/>
    <w:rsid w:val="00226CA9"/>
    <w:rsid w:val="00226D3F"/>
    <w:rsid w:val="00226F02"/>
    <w:rsid w:val="00227039"/>
    <w:rsid w:val="002270F4"/>
    <w:rsid w:val="00227153"/>
    <w:rsid w:val="002273CE"/>
    <w:rsid w:val="002276B9"/>
    <w:rsid w:val="002279DF"/>
    <w:rsid w:val="00227E43"/>
    <w:rsid w:val="00227FC2"/>
    <w:rsid w:val="00230020"/>
    <w:rsid w:val="0023009C"/>
    <w:rsid w:val="00230349"/>
    <w:rsid w:val="0023040A"/>
    <w:rsid w:val="00230820"/>
    <w:rsid w:val="00230C39"/>
    <w:rsid w:val="002317D7"/>
    <w:rsid w:val="0023181A"/>
    <w:rsid w:val="00231DC9"/>
    <w:rsid w:val="00231FBA"/>
    <w:rsid w:val="00232313"/>
    <w:rsid w:val="00232779"/>
    <w:rsid w:val="002328E2"/>
    <w:rsid w:val="00232F32"/>
    <w:rsid w:val="00233185"/>
    <w:rsid w:val="002331CF"/>
    <w:rsid w:val="00233426"/>
    <w:rsid w:val="00234604"/>
    <w:rsid w:val="002349AD"/>
    <w:rsid w:val="00234D8E"/>
    <w:rsid w:val="002351DC"/>
    <w:rsid w:val="002353C9"/>
    <w:rsid w:val="0023548A"/>
    <w:rsid w:val="002356D9"/>
    <w:rsid w:val="002357FF"/>
    <w:rsid w:val="00235AEC"/>
    <w:rsid w:val="00235B7D"/>
    <w:rsid w:val="00235F8D"/>
    <w:rsid w:val="00236350"/>
    <w:rsid w:val="00236800"/>
    <w:rsid w:val="002370EC"/>
    <w:rsid w:val="00237681"/>
    <w:rsid w:val="00237929"/>
    <w:rsid w:val="00237C19"/>
    <w:rsid w:val="00237EEE"/>
    <w:rsid w:val="0024049E"/>
    <w:rsid w:val="00240C2C"/>
    <w:rsid w:val="00240C41"/>
    <w:rsid w:val="00240D09"/>
    <w:rsid w:val="00241352"/>
    <w:rsid w:val="0024156A"/>
    <w:rsid w:val="002417BB"/>
    <w:rsid w:val="00241800"/>
    <w:rsid w:val="00241B19"/>
    <w:rsid w:val="00241ED9"/>
    <w:rsid w:val="00241F50"/>
    <w:rsid w:val="002423D4"/>
    <w:rsid w:val="00242464"/>
    <w:rsid w:val="002425DB"/>
    <w:rsid w:val="002430F6"/>
    <w:rsid w:val="00243D4E"/>
    <w:rsid w:val="00243DFE"/>
    <w:rsid w:val="00243E44"/>
    <w:rsid w:val="0024427D"/>
    <w:rsid w:val="002448AC"/>
    <w:rsid w:val="002448D8"/>
    <w:rsid w:val="002448EE"/>
    <w:rsid w:val="00244FD7"/>
    <w:rsid w:val="00245002"/>
    <w:rsid w:val="002452A4"/>
    <w:rsid w:val="0024546F"/>
    <w:rsid w:val="002459C0"/>
    <w:rsid w:val="00245ED9"/>
    <w:rsid w:val="002460E8"/>
    <w:rsid w:val="0024611A"/>
    <w:rsid w:val="0024631D"/>
    <w:rsid w:val="00246360"/>
    <w:rsid w:val="0024668A"/>
    <w:rsid w:val="0024677E"/>
    <w:rsid w:val="00246974"/>
    <w:rsid w:val="002474E9"/>
    <w:rsid w:val="0024775D"/>
    <w:rsid w:val="00247780"/>
    <w:rsid w:val="00247C7D"/>
    <w:rsid w:val="00247E38"/>
    <w:rsid w:val="00247EC9"/>
    <w:rsid w:val="00250935"/>
    <w:rsid w:val="002509FB"/>
    <w:rsid w:val="00250E48"/>
    <w:rsid w:val="002513EE"/>
    <w:rsid w:val="00251560"/>
    <w:rsid w:val="00251E76"/>
    <w:rsid w:val="00252098"/>
    <w:rsid w:val="002520B2"/>
    <w:rsid w:val="002521AC"/>
    <w:rsid w:val="002525CB"/>
    <w:rsid w:val="00252896"/>
    <w:rsid w:val="002531B8"/>
    <w:rsid w:val="002533F7"/>
    <w:rsid w:val="002534BE"/>
    <w:rsid w:val="00253678"/>
    <w:rsid w:val="00253764"/>
    <w:rsid w:val="0025434A"/>
    <w:rsid w:val="00254606"/>
    <w:rsid w:val="0025464D"/>
    <w:rsid w:val="00254708"/>
    <w:rsid w:val="00254851"/>
    <w:rsid w:val="00254922"/>
    <w:rsid w:val="002550B9"/>
    <w:rsid w:val="00255169"/>
    <w:rsid w:val="002551E7"/>
    <w:rsid w:val="002555BB"/>
    <w:rsid w:val="00255814"/>
    <w:rsid w:val="00255D13"/>
    <w:rsid w:val="00255F57"/>
    <w:rsid w:val="00256005"/>
    <w:rsid w:val="00256372"/>
    <w:rsid w:val="00256CC7"/>
    <w:rsid w:val="00257342"/>
    <w:rsid w:val="002576B4"/>
    <w:rsid w:val="002577D0"/>
    <w:rsid w:val="00257C17"/>
    <w:rsid w:val="00257CB9"/>
    <w:rsid w:val="0026005E"/>
    <w:rsid w:val="002601A1"/>
    <w:rsid w:val="002603D1"/>
    <w:rsid w:val="0026042B"/>
    <w:rsid w:val="002604E3"/>
    <w:rsid w:val="002609D1"/>
    <w:rsid w:val="00260FD4"/>
    <w:rsid w:val="0026172F"/>
    <w:rsid w:val="00261831"/>
    <w:rsid w:val="00261C61"/>
    <w:rsid w:val="00261EE8"/>
    <w:rsid w:val="0026267B"/>
    <w:rsid w:val="0026276D"/>
    <w:rsid w:val="002627E4"/>
    <w:rsid w:val="0026292C"/>
    <w:rsid w:val="00262DD6"/>
    <w:rsid w:val="00262E5A"/>
    <w:rsid w:val="002632D0"/>
    <w:rsid w:val="00263848"/>
    <w:rsid w:val="00263893"/>
    <w:rsid w:val="00263DD3"/>
    <w:rsid w:val="00264E5F"/>
    <w:rsid w:val="00264EF9"/>
    <w:rsid w:val="00265261"/>
    <w:rsid w:val="0026537D"/>
    <w:rsid w:val="00265AEC"/>
    <w:rsid w:val="00265CF3"/>
    <w:rsid w:val="002660A3"/>
    <w:rsid w:val="0026670A"/>
    <w:rsid w:val="0026690A"/>
    <w:rsid w:val="00266A74"/>
    <w:rsid w:val="00266C7D"/>
    <w:rsid w:val="00267067"/>
    <w:rsid w:val="002672EB"/>
    <w:rsid w:val="002673CC"/>
    <w:rsid w:val="00267AB4"/>
    <w:rsid w:val="00267DA8"/>
    <w:rsid w:val="00267F55"/>
    <w:rsid w:val="0027018B"/>
    <w:rsid w:val="002701E7"/>
    <w:rsid w:val="0027066C"/>
    <w:rsid w:val="002710AF"/>
    <w:rsid w:val="002713F2"/>
    <w:rsid w:val="0027164B"/>
    <w:rsid w:val="0027174C"/>
    <w:rsid w:val="00271881"/>
    <w:rsid w:val="0027193A"/>
    <w:rsid w:val="00271B7C"/>
    <w:rsid w:val="00271CA1"/>
    <w:rsid w:val="00271E10"/>
    <w:rsid w:val="002723F4"/>
    <w:rsid w:val="00272651"/>
    <w:rsid w:val="00272711"/>
    <w:rsid w:val="00272A5A"/>
    <w:rsid w:val="00272A76"/>
    <w:rsid w:val="00272DA6"/>
    <w:rsid w:val="00272FBF"/>
    <w:rsid w:val="002731C9"/>
    <w:rsid w:val="002732A1"/>
    <w:rsid w:val="00273388"/>
    <w:rsid w:val="002738E7"/>
    <w:rsid w:val="00273B35"/>
    <w:rsid w:val="00273C0B"/>
    <w:rsid w:val="00273D9D"/>
    <w:rsid w:val="00273DA4"/>
    <w:rsid w:val="00273F9E"/>
    <w:rsid w:val="002741FA"/>
    <w:rsid w:val="002749F1"/>
    <w:rsid w:val="002751DE"/>
    <w:rsid w:val="00275668"/>
    <w:rsid w:val="00275996"/>
    <w:rsid w:val="00277036"/>
    <w:rsid w:val="00277525"/>
    <w:rsid w:val="0027791B"/>
    <w:rsid w:val="00277A2F"/>
    <w:rsid w:val="00277A44"/>
    <w:rsid w:val="00277D9E"/>
    <w:rsid w:val="002802C1"/>
    <w:rsid w:val="002807A2"/>
    <w:rsid w:val="00281178"/>
    <w:rsid w:val="0028139F"/>
    <w:rsid w:val="002813C9"/>
    <w:rsid w:val="002813D9"/>
    <w:rsid w:val="00281BED"/>
    <w:rsid w:val="00281E9B"/>
    <w:rsid w:val="002827C3"/>
    <w:rsid w:val="00282EBB"/>
    <w:rsid w:val="0028327F"/>
    <w:rsid w:val="00283447"/>
    <w:rsid w:val="0028375F"/>
    <w:rsid w:val="0028387F"/>
    <w:rsid w:val="00283BD9"/>
    <w:rsid w:val="00283FD6"/>
    <w:rsid w:val="00284B5F"/>
    <w:rsid w:val="0028500D"/>
    <w:rsid w:val="00285196"/>
    <w:rsid w:val="00285478"/>
    <w:rsid w:val="002858E8"/>
    <w:rsid w:val="00285996"/>
    <w:rsid w:val="002866A0"/>
    <w:rsid w:val="0028672A"/>
    <w:rsid w:val="0028679F"/>
    <w:rsid w:val="00286854"/>
    <w:rsid w:val="00287396"/>
    <w:rsid w:val="00287B10"/>
    <w:rsid w:val="00287CA7"/>
    <w:rsid w:val="00287DEC"/>
    <w:rsid w:val="00287EC0"/>
    <w:rsid w:val="002909A0"/>
    <w:rsid w:val="002909D1"/>
    <w:rsid w:val="00290C04"/>
    <w:rsid w:val="00291272"/>
    <w:rsid w:val="00291331"/>
    <w:rsid w:val="00291AE9"/>
    <w:rsid w:val="00292379"/>
    <w:rsid w:val="002928E3"/>
    <w:rsid w:val="00292B21"/>
    <w:rsid w:val="00292CD7"/>
    <w:rsid w:val="00292DD1"/>
    <w:rsid w:val="00293372"/>
    <w:rsid w:val="0029380B"/>
    <w:rsid w:val="00294569"/>
    <w:rsid w:val="00294848"/>
    <w:rsid w:val="00295623"/>
    <w:rsid w:val="0029581C"/>
    <w:rsid w:val="00295DD4"/>
    <w:rsid w:val="0029634B"/>
    <w:rsid w:val="0029638F"/>
    <w:rsid w:val="00296454"/>
    <w:rsid w:val="00296AD5"/>
    <w:rsid w:val="00296CF1"/>
    <w:rsid w:val="00296EEE"/>
    <w:rsid w:val="00297241"/>
    <w:rsid w:val="00297790"/>
    <w:rsid w:val="002979A0"/>
    <w:rsid w:val="00297F99"/>
    <w:rsid w:val="002A012A"/>
    <w:rsid w:val="002A03F2"/>
    <w:rsid w:val="002A0470"/>
    <w:rsid w:val="002A05ED"/>
    <w:rsid w:val="002A066F"/>
    <w:rsid w:val="002A095E"/>
    <w:rsid w:val="002A09C5"/>
    <w:rsid w:val="002A0EAE"/>
    <w:rsid w:val="002A1A4A"/>
    <w:rsid w:val="002A1BBB"/>
    <w:rsid w:val="002A1D44"/>
    <w:rsid w:val="002A1E86"/>
    <w:rsid w:val="002A20C5"/>
    <w:rsid w:val="002A21B8"/>
    <w:rsid w:val="002A21F5"/>
    <w:rsid w:val="002A2272"/>
    <w:rsid w:val="002A262F"/>
    <w:rsid w:val="002A27EC"/>
    <w:rsid w:val="002A292F"/>
    <w:rsid w:val="002A29AE"/>
    <w:rsid w:val="002A29CD"/>
    <w:rsid w:val="002A3167"/>
    <w:rsid w:val="002A3609"/>
    <w:rsid w:val="002A3F83"/>
    <w:rsid w:val="002A417F"/>
    <w:rsid w:val="002A4326"/>
    <w:rsid w:val="002A4870"/>
    <w:rsid w:val="002A4BD8"/>
    <w:rsid w:val="002A4C59"/>
    <w:rsid w:val="002A4C74"/>
    <w:rsid w:val="002A4EE4"/>
    <w:rsid w:val="002A55A1"/>
    <w:rsid w:val="002A59F7"/>
    <w:rsid w:val="002A5D19"/>
    <w:rsid w:val="002A611B"/>
    <w:rsid w:val="002A6332"/>
    <w:rsid w:val="002A6478"/>
    <w:rsid w:val="002A6AF3"/>
    <w:rsid w:val="002A6ED9"/>
    <w:rsid w:val="002A702A"/>
    <w:rsid w:val="002A7231"/>
    <w:rsid w:val="002A73B8"/>
    <w:rsid w:val="002A7441"/>
    <w:rsid w:val="002A75F7"/>
    <w:rsid w:val="002A7CFF"/>
    <w:rsid w:val="002A7E54"/>
    <w:rsid w:val="002A7EF9"/>
    <w:rsid w:val="002A7F52"/>
    <w:rsid w:val="002B0050"/>
    <w:rsid w:val="002B0097"/>
    <w:rsid w:val="002B00BA"/>
    <w:rsid w:val="002B053B"/>
    <w:rsid w:val="002B06BE"/>
    <w:rsid w:val="002B06E8"/>
    <w:rsid w:val="002B07B0"/>
    <w:rsid w:val="002B085E"/>
    <w:rsid w:val="002B1212"/>
    <w:rsid w:val="002B12EA"/>
    <w:rsid w:val="002B1477"/>
    <w:rsid w:val="002B1545"/>
    <w:rsid w:val="002B187F"/>
    <w:rsid w:val="002B1AE6"/>
    <w:rsid w:val="002B1CA7"/>
    <w:rsid w:val="002B1D20"/>
    <w:rsid w:val="002B274D"/>
    <w:rsid w:val="002B295A"/>
    <w:rsid w:val="002B2A9A"/>
    <w:rsid w:val="002B2AF4"/>
    <w:rsid w:val="002B2BE6"/>
    <w:rsid w:val="002B2DFE"/>
    <w:rsid w:val="002B2E97"/>
    <w:rsid w:val="002B307A"/>
    <w:rsid w:val="002B3459"/>
    <w:rsid w:val="002B34D9"/>
    <w:rsid w:val="002B35CE"/>
    <w:rsid w:val="002B36F8"/>
    <w:rsid w:val="002B3965"/>
    <w:rsid w:val="002B3A3B"/>
    <w:rsid w:val="002B3D57"/>
    <w:rsid w:val="002B3DE3"/>
    <w:rsid w:val="002B4189"/>
    <w:rsid w:val="002B437F"/>
    <w:rsid w:val="002B43A4"/>
    <w:rsid w:val="002B4861"/>
    <w:rsid w:val="002B49B3"/>
    <w:rsid w:val="002B5457"/>
    <w:rsid w:val="002B54DE"/>
    <w:rsid w:val="002B589C"/>
    <w:rsid w:val="002B5C8F"/>
    <w:rsid w:val="002B5F6B"/>
    <w:rsid w:val="002B72D1"/>
    <w:rsid w:val="002B74CB"/>
    <w:rsid w:val="002B7835"/>
    <w:rsid w:val="002B7858"/>
    <w:rsid w:val="002B7B6D"/>
    <w:rsid w:val="002B7DB7"/>
    <w:rsid w:val="002C0605"/>
    <w:rsid w:val="002C073A"/>
    <w:rsid w:val="002C0CA5"/>
    <w:rsid w:val="002C12EC"/>
    <w:rsid w:val="002C142E"/>
    <w:rsid w:val="002C1447"/>
    <w:rsid w:val="002C1501"/>
    <w:rsid w:val="002C1511"/>
    <w:rsid w:val="002C187B"/>
    <w:rsid w:val="002C2117"/>
    <w:rsid w:val="002C2345"/>
    <w:rsid w:val="002C23BF"/>
    <w:rsid w:val="002C285B"/>
    <w:rsid w:val="002C28D4"/>
    <w:rsid w:val="002C2949"/>
    <w:rsid w:val="002C2F0E"/>
    <w:rsid w:val="002C3161"/>
    <w:rsid w:val="002C31CC"/>
    <w:rsid w:val="002C34D5"/>
    <w:rsid w:val="002C3860"/>
    <w:rsid w:val="002C3A2F"/>
    <w:rsid w:val="002C4129"/>
    <w:rsid w:val="002C4596"/>
    <w:rsid w:val="002C4BBC"/>
    <w:rsid w:val="002C53B5"/>
    <w:rsid w:val="002C540B"/>
    <w:rsid w:val="002C5643"/>
    <w:rsid w:val="002C5B59"/>
    <w:rsid w:val="002C6025"/>
    <w:rsid w:val="002C6194"/>
    <w:rsid w:val="002C64A9"/>
    <w:rsid w:val="002C680B"/>
    <w:rsid w:val="002C6FB0"/>
    <w:rsid w:val="002C72FA"/>
    <w:rsid w:val="002C7888"/>
    <w:rsid w:val="002C7C79"/>
    <w:rsid w:val="002D003D"/>
    <w:rsid w:val="002D00CD"/>
    <w:rsid w:val="002D02A1"/>
    <w:rsid w:val="002D02D0"/>
    <w:rsid w:val="002D04FF"/>
    <w:rsid w:val="002D06DE"/>
    <w:rsid w:val="002D0A31"/>
    <w:rsid w:val="002D0C46"/>
    <w:rsid w:val="002D1338"/>
    <w:rsid w:val="002D1531"/>
    <w:rsid w:val="002D1553"/>
    <w:rsid w:val="002D163A"/>
    <w:rsid w:val="002D1A63"/>
    <w:rsid w:val="002D230F"/>
    <w:rsid w:val="002D25A4"/>
    <w:rsid w:val="002D29D1"/>
    <w:rsid w:val="002D2DD6"/>
    <w:rsid w:val="002D3194"/>
    <w:rsid w:val="002D34A4"/>
    <w:rsid w:val="002D3A47"/>
    <w:rsid w:val="002D3B25"/>
    <w:rsid w:val="002D3B4D"/>
    <w:rsid w:val="002D3CC0"/>
    <w:rsid w:val="002D3CC9"/>
    <w:rsid w:val="002D4143"/>
    <w:rsid w:val="002D4147"/>
    <w:rsid w:val="002D479C"/>
    <w:rsid w:val="002D4A82"/>
    <w:rsid w:val="002D4FAB"/>
    <w:rsid w:val="002D4FE9"/>
    <w:rsid w:val="002D51FE"/>
    <w:rsid w:val="002D565D"/>
    <w:rsid w:val="002D580C"/>
    <w:rsid w:val="002D5AB7"/>
    <w:rsid w:val="002D5E87"/>
    <w:rsid w:val="002D65A9"/>
    <w:rsid w:val="002D6621"/>
    <w:rsid w:val="002D68D5"/>
    <w:rsid w:val="002D68E1"/>
    <w:rsid w:val="002D6CC7"/>
    <w:rsid w:val="002D7557"/>
    <w:rsid w:val="002D7582"/>
    <w:rsid w:val="002E0151"/>
    <w:rsid w:val="002E0527"/>
    <w:rsid w:val="002E055D"/>
    <w:rsid w:val="002E09F8"/>
    <w:rsid w:val="002E0A59"/>
    <w:rsid w:val="002E0A5C"/>
    <w:rsid w:val="002E0AC9"/>
    <w:rsid w:val="002E0C1F"/>
    <w:rsid w:val="002E0D0F"/>
    <w:rsid w:val="002E0ED6"/>
    <w:rsid w:val="002E0FD1"/>
    <w:rsid w:val="002E16A4"/>
    <w:rsid w:val="002E185C"/>
    <w:rsid w:val="002E190D"/>
    <w:rsid w:val="002E1994"/>
    <w:rsid w:val="002E1FA9"/>
    <w:rsid w:val="002E216D"/>
    <w:rsid w:val="002E27F2"/>
    <w:rsid w:val="002E3172"/>
    <w:rsid w:val="002E332D"/>
    <w:rsid w:val="002E36AE"/>
    <w:rsid w:val="002E3B86"/>
    <w:rsid w:val="002E3C57"/>
    <w:rsid w:val="002E3DEF"/>
    <w:rsid w:val="002E3E36"/>
    <w:rsid w:val="002E42D5"/>
    <w:rsid w:val="002E49E1"/>
    <w:rsid w:val="002E4AE9"/>
    <w:rsid w:val="002E4E4B"/>
    <w:rsid w:val="002E4FCF"/>
    <w:rsid w:val="002E5261"/>
    <w:rsid w:val="002E554D"/>
    <w:rsid w:val="002E559F"/>
    <w:rsid w:val="002E61CD"/>
    <w:rsid w:val="002E623A"/>
    <w:rsid w:val="002E6293"/>
    <w:rsid w:val="002E68A3"/>
    <w:rsid w:val="002E68FB"/>
    <w:rsid w:val="002E7029"/>
    <w:rsid w:val="002E76D2"/>
    <w:rsid w:val="002E7C62"/>
    <w:rsid w:val="002E7CBC"/>
    <w:rsid w:val="002F02AC"/>
    <w:rsid w:val="002F0A00"/>
    <w:rsid w:val="002F0F16"/>
    <w:rsid w:val="002F0FBE"/>
    <w:rsid w:val="002F117A"/>
    <w:rsid w:val="002F1A07"/>
    <w:rsid w:val="002F1A7C"/>
    <w:rsid w:val="002F1B0C"/>
    <w:rsid w:val="002F1CAE"/>
    <w:rsid w:val="002F22F8"/>
    <w:rsid w:val="002F2A2E"/>
    <w:rsid w:val="002F3332"/>
    <w:rsid w:val="002F3579"/>
    <w:rsid w:val="002F3789"/>
    <w:rsid w:val="002F3890"/>
    <w:rsid w:val="002F3C38"/>
    <w:rsid w:val="002F3D8D"/>
    <w:rsid w:val="002F40BF"/>
    <w:rsid w:val="002F42EE"/>
    <w:rsid w:val="002F51AA"/>
    <w:rsid w:val="002F5221"/>
    <w:rsid w:val="002F5520"/>
    <w:rsid w:val="002F59B5"/>
    <w:rsid w:val="002F5D7E"/>
    <w:rsid w:val="002F5ECF"/>
    <w:rsid w:val="002F6023"/>
    <w:rsid w:val="002F64E4"/>
    <w:rsid w:val="002F6520"/>
    <w:rsid w:val="002F66FB"/>
    <w:rsid w:val="002F6E6A"/>
    <w:rsid w:val="002F6ED1"/>
    <w:rsid w:val="002F6F1B"/>
    <w:rsid w:val="002F7076"/>
    <w:rsid w:val="002F75AC"/>
    <w:rsid w:val="002F7C87"/>
    <w:rsid w:val="002F7D45"/>
    <w:rsid w:val="003005B3"/>
    <w:rsid w:val="00300AD8"/>
    <w:rsid w:val="00300EBE"/>
    <w:rsid w:val="00300FE8"/>
    <w:rsid w:val="00301050"/>
    <w:rsid w:val="00301090"/>
    <w:rsid w:val="003010ED"/>
    <w:rsid w:val="0030118A"/>
    <w:rsid w:val="003015E0"/>
    <w:rsid w:val="00301801"/>
    <w:rsid w:val="003018C6"/>
    <w:rsid w:val="00301C11"/>
    <w:rsid w:val="00301D3C"/>
    <w:rsid w:val="0030234B"/>
    <w:rsid w:val="00302514"/>
    <w:rsid w:val="00302B3E"/>
    <w:rsid w:val="00302D7B"/>
    <w:rsid w:val="00302E86"/>
    <w:rsid w:val="003032E8"/>
    <w:rsid w:val="00303471"/>
    <w:rsid w:val="003036C6"/>
    <w:rsid w:val="0030391F"/>
    <w:rsid w:val="00303B56"/>
    <w:rsid w:val="0030481E"/>
    <w:rsid w:val="00304CDF"/>
    <w:rsid w:val="00304E99"/>
    <w:rsid w:val="00304F63"/>
    <w:rsid w:val="0030534B"/>
    <w:rsid w:val="0030566B"/>
    <w:rsid w:val="00305D1B"/>
    <w:rsid w:val="00305E81"/>
    <w:rsid w:val="00306152"/>
    <w:rsid w:val="00306308"/>
    <w:rsid w:val="00306BD4"/>
    <w:rsid w:val="00306F56"/>
    <w:rsid w:val="00306FA5"/>
    <w:rsid w:val="003070B4"/>
    <w:rsid w:val="0030738A"/>
    <w:rsid w:val="003075FC"/>
    <w:rsid w:val="00307854"/>
    <w:rsid w:val="003079B2"/>
    <w:rsid w:val="0031010C"/>
    <w:rsid w:val="003102F0"/>
    <w:rsid w:val="00310814"/>
    <w:rsid w:val="00310E1B"/>
    <w:rsid w:val="00311086"/>
    <w:rsid w:val="00311E2C"/>
    <w:rsid w:val="003121A0"/>
    <w:rsid w:val="003123AD"/>
    <w:rsid w:val="00312E3D"/>
    <w:rsid w:val="0031395C"/>
    <w:rsid w:val="00313975"/>
    <w:rsid w:val="00313E24"/>
    <w:rsid w:val="00313F8F"/>
    <w:rsid w:val="003140FE"/>
    <w:rsid w:val="00314AA0"/>
    <w:rsid w:val="00314C7F"/>
    <w:rsid w:val="003151C1"/>
    <w:rsid w:val="003152DB"/>
    <w:rsid w:val="003152F6"/>
    <w:rsid w:val="0031553E"/>
    <w:rsid w:val="003156CC"/>
    <w:rsid w:val="00315738"/>
    <w:rsid w:val="00315B2E"/>
    <w:rsid w:val="00315C63"/>
    <w:rsid w:val="00315E9C"/>
    <w:rsid w:val="00315EE0"/>
    <w:rsid w:val="00316025"/>
    <w:rsid w:val="00316621"/>
    <w:rsid w:val="0031698E"/>
    <w:rsid w:val="00316B77"/>
    <w:rsid w:val="00316D5D"/>
    <w:rsid w:val="00316E88"/>
    <w:rsid w:val="00317250"/>
    <w:rsid w:val="00317DEB"/>
    <w:rsid w:val="003200FB"/>
    <w:rsid w:val="00320333"/>
    <w:rsid w:val="00320349"/>
    <w:rsid w:val="00320634"/>
    <w:rsid w:val="00320644"/>
    <w:rsid w:val="0032074B"/>
    <w:rsid w:val="0032088A"/>
    <w:rsid w:val="0032089B"/>
    <w:rsid w:val="0032099B"/>
    <w:rsid w:val="00320C38"/>
    <w:rsid w:val="00320D56"/>
    <w:rsid w:val="0032138B"/>
    <w:rsid w:val="0032148A"/>
    <w:rsid w:val="00321DFE"/>
    <w:rsid w:val="003222AC"/>
    <w:rsid w:val="00322510"/>
    <w:rsid w:val="00322794"/>
    <w:rsid w:val="0032286F"/>
    <w:rsid w:val="0032291F"/>
    <w:rsid w:val="00322EFF"/>
    <w:rsid w:val="00323166"/>
    <w:rsid w:val="003233CF"/>
    <w:rsid w:val="0032358D"/>
    <w:rsid w:val="00323737"/>
    <w:rsid w:val="003238EB"/>
    <w:rsid w:val="00323ACB"/>
    <w:rsid w:val="00324890"/>
    <w:rsid w:val="00324959"/>
    <w:rsid w:val="00324AF6"/>
    <w:rsid w:val="00324B48"/>
    <w:rsid w:val="00324B5E"/>
    <w:rsid w:val="00324C47"/>
    <w:rsid w:val="00324D10"/>
    <w:rsid w:val="00324E23"/>
    <w:rsid w:val="00324E7B"/>
    <w:rsid w:val="00325035"/>
    <w:rsid w:val="003256F9"/>
    <w:rsid w:val="00325ECA"/>
    <w:rsid w:val="00326285"/>
    <w:rsid w:val="0032634C"/>
    <w:rsid w:val="00326463"/>
    <w:rsid w:val="00326BC4"/>
    <w:rsid w:val="00326D44"/>
    <w:rsid w:val="00326EBA"/>
    <w:rsid w:val="00326EDC"/>
    <w:rsid w:val="00327063"/>
    <w:rsid w:val="00327AFB"/>
    <w:rsid w:val="00327DC0"/>
    <w:rsid w:val="00327DE0"/>
    <w:rsid w:val="00327EE6"/>
    <w:rsid w:val="00330FD6"/>
    <w:rsid w:val="0033106C"/>
    <w:rsid w:val="00331740"/>
    <w:rsid w:val="00331D79"/>
    <w:rsid w:val="00331ECA"/>
    <w:rsid w:val="00332434"/>
    <w:rsid w:val="00332D9E"/>
    <w:rsid w:val="00332F25"/>
    <w:rsid w:val="003333DF"/>
    <w:rsid w:val="003339BD"/>
    <w:rsid w:val="00333C52"/>
    <w:rsid w:val="00334189"/>
    <w:rsid w:val="00334411"/>
    <w:rsid w:val="00334452"/>
    <w:rsid w:val="00334835"/>
    <w:rsid w:val="00334859"/>
    <w:rsid w:val="003349CF"/>
    <w:rsid w:val="0033517A"/>
    <w:rsid w:val="003353D5"/>
    <w:rsid w:val="0033559C"/>
    <w:rsid w:val="003357CE"/>
    <w:rsid w:val="00335DF4"/>
    <w:rsid w:val="00336FFA"/>
    <w:rsid w:val="0033710D"/>
    <w:rsid w:val="00337317"/>
    <w:rsid w:val="003373E8"/>
    <w:rsid w:val="00337A7D"/>
    <w:rsid w:val="00337F46"/>
    <w:rsid w:val="003404FA"/>
    <w:rsid w:val="003405F5"/>
    <w:rsid w:val="0034075B"/>
    <w:rsid w:val="00340D93"/>
    <w:rsid w:val="00340E73"/>
    <w:rsid w:val="00340EEE"/>
    <w:rsid w:val="00341331"/>
    <w:rsid w:val="003415D2"/>
    <w:rsid w:val="00341D11"/>
    <w:rsid w:val="0034223E"/>
    <w:rsid w:val="00343139"/>
    <w:rsid w:val="0034343A"/>
    <w:rsid w:val="00343709"/>
    <w:rsid w:val="00343C29"/>
    <w:rsid w:val="00344C72"/>
    <w:rsid w:val="00344D3E"/>
    <w:rsid w:val="00344E02"/>
    <w:rsid w:val="003450B5"/>
    <w:rsid w:val="0034536B"/>
    <w:rsid w:val="00345420"/>
    <w:rsid w:val="0034567C"/>
    <w:rsid w:val="003456FD"/>
    <w:rsid w:val="00345C8C"/>
    <w:rsid w:val="003460F7"/>
    <w:rsid w:val="003462FD"/>
    <w:rsid w:val="0034639C"/>
    <w:rsid w:val="003465CB"/>
    <w:rsid w:val="00346604"/>
    <w:rsid w:val="0034676A"/>
    <w:rsid w:val="00346AE8"/>
    <w:rsid w:val="00346E3F"/>
    <w:rsid w:val="003470A4"/>
    <w:rsid w:val="0034712D"/>
    <w:rsid w:val="003478D8"/>
    <w:rsid w:val="003479A7"/>
    <w:rsid w:val="003500FA"/>
    <w:rsid w:val="003507B7"/>
    <w:rsid w:val="003507E5"/>
    <w:rsid w:val="003508F0"/>
    <w:rsid w:val="00350AD6"/>
    <w:rsid w:val="003511E9"/>
    <w:rsid w:val="00351680"/>
    <w:rsid w:val="00351917"/>
    <w:rsid w:val="0035193B"/>
    <w:rsid w:val="00351B08"/>
    <w:rsid w:val="00351D6C"/>
    <w:rsid w:val="00351D81"/>
    <w:rsid w:val="00352053"/>
    <w:rsid w:val="003520BA"/>
    <w:rsid w:val="00352231"/>
    <w:rsid w:val="00352FB0"/>
    <w:rsid w:val="00353073"/>
    <w:rsid w:val="003532BA"/>
    <w:rsid w:val="0035338B"/>
    <w:rsid w:val="003533EF"/>
    <w:rsid w:val="0035382A"/>
    <w:rsid w:val="00353C2D"/>
    <w:rsid w:val="00353D3A"/>
    <w:rsid w:val="00354010"/>
    <w:rsid w:val="0035412C"/>
    <w:rsid w:val="00354210"/>
    <w:rsid w:val="00354616"/>
    <w:rsid w:val="0035473E"/>
    <w:rsid w:val="003549DA"/>
    <w:rsid w:val="00354A74"/>
    <w:rsid w:val="00354FC6"/>
    <w:rsid w:val="00355404"/>
    <w:rsid w:val="003562E8"/>
    <w:rsid w:val="00356416"/>
    <w:rsid w:val="003568B1"/>
    <w:rsid w:val="00356ADD"/>
    <w:rsid w:val="00356F9F"/>
    <w:rsid w:val="003578AE"/>
    <w:rsid w:val="00357A64"/>
    <w:rsid w:val="00357DAF"/>
    <w:rsid w:val="00360AFC"/>
    <w:rsid w:val="00360B29"/>
    <w:rsid w:val="00360BC2"/>
    <w:rsid w:val="00360DDA"/>
    <w:rsid w:val="00360F28"/>
    <w:rsid w:val="00360F4E"/>
    <w:rsid w:val="0036124F"/>
    <w:rsid w:val="00361782"/>
    <w:rsid w:val="00361800"/>
    <w:rsid w:val="003619A7"/>
    <w:rsid w:val="00361ECA"/>
    <w:rsid w:val="0036251C"/>
    <w:rsid w:val="00362628"/>
    <w:rsid w:val="00362884"/>
    <w:rsid w:val="00362983"/>
    <w:rsid w:val="00362F6E"/>
    <w:rsid w:val="00363410"/>
    <w:rsid w:val="00363463"/>
    <w:rsid w:val="003634CC"/>
    <w:rsid w:val="00363A74"/>
    <w:rsid w:val="00363E6B"/>
    <w:rsid w:val="00363FAF"/>
    <w:rsid w:val="00364264"/>
    <w:rsid w:val="00364791"/>
    <w:rsid w:val="00364795"/>
    <w:rsid w:val="00364808"/>
    <w:rsid w:val="00364939"/>
    <w:rsid w:val="0036509D"/>
    <w:rsid w:val="003650AE"/>
    <w:rsid w:val="00365307"/>
    <w:rsid w:val="00365401"/>
    <w:rsid w:val="00365527"/>
    <w:rsid w:val="003658CA"/>
    <w:rsid w:val="00365A82"/>
    <w:rsid w:val="00365AA3"/>
    <w:rsid w:val="0036670A"/>
    <w:rsid w:val="00366B59"/>
    <w:rsid w:val="00366DEE"/>
    <w:rsid w:val="00366EBA"/>
    <w:rsid w:val="00366F84"/>
    <w:rsid w:val="00367211"/>
    <w:rsid w:val="00367589"/>
    <w:rsid w:val="00370332"/>
    <w:rsid w:val="0037052C"/>
    <w:rsid w:val="003705BA"/>
    <w:rsid w:val="0037074A"/>
    <w:rsid w:val="00370B1D"/>
    <w:rsid w:val="0037130B"/>
    <w:rsid w:val="003716C5"/>
    <w:rsid w:val="00371EB0"/>
    <w:rsid w:val="00372336"/>
    <w:rsid w:val="003723FE"/>
    <w:rsid w:val="00372AE6"/>
    <w:rsid w:val="00372CC5"/>
    <w:rsid w:val="003730F3"/>
    <w:rsid w:val="00373762"/>
    <w:rsid w:val="00373A2E"/>
    <w:rsid w:val="00373AF6"/>
    <w:rsid w:val="00373F87"/>
    <w:rsid w:val="00374774"/>
    <w:rsid w:val="0037477F"/>
    <w:rsid w:val="00374CF0"/>
    <w:rsid w:val="00375040"/>
    <w:rsid w:val="00375206"/>
    <w:rsid w:val="0037566E"/>
    <w:rsid w:val="003756BF"/>
    <w:rsid w:val="00375E0F"/>
    <w:rsid w:val="00375FE7"/>
    <w:rsid w:val="003760B4"/>
    <w:rsid w:val="0037614A"/>
    <w:rsid w:val="00376257"/>
    <w:rsid w:val="00376306"/>
    <w:rsid w:val="00376456"/>
    <w:rsid w:val="00376C91"/>
    <w:rsid w:val="00376D8F"/>
    <w:rsid w:val="00376EDE"/>
    <w:rsid w:val="00377109"/>
    <w:rsid w:val="0037763C"/>
    <w:rsid w:val="00377845"/>
    <w:rsid w:val="00377AF2"/>
    <w:rsid w:val="00377D89"/>
    <w:rsid w:val="00377E1F"/>
    <w:rsid w:val="00377E81"/>
    <w:rsid w:val="00377ECB"/>
    <w:rsid w:val="00380204"/>
    <w:rsid w:val="0038043C"/>
    <w:rsid w:val="00380595"/>
    <w:rsid w:val="00380994"/>
    <w:rsid w:val="00380996"/>
    <w:rsid w:val="00380FB8"/>
    <w:rsid w:val="003813C6"/>
    <w:rsid w:val="003816E0"/>
    <w:rsid w:val="00381960"/>
    <w:rsid w:val="003819AB"/>
    <w:rsid w:val="00381A5B"/>
    <w:rsid w:val="00381E57"/>
    <w:rsid w:val="00382005"/>
    <w:rsid w:val="0038273F"/>
    <w:rsid w:val="003829B8"/>
    <w:rsid w:val="00382E63"/>
    <w:rsid w:val="00383231"/>
    <w:rsid w:val="0038328E"/>
    <w:rsid w:val="003837FC"/>
    <w:rsid w:val="00383961"/>
    <w:rsid w:val="003839A4"/>
    <w:rsid w:val="00383B40"/>
    <w:rsid w:val="00383B53"/>
    <w:rsid w:val="00384032"/>
    <w:rsid w:val="00384168"/>
    <w:rsid w:val="00384198"/>
    <w:rsid w:val="00384689"/>
    <w:rsid w:val="00384B9A"/>
    <w:rsid w:val="00384EB2"/>
    <w:rsid w:val="00385129"/>
    <w:rsid w:val="00385155"/>
    <w:rsid w:val="003851BA"/>
    <w:rsid w:val="00385B11"/>
    <w:rsid w:val="00385D87"/>
    <w:rsid w:val="00385F1E"/>
    <w:rsid w:val="00386157"/>
    <w:rsid w:val="00386711"/>
    <w:rsid w:val="00386721"/>
    <w:rsid w:val="00386A5D"/>
    <w:rsid w:val="00386D05"/>
    <w:rsid w:val="003870E7"/>
    <w:rsid w:val="00387140"/>
    <w:rsid w:val="00387405"/>
    <w:rsid w:val="003878D4"/>
    <w:rsid w:val="00387B4F"/>
    <w:rsid w:val="00390128"/>
    <w:rsid w:val="00390311"/>
    <w:rsid w:val="00390368"/>
    <w:rsid w:val="003905D1"/>
    <w:rsid w:val="00390BB6"/>
    <w:rsid w:val="00390C91"/>
    <w:rsid w:val="00390EBC"/>
    <w:rsid w:val="00390FD7"/>
    <w:rsid w:val="00391832"/>
    <w:rsid w:val="00391C03"/>
    <w:rsid w:val="00391ED7"/>
    <w:rsid w:val="00391FE0"/>
    <w:rsid w:val="00392155"/>
    <w:rsid w:val="00392650"/>
    <w:rsid w:val="003928ED"/>
    <w:rsid w:val="0039292F"/>
    <w:rsid w:val="00392EA6"/>
    <w:rsid w:val="003936E5"/>
    <w:rsid w:val="00393FAD"/>
    <w:rsid w:val="00394145"/>
    <w:rsid w:val="003943DC"/>
    <w:rsid w:val="003944F3"/>
    <w:rsid w:val="003944F9"/>
    <w:rsid w:val="003948AD"/>
    <w:rsid w:val="00394B55"/>
    <w:rsid w:val="00394C01"/>
    <w:rsid w:val="00394FDE"/>
    <w:rsid w:val="003953EA"/>
    <w:rsid w:val="00395459"/>
    <w:rsid w:val="00395546"/>
    <w:rsid w:val="00395B78"/>
    <w:rsid w:val="00395DC0"/>
    <w:rsid w:val="003961EA"/>
    <w:rsid w:val="0039631F"/>
    <w:rsid w:val="00396356"/>
    <w:rsid w:val="0039637E"/>
    <w:rsid w:val="0039651E"/>
    <w:rsid w:val="003969AD"/>
    <w:rsid w:val="00396BF9"/>
    <w:rsid w:val="003977E9"/>
    <w:rsid w:val="00397D60"/>
    <w:rsid w:val="00397E65"/>
    <w:rsid w:val="003A0005"/>
    <w:rsid w:val="003A03EA"/>
    <w:rsid w:val="003A064F"/>
    <w:rsid w:val="003A06A8"/>
    <w:rsid w:val="003A06D2"/>
    <w:rsid w:val="003A0B1C"/>
    <w:rsid w:val="003A0CB2"/>
    <w:rsid w:val="003A1727"/>
    <w:rsid w:val="003A2532"/>
    <w:rsid w:val="003A25C5"/>
    <w:rsid w:val="003A2AE5"/>
    <w:rsid w:val="003A2BE5"/>
    <w:rsid w:val="003A3ABE"/>
    <w:rsid w:val="003A3BAB"/>
    <w:rsid w:val="003A3BE2"/>
    <w:rsid w:val="003A3C9B"/>
    <w:rsid w:val="003A3CFB"/>
    <w:rsid w:val="003A4275"/>
    <w:rsid w:val="003A4B7F"/>
    <w:rsid w:val="003A4D25"/>
    <w:rsid w:val="003A4E2A"/>
    <w:rsid w:val="003A5512"/>
    <w:rsid w:val="003A55DB"/>
    <w:rsid w:val="003A568D"/>
    <w:rsid w:val="003A591D"/>
    <w:rsid w:val="003A5C1B"/>
    <w:rsid w:val="003A5EAA"/>
    <w:rsid w:val="003A6172"/>
    <w:rsid w:val="003A673A"/>
    <w:rsid w:val="003A6A37"/>
    <w:rsid w:val="003A6BB6"/>
    <w:rsid w:val="003A706E"/>
    <w:rsid w:val="003A76A8"/>
    <w:rsid w:val="003A7E5B"/>
    <w:rsid w:val="003B000B"/>
    <w:rsid w:val="003B0205"/>
    <w:rsid w:val="003B0534"/>
    <w:rsid w:val="003B0537"/>
    <w:rsid w:val="003B09C6"/>
    <w:rsid w:val="003B0AB7"/>
    <w:rsid w:val="003B0FBF"/>
    <w:rsid w:val="003B108D"/>
    <w:rsid w:val="003B1106"/>
    <w:rsid w:val="003B175E"/>
    <w:rsid w:val="003B1CBE"/>
    <w:rsid w:val="003B1CC1"/>
    <w:rsid w:val="003B1F0B"/>
    <w:rsid w:val="003B29C1"/>
    <w:rsid w:val="003B2C3F"/>
    <w:rsid w:val="003B2EE7"/>
    <w:rsid w:val="003B39F7"/>
    <w:rsid w:val="003B3A05"/>
    <w:rsid w:val="003B3A87"/>
    <w:rsid w:val="003B3AB6"/>
    <w:rsid w:val="003B3B09"/>
    <w:rsid w:val="003B3D06"/>
    <w:rsid w:val="003B3F33"/>
    <w:rsid w:val="003B410C"/>
    <w:rsid w:val="003B4329"/>
    <w:rsid w:val="003B47CD"/>
    <w:rsid w:val="003B48D0"/>
    <w:rsid w:val="003B4958"/>
    <w:rsid w:val="003B4B9B"/>
    <w:rsid w:val="003B4F03"/>
    <w:rsid w:val="003B4FCB"/>
    <w:rsid w:val="003B512E"/>
    <w:rsid w:val="003B547F"/>
    <w:rsid w:val="003B54FC"/>
    <w:rsid w:val="003B56E0"/>
    <w:rsid w:val="003B5F72"/>
    <w:rsid w:val="003B5FD9"/>
    <w:rsid w:val="003B6041"/>
    <w:rsid w:val="003B6213"/>
    <w:rsid w:val="003B6472"/>
    <w:rsid w:val="003B6896"/>
    <w:rsid w:val="003B6F25"/>
    <w:rsid w:val="003B7495"/>
    <w:rsid w:val="003B755A"/>
    <w:rsid w:val="003B7797"/>
    <w:rsid w:val="003B79BC"/>
    <w:rsid w:val="003B79BF"/>
    <w:rsid w:val="003B7CDD"/>
    <w:rsid w:val="003B7EEB"/>
    <w:rsid w:val="003C05B7"/>
    <w:rsid w:val="003C06F2"/>
    <w:rsid w:val="003C0AFC"/>
    <w:rsid w:val="003C0D09"/>
    <w:rsid w:val="003C110C"/>
    <w:rsid w:val="003C131B"/>
    <w:rsid w:val="003C17C7"/>
    <w:rsid w:val="003C1A35"/>
    <w:rsid w:val="003C22FE"/>
    <w:rsid w:val="003C25D4"/>
    <w:rsid w:val="003C261E"/>
    <w:rsid w:val="003C28E1"/>
    <w:rsid w:val="003C2BE6"/>
    <w:rsid w:val="003C2F73"/>
    <w:rsid w:val="003C30F6"/>
    <w:rsid w:val="003C3193"/>
    <w:rsid w:val="003C31BC"/>
    <w:rsid w:val="003C32D3"/>
    <w:rsid w:val="003C3874"/>
    <w:rsid w:val="003C38ED"/>
    <w:rsid w:val="003C3AB9"/>
    <w:rsid w:val="003C3AE1"/>
    <w:rsid w:val="003C3DE2"/>
    <w:rsid w:val="003C42F7"/>
    <w:rsid w:val="003C4527"/>
    <w:rsid w:val="003C4545"/>
    <w:rsid w:val="003C45E4"/>
    <w:rsid w:val="003C4692"/>
    <w:rsid w:val="003C4956"/>
    <w:rsid w:val="003C4D28"/>
    <w:rsid w:val="003C4F11"/>
    <w:rsid w:val="003C4FA1"/>
    <w:rsid w:val="003C5ACF"/>
    <w:rsid w:val="003C5D5E"/>
    <w:rsid w:val="003C5F1D"/>
    <w:rsid w:val="003C5F4C"/>
    <w:rsid w:val="003C627E"/>
    <w:rsid w:val="003C62E3"/>
    <w:rsid w:val="003C6371"/>
    <w:rsid w:val="003C6402"/>
    <w:rsid w:val="003C6592"/>
    <w:rsid w:val="003C66DD"/>
    <w:rsid w:val="003C6853"/>
    <w:rsid w:val="003C700C"/>
    <w:rsid w:val="003C761D"/>
    <w:rsid w:val="003C77D6"/>
    <w:rsid w:val="003C78ED"/>
    <w:rsid w:val="003C7C11"/>
    <w:rsid w:val="003C7D5E"/>
    <w:rsid w:val="003C7DAC"/>
    <w:rsid w:val="003C7DB3"/>
    <w:rsid w:val="003C7DBF"/>
    <w:rsid w:val="003D0820"/>
    <w:rsid w:val="003D0A27"/>
    <w:rsid w:val="003D0B4A"/>
    <w:rsid w:val="003D0DBC"/>
    <w:rsid w:val="003D0DFF"/>
    <w:rsid w:val="003D111A"/>
    <w:rsid w:val="003D170B"/>
    <w:rsid w:val="003D1967"/>
    <w:rsid w:val="003D1B7B"/>
    <w:rsid w:val="003D1C4B"/>
    <w:rsid w:val="003D24AA"/>
    <w:rsid w:val="003D24D7"/>
    <w:rsid w:val="003D26B4"/>
    <w:rsid w:val="003D27EA"/>
    <w:rsid w:val="003D2979"/>
    <w:rsid w:val="003D2AC7"/>
    <w:rsid w:val="003D2F7F"/>
    <w:rsid w:val="003D3240"/>
    <w:rsid w:val="003D3BA3"/>
    <w:rsid w:val="003D3BAD"/>
    <w:rsid w:val="003D3DA8"/>
    <w:rsid w:val="003D410D"/>
    <w:rsid w:val="003D46F0"/>
    <w:rsid w:val="003D51DC"/>
    <w:rsid w:val="003D59DC"/>
    <w:rsid w:val="003D5D7C"/>
    <w:rsid w:val="003D5E9F"/>
    <w:rsid w:val="003D6283"/>
    <w:rsid w:val="003D63E4"/>
    <w:rsid w:val="003D7124"/>
    <w:rsid w:val="003D73C3"/>
    <w:rsid w:val="003D73CB"/>
    <w:rsid w:val="003D7462"/>
    <w:rsid w:val="003D74F4"/>
    <w:rsid w:val="003D7787"/>
    <w:rsid w:val="003D7C00"/>
    <w:rsid w:val="003D7D37"/>
    <w:rsid w:val="003D7FC0"/>
    <w:rsid w:val="003E0454"/>
    <w:rsid w:val="003E0791"/>
    <w:rsid w:val="003E07B0"/>
    <w:rsid w:val="003E09CF"/>
    <w:rsid w:val="003E0E68"/>
    <w:rsid w:val="003E11C0"/>
    <w:rsid w:val="003E14BC"/>
    <w:rsid w:val="003E185D"/>
    <w:rsid w:val="003E1BFE"/>
    <w:rsid w:val="003E1C56"/>
    <w:rsid w:val="003E27FA"/>
    <w:rsid w:val="003E289D"/>
    <w:rsid w:val="003E2AA4"/>
    <w:rsid w:val="003E3141"/>
    <w:rsid w:val="003E3313"/>
    <w:rsid w:val="003E3636"/>
    <w:rsid w:val="003E3A1F"/>
    <w:rsid w:val="003E3D70"/>
    <w:rsid w:val="003E3D82"/>
    <w:rsid w:val="003E404E"/>
    <w:rsid w:val="003E41AB"/>
    <w:rsid w:val="003E46DC"/>
    <w:rsid w:val="003E4893"/>
    <w:rsid w:val="003E48CE"/>
    <w:rsid w:val="003E4B39"/>
    <w:rsid w:val="003E4C80"/>
    <w:rsid w:val="003E55E1"/>
    <w:rsid w:val="003E5C0B"/>
    <w:rsid w:val="003E5C21"/>
    <w:rsid w:val="003E5C91"/>
    <w:rsid w:val="003E5DEF"/>
    <w:rsid w:val="003E6257"/>
    <w:rsid w:val="003E6329"/>
    <w:rsid w:val="003E63E8"/>
    <w:rsid w:val="003E64DE"/>
    <w:rsid w:val="003E6532"/>
    <w:rsid w:val="003E67B0"/>
    <w:rsid w:val="003E67FE"/>
    <w:rsid w:val="003E684D"/>
    <w:rsid w:val="003E6A8C"/>
    <w:rsid w:val="003E6A8E"/>
    <w:rsid w:val="003E6B4A"/>
    <w:rsid w:val="003E75F3"/>
    <w:rsid w:val="003E7A01"/>
    <w:rsid w:val="003E7A23"/>
    <w:rsid w:val="003F07FA"/>
    <w:rsid w:val="003F08C7"/>
    <w:rsid w:val="003F0D04"/>
    <w:rsid w:val="003F0F94"/>
    <w:rsid w:val="003F104A"/>
    <w:rsid w:val="003F116A"/>
    <w:rsid w:val="003F1480"/>
    <w:rsid w:val="003F16BE"/>
    <w:rsid w:val="003F1B3D"/>
    <w:rsid w:val="003F1C99"/>
    <w:rsid w:val="003F217D"/>
    <w:rsid w:val="003F285B"/>
    <w:rsid w:val="003F28E5"/>
    <w:rsid w:val="003F2A32"/>
    <w:rsid w:val="003F2CCE"/>
    <w:rsid w:val="003F2CDB"/>
    <w:rsid w:val="003F314F"/>
    <w:rsid w:val="003F3A34"/>
    <w:rsid w:val="003F3C8D"/>
    <w:rsid w:val="003F40AE"/>
    <w:rsid w:val="003F40B2"/>
    <w:rsid w:val="003F4125"/>
    <w:rsid w:val="003F4305"/>
    <w:rsid w:val="003F43BA"/>
    <w:rsid w:val="003F4636"/>
    <w:rsid w:val="003F48A1"/>
    <w:rsid w:val="003F4A5E"/>
    <w:rsid w:val="003F4B2E"/>
    <w:rsid w:val="003F51C1"/>
    <w:rsid w:val="003F5C3B"/>
    <w:rsid w:val="003F60A2"/>
    <w:rsid w:val="003F60F4"/>
    <w:rsid w:val="003F6222"/>
    <w:rsid w:val="003F655F"/>
    <w:rsid w:val="003F65EC"/>
    <w:rsid w:val="003F67F6"/>
    <w:rsid w:val="003F741B"/>
    <w:rsid w:val="003F75EF"/>
    <w:rsid w:val="003F77E3"/>
    <w:rsid w:val="003F78F4"/>
    <w:rsid w:val="003F7D96"/>
    <w:rsid w:val="003F7F09"/>
    <w:rsid w:val="00400358"/>
    <w:rsid w:val="00400447"/>
    <w:rsid w:val="0040061A"/>
    <w:rsid w:val="00400959"/>
    <w:rsid w:val="004014E3"/>
    <w:rsid w:val="004017DD"/>
    <w:rsid w:val="0040198F"/>
    <w:rsid w:val="00401D20"/>
    <w:rsid w:val="00401D41"/>
    <w:rsid w:val="00401E3E"/>
    <w:rsid w:val="00401E43"/>
    <w:rsid w:val="00401FAF"/>
    <w:rsid w:val="004022C2"/>
    <w:rsid w:val="004024AC"/>
    <w:rsid w:val="0040253B"/>
    <w:rsid w:val="004025B1"/>
    <w:rsid w:val="00402754"/>
    <w:rsid w:val="00402767"/>
    <w:rsid w:val="004027F1"/>
    <w:rsid w:val="00402821"/>
    <w:rsid w:val="00402DA0"/>
    <w:rsid w:val="00402FC5"/>
    <w:rsid w:val="00403299"/>
    <w:rsid w:val="004035FE"/>
    <w:rsid w:val="00403911"/>
    <w:rsid w:val="00403D8E"/>
    <w:rsid w:val="00403E56"/>
    <w:rsid w:val="00404411"/>
    <w:rsid w:val="00404704"/>
    <w:rsid w:val="00404EC6"/>
    <w:rsid w:val="00405032"/>
    <w:rsid w:val="004052AC"/>
    <w:rsid w:val="004053F6"/>
    <w:rsid w:val="0040590D"/>
    <w:rsid w:val="00405B9A"/>
    <w:rsid w:val="00405F15"/>
    <w:rsid w:val="00405FEF"/>
    <w:rsid w:val="00406800"/>
    <w:rsid w:val="00406A17"/>
    <w:rsid w:val="00406E6C"/>
    <w:rsid w:val="0040720A"/>
    <w:rsid w:val="00407520"/>
    <w:rsid w:val="004076A6"/>
    <w:rsid w:val="004079D8"/>
    <w:rsid w:val="004079F0"/>
    <w:rsid w:val="00407A49"/>
    <w:rsid w:val="00407E0D"/>
    <w:rsid w:val="00410036"/>
    <w:rsid w:val="00410639"/>
    <w:rsid w:val="0041096E"/>
    <w:rsid w:val="00410A4C"/>
    <w:rsid w:val="00410A85"/>
    <w:rsid w:val="00410B81"/>
    <w:rsid w:val="00410B9F"/>
    <w:rsid w:val="00411244"/>
    <w:rsid w:val="00411965"/>
    <w:rsid w:val="00411A54"/>
    <w:rsid w:val="0041217E"/>
    <w:rsid w:val="0041222C"/>
    <w:rsid w:val="004126C4"/>
    <w:rsid w:val="0041273C"/>
    <w:rsid w:val="004127B7"/>
    <w:rsid w:val="00412ACC"/>
    <w:rsid w:val="004130E2"/>
    <w:rsid w:val="004131A6"/>
    <w:rsid w:val="004137B5"/>
    <w:rsid w:val="004144DC"/>
    <w:rsid w:val="00414513"/>
    <w:rsid w:val="004149D3"/>
    <w:rsid w:val="00414FB4"/>
    <w:rsid w:val="004155E1"/>
    <w:rsid w:val="00416100"/>
    <w:rsid w:val="00416225"/>
    <w:rsid w:val="0041654E"/>
    <w:rsid w:val="00416882"/>
    <w:rsid w:val="00417305"/>
    <w:rsid w:val="00417393"/>
    <w:rsid w:val="00417599"/>
    <w:rsid w:val="00420282"/>
    <w:rsid w:val="004208D6"/>
    <w:rsid w:val="004208F3"/>
    <w:rsid w:val="00420AEF"/>
    <w:rsid w:val="00421539"/>
    <w:rsid w:val="00421542"/>
    <w:rsid w:val="00421743"/>
    <w:rsid w:val="004218F0"/>
    <w:rsid w:val="00421DA6"/>
    <w:rsid w:val="00421F63"/>
    <w:rsid w:val="004221E9"/>
    <w:rsid w:val="0042280D"/>
    <w:rsid w:val="00422833"/>
    <w:rsid w:val="00422BE5"/>
    <w:rsid w:val="0042310E"/>
    <w:rsid w:val="004234E7"/>
    <w:rsid w:val="00423504"/>
    <w:rsid w:val="00424266"/>
    <w:rsid w:val="00424416"/>
    <w:rsid w:val="00424F77"/>
    <w:rsid w:val="00425067"/>
    <w:rsid w:val="0042523B"/>
    <w:rsid w:val="004254F4"/>
    <w:rsid w:val="0042572E"/>
    <w:rsid w:val="004258D1"/>
    <w:rsid w:val="00425A84"/>
    <w:rsid w:val="00425CA0"/>
    <w:rsid w:val="00425E90"/>
    <w:rsid w:val="00426075"/>
    <w:rsid w:val="004261BD"/>
    <w:rsid w:val="00426343"/>
    <w:rsid w:val="004264C4"/>
    <w:rsid w:val="00426589"/>
    <w:rsid w:val="0042658B"/>
    <w:rsid w:val="00426772"/>
    <w:rsid w:val="004267A7"/>
    <w:rsid w:val="00426C79"/>
    <w:rsid w:val="00426C95"/>
    <w:rsid w:val="00426E3E"/>
    <w:rsid w:val="00427366"/>
    <w:rsid w:val="0042764A"/>
    <w:rsid w:val="004305E0"/>
    <w:rsid w:val="0043077A"/>
    <w:rsid w:val="00430954"/>
    <w:rsid w:val="00430A7C"/>
    <w:rsid w:val="00430F2F"/>
    <w:rsid w:val="00431382"/>
    <w:rsid w:val="004319BA"/>
    <w:rsid w:val="00431CA2"/>
    <w:rsid w:val="00431D58"/>
    <w:rsid w:val="00431E6E"/>
    <w:rsid w:val="0043212D"/>
    <w:rsid w:val="00432795"/>
    <w:rsid w:val="00432B70"/>
    <w:rsid w:val="00432BE0"/>
    <w:rsid w:val="00432EE0"/>
    <w:rsid w:val="0043358E"/>
    <w:rsid w:val="00433916"/>
    <w:rsid w:val="00433988"/>
    <w:rsid w:val="00433EC0"/>
    <w:rsid w:val="004340C0"/>
    <w:rsid w:val="0043448C"/>
    <w:rsid w:val="00434532"/>
    <w:rsid w:val="004346ED"/>
    <w:rsid w:val="00434956"/>
    <w:rsid w:val="004349B3"/>
    <w:rsid w:val="00434F39"/>
    <w:rsid w:val="0043507C"/>
    <w:rsid w:val="00435188"/>
    <w:rsid w:val="00435A3D"/>
    <w:rsid w:val="00435AE0"/>
    <w:rsid w:val="00436232"/>
    <w:rsid w:val="00436436"/>
    <w:rsid w:val="004369DC"/>
    <w:rsid w:val="00436A2A"/>
    <w:rsid w:val="00436D5C"/>
    <w:rsid w:val="004371D5"/>
    <w:rsid w:val="0043763D"/>
    <w:rsid w:val="00437B0F"/>
    <w:rsid w:val="00437C3E"/>
    <w:rsid w:val="00437CF4"/>
    <w:rsid w:val="00437DF6"/>
    <w:rsid w:val="0044019A"/>
    <w:rsid w:val="004404F1"/>
    <w:rsid w:val="004408B8"/>
    <w:rsid w:val="00440B91"/>
    <w:rsid w:val="00440BDF"/>
    <w:rsid w:val="00441070"/>
    <w:rsid w:val="004411CD"/>
    <w:rsid w:val="00441210"/>
    <w:rsid w:val="0044155A"/>
    <w:rsid w:val="00441BB2"/>
    <w:rsid w:val="00441D7F"/>
    <w:rsid w:val="00441F7B"/>
    <w:rsid w:val="004420B7"/>
    <w:rsid w:val="004425F3"/>
    <w:rsid w:val="00442F93"/>
    <w:rsid w:val="004434A9"/>
    <w:rsid w:val="00443D80"/>
    <w:rsid w:val="00443EB2"/>
    <w:rsid w:val="00444001"/>
    <w:rsid w:val="00444DD2"/>
    <w:rsid w:val="004451AB"/>
    <w:rsid w:val="00445A57"/>
    <w:rsid w:val="00445B6A"/>
    <w:rsid w:val="00445CB9"/>
    <w:rsid w:val="00445F6C"/>
    <w:rsid w:val="00445FB7"/>
    <w:rsid w:val="004460EA"/>
    <w:rsid w:val="004468A4"/>
    <w:rsid w:val="004468D4"/>
    <w:rsid w:val="00446929"/>
    <w:rsid w:val="00446A64"/>
    <w:rsid w:val="00446A67"/>
    <w:rsid w:val="00446C18"/>
    <w:rsid w:val="00447075"/>
    <w:rsid w:val="00447319"/>
    <w:rsid w:val="004475D1"/>
    <w:rsid w:val="004477C9"/>
    <w:rsid w:val="00447DF6"/>
    <w:rsid w:val="00450007"/>
    <w:rsid w:val="00450311"/>
    <w:rsid w:val="0045050A"/>
    <w:rsid w:val="0045079A"/>
    <w:rsid w:val="00450A0B"/>
    <w:rsid w:val="00450A6D"/>
    <w:rsid w:val="00450E66"/>
    <w:rsid w:val="004513D7"/>
    <w:rsid w:val="0045146A"/>
    <w:rsid w:val="004515B2"/>
    <w:rsid w:val="00451621"/>
    <w:rsid w:val="004525CE"/>
    <w:rsid w:val="0045277A"/>
    <w:rsid w:val="004527F0"/>
    <w:rsid w:val="004529C8"/>
    <w:rsid w:val="004529F6"/>
    <w:rsid w:val="00452EBD"/>
    <w:rsid w:val="00453157"/>
    <w:rsid w:val="0045329A"/>
    <w:rsid w:val="004536AA"/>
    <w:rsid w:val="004536C1"/>
    <w:rsid w:val="00453718"/>
    <w:rsid w:val="00454253"/>
    <w:rsid w:val="004548AD"/>
    <w:rsid w:val="00454C26"/>
    <w:rsid w:val="00454C65"/>
    <w:rsid w:val="00454F6F"/>
    <w:rsid w:val="00454FDB"/>
    <w:rsid w:val="004556E5"/>
    <w:rsid w:val="004556F8"/>
    <w:rsid w:val="00455743"/>
    <w:rsid w:val="00455750"/>
    <w:rsid w:val="004557D7"/>
    <w:rsid w:val="0045595C"/>
    <w:rsid w:val="00455B2F"/>
    <w:rsid w:val="0045657C"/>
    <w:rsid w:val="00456842"/>
    <w:rsid w:val="0045684C"/>
    <w:rsid w:val="00456A27"/>
    <w:rsid w:val="004571EE"/>
    <w:rsid w:val="00457540"/>
    <w:rsid w:val="00457629"/>
    <w:rsid w:val="00457904"/>
    <w:rsid w:val="004603CD"/>
    <w:rsid w:val="004603E2"/>
    <w:rsid w:val="004607F7"/>
    <w:rsid w:val="00460B1A"/>
    <w:rsid w:val="00460FC9"/>
    <w:rsid w:val="004614A0"/>
    <w:rsid w:val="00461A09"/>
    <w:rsid w:val="00461DFE"/>
    <w:rsid w:val="004621B5"/>
    <w:rsid w:val="004622FC"/>
    <w:rsid w:val="004624BF"/>
    <w:rsid w:val="00462530"/>
    <w:rsid w:val="004627E9"/>
    <w:rsid w:val="00462861"/>
    <w:rsid w:val="00462D0B"/>
    <w:rsid w:val="0046324A"/>
    <w:rsid w:val="0046337A"/>
    <w:rsid w:val="00463408"/>
    <w:rsid w:val="00463491"/>
    <w:rsid w:val="00463FA7"/>
    <w:rsid w:val="00464113"/>
    <w:rsid w:val="00464282"/>
    <w:rsid w:val="00464AFF"/>
    <w:rsid w:val="00464DDB"/>
    <w:rsid w:val="004650B9"/>
    <w:rsid w:val="004650EE"/>
    <w:rsid w:val="00465155"/>
    <w:rsid w:val="00465545"/>
    <w:rsid w:val="00465800"/>
    <w:rsid w:val="00465E40"/>
    <w:rsid w:val="00466795"/>
    <w:rsid w:val="00466BF4"/>
    <w:rsid w:val="0046712C"/>
    <w:rsid w:val="0046778B"/>
    <w:rsid w:val="0047028A"/>
    <w:rsid w:val="004702F7"/>
    <w:rsid w:val="00470824"/>
    <w:rsid w:val="004708D1"/>
    <w:rsid w:val="00470C78"/>
    <w:rsid w:val="00470E3A"/>
    <w:rsid w:val="00470F95"/>
    <w:rsid w:val="00471380"/>
    <w:rsid w:val="00471509"/>
    <w:rsid w:val="0047183A"/>
    <w:rsid w:val="004718A4"/>
    <w:rsid w:val="00471CD7"/>
    <w:rsid w:val="00472300"/>
    <w:rsid w:val="00472379"/>
    <w:rsid w:val="0047259A"/>
    <w:rsid w:val="0047263D"/>
    <w:rsid w:val="00472776"/>
    <w:rsid w:val="004727DC"/>
    <w:rsid w:val="00472D5A"/>
    <w:rsid w:val="00473059"/>
    <w:rsid w:val="00473FD0"/>
    <w:rsid w:val="00474261"/>
    <w:rsid w:val="00474D80"/>
    <w:rsid w:val="00474FA0"/>
    <w:rsid w:val="0047532A"/>
    <w:rsid w:val="004756B0"/>
    <w:rsid w:val="00475864"/>
    <w:rsid w:val="00476185"/>
    <w:rsid w:val="0047639D"/>
    <w:rsid w:val="0047703F"/>
    <w:rsid w:val="0047728F"/>
    <w:rsid w:val="00477621"/>
    <w:rsid w:val="004778A7"/>
    <w:rsid w:val="004778DC"/>
    <w:rsid w:val="00477A19"/>
    <w:rsid w:val="00477C4E"/>
    <w:rsid w:val="00477F05"/>
    <w:rsid w:val="004805AA"/>
    <w:rsid w:val="004806AE"/>
    <w:rsid w:val="004806CF"/>
    <w:rsid w:val="00480809"/>
    <w:rsid w:val="00480890"/>
    <w:rsid w:val="00480FD1"/>
    <w:rsid w:val="00481483"/>
    <w:rsid w:val="004814B8"/>
    <w:rsid w:val="00481578"/>
    <w:rsid w:val="004815A8"/>
    <w:rsid w:val="00481A11"/>
    <w:rsid w:val="00481C23"/>
    <w:rsid w:val="00481C29"/>
    <w:rsid w:val="00481D42"/>
    <w:rsid w:val="00482467"/>
    <w:rsid w:val="004825DA"/>
    <w:rsid w:val="00482623"/>
    <w:rsid w:val="0048274F"/>
    <w:rsid w:val="0048288E"/>
    <w:rsid w:val="00483077"/>
    <w:rsid w:val="004831AF"/>
    <w:rsid w:val="0048323E"/>
    <w:rsid w:val="0048395E"/>
    <w:rsid w:val="00483B49"/>
    <w:rsid w:val="00483BE2"/>
    <w:rsid w:val="00483FEC"/>
    <w:rsid w:val="00484337"/>
    <w:rsid w:val="004847BE"/>
    <w:rsid w:val="00484E2D"/>
    <w:rsid w:val="004850F5"/>
    <w:rsid w:val="00485589"/>
    <w:rsid w:val="00485F0E"/>
    <w:rsid w:val="00486089"/>
    <w:rsid w:val="00486964"/>
    <w:rsid w:val="00486F88"/>
    <w:rsid w:val="00487032"/>
    <w:rsid w:val="004870B1"/>
    <w:rsid w:val="004873C8"/>
    <w:rsid w:val="00487A8E"/>
    <w:rsid w:val="00487AA6"/>
    <w:rsid w:val="00487BA4"/>
    <w:rsid w:val="00487BEC"/>
    <w:rsid w:val="00487D45"/>
    <w:rsid w:val="00487D6E"/>
    <w:rsid w:val="00490328"/>
    <w:rsid w:val="00490361"/>
    <w:rsid w:val="004904A7"/>
    <w:rsid w:val="00490611"/>
    <w:rsid w:val="00490E75"/>
    <w:rsid w:val="004910AA"/>
    <w:rsid w:val="00491898"/>
    <w:rsid w:val="004919FC"/>
    <w:rsid w:val="00491BF6"/>
    <w:rsid w:val="00491E0C"/>
    <w:rsid w:val="00492279"/>
    <w:rsid w:val="004926FD"/>
    <w:rsid w:val="0049276F"/>
    <w:rsid w:val="004927CB"/>
    <w:rsid w:val="004937B6"/>
    <w:rsid w:val="0049389C"/>
    <w:rsid w:val="004939B4"/>
    <w:rsid w:val="00493B7F"/>
    <w:rsid w:val="00494243"/>
    <w:rsid w:val="004943BF"/>
    <w:rsid w:val="00494510"/>
    <w:rsid w:val="00494666"/>
    <w:rsid w:val="00494783"/>
    <w:rsid w:val="00494B90"/>
    <w:rsid w:val="00495016"/>
    <w:rsid w:val="0049519B"/>
    <w:rsid w:val="004951AC"/>
    <w:rsid w:val="004953D7"/>
    <w:rsid w:val="0049658C"/>
    <w:rsid w:val="0049684F"/>
    <w:rsid w:val="00496BD4"/>
    <w:rsid w:val="0049733A"/>
    <w:rsid w:val="004974CD"/>
    <w:rsid w:val="0049760E"/>
    <w:rsid w:val="0049765A"/>
    <w:rsid w:val="00497755"/>
    <w:rsid w:val="004977E1"/>
    <w:rsid w:val="00497826"/>
    <w:rsid w:val="00497B9D"/>
    <w:rsid w:val="00497CDC"/>
    <w:rsid w:val="004A007D"/>
    <w:rsid w:val="004A022A"/>
    <w:rsid w:val="004A032E"/>
    <w:rsid w:val="004A08E7"/>
    <w:rsid w:val="004A0FD0"/>
    <w:rsid w:val="004A10DA"/>
    <w:rsid w:val="004A14E7"/>
    <w:rsid w:val="004A1AE0"/>
    <w:rsid w:val="004A242C"/>
    <w:rsid w:val="004A2EDE"/>
    <w:rsid w:val="004A31FB"/>
    <w:rsid w:val="004A3693"/>
    <w:rsid w:val="004A37EF"/>
    <w:rsid w:val="004A3925"/>
    <w:rsid w:val="004A3B3F"/>
    <w:rsid w:val="004A3E17"/>
    <w:rsid w:val="004A4891"/>
    <w:rsid w:val="004A5415"/>
    <w:rsid w:val="004A5797"/>
    <w:rsid w:val="004A59BA"/>
    <w:rsid w:val="004A6573"/>
    <w:rsid w:val="004A7D1D"/>
    <w:rsid w:val="004B032F"/>
    <w:rsid w:val="004B0EDA"/>
    <w:rsid w:val="004B111E"/>
    <w:rsid w:val="004B1507"/>
    <w:rsid w:val="004B19B1"/>
    <w:rsid w:val="004B24C1"/>
    <w:rsid w:val="004B2B12"/>
    <w:rsid w:val="004B2C6D"/>
    <w:rsid w:val="004B363F"/>
    <w:rsid w:val="004B4125"/>
    <w:rsid w:val="004B42C7"/>
    <w:rsid w:val="004B4649"/>
    <w:rsid w:val="004B477B"/>
    <w:rsid w:val="004B4891"/>
    <w:rsid w:val="004B520B"/>
    <w:rsid w:val="004B5BA9"/>
    <w:rsid w:val="004B5BBC"/>
    <w:rsid w:val="004B5E38"/>
    <w:rsid w:val="004B5F14"/>
    <w:rsid w:val="004B6C86"/>
    <w:rsid w:val="004B718C"/>
    <w:rsid w:val="004B76D1"/>
    <w:rsid w:val="004B7C96"/>
    <w:rsid w:val="004B7D7D"/>
    <w:rsid w:val="004C0803"/>
    <w:rsid w:val="004C0A65"/>
    <w:rsid w:val="004C16F4"/>
    <w:rsid w:val="004C19E0"/>
    <w:rsid w:val="004C1ACD"/>
    <w:rsid w:val="004C1E6C"/>
    <w:rsid w:val="004C2038"/>
    <w:rsid w:val="004C21CB"/>
    <w:rsid w:val="004C2C61"/>
    <w:rsid w:val="004C332A"/>
    <w:rsid w:val="004C383A"/>
    <w:rsid w:val="004C3A6F"/>
    <w:rsid w:val="004C3D44"/>
    <w:rsid w:val="004C3DBF"/>
    <w:rsid w:val="004C4433"/>
    <w:rsid w:val="004C456E"/>
    <w:rsid w:val="004C4A75"/>
    <w:rsid w:val="004C4C0E"/>
    <w:rsid w:val="004C4EBF"/>
    <w:rsid w:val="004C51AF"/>
    <w:rsid w:val="004C547D"/>
    <w:rsid w:val="004C5820"/>
    <w:rsid w:val="004C5BC2"/>
    <w:rsid w:val="004C629C"/>
    <w:rsid w:val="004C6A5C"/>
    <w:rsid w:val="004C6ADA"/>
    <w:rsid w:val="004C6B2C"/>
    <w:rsid w:val="004C6CA8"/>
    <w:rsid w:val="004C6E25"/>
    <w:rsid w:val="004C6F69"/>
    <w:rsid w:val="004C7258"/>
    <w:rsid w:val="004C76F8"/>
    <w:rsid w:val="004C7C05"/>
    <w:rsid w:val="004C7F1D"/>
    <w:rsid w:val="004C7F7A"/>
    <w:rsid w:val="004D0206"/>
    <w:rsid w:val="004D0E5B"/>
    <w:rsid w:val="004D0EE8"/>
    <w:rsid w:val="004D0FE5"/>
    <w:rsid w:val="004D107A"/>
    <w:rsid w:val="004D1337"/>
    <w:rsid w:val="004D1A64"/>
    <w:rsid w:val="004D23B8"/>
    <w:rsid w:val="004D2457"/>
    <w:rsid w:val="004D27FE"/>
    <w:rsid w:val="004D2829"/>
    <w:rsid w:val="004D3153"/>
    <w:rsid w:val="004D3813"/>
    <w:rsid w:val="004D4389"/>
    <w:rsid w:val="004D4810"/>
    <w:rsid w:val="004D4A8A"/>
    <w:rsid w:val="004D4B0C"/>
    <w:rsid w:val="004D4BEF"/>
    <w:rsid w:val="004D4DCC"/>
    <w:rsid w:val="004D5343"/>
    <w:rsid w:val="004D6584"/>
    <w:rsid w:val="004D66E1"/>
    <w:rsid w:val="004D69A0"/>
    <w:rsid w:val="004D6DC0"/>
    <w:rsid w:val="004D6EB3"/>
    <w:rsid w:val="004D70D2"/>
    <w:rsid w:val="004D74D8"/>
    <w:rsid w:val="004D7A83"/>
    <w:rsid w:val="004D7A86"/>
    <w:rsid w:val="004D7AE0"/>
    <w:rsid w:val="004D7FA4"/>
    <w:rsid w:val="004D7FD1"/>
    <w:rsid w:val="004E01A4"/>
    <w:rsid w:val="004E0211"/>
    <w:rsid w:val="004E158F"/>
    <w:rsid w:val="004E187D"/>
    <w:rsid w:val="004E2763"/>
    <w:rsid w:val="004E2995"/>
    <w:rsid w:val="004E2A06"/>
    <w:rsid w:val="004E2B62"/>
    <w:rsid w:val="004E2BDB"/>
    <w:rsid w:val="004E2F4A"/>
    <w:rsid w:val="004E3162"/>
    <w:rsid w:val="004E3A7E"/>
    <w:rsid w:val="004E3BF1"/>
    <w:rsid w:val="004E3DBB"/>
    <w:rsid w:val="004E452B"/>
    <w:rsid w:val="004E494D"/>
    <w:rsid w:val="004E498D"/>
    <w:rsid w:val="004E4E80"/>
    <w:rsid w:val="004E50CD"/>
    <w:rsid w:val="004E51D5"/>
    <w:rsid w:val="004E55CB"/>
    <w:rsid w:val="004E5611"/>
    <w:rsid w:val="004E5734"/>
    <w:rsid w:val="004E5B7D"/>
    <w:rsid w:val="004E5E2B"/>
    <w:rsid w:val="004E6020"/>
    <w:rsid w:val="004E60FB"/>
    <w:rsid w:val="004E6372"/>
    <w:rsid w:val="004E63FB"/>
    <w:rsid w:val="004E6480"/>
    <w:rsid w:val="004E6A3C"/>
    <w:rsid w:val="004E6E11"/>
    <w:rsid w:val="004E7594"/>
    <w:rsid w:val="004E7668"/>
    <w:rsid w:val="004E79BF"/>
    <w:rsid w:val="004E7EF3"/>
    <w:rsid w:val="004F0195"/>
    <w:rsid w:val="004F0456"/>
    <w:rsid w:val="004F1ED3"/>
    <w:rsid w:val="004F1F93"/>
    <w:rsid w:val="004F20CC"/>
    <w:rsid w:val="004F23EA"/>
    <w:rsid w:val="004F262A"/>
    <w:rsid w:val="004F2A03"/>
    <w:rsid w:val="004F2A4D"/>
    <w:rsid w:val="004F2D15"/>
    <w:rsid w:val="004F376E"/>
    <w:rsid w:val="004F3790"/>
    <w:rsid w:val="004F3DC6"/>
    <w:rsid w:val="004F4166"/>
    <w:rsid w:val="004F4300"/>
    <w:rsid w:val="004F450E"/>
    <w:rsid w:val="004F45FD"/>
    <w:rsid w:val="004F4F3D"/>
    <w:rsid w:val="004F504E"/>
    <w:rsid w:val="004F5C9B"/>
    <w:rsid w:val="004F60F7"/>
    <w:rsid w:val="004F6708"/>
    <w:rsid w:val="004F7531"/>
    <w:rsid w:val="004F7C38"/>
    <w:rsid w:val="004F7CE8"/>
    <w:rsid w:val="004F7D89"/>
    <w:rsid w:val="004F7DDD"/>
    <w:rsid w:val="004F7DE3"/>
    <w:rsid w:val="004F7F40"/>
    <w:rsid w:val="004F7F87"/>
    <w:rsid w:val="005003C8"/>
    <w:rsid w:val="005009CC"/>
    <w:rsid w:val="00500AA3"/>
    <w:rsid w:val="00500CF7"/>
    <w:rsid w:val="00501CFB"/>
    <w:rsid w:val="00501E63"/>
    <w:rsid w:val="00501FBC"/>
    <w:rsid w:val="0050203B"/>
    <w:rsid w:val="00502104"/>
    <w:rsid w:val="00502B77"/>
    <w:rsid w:val="00502D24"/>
    <w:rsid w:val="00502F5C"/>
    <w:rsid w:val="0050348F"/>
    <w:rsid w:val="005034D4"/>
    <w:rsid w:val="005035D1"/>
    <w:rsid w:val="00503A84"/>
    <w:rsid w:val="00503FA3"/>
    <w:rsid w:val="00504108"/>
    <w:rsid w:val="00504734"/>
    <w:rsid w:val="00504F7B"/>
    <w:rsid w:val="0050515A"/>
    <w:rsid w:val="0050548B"/>
    <w:rsid w:val="00505B1E"/>
    <w:rsid w:val="00505B5A"/>
    <w:rsid w:val="00506362"/>
    <w:rsid w:val="00506587"/>
    <w:rsid w:val="00506BB7"/>
    <w:rsid w:val="00506BF5"/>
    <w:rsid w:val="00506DE1"/>
    <w:rsid w:val="00506E03"/>
    <w:rsid w:val="00506F14"/>
    <w:rsid w:val="0050748B"/>
    <w:rsid w:val="00507538"/>
    <w:rsid w:val="0050760B"/>
    <w:rsid w:val="00507ADA"/>
    <w:rsid w:val="00507D64"/>
    <w:rsid w:val="00507F0E"/>
    <w:rsid w:val="00510008"/>
    <w:rsid w:val="00510214"/>
    <w:rsid w:val="00510269"/>
    <w:rsid w:val="0051046F"/>
    <w:rsid w:val="00510C2F"/>
    <w:rsid w:val="00510CC7"/>
    <w:rsid w:val="00510D15"/>
    <w:rsid w:val="00510EEF"/>
    <w:rsid w:val="00511152"/>
    <w:rsid w:val="0051134E"/>
    <w:rsid w:val="00511560"/>
    <w:rsid w:val="005118E4"/>
    <w:rsid w:val="00511F89"/>
    <w:rsid w:val="00512302"/>
    <w:rsid w:val="00512B2E"/>
    <w:rsid w:val="00512B7A"/>
    <w:rsid w:val="00512CB6"/>
    <w:rsid w:val="00512DC4"/>
    <w:rsid w:val="00512E5F"/>
    <w:rsid w:val="00512EB0"/>
    <w:rsid w:val="0051330A"/>
    <w:rsid w:val="005134BF"/>
    <w:rsid w:val="005135A9"/>
    <w:rsid w:val="00513948"/>
    <w:rsid w:val="00513E0D"/>
    <w:rsid w:val="00513F68"/>
    <w:rsid w:val="005141F4"/>
    <w:rsid w:val="0051470F"/>
    <w:rsid w:val="00514982"/>
    <w:rsid w:val="00514BE4"/>
    <w:rsid w:val="00514CA3"/>
    <w:rsid w:val="00515002"/>
    <w:rsid w:val="005151F9"/>
    <w:rsid w:val="00515241"/>
    <w:rsid w:val="005152BD"/>
    <w:rsid w:val="0051574D"/>
    <w:rsid w:val="00515922"/>
    <w:rsid w:val="00516036"/>
    <w:rsid w:val="005162BC"/>
    <w:rsid w:val="0051693C"/>
    <w:rsid w:val="00516ADD"/>
    <w:rsid w:val="00516D78"/>
    <w:rsid w:val="0051751B"/>
    <w:rsid w:val="0051756D"/>
    <w:rsid w:val="005176A7"/>
    <w:rsid w:val="00517A54"/>
    <w:rsid w:val="00517E20"/>
    <w:rsid w:val="00517F7E"/>
    <w:rsid w:val="00520299"/>
    <w:rsid w:val="0052056D"/>
    <w:rsid w:val="0052112A"/>
    <w:rsid w:val="005212AF"/>
    <w:rsid w:val="005213D9"/>
    <w:rsid w:val="005217F0"/>
    <w:rsid w:val="005225FC"/>
    <w:rsid w:val="0052260D"/>
    <w:rsid w:val="005227C3"/>
    <w:rsid w:val="00522C21"/>
    <w:rsid w:val="00522D06"/>
    <w:rsid w:val="00523147"/>
    <w:rsid w:val="00524091"/>
    <w:rsid w:val="00524DC9"/>
    <w:rsid w:val="00524F33"/>
    <w:rsid w:val="00525101"/>
    <w:rsid w:val="0052510E"/>
    <w:rsid w:val="0052530B"/>
    <w:rsid w:val="00525620"/>
    <w:rsid w:val="00525885"/>
    <w:rsid w:val="00525DDE"/>
    <w:rsid w:val="00526000"/>
    <w:rsid w:val="0052648B"/>
    <w:rsid w:val="00526506"/>
    <w:rsid w:val="0052662E"/>
    <w:rsid w:val="00526AFA"/>
    <w:rsid w:val="00526C02"/>
    <w:rsid w:val="00526F8B"/>
    <w:rsid w:val="005276A8"/>
    <w:rsid w:val="005278EF"/>
    <w:rsid w:val="00527A0D"/>
    <w:rsid w:val="00530235"/>
    <w:rsid w:val="00530368"/>
    <w:rsid w:val="005305BC"/>
    <w:rsid w:val="00530D2D"/>
    <w:rsid w:val="00530EB5"/>
    <w:rsid w:val="00531670"/>
    <w:rsid w:val="0053168B"/>
    <w:rsid w:val="00531963"/>
    <w:rsid w:val="00532846"/>
    <w:rsid w:val="00532D45"/>
    <w:rsid w:val="005333F8"/>
    <w:rsid w:val="00533B13"/>
    <w:rsid w:val="00533B78"/>
    <w:rsid w:val="00533C47"/>
    <w:rsid w:val="00534035"/>
    <w:rsid w:val="005340DF"/>
    <w:rsid w:val="00534904"/>
    <w:rsid w:val="005349C7"/>
    <w:rsid w:val="00535018"/>
    <w:rsid w:val="005353DE"/>
    <w:rsid w:val="00535789"/>
    <w:rsid w:val="00536086"/>
    <w:rsid w:val="00536237"/>
    <w:rsid w:val="00536295"/>
    <w:rsid w:val="00536E86"/>
    <w:rsid w:val="00536F87"/>
    <w:rsid w:val="005370AE"/>
    <w:rsid w:val="0053754A"/>
    <w:rsid w:val="00537616"/>
    <w:rsid w:val="00537667"/>
    <w:rsid w:val="00537CCD"/>
    <w:rsid w:val="00537CD0"/>
    <w:rsid w:val="00537DD7"/>
    <w:rsid w:val="005403BC"/>
    <w:rsid w:val="00540901"/>
    <w:rsid w:val="00541299"/>
    <w:rsid w:val="005413F7"/>
    <w:rsid w:val="00541FEC"/>
    <w:rsid w:val="00542064"/>
    <w:rsid w:val="005421EB"/>
    <w:rsid w:val="005422CA"/>
    <w:rsid w:val="005424A5"/>
    <w:rsid w:val="00542599"/>
    <w:rsid w:val="005425AE"/>
    <w:rsid w:val="00542819"/>
    <w:rsid w:val="00542C83"/>
    <w:rsid w:val="00543032"/>
    <w:rsid w:val="0054313E"/>
    <w:rsid w:val="00543251"/>
    <w:rsid w:val="00543500"/>
    <w:rsid w:val="00543B72"/>
    <w:rsid w:val="00543E3A"/>
    <w:rsid w:val="005444BB"/>
    <w:rsid w:val="005446AE"/>
    <w:rsid w:val="00544B42"/>
    <w:rsid w:val="00545023"/>
    <w:rsid w:val="005457FB"/>
    <w:rsid w:val="00545864"/>
    <w:rsid w:val="00545FA9"/>
    <w:rsid w:val="00545FF7"/>
    <w:rsid w:val="005460C0"/>
    <w:rsid w:val="005461BE"/>
    <w:rsid w:val="00546CA2"/>
    <w:rsid w:val="00547348"/>
    <w:rsid w:val="00547403"/>
    <w:rsid w:val="0054774F"/>
    <w:rsid w:val="00547770"/>
    <w:rsid w:val="00547778"/>
    <w:rsid w:val="00547CAA"/>
    <w:rsid w:val="00547D89"/>
    <w:rsid w:val="00547E5A"/>
    <w:rsid w:val="005507DC"/>
    <w:rsid w:val="00550902"/>
    <w:rsid w:val="00550904"/>
    <w:rsid w:val="005509AE"/>
    <w:rsid w:val="00550A34"/>
    <w:rsid w:val="0055105E"/>
    <w:rsid w:val="00551986"/>
    <w:rsid w:val="0055204B"/>
    <w:rsid w:val="00552259"/>
    <w:rsid w:val="00552303"/>
    <w:rsid w:val="005523AE"/>
    <w:rsid w:val="0055284E"/>
    <w:rsid w:val="00552A8D"/>
    <w:rsid w:val="00552B3A"/>
    <w:rsid w:val="0055372B"/>
    <w:rsid w:val="00553C9D"/>
    <w:rsid w:val="00553D21"/>
    <w:rsid w:val="00554309"/>
    <w:rsid w:val="00554577"/>
    <w:rsid w:val="00554DEC"/>
    <w:rsid w:val="00554E05"/>
    <w:rsid w:val="00555294"/>
    <w:rsid w:val="00555470"/>
    <w:rsid w:val="00555C25"/>
    <w:rsid w:val="00555E1F"/>
    <w:rsid w:val="00555FC8"/>
    <w:rsid w:val="00556358"/>
    <w:rsid w:val="00556449"/>
    <w:rsid w:val="005565C7"/>
    <w:rsid w:val="00556778"/>
    <w:rsid w:val="00556B3E"/>
    <w:rsid w:val="00556E45"/>
    <w:rsid w:val="00557140"/>
    <w:rsid w:val="005572E6"/>
    <w:rsid w:val="005577AB"/>
    <w:rsid w:val="00557889"/>
    <w:rsid w:val="00557A51"/>
    <w:rsid w:val="00557B0E"/>
    <w:rsid w:val="00557B85"/>
    <w:rsid w:val="00557C81"/>
    <w:rsid w:val="00557F3E"/>
    <w:rsid w:val="00560CBB"/>
    <w:rsid w:val="00560EA2"/>
    <w:rsid w:val="00561227"/>
    <w:rsid w:val="00561894"/>
    <w:rsid w:val="00561A83"/>
    <w:rsid w:val="00561C27"/>
    <w:rsid w:val="00561C9A"/>
    <w:rsid w:val="005629A8"/>
    <w:rsid w:val="00562AE3"/>
    <w:rsid w:val="00562BE2"/>
    <w:rsid w:val="00562F7D"/>
    <w:rsid w:val="0056301B"/>
    <w:rsid w:val="0056304D"/>
    <w:rsid w:val="005630D7"/>
    <w:rsid w:val="00563410"/>
    <w:rsid w:val="00563959"/>
    <w:rsid w:val="005639DF"/>
    <w:rsid w:val="00563C7A"/>
    <w:rsid w:val="00563DC8"/>
    <w:rsid w:val="00564437"/>
    <w:rsid w:val="00564597"/>
    <w:rsid w:val="005645BF"/>
    <w:rsid w:val="00564772"/>
    <w:rsid w:val="00564FC8"/>
    <w:rsid w:val="00565079"/>
    <w:rsid w:val="00565157"/>
    <w:rsid w:val="005653A7"/>
    <w:rsid w:val="00565A10"/>
    <w:rsid w:val="00565B59"/>
    <w:rsid w:val="00565FED"/>
    <w:rsid w:val="00566270"/>
    <w:rsid w:val="005662DF"/>
    <w:rsid w:val="0056649F"/>
    <w:rsid w:val="005666A8"/>
    <w:rsid w:val="005667D3"/>
    <w:rsid w:val="00566BC6"/>
    <w:rsid w:val="00567276"/>
    <w:rsid w:val="005673EA"/>
    <w:rsid w:val="005674E4"/>
    <w:rsid w:val="005675AC"/>
    <w:rsid w:val="0056775B"/>
    <w:rsid w:val="00567876"/>
    <w:rsid w:val="00567A44"/>
    <w:rsid w:val="00567B71"/>
    <w:rsid w:val="005704C7"/>
    <w:rsid w:val="0057063C"/>
    <w:rsid w:val="00570845"/>
    <w:rsid w:val="00570A93"/>
    <w:rsid w:val="00571228"/>
    <w:rsid w:val="005717F3"/>
    <w:rsid w:val="0057180D"/>
    <w:rsid w:val="005718C2"/>
    <w:rsid w:val="00572015"/>
    <w:rsid w:val="0057246C"/>
    <w:rsid w:val="00572518"/>
    <w:rsid w:val="005726D5"/>
    <w:rsid w:val="00572761"/>
    <w:rsid w:val="00572886"/>
    <w:rsid w:val="00573111"/>
    <w:rsid w:val="00573278"/>
    <w:rsid w:val="00573696"/>
    <w:rsid w:val="005738C3"/>
    <w:rsid w:val="005739A9"/>
    <w:rsid w:val="005739B4"/>
    <w:rsid w:val="00573AC2"/>
    <w:rsid w:val="00573F50"/>
    <w:rsid w:val="0057447F"/>
    <w:rsid w:val="005746FE"/>
    <w:rsid w:val="00574817"/>
    <w:rsid w:val="00574EDB"/>
    <w:rsid w:val="00575445"/>
    <w:rsid w:val="00575752"/>
    <w:rsid w:val="00575A2E"/>
    <w:rsid w:val="00575B2E"/>
    <w:rsid w:val="00575E8E"/>
    <w:rsid w:val="00575F11"/>
    <w:rsid w:val="00575F79"/>
    <w:rsid w:val="00575FBF"/>
    <w:rsid w:val="005761D6"/>
    <w:rsid w:val="00576265"/>
    <w:rsid w:val="00576402"/>
    <w:rsid w:val="005764A7"/>
    <w:rsid w:val="005764EB"/>
    <w:rsid w:val="00576789"/>
    <w:rsid w:val="00576BE3"/>
    <w:rsid w:val="00576DA3"/>
    <w:rsid w:val="00576FC5"/>
    <w:rsid w:val="005773B2"/>
    <w:rsid w:val="005775A2"/>
    <w:rsid w:val="0058051F"/>
    <w:rsid w:val="00580680"/>
    <w:rsid w:val="005807A8"/>
    <w:rsid w:val="00581385"/>
    <w:rsid w:val="005817F1"/>
    <w:rsid w:val="00581ADB"/>
    <w:rsid w:val="005820A6"/>
    <w:rsid w:val="0058210A"/>
    <w:rsid w:val="0058224D"/>
    <w:rsid w:val="0058247A"/>
    <w:rsid w:val="0058311C"/>
    <w:rsid w:val="00583AE2"/>
    <w:rsid w:val="00583DBB"/>
    <w:rsid w:val="00583DF1"/>
    <w:rsid w:val="005845F8"/>
    <w:rsid w:val="00584669"/>
    <w:rsid w:val="00584692"/>
    <w:rsid w:val="00584A93"/>
    <w:rsid w:val="00584F1E"/>
    <w:rsid w:val="005855F7"/>
    <w:rsid w:val="00585623"/>
    <w:rsid w:val="00585731"/>
    <w:rsid w:val="00585906"/>
    <w:rsid w:val="005861FE"/>
    <w:rsid w:val="005869C1"/>
    <w:rsid w:val="005870A1"/>
    <w:rsid w:val="00587405"/>
    <w:rsid w:val="00587462"/>
    <w:rsid w:val="0058773C"/>
    <w:rsid w:val="005878EE"/>
    <w:rsid w:val="00587D95"/>
    <w:rsid w:val="00587E95"/>
    <w:rsid w:val="00590158"/>
    <w:rsid w:val="005901C8"/>
    <w:rsid w:val="00590363"/>
    <w:rsid w:val="0059045C"/>
    <w:rsid w:val="00590881"/>
    <w:rsid w:val="005908D5"/>
    <w:rsid w:val="0059097F"/>
    <w:rsid w:val="005911DE"/>
    <w:rsid w:val="00591944"/>
    <w:rsid w:val="00591CAF"/>
    <w:rsid w:val="005920C2"/>
    <w:rsid w:val="00592A27"/>
    <w:rsid w:val="00592ACF"/>
    <w:rsid w:val="00592C6E"/>
    <w:rsid w:val="00592FD9"/>
    <w:rsid w:val="00593530"/>
    <w:rsid w:val="00593AF7"/>
    <w:rsid w:val="00593D5B"/>
    <w:rsid w:val="005942F3"/>
    <w:rsid w:val="00594353"/>
    <w:rsid w:val="0059450F"/>
    <w:rsid w:val="005949A8"/>
    <w:rsid w:val="00594B7C"/>
    <w:rsid w:val="00594F35"/>
    <w:rsid w:val="00595584"/>
    <w:rsid w:val="0059568C"/>
    <w:rsid w:val="005956CB"/>
    <w:rsid w:val="00595844"/>
    <w:rsid w:val="00595D61"/>
    <w:rsid w:val="00595DF4"/>
    <w:rsid w:val="00596213"/>
    <w:rsid w:val="005964D5"/>
    <w:rsid w:val="005968E3"/>
    <w:rsid w:val="00596F4A"/>
    <w:rsid w:val="00597259"/>
    <w:rsid w:val="00597A02"/>
    <w:rsid w:val="00597AC5"/>
    <w:rsid w:val="00597E4E"/>
    <w:rsid w:val="00597EF5"/>
    <w:rsid w:val="00597EFA"/>
    <w:rsid w:val="005A01A1"/>
    <w:rsid w:val="005A044E"/>
    <w:rsid w:val="005A1312"/>
    <w:rsid w:val="005A1AAF"/>
    <w:rsid w:val="005A1DA1"/>
    <w:rsid w:val="005A1DAE"/>
    <w:rsid w:val="005A1DEF"/>
    <w:rsid w:val="005A1F42"/>
    <w:rsid w:val="005A1F90"/>
    <w:rsid w:val="005A2133"/>
    <w:rsid w:val="005A2431"/>
    <w:rsid w:val="005A271F"/>
    <w:rsid w:val="005A2893"/>
    <w:rsid w:val="005A3296"/>
    <w:rsid w:val="005A353D"/>
    <w:rsid w:val="005A4000"/>
    <w:rsid w:val="005A53A4"/>
    <w:rsid w:val="005A5AA9"/>
    <w:rsid w:val="005A5D82"/>
    <w:rsid w:val="005A5D96"/>
    <w:rsid w:val="005A62DD"/>
    <w:rsid w:val="005A646A"/>
    <w:rsid w:val="005A64EE"/>
    <w:rsid w:val="005A65F1"/>
    <w:rsid w:val="005A69F9"/>
    <w:rsid w:val="005A6B45"/>
    <w:rsid w:val="005A6BE7"/>
    <w:rsid w:val="005A6C52"/>
    <w:rsid w:val="005A6C6E"/>
    <w:rsid w:val="005A6D12"/>
    <w:rsid w:val="005A6EA2"/>
    <w:rsid w:val="005A744D"/>
    <w:rsid w:val="005A770D"/>
    <w:rsid w:val="005A774E"/>
    <w:rsid w:val="005A78A1"/>
    <w:rsid w:val="005A7D12"/>
    <w:rsid w:val="005A7F65"/>
    <w:rsid w:val="005B012F"/>
    <w:rsid w:val="005B05D2"/>
    <w:rsid w:val="005B0B97"/>
    <w:rsid w:val="005B16CB"/>
    <w:rsid w:val="005B186A"/>
    <w:rsid w:val="005B1CFC"/>
    <w:rsid w:val="005B205A"/>
    <w:rsid w:val="005B29B5"/>
    <w:rsid w:val="005B2A24"/>
    <w:rsid w:val="005B2EDF"/>
    <w:rsid w:val="005B3ED0"/>
    <w:rsid w:val="005B4280"/>
    <w:rsid w:val="005B47ED"/>
    <w:rsid w:val="005B4FFB"/>
    <w:rsid w:val="005B5061"/>
    <w:rsid w:val="005B50FF"/>
    <w:rsid w:val="005B51DD"/>
    <w:rsid w:val="005B52B5"/>
    <w:rsid w:val="005B5304"/>
    <w:rsid w:val="005B566F"/>
    <w:rsid w:val="005B5C28"/>
    <w:rsid w:val="005B610E"/>
    <w:rsid w:val="005B6ABC"/>
    <w:rsid w:val="005B6C0F"/>
    <w:rsid w:val="005B72CB"/>
    <w:rsid w:val="005B74C0"/>
    <w:rsid w:val="005B7C8C"/>
    <w:rsid w:val="005B7DAC"/>
    <w:rsid w:val="005B7E78"/>
    <w:rsid w:val="005B7E7C"/>
    <w:rsid w:val="005B7E97"/>
    <w:rsid w:val="005C0644"/>
    <w:rsid w:val="005C0924"/>
    <w:rsid w:val="005C1264"/>
    <w:rsid w:val="005C1415"/>
    <w:rsid w:val="005C14AD"/>
    <w:rsid w:val="005C15E8"/>
    <w:rsid w:val="005C186A"/>
    <w:rsid w:val="005C1F8D"/>
    <w:rsid w:val="005C218F"/>
    <w:rsid w:val="005C3029"/>
    <w:rsid w:val="005C30B1"/>
    <w:rsid w:val="005C34D3"/>
    <w:rsid w:val="005C3604"/>
    <w:rsid w:val="005C3C6F"/>
    <w:rsid w:val="005C3FAF"/>
    <w:rsid w:val="005C422F"/>
    <w:rsid w:val="005C4653"/>
    <w:rsid w:val="005C4656"/>
    <w:rsid w:val="005C49A1"/>
    <w:rsid w:val="005C4AD0"/>
    <w:rsid w:val="005C5188"/>
    <w:rsid w:val="005C533D"/>
    <w:rsid w:val="005C5712"/>
    <w:rsid w:val="005C583B"/>
    <w:rsid w:val="005C5C31"/>
    <w:rsid w:val="005C620C"/>
    <w:rsid w:val="005C63B2"/>
    <w:rsid w:val="005C6439"/>
    <w:rsid w:val="005C657E"/>
    <w:rsid w:val="005C6630"/>
    <w:rsid w:val="005C6B23"/>
    <w:rsid w:val="005C6FA2"/>
    <w:rsid w:val="005C71E1"/>
    <w:rsid w:val="005C76DF"/>
    <w:rsid w:val="005C7EE6"/>
    <w:rsid w:val="005D008D"/>
    <w:rsid w:val="005D0184"/>
    <w:rsid w:val="005D0643"/>
    <w:rsid w:val="005D06CE"/>
    <w:rsid w:val="005D0777"/>
    <w:rsid w:val="005D0A24"/>
    <w:rsid w:val="005D104D"/>
    <w:rsid w:val="005D1680"/>
    <w:rsid w:val="005D1979"/>
    <w:rsid w:val="005D1B06"/>
    <w:rsid w:val="005D1B4E"/>
    <w:rsid w:val="005D204C"/>
    <w:rsid w:val="005D2458"/>
    <w:rsid w:val="005D25F0"/>
    <w:rsid w:val="005D2713"/>
    <w:rsid w:val="005D2805"/>
    <w:rsid w:val="005D286C"/>
    <w:rsid w:val="005D2AFB"/>
    <w:rsid w:val="005D2B6D"/>
    <w:rsid w:val="005D2B83"/>
    <w:rsid w:val="005D31C8"/>
    <w:rsid w:val="005D347E"/>
    <w:rsid w:val="005D44C5"/>
    <w:rsid w:val="005D45E4"/>
    <w:rsid w:val="005D4608"/>
    <w:rsid w:val="005D4BA5"/>
    <w:rsid w:val="005D4FAB"/>
    <w:rsid w:val="005D55C2"/>
    <w:rsid w:val="005D5A08"/>
    <w:rsid w:val="005D5C14"/>
    <w:rsid w:val="005D5D42"/>
    <w:rsid w:val="005D6747"/>
    <w:rsid w:val="005D6B63"/>
    <w:rsid w:val="005D6C1C"/>
    <w:rsid w:val="005D7076"/>
    <w:rsid w:val="005D75AF"/>
    <w:rsid w:val="005D7697"/>
    <w:rsid w:val="005D7B94"/>
    <w:rsid w:val="005E0601"/>
    <w:rsid w:val="005E0BC3"/>
    <w:rsid w:val="005E1254"/>
    <w:rsid w:val="005E155F"/>
    <w:rsid w:val="005E196F"/>
    <w:rsid w:val="005E1C10"/>
    <w:rsid w:val="005E1CC2"/>
    <w:rsid w:val="005E1D5F"/>
    <w:rsid w:val="005E218B"/>
    <w:rsid w:val="005E279A"/>
    <w:rsid w:val="005E2965"/>
    <w:rsid w:val="005E29D1"/>
    <w:rsid w:val="005E29F3"/>
    <w:rsid w:val="005E2A91"/>
    <w:rsid w:val="005E2A96"/>
    <w:rsid w:val="005E2BB1"/>
    <w:rsid w:val="005E2F17"/>
    <w:rsid w:val="005E359D"/>
    <w:rsid w:val="005E3623"/>
    <w:rsid w:val="005E3A1D"/>
    <w:rsid w:val="005E3B14"/>
    <w:rsid w:val="005E3CCC"/>
    <w:rsid w:val="005E3EBD"/>
    <w:rsid w:val="005E4013"/>
    <w:rsid w:val="005E4054"/>
    <w:rsid w:val="005E4426"/>
    <w:rsid w:val="005E497D"/>
    <w:rsid w:val="005E49D9"/>
    <w:rsid w:val="005E568A"/>
    <w:rsid w:val="005E576C"/>
    <w:rsid w:val="005E5BCC"/>
    <w:rsid w:val="005E5C67"/>
    <w:rsid w:val="005E5F86"/>
    <w:rsid w:val="005E6055"/>
    <w:rsid w:val="005E611C"/>
    <w:rsid w:val="005E6421"/>
    <w:rsid w:val="005E67F7"/>
    <w:rsid w:val="005E6B37"/>
    <w:rsid w:val="005E6C4D"/>
    <w:rsid w:val="005E74C1"/>
    <w:rsid w:val="005E7767"/>
    <w:rsid w:val="005E78D4"/>
    <w:rsid w:val="005E7C49"/>
    <w:rsid w:val="005E7DBD"/>
    <w:rsid w:val="005E7E76"/>
    <w:rsid w:val="005F01AC"/>
    <w:rsid w:val="005F0C6B"/>
    <w:rsid w:val="005F0DF6"/>
    <w:rsid w:val="005F1353"/>
    <w:rsid w:val="005F1369"/>
    <w:rsid w:val="005F1A6D"/>
    <w:rsid w:val="005F1AF5"/>
    <w:rsid w:val="005F1BD4"/>
    <w:rsid w:val="005F1E03"/>
    <w:rsid w:val="005F227B"/>
    <w:rsid w:val="005F2E63"/>
    <w:rsid w:val="005F2FAB"/>
    <w:rsid w:val="005F3FC8"/>
    <w:rsid w:val="005F4332"/>
    <w:rsid w:val="005F48C8"/>
    <w:rsid w:val="005F48D1"/>
    <w:rsid w:val="005F4BF6"/>
    <w:rsid w:val="005F4FCD"/>
    <w:rsid w:val="005F5BBF"/>
    <w:rsid w:val="005F5C5A"/>
    <w:rsid w:val="005F5E0E"/>
    <w:rsid w:val="005F5E4C"/>
    <w:rsid w:val="005F6A74"/>
    <w:rsid w:val="005F6DE6"/>
    <w:rsid w:val="005F7732"/>
    <w:rsid w:val="005F793F"/>
    <w:rsid w:val="005F7CA2"/>
    <w:rsid w:val="005F7EDF"/>
    <w:rsid w:val="006001C5"/>
    <w:rsid w:val="00600770"/>
    <w:rsid w:val="006009DA"/>
    <w:rsid w:val="00600DBD"/>
    <w:rsid w:val="0060114B"/>
    <w:rsid w:val="0060159D"/>
    <w:rsid w:val="006017DF"/>
    <w:rsid w:val="00601983"/>
    <w:rsid w:val="00601A40"/>
    <w:rsid w:val="00602122"/>
    <w:rsid w:val="00602BD7"/>
    <w:rsid w:val="00602ED3"/>
    <w:rsid w:val="00603689"/>
    <w:rsid w:val="00603947"/>
    <w:rsid w:val="00604334"/>
    <w:rsid w:val="006043C6"/>
    <w:rsid w:val="006049D3"/>
    <w:rsid w:val="00604B66"/>
    <w:rsid w:val="006053DF"/>
    <w:rsid w:val="0060577C"/>
    <w:rsid w:val="006061FA"/>
    <w:rsid w:val="006063F7"/>
    <w:rsid w:val="00606E2F"/>
    <w:rsid w:val="00607401"/>
    <w:rsid w:val="0060770C"/>
    <w:rsid w:val="00607735"/>
    <w:rsid w:val="006079B9"/>
    <w:rsid w:val="00610128"/>
    <w:rsid w:val="006107A8"/>
    <w:rsid w:val="00610D8D"/>
    <w:rsid w:val="00611864"/>
    <w:rsid w:val="00611A04"/>
    <w:rsid w:val="0061212B"/>
    <w:rsid w:val="00612699"/>
    <w:rsid w:val="006133C5"/>
    <w:rsid w:val="0061387A"/>
    <w:rsid w:val="00614323"/>
    <w:rsid w:val="00614A1C"/>
    <w:rsid w:val="00614BCB"/>
    <w:rsid w:val="0061565F"/>
    <w:rsid w:val="00615736"/>
    <w:rsid w:val="00615896"/>
    <w:rsid w:val="00615916"/>
    <w:rsid w:val="00615B62"/>
    <w:rsid w:val="00615E3C"/>
    <w:rsid w:val="0061631B"/>
    <w:rsid w:val="00616414"/>
    <w:rsid w:val="00616D7A"/>
    <w:rsid w:val="00616D8D"/>
    <w:rsid w:val="006170D6"/>
    <w:rsid w:val="00617181"/>
    <w:rsid w:val="0061792C"/>
    <w:rsid w:val="00617B5C"/>
    <w:rsid w:val="00617C72"/>
    <w:rsid w:val="00617D3D"/>
    <w:rsid w:val="00620102"/>
    <w:rsid w:val="0062097C"/>
    <w:rsid w:val="00620D34"/>
    <w:rsid w:val="00621041"/>
    <w:rsid w:val="006210C8"/>
    <w:rsid w:val="00621478"/>
    <w:rsid w:val="006214E8"/>
    <w:rsid w:val="00621AFA"/>
    <w:rsid w:val="00622408"/>
    <w:rsid w:val="006225BC"/>
    <w:rsid w:val="00622889"/>
    <w:rsid w:val="0062289A"/>
    <w:rsid w:val="00622A7A"/>
    <w:rsid w:val="006239BF"/>
    <w:rsid w:val="006240FF"/>
    <w:rsid w:val="0062413E"/>
    <w:rsid w:val="006241D4"/>
    <w:rsid w:val="006242E0"/>
    <w:rsid w:val="00625238"/>
    <w:rsid w:val="006252B4"/>
    <w:rsid w:val="0062588A"/>
    <w:rsid w:val="00625DD1"/>
    <w:rsid w:val="00625EFD"/>
    <w:rsid w:val="00625F1F"/>
    <w:rsid w:val="00625FA7"/>
    <w:rsid w:val="00625FC1"/>
    <w:rsid w:val="00626CC5"/>
    <w:rsid w:val="006270E7"/>
    <w:rsid w:val="00627446"/>
    <w:rsid w:val="00627634"/>
    <w:rsid w:val="0062768D"/>
    <w:rsid w:val="00627912"/>
    <w:rsid w:val="0062794D"/>
    <w:rsid w:val="00627FA9"/>
    <w:rsid w:val="00630062"/>
    <w:rsid w:val="006302E9"/>
    <w:rsid w:val="0063056D"/>
    <w:rsid w:val="00630626"/>
    <w:rsid w:val="00630823"/>
    <w:rsid w:val="0063090F"/>
    <w:rsid w:val="00631277"/>
    <w:rsid w:val="006317BA"/>
    <w:rsid w:val="00631BE4"/>
    <w:rsid w:val="00631FA5"/>
    <w:rsid w:val="006322C8"/>
    <w:rsid w:val="00632659"/>
    <w:rsid w:val="00632699"/>
    <w:rsid w:val="006329B6"/>
    <w:rsid w:val="00632F30"/>
    <w:rsid w:val="0063326C"/>
    <w:rsid w:val="006334AB"/>
    <w:rsid w:val="0063351F"/>
    <w:rsid w:val="00633758"/>
    <w:rsid w:val="00633970"/>
    <w:rsid w:val="00633BCB"/>
    <w:rsid w:val="00633D79"/>
    <w:rsid w:val="0063477B"/>
    <w:rsid w:val="0063479E"/>
    <w:rsid w:val="00634C56"/>
    <w:rsid w:val="00634D2E"/>
    <w:rsid w:val="00634E1B"/>
    <w:rsid w:val="0063576A"/>
    <w:rsid w:val="00635814"/>
    <w:rsid w:val="0063593E"/>
    <w:rsid w:val="00635BD1"/>
    <w:rsid w:val="00635CAF"/>
    <w:rsid w:val="0063611E"/>
    <w:rsid w:val="0063645D"/>
    <w:rsid w:val="00636F29"/>
    <w:rsid w:val="00636F7F"/>
    <w:rsid w:val="00637F7F"/>
    <w:rsid w:val="00640442"/>
    <w:rsid w:val="00640505"/>
    <w:rsid w:val="006405B3"/>
    <w:rsid w:val="0064076E"/>
    <w:rsid w:val="006407DF"/>
    <w:rsid w:val="00640900"/>
    <w:rsid w:val="00640AF2"/>
    <w:rsid w:val="00640F31"/>
    <w:rsid w:val="00640FB7"/>
    <w:rsid w:val="006414FE"/>
    <w:rsid w:val="0064157F"/>
    <w:rsid w:val="0064167F"/>
    <w:rsid w:val="006418A9"/>
    <w:rsid w:val="006419A8"/>
    <w:rsid w:val="00641AED"/>
    <w:rsid w:val="00641C83"/>
    <w:rsid w:val="00641E92"/>
    <w:rsid w:val="00641F4F"/>
    <w:rsid w:val="006424B1"/>
    <w:rsid w:val="00642E80"/>
    <w:rsid w:val="0064331E"/>
    <w:rsid w:val="0064339A"/>
    <w:rsid w:val="00643653"/>
    <w:rsid w:val="00643721"/>
    <w:rsid w:val="006437ED"/>
    <w:rsid w:val="00643A52"/>
    <w:rsid w:val="00643AF1"/>
    <w:rsid w:val="00643F29"/>
    <w:rsid w:val="00644026"/>
    <w:rsid w:val="006442A8"/>
    <w:rsid w:val="006445C1"/>
    <w:rsid w:val="00644815"/>
    <w:rsid w:val="00644E27"/>
    <w:rsid w:val="006454C9"/>
    <w:rsid w:val="006455CC"/>
    <w:rsid w:val="00645661"/>
    <w:rsid w:val="00645943"/>
    <w:rsid w:val="00646664"/>
    <w:rsid w:val="00646BC1"/>
    <w:rsid w:val="00646CA8"/>
    <w:rsid w:val="00646CF3"/>
    <w:rsid w:val="00646E3B"/>
    <w:rsid w:val="00646FF0"/>
    <w:rsid w:val="00647463"/>
    <w:rsid w:val="00647512"/>
    <w:rsid w:val="006476DD"/>
    <w:rsid w:val="00647DEF"/>
    <w:rsid w:val="006502A7"/>
    <w:rsid w:val="00650483"/>
    <w:rsid w:val="00650A0C"/>
    <w:rsid w:val="00650FD4"/>
    <w:rsid w:val="0065179C"/>
    <w:rsid w:val="00651D13"/>
    <w:rsid w:val="00652479"/>
    <w:rsid w:val="006524E0"/>
    <w:rsid w:val="00652548"/>
    <w:rsid w:val="006526F3"/>
    <w:rsid w:val="0065296B"/>
    <w:rsid w:val="00653409"/>
    <w:rsid w:val="0065377F"/>
    <w:rsid w:val="00653B14"/>
    <w:rsid w:val="0065401A"/>
    <w:rsid w:val="0065414D"/>
    <w:rsid w:val="006547D6"/>
    <w:rsid w:val="00655292"/>
    <w:rsid w:val="00655983"/>
    <w:rsid w:val="00655DD1"/>
    <w:rsid w:val="00655E9D"/>
    <w:rsid w:val="0065645A"/>
    <w:rsid w:val="00656645"/>
    <w:rsid w:val="00656F9C"/>
    <w:rsid w:val="0065710D"/>
    <w:rsid w:val="00657189"/>
    <w:rsid w:val="006574EF"/>
    <w:rsid w:val="00657AC1"/>
    <w:rsid w:val="00657B25"/>
    <w:rsid w:val="00657D47"/>
    <w:rsid w:val="0066006A"/>
    <w:rsid w:val="00660784"/>
    <w:rsid w:val="00660B32"/>
    <w:rsid w:val="00660BB1"/>
    <w:rsid w:val="00660BF7"/>
    <w:rsid w:val="00660D1C"/>
    <w:rsid w:val="00660DE6"/>
    <w:rsid w:val="00661351"/>
    <w:rsid w:val="006613F9"/>
    <w:rsid w:val="00661417"/>
    <w:rsid w:val="00661425"/>
    <w:rsid w:val="00661506"/>
    <w:rsid w:val="006617FF"/>
    <w:rsid w:val="00661B36"/>
    <w:rsid w:val="00661B4C"/>
    <w:rsid w:val="006629B6"/>
    <w:rsid w:val="00662DB2"/>
    <w:rsid w:val="00663697"/>
    <w:rsid w:val="00663B0B"/>
    <w:rsid w:val="00663C70"/>
    <w:rsid w:val="00663D14"/>
    <w:rsid w:val="006642CC"/>
    <w:rsid w:val="0066453B"/>
    <w:rsid w:val="006646D0"/>
    <w:rsid w:val="0066471E"/>
    <w:rsid w:val="00665034"/>
    <w:rsid w:val="0066521F"/>
    <w:rsid w:val="006657A4"/>
    <w:rsid w:val="0066582D"/>
    <w:rsid w:val="00665929"/>
    <w:rsid w:val="00666065"/>
    <w:rsid w:val="006663BA"/>
    <w:rsid w:val="0066677B"/>
    <w:rsid w:val="00666804"/>
    <w:rsid w:val="00666863"/>
    <w:rsid w:val="00666897"/>
    <w:rsid w:val="00666DB7"/>
    <w:rsid w:val="00666F69"/>
    <w:rsid w:val="00667291"/>
    <w:rsid w:val="00667491"/>
    <w:rsid w:val="006678B3"/>
    <w:rsid w:val="00667925"/>
    <w:rsid w:val="00667D62"/>
    <w:rsid w:val="00667E7F"/>
    <w:rsid w:val="006700C4"/>
    <w:rsid w:val="00670243"/>
    <w:rsid w:val="0067030F"/>
    <w:rsid w:val="006703FF"/>
    <w:rsid w:val="006704AB"/>
    <w:rsid w:val="00670566"/>
    <w:rsid w:val="00670B38"/>
    <w:rsid w:val="00670D2D"/>
    <w:rsid w:val="00670DB1"/>
    <w:rsid w:val="00671866"/>
    <w:rsid w:val="006721CD"/>
    <w:rsid w:val="00672867"/>
    <w:rsid w:val="00673591"/>
    <w:rsid w:val="00673C0B"/>
    <w:rsid w:val="00673C0F"/>
    <w:rsid w:val="00673CCF"/>
    <w:rsid w:val="00674442"/>
    <w:rsid w:val="00674A3E"/>
    <w:rsid w:val="00674C35"/>
    <w:rsid w:val="00674D6A"/>
    <w:rsid w:val="0067597A"/>
    <w:rsid w:val="006759BC"/>
    <w:rsid w:val="0067620B"/>
    <w:rsid w:val="00676AF9"/>
    <w:rsid w:val="00676D9A"/>
    <w:rsid w:val="0067713A"/>
    <w:rsid w:val="006771FA"/>
    <w:rsid w:val="00677408"/>
    <w:rsid w:val="0067752A"/>
    <w:rsid w:val="00677BD7"/>
    <w:rsid w:val="00677C30"/>
    <w:rsid w:val="00677D3D"/>
    <w:rsid w:val="00680113"/>
    <w:rsid w:val="006806B2"/>
    <w:rsid w:val="00680768"/>
    <w:rsid w:val="00680D81"/>
    <w:rsid w:val="0068149C"/>
    <w:rsid w:val="00681566"/>
    <w:rsid w:val="00681709"/>
    <w:rsid w:val="00681A5A"/>
    <w:rsid w:val="00681B21"/>
    <w:rsid w:val="00681FCE"/>
    <w:rsid w:val="00682282"/>
    <w:rsid w:val="0068250B"/>
    <w:rsid w:val="00682766"/>
    <w:rsid w:val="00682BD0"/>
    <w:rsid w:val="00682ECC"/>
    <w:rsid w:val="00683298"/>
    <w:rsid w:val="006832EA"/>
    <w:rsid w:val="0068357C"/>
    <w:rsid w:val="00683B3C"/>
    <w:rsid w:val="00683C30"/>
    <w:rsid w:val="00684070"/>
    <w:rsid w:val="006849E7"/>
    <w:rsid w:val="00684E9A"/>
    <w:rsid w:val="0068528D"/>
    <w:rsid w:val="00685765"/>
    <w:rsid w:val="0068586A"/>
    <w:rsid w:val="00685CA2"/>
    <w:rsid w:val="00686164"/>
    <w:rsid w:val="006866C9"/>
    <w:rsid w:val="0068670F"/>
    <w:rsid w:val="00686934"/>
    <w:rsid w:val="00686C8C"/>
    <w:rsid w:val="00686CB2"/>
    <w:rsid w:val="00686DD8"/>
    <w:rsid w:val="00687044"/>
    <w:rsid w:val="006871D7"/>
    <w:rsid w:val="0068733A"/>
    <w:rsid w:val="006877FE"/>
    <w:rsid w:val="006878EA"/>
    <w:rsid w:val="0069029B"/>
    <w:rsid w:val="006902A9"/>
    <w:rsid w:val="00690B72"/>
    <w:rsid w:val="00690FD2"/>
    <w:rsid w:val="00691019"/>
    <w:rsid w:val="006918EB"/>
    <w:rsid w:val="00691C30"/>
    <w:rsid w:val="00691CD5"/>
    <w:rsid w:val="00692003"/>
    <w:rsid w:val="00692288"/>
    <w:rsid w:val="00692354"/>
    <w:rsid w:val="006924EE"/>
    <w:rsid w:val="006925D4"/>
    <w:rsid w:val="00692AA9"/>
    <w:rsid w:val="00692F11"/>
    <w:rsid w:val="00692F72"/>
    <w:rsid w:val="00693043"/>
    <w:rsid w:val="00693297"/>
    <w:rsid w:val="006932A8"/>
    <w:rsid w:val="0069362A"/>
    <w:rsid w:val="00693EA1"/>
    <w:rsid w:val="00693F7E"/>
    <w:rsid w:val="00694149"/>
    <w:rsid w:val="006949D3"/>
    <w:rsid w:val="00694A56"/>
    <w:rsid w:val="00694BB0"/>
    <w:rsid w:val="00695206"/>
    <w:rsid w:val="006954A3"/>
    <w:rsid w:val="006959B5"/>
    <w:rsid w:val="00696A1D"/>
    <w:rsid w:val="006972A2"/>
    <w:rsid w:val="006976B9"/>
    <w:rsid w:val="006977A5"/>
    <w:rsid w:val="00697897"/>
    <w:rsid w:val="00697E8C"/>
    <w:rsid w:val="006A0181"/>
    <w:rsid w:val="006A05F2"/>
    <w:rsid w:val="006A0840"/>
    <w:rsid w:val="006A0D73"/>
    <w:rsid w:val="006A1680"/>
    <w:rsid w:val="006A1A9D"/>
    <w:rsid w:val="006A2046"/>
    <w:rsid w:val="006A2A8E"/>
    <w:rsid w:val="006A2D5F"/>
    <w:rsid w:val="006A2F61"/>
    <w:rsid w:val="006A349A"/>
    <w:rsid w:val="006A3507"/>
    <w:rsid w:val="006A3BBF"/>
    <w:rsid w:val="006A3EE8"/>
    <w:rsid w:val="006A4290"/>
    <w:rsid w:val="006A435C"/>
    <w:rsid w:val="006A4525"/>
    <w:rsid w:val="006A45CD"/>
    <w:rsid w:val="006A5035"/>
    <w:rsid w:val="006A5401"/>
    <w:rsid w:val="006A553F"/>
    <w:rsid w:val="006A56BC"/>
    <w:rsid w:val="006A56EF"/>
    <w:rsid w:val="006A57A9"/>
    <w:rsid w:val="006A5E7F"/>
    <w:rsid w:val="006A5EA6"/>
    <w:rsid w:val="006A5FD2"/>
    <w:rsid w:val="006A603F"/>
    <w:rsid w:val="006A6281"/>
    <w:rsid w:val="006A6604"/>
    <w:rsid w:val="006A6A0A"/>
    <w:rsid w:val="006A6B03"/>
    <w:rsid w:val="006A6E5D"/>
    <w:rsid w:val="006A7220"/>
    <w:rsid w:val="006A7829"/>
    <w:rsid w:val="006A7946"/>
    <w:rsid w:val="006A7F21"/>
    <w:rsid w:val="006B03F4"/>
    <w:rsid w:val="006B0517"/>
    <w:rsid w:val="006B06A4"/>
    <w:rsid w:val="006B12A2"/>
    <w:rsid w:val="006B1702"/>
    <w:rsid w:val="006B20B7"/>
    <w:rsid w:val="006B2B3F"/>
    <w:rsid w:val="006B2B86"/>
    <w:rsid w:val="006B35AA"/>
    <w:rsid w:val="006B3949"/>
    <w:rsid w:val="006B3AFE"/>
    <w:rsid w:val="006B3DFB"/>
    <w:rsid w:val="006B3E56"/>
    <w:rsid w:val="006B43C4"/>
    <w:rsid w:val="006B449D"/>
    <w:rsid w:val="006B45A9"/>
    <w:rsid w:val="006B4BA1"/>
    <w:rsid w:val="006B4E75"/>
    <w:rsid w:val="006B5233"/>
    <w:rsid w:val="006B5597"/>
    <w:rsid w:val="006B55F4"/>
    <w:rsid w:val="006B5882"/>
    <w:rsid w:val="006B5CF0"/>
    <w:rsid w:val="006B5D87"/>
    <w:rsid w:val="006B6276"/>
    <w:rsid w:val="006B63EC"/>
    <w:rsid w:val="006B64ED"/>
    <w:rsid w:val="006B6540"/>
    <w:rsid w:val="006B6A90"/>
    <w:rsid w:val="006B6F1E"/>
    <w:rsid w:val="006B701F"/>
    <w:rsid w:val="006B731C"/>
    <w:rsid w:val="006B7CD6"/>
    <w:rsid w:val="006C02C7"/>
    <w:rsid w:val="006C0418"/>
    <w:rsid w:val="006C0932"/>
    <w:rsid w:val="006C116B"/>
    <w:rsid w:val="006C14F8"/>
    <w:rsid w:val="006C1512"/>
    <w:rsid w:val="006C1698"/>
    <w:rsid w:val="006C1CEE"/>
    <w:rsid w:val="006C1FD0"/>
    <w:rsid w:val="006C220B"/>
    <w:rsid w:val="006C299A"/>
    <w:rsid w:val="006C2CF9"/>
    <w:rsid w:val="006C3224"/>
    <w:rsid w:val="006C33AE"/>
    <w:rsid w:val="006C3C39"/>
    <w:rsid w:val="006C3EB2"/>
    <w:rsid w:val="006C3FF6"/>
    <w:rsid w:val="006C4292"/>
    <w:rsid w:val="006C48AA"/>
    <w:rsid w:val="006C4A9A"/>
    <w:rsid w:val="006C5158"/>
    <w:rsid w:val="006C53D6"/>
    <w:rsid w:val="006C572B"/>
    <w:rsid w:val="006C5760"/>
    <w:rsid w:val="006C57C7"/>
    <w:rsid w:val="006C5CD2"/>
    <w:rsid w:val="006C5FB8"/>
    <w:rsid w:val="006C607F"/>
    <w:rsid w:val="006C66EC"/>
    <w:rsid w:val="006C67EF"/>
    <w:rsid w:val="006C69D0"/>
    <w:rsid w:val="006C6BE3"/>
    <w:rsid w:val="006C721F"/>
    <w:rsid w:val="006C78F8"/>
    <w:rsid w:val="006C7939"/>
    <w:rsid w:val="006C7953"/>
    <w:rsid w:val="006C7AEF"/>
    <w:rsid w:val="006C7C88"/>
    <w:rsid w:val="006C7EC2"/>
    <w:rsid w:val="006D03F1"/>
    <w:rsid w:val="006D06D1"/>
    <w:rsid w:val="006D09AF"/>
    <w:rsid w:val="006D11ED"/>
    <w:rsid w:val="006D142D"/>
    <w:rsid w:val="006D15FC"/>
    <w:rsid w:val="006D16A2"/>
    <w:rsid w:val="006D18B8"/>
    <w:rsid w:val="006D1B23"/>
    <w:rsid w:val="006D1C9A"/>
    <w:rsid w:val="006D1ECE"/>
    <w:rsid w:val="006D2290"/>
    <w:rsid w:val="006D2A4A"/>
    <w:rsid w:val="006D2E61"/>
    <w:rsid w:val="006D3033"/>
    <w:rsid w:val="006D3054"/>
    <w:rsid w:val="006D3157"/>
    <w:rsid w:val="006D32C1"/>
    <w:rsid w:val="006D348A"/>
    <w:rsid w:val="006D3B6B"/>
    <w:rsid w:val="006D4AFB"/>
    <w:rsid w:val="006D4EC5"/>
    <w:rsid w:val="006D4F58"/>
    <w:rsid w:val="006D5179"/>
    <w:rsid w:val="006D53F3"/>
    <w:rsid w:val="006D5683"/>
    <w:rsid w:val="006D587C"/>
    <w:rsid w:val="006D58B0"/>
    <w:rsid w:val="006D597B"/>
    <w:rsid w:val="006D5A1E"/>
    <w:rsid w:val="006D5C44"/>
    <w:rsid w:val="006D5F51"/>
    <w:rsid w:val="006D68E7"/>
    <w:rsid w:val="006D6A72"/>
    <w:rsid w:val="006D71C2"/>
    <w:rsid w:val="006D7204"/>
    <w:rsid w:val="006D756A"/>
    <w:rsid w:val="006D76CF"/>
    <w:rsid w:val="006D77A1"/>
    <w:rsid w:val="006D7832"/>
    <w:rsid w:val="006D79A6"/>
    <w:rsid w:val="006D7D01"/>
    <w:rsid w:val="006E01BA"/>
    <w:rsid w:val="006E0C35"/>
    <w:rsid w:val="006E0C53"/>
    <w:rsid w:val="006E0C67"/>
    <w:rsid w:val="006E101C"/>
    <w:rsid w:val="006E1528"/>
    <w:rsid w:val="006E1AC3"/>
    <w:rsid w:val="006E1B0E"/>
    <w:rsid w:val="006E2131"/>
    <w:rsid w:val="006E21B6"/>
    <w:rsid w:val="006E2521"/>
    <w:rsid w:val="006E2A3C"/>
    <w:rsid w:val="006E2C08"/>
    <w:rsid w:val="006E325E"/>
    <w:rsid w:val="006E3300"/>
    <w:rsid w:val="006E3571"/>
    <w:rsid w:val="006E38BE"/>
    <w:rsid w:val="006E3D98"/>
    <w:rsid w:val="006E3F2B"/>
    <w:rsid w:val="006E41F3"/>
    <w:rsid w:val="006E4588"/>
    <w:rsid w:val="006E45F3"/>
    <w:rsid w:val="006E46CB"/>
    <w:rsid w:val="006E472F"/>
    <w:rsid w:val="006E4B49"/>
    <w:rsid w:val="006E4B75"/>
    <w:rsid w:val="006E50A9"/>
    <w:rsid w:val="006E50F4"/>
    <w:rsid w:val="006E553C"/>
    <w:rsid w:val="006E554F"/>
    <w:rsid w:val="006E5706"/>
    <w:rsid w:val="006E58DD"/>
    <w:rsid w:val="006E5CCC"/>
    <w:rsid w:val="006E5EF3"/>
    <w:rsid w:val="006E5FFD"/>
    <w:rsid w:val="006E603C"/>
    <w:rsid w:val="006E6292"/>
    <w:rsid w:val="006E64AD"/>
    <w:rsid w:val="006E6877"/>
    <w:rsid w:val="006E6CAB"/>
    <w:rsid w:val="006E723D"/>
    <w:rsid w:val="006E78EA"/>
    <w:rsid w:val="006E7928"/>
    <w:rsid w:val="006E7A68"/>
    <w:rsid w:val="006F0130"/>
    <w:rsid w:val="006F02C1"/>
    <w:rsid w:val="006F0355"/>
    <w:rsid w:val="006F090F"/>
    <w:rsid w:val="006F0BBA"/>
    <w:rsid w:val="006F0E50"/>
    <w:rsid w:val="006F102E"/>
    <w:rsid w:val="006F1130"/>
    <w:rsid w:val="006F125A"/>
    <w:rsid w:val="006F163F"/>
    <w:rsid w:val="006F1DCC"/>
    <w:rsid w:val="006F1EA8"/>
    <w:rsid w:val="006F213D"/>
    <w:rsid w:val="006F2CBD"/>
    <w:rsid w:val="006F2E6D"/>
    <w:rsid w:val="006F3264"/>
    <w:rsid w:val="006F4002"/>
    <w:rsid w:val="006F4642"/>
    <w:rsid w:val="006F4717"/>
    <w:rsid w:val="006F49B0"/>
    <w:rsid w:val="006F4CBB"/>
    <w:rsid w:val="006F500F"/>
    <w:rsid w:val="006F54F7"/>
    <w:rsid w:val="006F563F"/>
    <w:rsid w:val="006F5B7E"/>
    <w:rsid w:val="006F5C9C"/>
    <w:rsid w:val="006F616C"/>
    <w:rsid w:val="006F6364"/>
    <w:rsid w:val="006F66E5"/>
    <w:rsid w:val="006F72B9"/>
    <w:rsid w:val="006F797B"/>
    <w:rsid w:val="0070027E"/>
    <w:rsid w:val="00700401"/>
    <w:rsid w:val="00700615"/>
    <w:rsid w:val="00700781"/>
    <w:rsid w:val="007007DF"/>
    <w:rsid w:val="007009B8"/>
    <w:rsid w:val="007009CA"/>
    <w:rsid w:val="00700D79"/>
    <w:rsid w:val="00700FCD"/>
    <w:rsid w:val="00701340"/>
    <w:rsid w:val="0070149F"/>
    <w:rsid w:val="0070163F"/>
    <w:rsid w:val="007018C2"/>
    <w:rsid w:val="007019FA"/>
    <w:rsid w:val="00701A59"/>
    <w:rsid w:val="00701D0E"/>
    <w:rsid w:val="00701D7C"/>
    <w:rsid w:val="00701D96"/>
    <w:rsid w:val="00701E0D"/>
    <w:rsid w:val="007024E4"/>
    <w:rsid w:val="00702C66"/>
    <w:rsid w:val="00703008"/>
    <w:rsid w:val="00703121"/>
    <w:rsid w:val="00703A6D"/>
    <w:rsid w:val="00703B46"/>
    <w:rsid w:val="00703FE2"/>
    <w:rsid w:val="0070470B"/>
    <w:rsid w:val="007048F9"/>
    <w:rsid w:val="00704BB4"/>
    <w:rsid w:val="00704C73"/>
    <w:rsid w:val="00704EFC"/>
    <w:rsid w:val="00704F61"/>
    <w:rsid w:val="00704FFE"/>
    <w:rsid w:val="00705218"/>
    <w:rsid w:val="007053E3"/>
    <w:rsid w:val="00705543"/>
    <w:rsid w:val="00705617"/>
    <w:rsid w:val="00706442"/>
    <w:rsid w:val="00706600"/>
    <w:rsid w:val="0070685D"/>
    <w:rsid w:val="0070763C"/>
    <w:rsid w:val="00707732"/>
    <w:rsid w:val="00707D95"/>
    <w:rsid w:val="00707E3C"/>
    <w:rsid w:val="007102B6"/>
    <w:rsid w:val="00710420"/>
    <w:rsid w:val="007108E8"/>
    <w:rsid w:val="00710B99"/>
    <w:rsid w:val="00710FBD"/>
    <w:rsid w:val="0071104D"/>
    <w:rsid w:val="00711263"/>
    <w:rsid w:val="00711479"/>
    <w:rsid w:val="00711755"/>
    <w:rsid w:val="00711A38"/>
    <w:rsid w:val="00711BFF"/>
    <w:rsid w:val="007120D0"/>
    <w:rsid w:val="00712136"/>
    <w:rsid w:val="00712E42"/>
    <w:rsid w:val="00713410"/>
    <w:rsid w:val="00713492"/>
    <w:rsid w:val="00714798"/>
    <w:rsid w:val="00715105"/>
    <w:rsid w:val="0071515A"/>
    <w:rsid w:val="0071575F"/>
    <w:rsid w:val="00715FE5"/>
    <w:rsid w:val="00716159"/>
    <w:rsid w:val="00716CA6"/>
    <w:rsid w:val="00716F3C"/>
    <w:rsid w:val="00717396"/>
    <w:rsid w:val="00717B94"/>
    <w:rsid w:val="00717BF1"/>
    <w:rsid w:val="00720053"/>
    <w:rsid w:val="007207AD"/>
    <w:rsid w:val="00721080"/>
    <w:rsid w:val="0072111C"/>
    <w:rsid w:val="00721577"/>
    <w:rsid w:val="0072199E"/>
    <w:rsid w:val="00721B0A"/>
    <w:rsid w:val="00721DFC"/>
    <w:rsid w:val="00721E05"/>
    <w:rsid w:val="007223B4"/>
    <w:rsid w:val="007224E2"/>
    <w:rsid w:val="0072280A"/>
    <w:rsid w:val="00722AF0"/>
    <w:rsid w:val="0072302F"/>
    <w:rsid w:val="007233A6"/>
    <w:rsid w:val="00723A65"/>
    <w:rsid w:val="00723A87"/>
    <w:rsid w:val="00723D81"/>
    <w:rsid w:val="00723E83"/>
    <w:rsid w:val="00723EC4"/>
    <w:rsid w:val="007240DE"/>
    <w:rsid w:val="00724664"/>
    <w:rsid w:val="007246C4"/>
    <w:rsid w:val="007248EA"/>
    <w:rsid w:val="0072493E"/>
    <w:rsid w:val="00724F3A"/>
    <w:rsid w:val="00724F62"/>
    <w:rsid w:val="00725563"/>
    <w:rsid w:val="007258B1"/>
    <w:rsid w:val="00725E2A"/>
    <w:rsid w:val="00725E42"/>
    <w:rsid w:val="0072603D"/>
    <w:rsid w:val="007263B0"/>
    <w:rsid w:val="007264DE"/>
    <w:rsid w:val="0072743C"/>
    <w:rsid w:val="007276BD"/>
    <w:rsid w:val="007277C6"/>
    <w:rsid w:val="00727A2E"/>
    <w:rsid w:val="00727C03"/>
    <w:rsid w:val="00727D99"/>
    <w:rsid w:val="007302F0"/>
    <w:rsid w:val="00730372"/>
    <w:rsid w:val="00730820"/>
    <w:rsid w:val="00731060"/>
    <w:rsid w:val="0073134D"/>
    <w:rsid w:val="007313E1"/>
    <w:rsid w:val="00731B8D"/>
    <w:rsid w:val="00731CB5"/>
    <w:rsid w:val="0073227B"/>
    <w:rsid w:val="0073252B"/>
    <w:rsid w:val="0073257E"/>
    <w:rsid w:val="0073258E"/>
    <w:rsid w:val="007325B1"/>
    <w:rsid w:val="00732743"/>
    <w:rsid w:val="007327DB"/>
    <w:rsid w:val="00732EB2"/>
    <w:rsid w:val="00733372"/>
    <w:rsid w:val="0073370F"/>
    <w:rsid w:val="0073398E"/>
    <w:rsid w:val="007339B0"/>
    <w:rsid w:val="00733ABF"/>
    <w:rsid w:val="00733C67"/>
    <w:rsid w:val="00733CD6"/>
    <w:rsid w:val="00733D76"/>
    <w:rsid w:val="00733F50"/>
    <w:rsid w:val="00734002"/>
    <w:rsid w:val="007341E5"/>
    <w:rsid w:val="007342C2"/>
    <w:rsid w:val="00734870"/>
    <w:rsid w:val="00734971"/>
    <w:rsid w:val="0073499C"/>
    <w:rsid w:val="007352B5"/>
    <w:rsid w:val="007352F5"/>
    <w:rsid w:val="007353F5"/>
    <w:rsid w:val="0073564B"/>
    <w:rsid w:val="00735E0C"/>
    <w:rsid w:val="00735EF9"/>
    <w:rsid w:val="00736184"/>
    <w:rsid w:val="00736210"/>
    <w:rsid w:val="00736341"/>
    <w:rsid w:val="00736AA1"/>
    <w:rsid w:val="00736AE0"/>
    <w:rsid w:val="00736F6F"/>
    <w:rsid w:val="00737251"/>
    <w:rsid w:val="007375D8"/>
    <w:rsid w:val="00737682"/>
    <w:rsid w:val="00737E99"/>
    <w:rsid w:val="00737EF5"/>
    <w:rsid w:val="00740254"/>
    <w:rsid w:val="00740F39"/>
    <w:rsid w:val="00741094"/>
    <w:rsid w:val="007413CF"/>
    <w:rsid w:val="007416E2"/>
    <w:rsid w:val="0074232C"/>
    <w:rsid w:val="00742395"/>
    <w:rsid w:val="007423F0"/>
    <w:rsid w:val="00742875"/>
    <w:rsid w:val="007429B0"/>
    <w:rsid w:val="00742A5A"/>
    <w:rsid w:val="00742A97"/>
    <w:rsid w:val="00742ADA"/>
    <w:rsid w:val="00742D25"/>
    <w:rsid w:val="00742EAE"/>
    <w:rsid w:val="0074328A"/>
    <w:rsid w:val="0074356D"/>
    <w:rsid w:val="00743629"/>
    <w:rsid w:val="00743673"/>
    <w:rsid w:val="00743732"/>
    <w:rsid w:val="00743B53"/>
    <w:rsid w:val="00743B81"/>
    <w:rsid w:val="00743DD8"/>
    <w:rsid w:val="0074435F"/>
    <w:rsid w:val="00744797"/>
    <w:rsid w:val="00744A27"/>
    <w:rsid w:val="00744AE2"/>
    <w:rsid w:val="007450CF"/>
    <w:rsid w:val="00745357"/>
    <w:rsid w:val="007454AB"/>
    <w:rsid w:val="00745525"/>
    <w:rsid w:val="00745AC6"/>
    <w:rsid w:val="007460D7"/>
    <w:rsid w:val="0074641C"/>
    <w:rsid w:val="0074674E"/>
    <w:rsid w:val="00746D44"/>
    <w:rsid w:val="00747278"/>
    <w:rsid w:val="00747597"/>
    <w:rsid w:val="00747D74"/>
    <w:rsid w:val="0075017D"/>
    <w:rsid w:val="00750975"/>
    <w:rsid w:val="00751123"/>
    <w:rsid w:val="007512CB"/>
    <w:rsid w:val="0075138A"/>
    <w:rsid w:val="00751925"/>
    <w:rsid w:val="00751B69"/>
    <w:rsid w:val="00751BEE"/>
    <w:rsid w:val="00751F94"/>
    <w:rsid w:val="00751FB3"/>
    <w:rsid w:val="007527E7"/>
    <w:rsid w:val="007528DA"/>
    <w:rsid w:val="00752939"/>
    <w:rsid w:val="00752C72"/>
    <w:rsid w:val="0075309F"/>
    <w:rsid w:val="00753261"/>
    <w:rsid w:val="00753355"/>
    <w:rsid w:val="0075373A"/>
    <w:rsid w:val="00753A32"/>
    <w:rsid w:val="00753C29"/>
    <w:rsid w:val="00753D56"/>
    <w:rsid w:val="00754119"/>
    <w:rsid w:val="007541C2"/>
    <w:rsid w:val="007546F2"/>
    <w:rsid w:val="00754895"/>
    <w:rsid w:val="00754A5F"/>
    <w:rsid w:val="00754FC9"/>
    <w:rsid w:val="0075558B"/>
    <w:rsid w:val="00755A88"/>
    <w:rsid w:val="00755AF6"/>
    <w:rsid w:val="007561B0"/>
    <w:rsid w:val="0075624A"/>
    <w:rsid w:val="007570A9"/>
    <w:rsid w:val="0075769F"/>
    <w:rsid w:val="0075781B"/>
    <w:rsid w:val="00757C8D"/>
    <w:rsid w:val="00757C9A"/>
    <w:rsid w:val="00757DA2"/>
    <w:rsid w:val="00760085"/>
    <w:rsid w:val="0076043C"/>
    <w:rsid w:val="0076062A"/>
    <w:rsid w:val="00760733"/>
    <w:rsid w:val="00761266"/>
    <w:rsid w:val="00761917"/>
    <w:rsid w:val="00761C85"/>
    <w:rsid w:val="00761F8B"/>
    <w:rsid w:val="00762074"/>
    <w:rsid w:val="00762200"/>
    <w:rsid w:val="00762770"/>
    <w:rsid w:val="007627A0"/>
    <w:rsid w:val="00762841"/>
    <w:rsid w:val="00762B00"/>
    <w:rsid w:val="00762BBF"/>
    <w:rsid w:val="00762C80"/>
    <w:rsid w:val="00762CEA"/>
    <w:rsid w:val="00762D7C"/>
    <w:rsid w:val="00763000"/>
    <w:rsid w:val="007634BB"/>
    <w:rsid w:val="00763530"/>
    <w:rsid w:val="00763871"/>
    <w:rsid w:val="00763A13"/>
    <w:rsid w:val="00763D88"/>
    <w:rsid w:val="007642A9"/>
    <w:rsid w:val="00764385"/>
    <w:rsid w:val="00764D13"/>
    <w:rsid w:val="00764E34"/>
    <w:rsid w:val="0076582C"/>
    <w:rsid w:val="007659FA"/>
    <w:rsid w:val="00765ADA"/>
    <w:rsid w:val="0076605D"/>
    <w:rsid w:val="00766226"/>
    <w:rsid w:val="007666B3"/>
    <w:rsid w:val="007669FB"/>
    <w:rsid w:val="007670AC"/>
    <w:rsid w:val="007678E5"/>
    <w:rsid w:val="00767C57"/>
    <w:rsid w:val="00770468"/>
    <w:rsid w:val="0077048A"/>
    <w:rsid w:val="00770798"/>
    <w:rsid w:val="00770BD3"/>
    <w:rsid w:val="00770D1F"/>
    <w:rsid w:val="007710B6"/>
    <w:rsid w:val="0077118B"/>
    <w:rsid w:val="007714FD"/>
    <w:rsid w:val="00771570"/>
    <w:rsid w:val="00771744"/>
    <w:rsid w:val="007717EE"/>
    <w:rsid w:val="007717FE"/>
    <w:rsid w:val="007719A0"/>
    <w:rsid w:val="00771AF3"/>
    <w:rsid w:val="00771AF5"/>
    <w:rsid w:val="00772240"/>
    <w:rsid w:val="007727BA"/>
    <w:rsid w:val="007728F3"/>
    <w:rsid w:val="00772B2E"/>
    <w:rsid w:val="00772F62"/>
    <w:rsid w:val="00773491"/>
    <w:rsid w:val="00774D22"/>
    <w:rsid w:val="00775160"/>
    <w:rsid w:val="007755B2"/>
    <w:rsid w:val="00775A73"/>
    <w:rsid w:val="00775C52"/>
    <w:rsid w:val="00775F78"/>
    <w:rsid w:val="00776236"/>
    <w:rsid w:val="00776552"/>
    <w:rsid w:val="0077683E"/>
    <w:rsid w:val="00777014"/>
    <w:rsid w:val="007770A5"/>
    <w:rsid w:val="00777638"/>
    <w:rsid w:val="0077780A"/>
    <w:rsid w:val="007778B0"/>
    <w:rsid w:val="00777FA3"/>
    <w:rsid w:val="007807AE"/>
    <w:rsid w:val="00780932"/>
    <w:rsid w:val="00780BA5"/>
    <w:rsid w:val="00780C66"/>
    <w:rsid w:val="00781038"/>
    <w:rsid w:val="0078157D"/>
    <w:rsid w:val="00781A91"/>
    <w:rsid w:val="00781BE1"/>
    <w:rsid w:val="00781F7E"/>
    <w:rsid w:val="00782D32"/>
    <w:rsid w:val="00782DF3"/>
    <w:rsid w:val="007832D5"/>
    <w:rsid w:val="007833B5"/>
    <w:rsid w:val="007836A3"/>
    <w:rsid w:val="00783B53"/>
    <w:rsid w:val="00783E16"/>
    <w:rsid w:val="00783FFA"/>
    <w:rsid w:val="007840AC"/>
    <w:rsid w:val="007846EB"/>
    <w:rsid w:val="00784B63"/>
    <w:rsid w:val="0078551B"/>
    <w:rsid w:val="00785B72"/>
    <w:rsid w:val="00785F9F"/>
    <w:rsid w:val="007865DC"/>
    <w:rsid w:val="00786CDA"/>
    <w:rsid w:val="00786D22"/>
    <w:rsid w:val="007871C9"/>
    <w:rsid w:val="007879ED"/>
    <w:rsid w:val="00787C35"/>
    <w:rsid w:val="00787E08"/>
    <w:rsid w:val="00787F1F"/>
    <w:rsid w:val="00790B00"/>
    <w:rsid w:val="00791013"/>
    <w:rsid w:val="0079180A"/>
    <w:rsid w:val="0079184D"/>
    <w:rsid w:val="00791C2E"/>
    <w:rsid w:val="007922F9"/>
    <w:rsid w:val="007925BC"/>
    <w:rsid w:val="0079291C"/>
    <w:rsid w:val="0079292E"/>
    <w:rsid w:val="00792DB6"/>
    <w:rsid w:val="00792E38"/>
    <w:rsid w:val="00792F6F"/>
    <w:rsid w:val="00792F72"/>
    <w:rsid w:val="00793321"/>
    <w:rsid w:val="0079376D"/>
    <w:rsid w:val="00794009"/>
    <w:rsid w:val="0079438D"/>
    <w:rsid w:val="00794820"/>
    <w:rsid w:val="0079493F"/>
    <w:rsid w:val="00794A6C"/>
    <w:rsid w:val="00794C52"/>
    <w:rsid w:val="00794D52"/>
    <w:rsid w:val="00794D84"/>
    <w:rsid w:val="00795132"/>
    <w:rsid w:val="0079517D"/>
    <w:rsid w:val="007951F3"/>
    <w:rsid w:val="00795467"/>
    <w:rsid w:val="00795D81"/>
    <w:rsid w:val="00795ED9"/>
    <w:rsid w:val="00795F19"/>
    <w:rsid w:val="00796022"/>
    <w:rsid w:val="007961F8"/>
    <w:rsid w:val="007963EF"/>
    <w:rsid w:val="00796A06"/>
    <w:rsid w:val="00797436"/>
    <w:rsid w:val="007976D8"/>
    <w:rsid w:val="00797946"/>
    <w:rsid w:val="00797A0A"/>
    <w:rsid w:val="00797C2F"/>
    <w:rsid w:val="00797CF2"/>
    <w:rsid w:val="00797D09"/>
    <w:rsid w:val="007A0AB2"/>
    <w:rsid w:val="007A13D9"/>
    <w:rsid w:val="007A16A5"/>
    <w:rsid w:val="007A1707"/>
    <w:rsid w:val="007A1A68"/>
    <w:rsid w:val="007A1B15"/>
    <w:rsid w:val="007A1CCC"/>
    <w:rsid w:val="007A1D95"/>
    <w:rsid w:val="007A213F"/>
    <w:rsid w:val="007A232A"/>
    <w:rsid w:val="007A2853"/>
    <w:rsid w:val="007A2C75"/>
    <w:rsid w:val="007A3BA5"/>
    <w:rsid w:val="007A3D2B"/>
    <w:rsid w:val="007A3FB3"/>
    <w:rsid w:val="007A480F"/>
    <w:rsid w:val="007A4B91"/>
    <w:rsid w:val="007A4C4F"/>
    <w:rsid w:val="007A4D7F"/>
    <w:rsid w:val="007A4F9C"/>
    <w:rsid w:val="007A5348"/>
    <w:rsid w:val="007A5B3C"/>
    <w:rsid w:val="007A68CA"/>
    <w:rsid w:val="007A75B0"/>
    <w:rsid w:val="007A7B76"/>
    <w:rsid w:val="007A7C9D"/>
    <w:rsid w:val="007A7DFE"/>
    <w:rsid w:val="007A7F17"/>
    <w:rsid w:val="007A7FFB"/>
    <w:rsid w:val="007B07E1"/>
    <w:rsid w:val="007B0AA7"/>
    <w:rsid w:val="007B0E89"/>
    <w:rsid w:val="007B1094"/>
    <w:rsid w:val="007B109F"/>
    <w:rsid w:val="007B1639"/>
    <w:rsid w:val="007B1B4B"/>
    <w:rsid w:val="007B1E9A"/>
    <w:rsid w:val="007B1F8D"/>
    <w:rsid w:val="007B2135"/>
    <w:rsid w:val="007B23F7"/>
    <w:rsid w:val="007B24B7"/>
    <w:rsid w:val="007B2890"/>
    <w:rsid w:val="007B2CE7"/>
    <w:rsid w:val="007B2FB9"/>
    <w:rsid w:val="007B3083"/>
    <w:rsid w:val="007B30B9"/>
    <w:rsid w:val="007B3190"/>
    <w:rsid w:val="007B3B77"/>
    <w:rsid w:val="007B3E5D"/>
    <w:rsid w:val="007B4C90"/>
    <w:rsid w:val="007B54B4"/>
    <w:rsid w:val="007B558B"/>
    <w:rsid w:val="007B558D"/>
    <w:rsid w:val="007B5CE2"/>
    <w:rsid w:val="007B67AE"/>
    <w:rsid w:val="007B6975"/>
    <w:rsid w:val="007B6AEE"/>
    <w:rsid w:val="007B6D86"/>
    <w:rsid w:val="007B7262"/>
    <w:rsid w:val="007B72C1"/>
    <w:rsid w:val="007B73D0"/>
    <w:rsid w:val="007B74B8"/>
    <w:rsid w:val="007B7681"/>
    <w:rsid w:val="007B79F7"/>
    <w:rsid w:val="007B7AD9"/>
    <w:rsid w:val="007B7CC7"/>
    <w:rsid w:val="007C01AF"/>
    <w:rsid w:val="007C0964"/>
    <w:rsid w:val="007C0B4B"/>
    <w:rsid w:val="007C1803"/>
    <w:rsid w:val="007C1846"/>
    <w:rsid w:val="007C1BEB"/>
    <w:rsid w:val="007C1C24"/>
    <w:rsid w:val="007C224A"/>
    <w:rsid w:val="007C2874"/>
    <w:rsid w:val="007C298A"/>
    <w:rsid w:val="007C2AEE"/>
    <w:rsid w:val="007C2FD6"/>
    <w:rsid w:val="007C302D"/>
    <w:rsid w:val="007C36E9"/>
    <w:rsid w:val="007C370F"/>
    <w:rsid w:val="007C380E"/>
    <w:rsid w:val="007C3AE5"/>
    <w:rsid w:val="007C44B3"/>
    <w:rsid w:val="007C44CD"/>
    <w:rsid w:val="007C4A77"/>
    <w:rsid w:val="007C4C2C"/>
    <w:rsid w:val="007C4C93"/>
    <w:rsid w:val="007C4FC0"/>
    <w:rsid w:val="007C540C"/>
    <w:rsid w:val="007C5493"/>
    <w:rsid w:val="007C55CF"/>
    <w:rsid w:val="007C580B"/>
    <w:rsid w:val="007C5930"/>
    <w:rsid w:val="007C59DE"/>
    <w:rsid w:val="007C5D09"/>
    <w:rsid w:val="007C5FF3"/>
    <w:rsid w:val="007C6357"/>
    <w:rsid w:val="007C674F"/>
    <w:rsid w:val="007C6CC3"/>
    <w:rsid w:val="007C6E10"/>
    <w:rsid w:val="007C6F04"/>
    <w:rsid w:val="007C7A15"/>
    <w:rsid w:val="007C7A78"/>
    <w:rsid w:val="007C7FCB"/>
    <w:rsid w:val="007D0080"/>
    <w:rsid w:val="007D01F2"/>
    <w:rsid w:val="007D11FB"/>
    <w:rsid w:val="007D12B6"/>
    <w:rsid w:val="007D12E7"/>
    <w:rsid w:val="007D1366"/>
    <w:rsid w:val="007D142A"/>
    <w:rsid w:val="007D1469"/>
    <w:rsid w:val="007D15A5"/>
    <w:rsid w:val="007D16AE"/>
    <w:rsid w:val="007D182B"/>
    <w:rsid w:val="007D1E51"/>
    <w:rsid w:val="007D1E52"/>
    <w:rsid w:val="007D2028"/>
    <w:rsid w:val="007D2B33"/>
    <w:rsid w:val="007D2E73"/>
    <w:rsid w:val="007D31AA"/>
    <w:rsid w:val="007D3266"/>
    <w:rsid w:val="007D3312"/>
    <w:rsid w:val="007D35AA"/>
    <w:rsid w:val="007D3871"/>
    <w:rsid w:val="007D49CE"/>
    <w:rsid w:val="007D4B14"/>
    <w:rsid w:val="007D50D4"/>
    <w:rsid w:val="007D51AE"/>
    <w:rsid w:val="007D5352"/>
    <w:rsid w:val="007D5622"/>
    <w:rsid w:val="007D5E1C"/>
    <w:rsid w:val="007D648A"/>
    <w:rsid w:val="007D65A9"/>
    <w:rsid w:val="007D6666"/>
    <w:rsid w:val="007D6705"/>
    <w:rsid w:val="007D69DB"/>
    <w:rsid w:val="007D6B0E"/>
    <w:rsid w:val="007D6D8C"/>
    <w:rsid w:val="007D74B9"/>
    <w:rsid w:val="007D7D66"/>
    <w:rsid w:val="007E00B5"/>
    <w:rsid w:val="007E0189"/>
    <w:rsid w:val="007E01D4"/>
    <w:rsid w:val="007E0438"/>
    <w:rsid w:val="007E0A80"/>
    <w:rsid w:val="007E1AF5"/>
    <w:rsid w:val="007E1C3D"/>
    <w:rsid w:val="007E2655"/>
    <w:rsid w:val="007E26C2"/>
    <w:rsid w:val="007E27B8"/>
    <w:rsid w:val="007E2AFF"/>
    <w:rsid w:val="007E2C0E"/>
    <w:rsid w:val="007E2D9E"/>
    <w:rsid w:val="007E347F"/>
    <w:rsid w:val="007E34DF"/>
    <w:rsid w:val="007E3611"/>
    <w:rsid w:val="007E3708"/>
    <w:rsid w:val="007E386A"/>
    <w:rsid w:val="007E38FF"/>
    <w:rsid w:val="007E3A59"/>
    <w:rsid w:val="007E3C5E"/>
    <w:rsid w:val="007E3E6F"/>
    <w:rsid w:val="007E4079"/>
    <w:rsid w:val="007E4261"/>
    <w:rsid w:val="007E4366"/>
    <w:rsid w:val="007E4807"/>
    <w:rsid w:val="007E49C6"/>
    <w:rsid w:val="007E5A41"/>
    <w:rsid w:val="007E5ABD"/>
    <w:rsid w:val="007E5B7F"/>
    <w:rsid w:val="007E5E1D"/>
    <w:rsid w:val="007E5E83"/>
    <w:rsid w:val="007E5FE4"/>
    <w:rsid w:val="007E5FEA"/>
    <w:rsid w:val="007E64D1"/>
    <w:rsid w:val="007E66AB"/>
    <w:rsid w:val="007E68E9"/>
    <w:rsid w:val="007E6C71"/>
    <w:rsid w:val="007E70B2"/>
    <w:rsid w:val="007E7341"/>
    <w:rsid w:val="007E7753"/>
    <w:rsid w:val="007E7785"/>
    <w:rsid w:val="007E7814"/>
    <w:rsid w:val="007F0000"/>
    <w:rsid w:val="007F005C"/>
    <w:rsid w:val="007F0311"/>
    <w:rsid w:val="007F03B2"/>
    <w:rsid w:val="007F0607"/>
    <w:rsid w:val="007F0618"/>
    <w:rsid w:val="007F067B"/>
    <w:rsid w:val="007F0E27"/>
    <w:rsid w:val="007F10B9"/>
    <w:rsid w:val="007F12B6"/>
    <w:rsid w:val="007F1A6F"/>
    <w:rsid w:val="007F1D54"/>
    <w:rsid w:val="007F24FC"/>
    <w:rsid w:val="007F260A"/>
    <w:rsid w:val="007F2E10"/>
    <w:rsid w:val="007F2EA6"/>
    <w:rsid w:val="007F3382"/>
    <w:rsid w:val="007F342D"/>
    <w:rsid w:val="007F3742"/>
    <w:rsid w:val="007F390A"/>
    <w:rsid w:val="007F3984"/>
    <w:rsid w:val="007F3F2E"/>
    <w:rsid w:val="007F4093"/>
    <w:rsid w:val="007F40EB"/>
    <w:rsid w:val="007F44DE"/>
    <w:rsid w:val="007F4EC6"/>
    <w:rsid w:val="007F5146"/>
    <w:rsid w:val="007F541B"/>
    <w:rsid w:val="007F5748"/>
    <w:rsid w:val="007F60D2"/>
    <w:rsid w:val="007F619E"/>
    <w:rsid w:val="007F6289"/>
    <w:rsid w:val="007F7236"/>
    <w:rsid w:val="007F7313"/>
    <w:rsid w:val="007F73DC"/>
    <w:rsid w:val="007F7451"/>
    <w:rsid w:val="007F767C"/>
    <w:rsid w:val="007F76C8"/>
    <w:rsid w:val="007F76CF"/>
    <w:rsid w:val="007F76D7"/>
    <w:rsid w:val="007F7D9E"/>
    <w:rsid w:val="007F7E98"/>
    <w:rsid w:val="00800354"/>
    <w:rsid w:val="008005AB"/>
    <w:rsid w:val="00800830"/>
    <w:rsid w:val="00800892"/>
    <w:rsid w:val="00800DC1"/>
    <w:rsid w:val="0080140A"/>
    <w:rsid w:val="00801832"/>
    <w:rsid w:val="00801913"/>
    <w:rsid w:val="00801AFE"/>
    <w:rsid w:val="00801BC0"/>
    <w:rsid w:val="00801CE8"/>
    <w:rsid w:val="00801E01"/>
    <w:rsid w:val="00801F7A"/>
    <w:rsid w:val="00801FD1"/>
    <w:rsid w:val="00801FD5"/>
    <w:rsid w:val="00801FEE"/>
    <w:rsid w:val="00802192"/>
    <w:rsid w:val="008022D9"/>
    <w:rsid w:val="00802428"/>
    <w:rsid w:val="0080286F"/>
    <w:rsid w:val="00802AD3"/>
    <w:rsid w:val="00802C73"/>
    <w:rsid w:val="00803052"/>
    <w:rsid w:val="00803460"/>
    <w:rsid w:val="00803769"/>
    <w:rsid w:val="00803BB2"/>
    <w:rsid w:val="00803CC3"/>
    <w:rsid w:val="00803CE1"/>
    <w:rsid w:val="00803DD7"/>
    <w:rsid w:val="00803EF0"/>
    <w:rsid w:val="0080406D"/>
    <w:rsid w:val="008057B1"/>
    <w:rsid w:val="008057FD"/>
    <w:rsid w:val="0080583C"/>
    <w:rsid w:val="00805A59"/>
    <w:rsid w:val="00805B77"/>
    <w:rsid w:val="00805CEF"/>
    <w:rsid w:val="008060CD"/>
    <w:rsid w:val="008063DA"/>
    <w:rsid w:val="0080643F"/>
    <w:rsid w:val="00806917"/>
    <w:rsid w:val="00806E25"/>
    <w:rsid w:val="00807829"/>
    <w:rsid w:val="00807853"/>
    <w:rsid w:val="00807DA0"/>
    <w:rsid w:val="0081036C"/>
    <w:rsid w:val="008107FF"/>
    <w:rsid w:val="00810BA0"/>
    <w:rsid w:val="00811070"/>
    <w:rsid w:val="0081148B"/>
    <w:rsid w:val="008114BB"/>
    <w:rsid w:val="00811958"/>
    <w:rsid w:val="008119DF"/>
    <w:rsid w:val="00811B31"/>
    <w:rsid w:val="00811E6A"/>
    <w:rsid w:val="00811F8B"/>
    <w:rsid w:val="00812139"/>
    <w:rsid w:val="00812717"/>
    <w:rsid w:val="00812FBF"/>
    <w:rsid w:val="0081395E"/>
    <w:rsid w:val="008139B0"/>
    <w:rsid w:val="00813F8D"/>
    <w:rsid w:val="00813FBA"/>
    <w:rsid w:val="00814178"/>
    <w:rsid w:val="008142AB"/>
    <w:rsid w:val="00814617"/>
    <w:rsid w:val="00814A91"/>
    <w:rsid w:val="00814D11"/>
    <w:rsid w:val="00814FDA"/>
    <w:rsid w:val="0081564D"/>
    <w:rsid w:val="00815C94"/>
    <w:rsid w:val="00815DB9"/>
    <w:rsid w:val="00816122"/>
    <w:rsid w:val="00816499"/>
    <w:rsid w:val="00816567"/>
    <w:rsid w:val="00816600"/>
    <w:rsid w:val="00816C9D"/>
    <w:rsid w:val="00816D8E"/>
    <w:rsid w:val="00817168"/>
    <w:rsid w:val="00817814"/>
    <w:rsid w:val="00817A4F"/>
    <w:rsid w:val="00817E81"/>
    <w:rsid w:val="00817E8D"/>
    <w:rsid w:val="00817F32"/>
    <w:rsid w:val="00820495"/>
    <w:rsid w:val="008204F5"/>
    <w:rsid w:val="00820546"/>
    <w:rsid w:val="0082174D"/>
    <w:rsid w:val="008217E5"/>
    <w:rsid w:val="0082188B"/>
    <w:rsid w:val="00822114"/>
    <w:rsid w:val="008223A1"/>
    <w:rsid w:val="008224FF"/>
    <w:rsid w:val="008228F6"/>
    <w:rsid w:val="00822B70"/>
    <w:rsid w:val="0082329C"/>
    <w:rsid w:val="008234E4"/>
    <w:rsid w:val="00823B45"/>
    <w:rsid w:val="00823BDC"/>
    <w:rsid w:val="0082437C"/>
    <w:rsid w:val="0082459C"/>
    <w:rsid w:val="008247A9"/>
    <w:rsid w:val="00824B5B"/>
    <w:rsid w:val="00824BE3"/>
    <w:rsid w:val="008252C9"/>
    <w:rsid w:val="008259B1"/>
    <w:rsid w:val="00825FEB"/>
    <w:rsid w:val="008262BE"/>
    <w:rsid w:val="008266A5"/>
    <w:rsid w:val="0082726B"/>
    <w:rsid w:val="00827636"/>
    <w:rsid w:val="008277D0"/>
    <w:rsid w:val="00827D88"/>
    <w:rsid w:val="00827F4D"/>
    <w:rsid w:val="0083147F"/>
    <w:rsid w:val="00831761"/>
    <w:rsid w:val="00831E6C"/>
    <w:rsid w:val="00831FCB"/>
    <w:rsid w:val="0083214D"/>
    <w:rsid w:val="00832152"/>
    <w:rsid w:val="0083259C"/>
    <w:rsid w:val="00832B6A"/>
    <w:rsid w:val="00833338"/>
    <w:rsid w:val="008334FA"/>
    <w:rsid w:val="00833C0F"/>
    <w:rsid w:val="0083477B"/>
    <w:rsid w:val="00834811"/>
    <w:rsid w:val="0083492A"/>
    <w:rsid w:val="00834E55"/>
    <w:rsid w:val="00834F5E"/>
    <w:rsid w:val="00835356"/>
    <w:rsid w:val="00835379"/>
    <w:rsid w:val="00835419"/>
    <w:rsid w:val="00835791"/>
    <w:rsid w:val="00835869"/>
    <w:rsid w:val="008359CE"/>
    <w:rsid w:val="00835A7F"/>
    <w:rsid w:val="00835D16"/>
    <w:rsid w:val="008362BB"/>
    <w:rsid w:val="008363D8"/>
    <w:rsid w:val="00836B01"/>
    <w:rsid w:val="00836C47"/>
    <w:rsid w:val="00836E9A"/>
    <w:rsid w:val="00836F9E"/>
    <w:rsid w:val="00837118"/>
    <w:rsid w:val="00837A2E"/>
    <w:rsid w:val="00837C1B"/>
    <w:rsid w:val="008401DD"/>
    <w:rsid w:val="0084024E"/>
    <w:rsid w:val="008402E3"/>
    <w:rsid w:val="00840304"/>
    <w:rsid w:val="0084039B"/>
    <w:rsid w:val="0084069F"/>
    <w:rsid w:val="008406D9"/>
    <w:rsid w:val="00840AF8"/>
    <w:rsid w:val="00840EFC"/>
    <w:rsid w:val="0084104A"/>
    <w:rsid w:val="0084120C"/>
    <w:rsid w:val="00841780"/>
    <w:rsid w:val="008419E6"/>
    <w:rsid w:val="00841EC7"/>
    <w:rsid w:val="00841FF4"/>
    <w:rsid w:val="008427CC"/>
    <w:rsid w:val="00842845"/>
    <w:rsid w:val="008428F9"/>
    <w:rsid w:val="00842941"/>
    <w:rsid w:val="008429FE"/>
    <w:rsid w:val="00842ACA"/>
    <w:rsid w:val="00842C33"/>
    <w:rsid w:val="00842F1D"/>
    <w:rsid w:val="00843056"/>
    <w:rsid w:val="00843222"/>
    <w:rsid w:val="008434B8"/>
    <w:rsid w:val="0084361B"/>
    <w:rsid w:val="008439AA"/>
    <w:rsid w:val="00843A03"/>
    <w:rsid w:val="00843FA3"/>
    <w:rsid w:val="008444F4"/>
    <w:rsid w:val="008448DF"/>
    <w:rsid w:val="00844DA7"/>
    <w:rsid w:val="00844EF2"/>
    <w:rsid w:val="00845017"/>
    <w:rsid w:val="008451E6"/>
    <w:rsid w:val="00845228"/>
    <w:rsid w:val="00845450"/>
    <w:rsid w:val="00845C92"/>
    <w:rsid w:val="00845E05"/>
    <w:rsid w:val="0084658B"/>
    <w:rsid w:val="00846751"/>
    <w:rsid w:val="00846B2E"/>
    <w:rsid w:val="008471F0"/>
    <w:rsid w:val="008472CE"/>
    <w:rsid w:val="00847395"/>
    <w:rsid w:val="0084771A"/>
    <w:rsid w:val="00847A99"/>
    <w:rsid w:val="00847C07"/>
    <w:rsid w:val="00850179"/>
    <w:rsid w:val="008501EC"/>
    <w:rsid w:val="00850585"/>
    <w:rsid w:val="008509BA"/>
    <w:rsid w:val="00850CC4"/>
    <w:rsid w:val="00850CFC"/>
    <w:rsid w:val="00850E22"/>
    <w:rsid w:val="00850ED1"/>
    <w:rsid w:val="00851102"/>
    <w:rsid w:val="008511A6"/>
    <w:rsid w:val="008511BB"/>
    <w:rsid w:val="00851A38"/>
    <w:rsid w:val="008520BF"/>
    <w:rsid w:val="008522B6"/>
    <w:rsid w:val="008522F0"/>
    <w:rsid w:val="008524D0"/>
    <w:rsid w:val="00852A19"/>
    <w:rsid w:val="00852BC1"/>
    <w:rsid w:val="00852D5E"/>
    <w:rsid w:val="00852F16"/>
    <w:rsid w:val="008530EE"/>
    <w:rsid w:val="008535AE"/>
    <w:rsid w:val="00853789"/>
    <w:rsid w:val="00853E06"/>
    <w:rsid w:val="00853E51"/>
    <w:rsid w:val="00853F6D"/>
    <w:rsid w:val="00853F7F"/>
    <w:rsid w:val="00854199"/>
    <w:rsid w:val="00854462"/>
    <w:rsid w:val="00854509"/>
    <w:rsid w:val="00854543"/>
    <w:rsid w:val="00854722"/>
    <w:rsid w:val="00854AF5"/>
    <w:rsid w:val="00854BD0"/>
    <w:rsid w:val="00854C3F"/>
    <w:rsid w:val="00854CA1"/>
    <w:rsid w:val="008552FA"/>
    <w:rsid w:val="0085537B"/>
    <w:rsid w:val="008553C7"/>
    <w:rsid w:val="00855A10"/>
    <w:rsid w:val="00855B0C"/>
    <w:rsid w:val="00855C11"/>
    <w:rsid w:val="00855DAE"/>
    <w:rsid w:val="008560E8"/>
    <w:rsid w:val="0085614A"/>
    <w:rsid w:val="008565DD"/>
    <w:rsid w:val="008566A6"/>
    <w:rsid w:val="00856E1E"/>
    <w:rsid w:val="0085706A"/>
    <w:rsid w:val="0085709C"/>
    <w:rsid w:val="008576F1"/>
    <w:rsid w:val="008577A2"/>
    <w:rsid w:val="00860380"/>
    <w:rsid w:val="00860C08"/>
    <w:rsid w:val="00860E58"/>
    <w:rsid w:val="00860F0A"/>
    <w:rsid w:val="00861134"/>
    <w:rsid w:val="00861405"/>
    <w:rsid w:val="008615AF"/>
    <w:rsid w:val="00861737"/>
    <w:rsid w:val="00861763"/>
    <w:rsid w:val="008617CA"/>
    <w:rsid w:val="00862263"/>
    <w:rsid w:val="0086247A"/>
    <w:rsid w:val="0086250C"/>
    <w:rsid w:val="0086267D"/>
    <w:rsid w:val="008627D7"/>
    <w:rsid w:val="00862B43"/>
    <w:rsid w:val="00863133"/>
    <w:rsid w:val="008636B7"/>
    <w:rsid w:val="00863955"/>
    <w:rsid w:val="00863A7C"/>
    <w:rsid w:val="00863B6A"/>
    <w:rsid w:val="00863E39"/>
    <w:rsid w:val="00863FA2"/>
    <w:rsid w:val="0086407A"/>
    <w:rsid w:val="008640C8"/>
    <w:rsid w:val="0086434E"/>
    <w:rsid w:val="00864982"/>
    <w:rsid w:val="00864B08"/>
    <w:rsid w:val="00864B46"/>
    <w:rsid w:val="00864CAD"/>
    <w:rsid w:val="00864F0D"/>
    <w:rsid w:val="00865178"/>
    <w:rsid w:val="00865AEC"/>
    <w:rsid w:val="00865F8C"/>
    <w:rsid w:val="00866380"/>
    <w:rsid w:val="008664D5"/>
    <w:rsid w:val="008669FE"/>
    <w:rsid w:val="00867564"/>
    <w:rsid w:val="00867824"/>
    <w:rsid w:val="008678A1"/>
    <w:rsid w:val="00867933"/>
    <w:rsid w:val="00867F7F"/>
    <w:rsid w:val="0087010C"/>
    <w:rsid w:val="00870D95"/>
    <w:rsid w:val="00870F87"/>
    <w:rsid w:val="00871099"/>
    <w:rsid w:val="00871160"/>
    <w:rsid w:val="0087120D"/>
    <w:rsid w:val="00871228"/>
    <w:rsid w:val="008714EC"/>
    <w:rsid w:val="008717A5"/>
    <w:rsid w:val="00871EC4"/>
    <w:rsid w:val="008720E1"/>
    <w:rsid w:val="0087243C"/>
    <w:rsid w:val="00873075"/>
    <w:rsid w:val="00873209"/>
    <w:rsid w:val="008739F9"/>
    <w:rsid w:val="00873A01"/>
    <w:rsid w:val="00874EAA"/>
    <w:rsid w:val="0087536D"/>
    <w:rsid w:val="008755BB"/>
    <w:rsid w:val="00875C72"/>
    <w:rsid w:val="00876718"/>
    <w:rsid w:val="00876935"/>
    <w:rsid w:val="0087697E"/>
    <w:rsid w:val="00876AE1"/>
    <w:rsid w:val="00876BF2"/>
    <w:rsid w:val="00876F37"/>
    <w:rsid w:val="00877673"/>
    <w:rsid w:val="00877788"/>
    <w:rsid w:val="00877B8E"/>
    <w:rsid w:val="00877D63"/>
    <w:rsid w:val="00877D85"/>
    <w:rsid w:val="0088072F"/>
    <w:rsid w:val="0088073D"/>
    <w:rsid w:val="00880E2D"/>
    <w:rsid w:val="008812DB"/>
    <w:rsid w:val="008816A2"/>
    <w:rsid w:val="00881A46"/>
    <w:rsid w:val="008825CE"/>
    <w:rsid w:val="00882B53"/>
    <w:rsid w:val="00882B7F"/>
    <w:rsid w:val="008830FC"/>
    <w:rsid w:val="00884138"/>
    <w:rsid w:val="008844A0"/>
    <w:rsid w:val="008845D8"/>
    <w:rsid w:val="008846B5"/>
    <w:rsid w:val="00885213"/>
    <w:rsid w:val="00885C05"/>
    <w:rsid w:val="00885D5C"/>
    <w:rsid w:val="00885D99"/>
    <w:rsid w:val="00885E4D"/>
    <w:rsid w:val="00885FAC"/>
    <w:rsid w:val="008860ED"/>
    <w:rsid w:val="00886119"/>
    <w:rsid w:val="00886216"/>
    <w:rsid w:val="00886684"/>
    <w:rsid w:val="00886AA6"/>
    <w:rsid w:val="00886BD3"/>
    <w:rsid w:val="00887089"/>
    <w:rsid w:val="008870E5"/>
    <w:rsid w:val="008874C5"/>
    <w:rsid w:val="00887661"/>
    <w:rsid w:val="0088788F"/>
    <w:rsid w:val="008879CC"/>
    <w:rsid w:val="008879DE"/>
    <w:rsid w:val="00887B1B"/>
    <w:rsid w:val="0089039D"/>
    <w:rsid w:val="0089055B"/>
    <w:rsid w:val="0089071C"/>
    <w:rsid w:val="0089128E"/>
    <w:rsid w:val="00891712"/>
    <w:rsid w:val="00891D03"/>
    <w:rsid w:val="0089224E"/>
    <w:rsid w:val="0089255E"/>
    <w:rsid w:val="008925CD"/>
    <w:rsid w:val="00892919"/>
    <w:rsid w:val="008929DB"/>
    <w:rsid w:val="00892C7D"/>
    <w:rsid w:val="00892FC4"/>
    <w:rsid w:val="0089342D"/>
    <w:rsid w:val="00893D37"/>
    <w:rsid w:val="00893D6A"/>
    <w:rsid w:val="00893D8E"/>
    <w:rsid w:val="00893EBC"/>
    <w:rsid w:val="008941A5"/>
    <w:rsid w:val="00894601"/>
    <w:rsid w:val="00894864"/>
    <w:rsid w:val="00894F44"/>
    <w:rsid w:val="00894F96"/>
    <w:rsid w:val="00895229"/>
    <w:rsid w:val="008959FF"/>
    <w:rsid w:val="00895BEE"/>
    <w:rsid w:val="00895D20"/>
    <w:rsid w:val="008960B1"/>
    <w:rsid w:val="008961B6"/>
    <w:rsid w:val="00896498"/>
    <w:rsid w:val="0089652B"/>
    <w:rsid w:val="008966E2"/>
    <w:rsid w:val="0089671E"/>
    <w:rsid w:val="00896A46"/>
    <w:rsid w:val="008971A0"/>
    <w:rsid w:val="00897409"/>
    <w:rsid w:val="0089761C"/>
    <w:rsid w:val="008977F0"/>
    <w:rsid w:val="00897C54"/>
    <w:rsid w:val="00897E0D"/>
    <w:rsid w:val="008A007B"/>
    <w:rsid w:val="008A00BE"/>
    <w:rsid w:val="008A0393"/>
    <w:rsid w:val="008A04C1"/>
    <w:rsid w:val="008A0A7B"/>
    <w:rsid w:val="008A13FF"/>
    <w:rsid w:val="008A1EE4"/>
    <w:rsid w:val="008A1F13"/>
    <w:rsid w:val="008A209E"/>
    <w:rsid w:val="008A2532"/>
    <w:rsid w:val="008A257C"/>
    <w:rsid w:val="008A25D6"/>
    <w:rsid w:val="008A2C4C"/>
    <w:rsid w:val="008A302F"/>
    <w:rsid w:val="008A3177"/>
    <w:rsid w:val="008A3342"/>
    <w:rsid w:val="008A382C"/>
    <w:rsid w:val="008A394D"/>
    <w:rsid w:val="008A42A5"/>
    <w:rsid w:val="008A4593"/>
    <w:rsid w:val="008A45C2"/>
    <w:rsid w:val="008A51B8"/>
    <w:rsid w:val="008A5315"/>
    <w:rsid w:val="008A5562"/>
    <w:rsid w:val="008A55C6"/>
    <w:rsid w:val="008A56DB"/>
    <w:rsid w:val="008A58FB"/>
    <w:rsid w:val="008A5A63"/>
    <w:rsid w:val="008A5C06"/>
    <w:rsid w:val="008A5F0C"/>
    <w:rsid w:val="008A650A"/>
    <w:rsid w:val="008A661B"/>
    <w:rsid w:val="008A6ABC"/>
    <w:rsid w:val="008A6C3D"/>
    <w:rsid w:val="008A7BAA"/>
    <w:rsid w:val="008B0DA5"/>
    <w:rsid w:val="008B0EB8"/>
    <w:rsid w:val="008B106B"/>
    <w:rsid w:val="008B11B4"/>
    <w:rsid w:val="008B15B5"/>
    <w:rsid w:val="008B181F"/>
    <w:rsid w:val="008B1D14"/>
    <w:rsid w:val="008B2497"/>
    <w:rsid w:val="008B2C79"/>
    <w:rsid w:val="008B2D17"/>
    <w:rsid w:val="008B2D80"/>
    <w:rsid w:val="008B2DB6"/>
    <w:rsid w:val="008B34B9"/>
    <w:rsid w:val="008B3531"/>
    <w:rsid w:val="008B37AC"/>
    <w:rsid w:val="008B3CD7"/>
    <w:rsid w:val="008B4052"/>
    <w:rsid w:val="008B4418"/>
    <w:rsid w:val="008B4868"/>
    <w:rsid w:val="008B5491"/>
    <w:rsid w:val="008B5AA3"/>
    <w:rsid w:val="008B6194"/>
    <w:rsid w:val="008B64A2"/>
    <w:rsid w:val="008B674B"/>
    <w:rsid w:val="008B6E6B"/>
    <w:rsid w:val="008B6F13"/>
    <w:rsid w:val="008B7735"/>
    <w:rsid w:val="008B7738"/>
    <w:rsid w:val="008B7788"/>
    <w:rsid w:val="008B79B5"/>
    <w:rsid w:val="008B7A03"/>
    <w:rsid w:val="008B7B63"/>
    <w:rsid w:val="008B7C36"/>
    <w:rsid w:val="008C004A"/>
    <w:rsid w:val="008C02B9"/>
    <w:rsid w:val="008C02D8"/>
    <w:rsid w:val="008C03CC"/>
    <w:rsid w:val="008C054C"/>
    <w:rsid w:val="008C08C3"/>
    <w:rsid w:val="008C0A70"/>
    <w:rsid w:val="008C0B26"/>
    <w:rsid w:val="008C0CE3"/>
    <w:rsid w:val="008C0E2B"/>
    <w:rsid w:val="008C0F76"/>
    <w:rsid w:val="008C107E"/>
    <w:rsid w:val="008C1137"/>
    <w:rsid w:val="008C1340"/>
    <w:rsid w:val="008C13A4"/>
    <w:rsid w:val="008C17C5"/>
    <w:rsid w:val="008C1EA2"/>
    <w:rsid w:val="008C2188"/>
    <w:rsid w:val="008C256B"/>
    <w:rsid w:val="008C2A30"/>
    <w:rsid w:val="008C3090"/>
    <w:rsid w:val="008C3776"/>
    <w:rsid w:val="008C496C"/>
    <w:rsid w:val="008C4B99"/>
    <w:rsid w:val="008C52B6"/>
    <w:rsid w:val="008C539F"/>
    <w:rsid w:val="008C54D1"/>
    <w:rsid w:val="008C5DB0"/>
    <w:rsid w:val="008C5F9D"/>
    <w:rsid w:val="008C64FD"/>
    <w:rsid w:val="008C69A2"/>
    <w:rsid w:val="008C6BEA"/>
    <w:rsid w:val="008C6ED4"/>
    <w:rsid w:val="008C6FF3"/>
    <w:rsid w:val="008C7257"/>
    <w:rsid w:val="008C7E55"/>
    <w:rsid w:val="008D01F7"/>
    <w:rsid w:val="008D0BA5"/>
    <w:rsid w:val="008D0C7E"/>
    <w:rsid w:val="008D1068"/>
    <w:rsid w:val="008D1E1D"/>
    <w:rsid w:val="008D25B1"/>
    <w:rsid w:val="008D282D"/>
    <w:rsid w:val="008D29F6"/>
    <w:rsid w:val="008D2A60"/>
    <w:rsid w:val="008D33BC"/>
    <w:rsid w:val="008D3A96"/>
    <w:rsid w:val="008D3EBC"/>
    <w:rsid w:val="008D4769"/>
    <w:rsid w:val="008D4DDC"/>
    <w:rsid w:val="008D4F86"/>
    <w:rsid w:val="008D518F"/>
    <w:rsid w:val="008D53F1"/>
    <w:rsid w:val="008D54F8"/>
    <w:rsid w:val="008D5B32"/>
    <w:rsid w:val="008D5CE8"/>
    <w:rsid w:val="008D683C"/>
    <w:rsid w:val="008D73E8"/>
    <w:rsid w:val="008D7DA5"/>
    <w:rsid w:val="008E028C"/>
    <w:rsid w:val="008E08F9"/>
    <w:rsid w:val="008E12EC"/>
    <w:rsid w:val="008E147F"/>
    <w:rsid w:val="008E18CE"/>
    <w:rsid w:val="008E1B21"/>
    <w:rsid w:val="008E262A"/>
    <w:rsid w:val="008E26CA"/>
    <w:rsid w:val="008E2F6F"/>
    <w:rsid w:val="008E336D"/>
    <w:rsid w:val="008E3AC2"/>
    <w:rsid w:val="008E4132"/>
    <w:rsid w:val="008E452A"/>
    <w:rsid w:val="008E462A"/>
    <w:rsid w:val="008E4829"/>
    <w:rsid w:val="008E49D3"/>
    <w:rsid w:val="008E4FC3"/>
    <w:rsid w:val="008E522E"/>
    <w:rsid w:val="008E5711"/>
    <w:rsid w:val="008E5D2D"/>
    <w:rsid w:val="008E6116"/>
    <w:rsid w:val="008E6307"/>
    <w:rsid w:val="008E641E"/>
    <w:rsid w:val="008E69A4"/>
    <w:rsid w:val="008E71B7"/>
    <w:rsid w:val="008E7233"/>
    <w:rsid w:val="008E7312"/>
    <w:rsid w:val="008E73B2"/>
    <w:rsid w:val="008E748D"/>
    <w:rsid w:val="008E7940"/>
    <w:rsid w:val="008E7990"/>
    <w:rsid w:val="008E7F4E"/>
    <w:rsid w:val="008F007B"/>
    <w:rsid w:val="008F088B"/>
    <w:rsid w:val="008F0B94"/>
    <w:rsid w:val="008F0D19"/>
    <w:rsid w:val="008F1117"/>
    <w:rsid w:val="008F1998"/>
    <w:rsid w:val="008F19D8"/>
    <w:rsid w:val="008F1CEF"/>
    <w:rsid w:val="008F1ED2"/>
    <w:rsid w:val="008F2848"/>
    <w:rsid w:val="008F299B"/>
    <w:rsid w:val="008F2A04"/>
    <w:rsid w:val="008F2C7A"/>
    <w:rsid w:val="008F328A"/>
    <w:rsid w:val="008F32FC"/>
    <w:rsid w:val="008F3518"/>
    <w:rsid w:val="008F3726"/>
    <w:rsid w:val="008F3B42"/>
    <w:rsid w:val="008F3D47"/>
    <w:rsid w:val="008F3E61"/>
    <w:rsid w:val="008F41B4"/>
    <w:rsid w:val="008F4357"/>
    <w:rsid w:val="008F4B0F"/>
    <w:rsid w:val="008F4C69"/>
    <w:rsid w:val="008F4F19"/>
    <w:rsid w:val="008F500C"/>
    <w:rsid w:val="008F52B2"/>
    <w:rsid w:val="008F52DC"/>
    <w:rsid w:val="008F5E26"/>
    <w:rsid w:val="008F6042"/>
    <w:rsid w:val="008F610B"/>
    <w:rsid w:val="008F61CB"/>
    <w:rsid w:val="008F627A"/>
    <w:rsid w:val="008F67B5"/>
    <w:rsid w:val="008F7432"/>
    <w:rsid w:val="008F762A"/>
    <w:rsid w:val="008F79AD"/>
    <w:rsid w:val="008F7B0F"/>
    <w:rsid w:val="008F7B62"/>
    <w:rsid w:val="008F7FEC"/>
    <w:rsid w:val="00900178"/>
    <w:rsid w:val="009002BA"/>
    <w:rsid w:val="009004FA"/>
    <w:rsid w:val="009005B6"/>
    <w:rsid w:val="00900638"/>
    <w:rsid w:val="00900E63"/>
    <w:rsid w:val="00900EB6"/>
    <w:rsid w:val="009012EB"/>
    <w:rsid w:val="00901572"/>
    <w:rsid w:val="009015BB"/>
    <w:rsid w:val="0090174E"/>
    <w:rsid w:val="00901DFB"/>
    <w:rsid w:val="00901EB1"/>
    <w:rsid w:val="00902615"/>
    <w:rsid w:val="0090272F"/>
    <w:rsid w:val="00902BE5"/>
    <w:rsid w:val="00902CA1"/>
    <w:rsid w:val="00902CE2"/>
    <w:rsid w:val="0090335B"/>
    <w:rsid w:val="0090339F"/>
    <w:rsid w:val="00903820"/>
    <w:rsid w:val="00903988"/>
    <w:rsid w:val="00903F4D"/>
    <w:rsid w:val="009045C4"/>
    <w:rsid w:val="0090524F"/>
    <w:rsid w:val="0090563B"/>
    <w:rsid w:val="0090575D"/>
    <w:rsid w:val="0090576B"/>
    <w:rsid w:val="009057FF"/>
    <w:rsid w:val="009059EC"/>
    <w:rsid w:val="0090615E"/>
    <w:rsid w:val="00906274"/>
    <w:rsid w:val="00906864"/>
    <w:rsid w:val="009068A1"/>
    <w:rsid w:val="00906E2B"/>
    <w:rsid w:val="00906FEE"/>
    <w:rsid w:val="009070EE"/>
    <w:rsid w:val="009071D5"/>
    <w:rsid w:val="009079BB"/>
    <w:rsid w:val="00907E0D"/>
    <w:rsid w:val="00910174"/>
    <w:rsid w:val="009106D5"/>
    <w:rsid w:val="00910753"/>
    <w:rsid w:val="00910B2B"/>
    <w:rsid w:val="00910D29"/>
    <w:rsid w:val="00910D9F"/>
    <w:rsid w:val="00911078"/>
    <w:rsid w:val="00911BD7"/>
    <w:rsid w:val="00911EB0"/>
    <w:rsid w:val="00912494"/>
    <w:rsid w:val="0091276F"/>
    <w:rsid w:val="00912D1D"/>
    <w:rsid w:val="00912EA2"/>
    <w:rsid w:val="009133AB"/>
    <w:rsid w:val="009133C3"/>
    <w:rsid w:val="00913552"/>
    <w:rsid w:val="009136C7"/>
    <w:rsid w:val="0091380A"/>
    <w:rsid w:val="0091422E"/>
    <w:rsid w:val="00914728"/>
    <w:rsid w:val="0091477E"/>
    <w:rsid w:val="00914E16"/>
    <w:rsid w:val="00914E48"/>
    <w:rsid w:val="00915ABB"/>
    <w:rsid w:val="0091605A"/>
    <w:rsid w:val="0091617A"/>
    <w:rsid w:val="0091652F"/>
    <w:rsid w:val="0091658E"/>
    <w:rsid w:val="00916730"/>
    <w:rsid w:val="00916987"/>
    <w:rsid w:val="00916A7B"/>
    <w:rsid w:val="00916A97"/>
    <w:rsid w:val="0091724F"/>
    <w:rsid w:val="00917326"/>
    <w:rsid w:val="00917892"/>
    <w:rsid w:val="00917984"/>
    <w:rsid w:val="00917A86"/>
    <w:rsid w:val="009204B1"/>
    <w:rsid w:val="009205BC"/>
    <w:rsid w:val="009208EE"/>
    <w:rsid w:val="00920C6D"/>
    <w:rsid w:val="00920CEC"/>
    <w:rsid w:val="00920F7C"/>
    <w:rsid w:val="009210C8"/>
    <w:rsid w:val="0092133A"/>
    <w:rsid w:val="00921408"/>
    <w:rsid w:val="009215AC"/>
    <w:rsid w:val="0092167E"/>
    <w:rsid w:val="009218A5"/>
    <w:rsid w:val="009218B0"/>
    <w:rsid w:val="0092195D"/>
    <w:rsid w:val="009219D2"/>
    <w:rsid w:val="00921B4E"/>
    <w:rsid w:val="00921ED5"/>
    <w:rsid w:val="00922617"/>
    <w:rsid w:val="00922697"/>
    <w:rsid w:val="00922790"/>
    <w:rsid w:val="00922971"/>
    <w:rsid w:val="00922B50"/>
    <w:rsid w:val="0092310E"/>
    <w:rsid w:val="0092319D"/>
    <w:rsid w:val="009231E3"/>
    <w:rsid w:val="009233F1"/>
    <w:rsid w:val="009235C4"/>
    <w:rsid w:val="00923673"/>
    <w:rsid w:val="0092378D"/>
    <w:rsid w:val="00923E49"/>
    <w:rsid w:val="0092430B"/>
    <w:rsid w:val="0092434C"/>
    <w:rsid w:val="009244DE"/>
    <w:rsid w:val="009246BF"/>
    <w:rsid w:val="00924762"/>
    <w:rsid w:val="009252A8"/>
    <w:rsid w:val="0092544D"/>
    <w:rsid w:val="00925644"/>
    <w:rsid w:val="00925649"/>
    <w:rsid w:val="0092590F"/>
    <w:rsid w:val="00925B15"/>
    <w:rsid w:val="009260B9"/>
    <w:rsid w:val="009261ED"/>
    <w:rsid w:val="00926445"/>
    <w:rsid w:val="00926A3C"/>
    <w:rsid w:val="00926B12"/>
    <w:rsid w:val="00926E63"/>
    <w:rsid w:val="00927016"/>
    <w:rsid w:val="00927019"/>
    <w:rsid w:val="009272D9"/>
    <w:rsid w:val="00927C14"/>
    <w:rsid w:val="0093059C"/>
    <w:rsid w:val="00930A22"/>
    <w:rsid w:val="00930DA5"/>
    <w:rsid w:val="00930EF7"/>
    <w:rsid w:val="00931454"/>
    <w:rsid w:val="00931C1D"/>
    <w:rsid w:val="00932149"/>
    <w:rsid w:val="00932185"/>
    <w:rsid w:val="00932784"/>
    <w:rsid w:val="00932912"/>
    <w:rsid w:val="00932A78"/>
    <w:rsid w:val="00932C8D"/>
    <w:rsid w:val="009330E3"/>
    <w:rsid w:val="009335CF"/>
    <w:rsid w:val="0093435F"/>
    <w:rsid w:val="00934636"/>
    <w:rsid w:val="009346AA"/>
    <w:rsid w:val="00934C41"/>
    <w:rsid w:val="00934C9E"/>
    <w:rsid w:val="009353CE"/>
    <w:rsid w:val="0093593C"/>
    <w:rsid w:val="00935C81"/>
    <w:rsid w:val="00936139"/>
    <w:rsid w:val="009362DC"/>
    <w:rsid w:val="0093687D"/>
    <w:rsid w:val="00936D09"/>
    <w:rsid w:val="009375AB"/>
    <w:rsid w:val="00937670"/>
    <w:rsid w:val="00940368"/>
    <w:rsid w:val="00940870"/>
    <w:rsid w:val="00940BDE"/>
    <w:rsid w:val="009411CA"/>
    <w:rsid w:val="0094175B"/>
    <w:rsid w:val="00941C1A"/>
    <w:rsid w:val="00941CE2"/>
    <w:rsid w:val="00941DAD"/>
    <w:rsid w:val="00942041"/>
    <w:rsid w:val="00942DD6"/>
    <w:rsid w:val="00942EC1"/>
    <w:rsid w:val="009433A8"/>
    <w:rsid w:val="00943459"/>
    <w:rsid w:val="009436BC"/>
    <w:rsid w:val="00943811"/>
    <w:rsid w:val="00943A37"/>
    <w:rsid w:val="00943C22"/>
    <w:rsid w:val="00943CA7"/>
    <w:rsid w:val="00944131"/>
    <w:rsid w:val="009445CB"/>
    <w:rsid w:val="00944754"/>
    <w:rsid w:val="009457C9"/>
    <w:rsid w:val="009458E8"/>
    <w:rsid w:val="00945BF1"/>
    <w:rsid w:val="00945C7A"/>
    <w:rsid w:val="00945E73"/>
    <w:rsid w:val="00946306"/>
    <w:rsid w:val="00946A34"/>
    <w:rsid w:val="00946D72"/>
    <w:rsid w:val="0094733E"/>
    <w:rsid w:val="009473D0"/>
    <w:rsid w:val="009478E6"/>
    <w:rsid w:val="00947B0F"/>
    <w:rsid w:val="00947CCD"/>
    <w:rsid w:val="0095044F"/>
    <w:rsid w:val="009504B8"/>
    <w:rsid w:val="00950BBE"/>
    <w:rsid w:val="00950DDA"/>
    <w:rsid w:val="00951625"/>
    <w:rsid w:val="009516CF"/>
    <w:rsid w:val="00951DB7"/>
    <w:rsid w:val="009520EE"/>
    <w:rsid w:val="00952B94"/>
    <w:rsid w:val="00952CD1"/>
    <w:rsid w:val="00952E20"/>
    <w:rsid w:val="00953281"/>
    <w:rsid w:val="00953312"/>
    <w:rsid w:val="009538D7"/>
    <w:rsid w:val="009539F2"/>
    <w:rsid w:val="00954397"/>
    <w:rsid w:val="00954412"/>
    <w:rsid w:val="009544AC"/>
    <w:rsid w:val="009544FC"/>
    <w:rsid w:val="00954AC2"/>
    <w:rsid w:val="00954CB6"/>
    <w:rsid w:val="00954E83"/>
    <w:rsid w:val="009550A9"/>
    <w:rsid w:val="009553BA"/>
    <w:rsid w:val="00955D02"/>
    <w:rsid w:val="00955E6E"/>
    <w:rsid w:val="00955EA4"/>
    <w:rsid w:val="00955F0F"/>
    <w:rsid w:val="009560A0"/>
    <w:rsid w:val="009560E2"/>
    <w:rsid w:val="009560EA"/>
    <w:rsid w:val="00956A17"/>
    <w:rsid w:val="00956CE1"/>
    <w:rsid w:val="009577BC"/>
    <w:rsid w:val="0096009E"/>
    <w:rsid w:val="009600D3"/>
    <w:rsid w:val="009604E9"/>
    <w:rsid w:val="00960925"/>
    <w:rsid w:val="009609E6"/>
    <w:rsid w:val="00960C8F"/>
    <w:rsid w:val="00960D09"/>
    <w:rsid w:val="0096115D"/>
    <w:rsid w:val="0096159C"/>
    <w:rsid w:val="0096168B"/>
    <w:rsid w:val="00961EDB"/>
    <w:rsid w:val="00961FD4"/>
    <w:rsid w:val="0096250C"/>
    <w:rsid w:val="009630CA"/>
    <w:rsid w:val="0096325A"/>
    <w:rsid w:val="00963653"/>
    <w:rsid w:val="0096371D"/>
    <w:rsid w:val="00963E1E"/>
    <w:rsid w:val="00963E42"/>
    <w:rsid w:val="00963E7D"/>
    <w:rsid w:val="009641AB"/>
    <w:rsid w:val="009641EC"/>
    <w:rsid w:val="0096453A"/>
    <w:rsid w:val="00964617"/>
    <w:rsid w:val="009646B3"/>
    <w:rsid w:val="009646DE"/>
    <w:rsid w:val="00964BAE"/>
    <w:rsid w:val="00964BBA"/>
    <w:rsid w:val="009652F4"/>
    <w:rsid w:val="0096561E"/>
    <w:rsid w:val="00965742"/>
    <w:rsid w:val="00965DF8"/>
    <w:rsid w:val="00965F7D"/>
    <w:rsid w:val="00966931"/>
    <w:rsid w:val="00966B1C"/>
    <w:rsid w:val="00966B96"/>
    <w:rsid w:val="00966D6C"/>
    <w:rsid w:val="00967901"/>
    <w:rsid w:val="00967EC0"/>
    <w:rsid w:val="0097014D"/>
    <w:rsid w:val="00970268"/>
    <w:rsid w:val="0097093D"/>
    <w:rsid w:val="00970A4C"/>
    <w:rsid w:val="00970B9F"/>
    <w:rsid w:val="009712CE"/>
    <w:rsid w:val="00971666"/>
    <w:rsid w:val="00971F76"/>
    <w:rsid w:val="009726F1"/>
    <w:rsid w:val="00973270"/>
    <w:rsid w:val="00973319"/>
    <w:rsid w:val="009734A1"/>
    <w:rsid w:val="009734B9"/>
    <w:rsid w:val="00973765"/>
    <w:rsid w:val="009739B7"/>
    <w:rsid w:val="00973E5A"/>
    <w:rsid w:val="009743A1"/>
    <w:rsid w:val="0097458C"/>
    <w:rsid w:val="00974F2C"/>
    <w:rsid w:val="00974F58"/>
    <w:rsid w:val="00975212"/>
    <w:rsid w:val="009752DB"/>
    <w:rsid w:val="00975423"/>
    <w:rsid w:val="009754D2"/>
    <w:rsid w:val="00975832"/>
    <w:rsid w:val="00975A6F"/>
    <w:rsid w:val="00975D15"/>
    <w:rsid w:val="00975E97"/>
    <w:rsid w:val="00976C2C"/>
    <w:rsid w:val="00976E1C"/>
    <w:rsid w:val="009775B3"/>
    <w:rsid w:val="00977C7D"/>
    <w:rsid w:val="00977FB4"/>
    <w:rsid w:val="0098027A"/>
    <w:rsid w:val="009802B6"/>
    <w:rsid w:val="00980549"/>
    <w:rsid w:val="00980BEE"/>
    <w:rsid w:val="00980F63"/>
    <w:rsid w:val="00981382"/>
    <w:rsid w:val="009815F7"/>
    <w:rsid w:val="00981B43"/>
    <w:rsid w:val="0098218E"/>
    <w:rsid w:val="0098225A"/>
    <w:rsid w:val="0098236C"/>
    <w:rsid w:val="00982387"/>
    <w:rsid w:val="009826E3"/>
    <w:rsid w:val="009827C9"/>
    <w:rsid w:val="009829F3"/>
    <w:rsid w:val="00982B44"/>
    <w:rsid w:val="00982DFF"/>
    <w:rsid w:val="00982E4F"/>
    <w:rsid w:val="00983A69"/>
    <w:rsid w:val="00983F72"/>
    <w:rsid w:val="00984757"/>
    <w:rsid w:val="009847AF"/>
    <w:rsid w:val="00984C40"/>
    <w:rsid w:val="0098533B"/>
    <w:rsid w:val="00985460"/>
    <w:rsid w:val="00985490"/>
    <w:rsid w:val="009859E0"/>
    <w:rsid w:val="00985D1F"/>
    <w:rsid w:val="009861D0"/>
    <w:rsid w:val="0098654E"/>
    <w:rsid w:val="00986B1F"/>
    <w:rsid w:val="00987566"/>
    <w:rsid w:val="00987602"/>
    <w:rsid w:val="00987C49"/>
    <w:rsid w:val="00987EC6"/>
    <w:rsid w:val="00987F0F"/>
    <w:rsid w:val="009900F9"/>
    <w:rsid w:val="00990512"/>
    <w:rsid w:val="0099063B"/>
    <w:rsid w:val="00990A9D"/>
    <w:rsid w:val="00990CC0"/>
    <w:rsid w:val="00990DB2"/>
    <w:rsid w:val="00991595"/>
    <w:rsid w:val="00991753"/>
    <w:rsid w:val="009918ED"/>
    <w:rsid w:val="0099197C"/>
    <w:rsid w:val="00991FFC"/>
    <w:rsid w:val="00992201"/>
    <w:rsid w:val="009923BD"/>
    <w:rsid w:val="009925CD"/>
    <w:rsid w:val="00992B41"/>
    <w:rsid w:val="00992C7A"/>
    <w:rsid w:val="00992D56"/>
    <w:rsid w:val="009933F5"/>
    <w:rsid w:val="009936B3"/>
    <w:rsid w:val="00993B7B"/>
    <w:rsid w:val="00993D41"/>
    <w:rsid w:val="009941DD"/>
    <w:rsid w:val="009941E5"/>
    <w:rsid w:val="00994F37"/>
    <w:rsid w:val="00994FAA"/>
    <w:rsid w:val="0099512F"/>
    <w:rsid w:val="009954DD"/>
    <w:rsid w:val="00995840"/>
    <w:rsid w:val="00995A3A"/>
    <w:rsid w:val="00995C03"/>
    <w:rsid w:val="0099604C"/>
    <w:rsid w:val="009963A0"/>
    <w:rsid w:val="009966D5"/>
    <w:rsid w:val="009966F0"/>
    <w:rsid w:val="00996F69"/>
    <w:rsid w:val="0099708C"/>
    <w:rsid w:val="0099708D"/>
    <w:rsid w:val="00997BB6"/>
    <w:rsid w:val="00997DAC"/>
    <w:rsid w:val="009A01D3"/>
    <w:rsid w:val="009A01EE"/>
    <w:rsid w:val="009A0551"/>
    <w:rsid w:val="009A0744"/>
    <w:rsid w:val="009A1026"/>
    <w:rsid w:val="009A1783"/>
    <w:rsid w:val="009A17F7"/>
    <w:rsid w:val="009A18B4"/>
    <w:rsid w:val="009A1E63"/>
    <w:rsid w:val="009A204F"/>
    <w:rsid w:val="009A22E9"/>
    <w:rsid w:val="009A27C6"/>
    <w:rsid w:val="009A2885"/>
    <w:rsid w:val="009A2A9E"/>
    <w:rsid w:val="009A2F9F"/>
    <w:rsid w:val="009A2FE9"/>
    <w:rsid w:val="009A36C2"/>
    <w:rsid w:val="009A3A48"/>
    <w:rsid w:val="009A3C67"/>
    <w:rsid w:val="009A443A"/>
    <w:rsid w:val="009A4441"/>
    <w:rsid w:val="009A4905"/>
    <w:rsid w:val="009A4974"/>
    <w:rsid w:val="009A4A18"/>
    <w:rsid w:val="009A4EF9"/>
    <w:rsid w:val="009A50F9"/>
    <w:rsid w:val="009A5700"/>
    <w:rsid w:val="009A5B09"/>
    <w:rsid w:val="009A6130"/>
    <w:rsid w:val="009A6941"/>
    <w:rsid w:val="009A69E4"/>
    <w:rsid w:val="009A69FC"/>
    <w:rsid w:val="009A6B62"/>
    <w:rsid w:val="009A6C13"/>
    <w:rsid w:val="009A6F35"/>
    <w:rsid w:val="009A6FCF"/>
    <w:rsid w:val="009A772C"/>
    <w:rsid w:val="009A7BB5"/>
    <w:rsid w:val="009B0184"/>
    <w:rsid w:val="009B076F"/>
    <w:rsid w:val="009B0D6F"/>
    <w:rsid w:val="009B1894"/>
    <w:rsid w:val="009B1E98"/>
    <w:rsid w:val="009B1EAC"/>
    <w:rsid w:val="009B1FEE"/>
    <w:rsid w:val="009B2169"/>
    <w:rsid w:val="009B2222"/>
    <w:rsid w:val="009B23B4"/>
    <w:rsid w:val="009B2656"/>
    <w:rsid w:val="009B3E6D"/>
    <w:rsid w:val="009B4965"/>
    <w:rsid w:val="009B4AEE"/>
    <w:rsid w:val="009B4AF9"/>
    <w:rsid w:val="009B4C80"/>
    <w:rsid w:val="009B4CEF"/>
    <w:rsid w:val="009B50C8"/>
    <w:rsid w:val="009B50D9"/>
    <w:rsid w:val="009B52B0"/>
    <w:rsid w:val="009B54E4"/>
    <w:rsid w:val="009B55A2"/>
    <w:rsid w:val="009B55B2"/>
    <w:rsid w:val="009B55B9"/>
    <w:rsid w:val="009B5785"/>
    <w:rsid w:val="009B5963"/>
    <w:rsid w:val="009B61FD"/>
    <w:rsid w:val="009B6225"/>
    <w:rsid w:val="009B681E"/>
    <w:rsid w:val="009B6C83"/>
    <w:rsid w:val="009B6F28"/>
    <w:rsid w:val="009B7223"/>
    <w:rsid w:val="009B7A81"/>
    <w:rsid w:val="009B7F3A"/>
    <w:rsid w:val="009C01D1"/>
    <w:rsid w:val="009C01D9"/>
    <w:rsid w:val="009C04C7"/>
    <w:rsid w:val="009C1375"/>
    <w:rsid w:val="009C169E"/>
    <w:rsid w:val="009C1ED3"/>
    <w:rsid w:val="009C208F"/>
    <w:rsid w:val="009C2544"/>
    <w:rsid w:val="009C2669"/>
    <w:rsid w:val="009C29B9"/>
    <w:rsid w:val="009C2DB3"/>
    <w:rsid w:val="009C2EAF"/>
    <w:rsid w:val="009C316C"/>
    <w:rsid w:val="009C32A9"/>
    <w:rsid w:val="009C359C"/>
    <w:rsid w:val="009C3715"/>
    <w:rsid w:val="009C39D3"/>
    <w:rsid w:val="009C3A46"/>
    <w:rsid w:val="009C3E0D"/>
    <w:rsid w:val="009C3F40"/>
    <w:rsid w:val="009C40A0"/>
    <w:rsid w:val="009C4171"/>
    <w:rsid w:val="009C46A3"/>
    <w:rsid w:val="009C48CD"/>
    <w:rsid w:val="009C49E8"/>
    <w:rsid w:val="009C49EF"/>
    <w:rsid w:val="009C4BB9"/>
    <w:rsid w:val="009C4E09"/>
    <w:rsid w:val="009C5372"/>
    <w:rsid w:val="009C5B08"/>
    <w:rsid w:val="009C6083"/>
    <w:rsid w:val="009C6104"/>
    <w:rsid w:val="009C6428"/>
    <w:rsid w:val="009C6D38"/>
    <w:rsid w:val="009C6FBA"/>
    <w:rsid w:val="009C6FD2"/>
    <w:rsid w:val="009C71BF"/>
    <w:rsid w:val="009C724F"/>
    <w:rsid w:val="009C73D1"/>
    <w:rsid w:val="009C767A"/>
    <w:rsid w:val="009C79A3"/>
    <w:rsid w:val="009C7CC1"/>
    <w:rsid w:val="009D0275"/>
    <w:rsid w:val="009D043C"/>
    <w:rsid w:val="009D04FD"/>
    <w:rsid w:val="009D0E7C"/>
    <w:rsid w:val="009D1498"/>
    <w:rsid w:val="009D16F9"/>
    <w:rsid w:val="009D1B11"/>
    <w:rsid w:val="009D1B84"/>
    <w:rsid w:val="009D1BA7"/>
    <w:rsid w:val="009D1F40"/>
    <w:rsid w:val="009D2012"/>
    <w:rsid w:val="009D2032"/>
    <w:rsid w:val="009D210E"/>
    <w:rsid w:val="009D2426"/>
    <w:rsid w:val="009D293A"/>
    <w:rsid w:val="009D2C54"/>
    <w:rsid w:val="009D2C57"/>
    <w:rsid w:val="009D2CFE"/>
    <w:rsid w:val="009D31FC"/>
    <w:rsid w:val="009D335A"/>
    <w:rsid w:val="009D353E"/>
    <w:rsid w:val="009D3763"/>
    <w:rsid w:val="009D37C8"/>
    <w:rsid w:val="009D38F2"/>
    <w:rsid w:val="009D3B76"/>
    <w:rsid w:val="009D4043"/>
    <w:rsid w:val="009D431B"/>
    <w:rsid w:val="009D453E"/>
    <w:rsid w:val="009D4B6D"/>
    <w:rsid w:val="009D515C"/>
    <w:rsid w:val="009D5472"/>
    <w:rsid w:val="009D59F4"/>
    <w:rsid w:val="009D5ABB"/>
    <w:rsid w:val="009D5ECC"/>
    <w:rsid w:val="009D61BE"/>
    <w:rsid w:val="009D65D4"/>
    <w:rsid w:val="009D6695"/>
    <w:rsid w:val="009D684F"/>
    <w:rsid w:val="009D6882"/>
    <w:rsid w:val="009D6A18"/>
    <w:rsid w:val="009D6BD2"/>
    <w:rsid w:val="009D7065"/>
    <w:rsid w:val="009D72CE"/>
    <w:rsid w:val="009D7410"/>
    <w:rsid w:val="009D7A40"/>
    <w:rsid w:val="009D7E8F"/>
    <w:rsid w:val="009D7F2C"/>
    <w:rsid w:val="009E0027"/>
    <w:rsid w:val="009E009A"/>
    <w:rsid w:val="009E083D"/>
    <w:rsid w:val="009E0961"/>
    <w:rsid w:val="009E0D03"/>
    <w:rsid w:val="009E0E89"/>
    <w:rsid w:val="009E0F66"/>
    <w:rsid w:val="009E11DF"/>
    <w:rsid w:val="009E12E6"/>
    <w:rsid w:val="009E15DE"/>
    <w:rsid w:val="009E165D"/>
    <w:rsid w:val="009E169C"/>
    <w:rsid w:val="009E1703"/>
    <w:rsid w:val="009E1A9B"/>
    <w:rsid w:val="009E1D1C"/>
    <w:rsid w:val="009E1E17"/>
    <w:rsid w:val="009E2199"/>
    <w:rsid w:val="009E2302"/>
    <w:rsid w:val="009E257B"/>
    <w:rsid w:val="009E27BE"/>
    <w:rsid w:val="009E2B5F"/>
    <w:rsid w:val="009E2F4E"/>
    <w:rsid w:val="009E2FE4"/>
    <w:rsid w:val="009E3592"/>
    <w:rsid w:val="009E3C26"/>
    <w:rsid w:val="009E3DDD"/>
    <w:rsid w:val="009E3F65"/>
    <w:rsid w:val="009E47F9"/>
    <w:rsid w:val="009E4A28"/>
    <w:rsid w:val="009E4A3F"/>
    <w:rsid w:val="009E4A80"/>
    <w:rsid w:val="009E4AF3"/>
    <w:rsid w:val="009E4BF0"/>
    <w:rsid w:val="009E4E69"/>
    <w:rsid w:val="009E50AC"/>
    <w:rsid w:val="009E524D"/>
    <w:rsid w:val="009E52E4"/>
    <w:rsid w:val="009E5934"/>
    <w:rsid w:val="009E652F"/>
    <w:rsid w:val="009E6666"/>
    <w:rsid w:val="009E6EC4"/>
    <w:rsid w:val="009E6F28"/>
    <w:rsid w:val="009E7047"/>
    <w:rsid w:val="009E7297"/>
    <w:rsid w:val="009E7331"/>
    <w:rsid w:val="009E746C"/>
    <w:rsid w:val="009E7610"/>
    <w:rsid w:val="009E797D"/>
    <w:rsid w:val="009E79C3"/>
    <w:rsid w:val="009E7A3C"/>
    <w:rsid w:val="009E7B19"/>
    <w:rsid w:val="009E7C83"/>
    <w:rsid w:val="009E7EDD"/>
    <w:rsid w:val="009F0A71"/>
    <w:rsid w:val="009F0B1A"/>
    <w:rsid w:val="009F122E"/>
    <w:rsid w:val="009F1B77"/>
    <w:rsid w:val="009F24AA"/>
    <w:rsid w:val="009F250B"/>
    <w:rsid w:val="009F2B94"/>
    <w:rsid w:val="009F36A8"/>
    <w:rsid w:val="009F3939"/>
    <w:rsid w:val="009F5966"/>
    <w:rsid w:val="009F596C"/>
    <w:rsid w:val="009F59A6"/>
    <w:rsid w:val="009F5A31"/>
    <w:rsid w:val="009F5E3C"/>
    <w:rsid w:val="009F5E50"/>
    <w:rsid w:val="009F6E94"/>
    <w:rsid w:val="009F6FCF"/>
    <w:rsid w:val="009F7A76"/>
    <w:rsid w:val="009F7DD0"/>
    <w:rsid w:val="00A00464"/>
    <w:rsid w:val="00A005C0"/>
    <w:rsid w:val="00A00C98"/>
    <w:rsid w:val="00A00E8C"/>
    <w:rsid w:val="00A0109D"/>
    <w:rsid w:val="00A010CE"/>
    <w:rsid w:val="00A01572"/>
    <w:rsid w:val="00A0176F"/>
    <w:rsid w:val="00A01908"/>
    <w:rsid w:val="00A02413"/>
    <w:rsid w:val="00A0288B"/>
    <w:rsid w:val="00A0319B"/>
    <w:rsid w:val="00A032E4"/>
    <w:rsid w:val="00A033C6"/>
    <w:rsid w:val="00A035CC"/>
    <w:rsid w:val="00A03673"/>
    <w:rsid w:val="00A03EE8"/>
    <w:rsid w:val="00A0425F"/>
    <w:rsid w:val="00A046BB"/>
    <w:rsid w:val="00A04CB6"/>
    <w:rsid w:val="00A04CDD"/>
    <w:rsid w:val="00A0511A"/>
    <w:rsid w:val="00A05811"/>
    <w:rsid w:val="00A05BC3"/>
    <w:rsid w:val="00A05C95"/>
    <w:rsid w:val="00A05D65"/>
    <w:rsid w:val="00A05DCA"/>
    <w:rsid w:val="00A0635A"/>
    <w:rsid w:val="00A0658C"/>
    <w:rsid w:val="00A065B0"/>
    <w:rsid w:val="00A0672D"/>
    <w:rsid w:val="00A0697F"/>
    <w:rsid w:val="00A06DAA"/>
    <w:rsid w:val="00A06DF6"/>
    <w:rsid w:val="00A06E55"/>
    <w:rsid w:val="00A07204"/>
    <w:rsid w:val="00A072D2"/>
    <w:rsid w:val="00A07570"/>
    <w:rsid w:val="00A07582"/>
    <w:rsid w:val="00A075FE"/>
    <w:rsid w:val="00A07705"/>
    <w:rsid w:val="00A07D8B"/>
    <w:rsid w:val="00A07F7D"/>
    <w:rsid w:val="00A105F6"/>
    <w:rsid w:val="00A10996"/>
    <w:rsid w:val="00A109FC"/>
    <w:rsid w:val="00A113F3"/>
    <w:rsid w:val="00A1146A"/>
    <w:rsid w:val="00A11698"/>
    <w:rsid w:val="00A119E8"/>
    <w:rsid w:val="00A11C40"/>
    <w:rsid w:val="00A12065"/>
    <w:rsid w:val="00A121E1"/>
    <w:rsid w:val="00A1273A"/>
    <w:rsid w:val="00A12914"/>
    <w:rsid w:val="00A12BE5"/>
    <w:rsid w:val="00A12CAD"/>
    <w:rsid w:val="00A132F5"/>
    <w:rsid w:val="00A1339C"/>
    <w:rsid w:val="00A13801"/>
    <w:rsid w:val="00A138F6"/>
    <w:rsid w:val="00A13AE4"/>
    <w:rsid w:val="00A13FFF"/>
    <w:rsid w:val="00A140F4"/>
    <w:rsid w:val="00A14671"/>
    <w:rsid w:val="00A14782"/>
    <w:rsid w:val="00A1496A"/>
    <w:rsid w:val="00A14A11"/>
    <w:rsid w:val="00A14ECF"/>
    <w:rsid w:val="00A14F78"/>
    <w:rsid w:val="00A154CE"/>
    <w:rsid w:val="00A1562A"/>
    <w:rsid w:val="00A159E6"/>
    <w:rsid w:val="00A15DD7"/>
    <w:rsid w:val="00A15F83"/>
    <w:rsid w:val="00A160B8"/>
    <w:rsid w:val="00A16DEA"/>
    <w:rsid w:val="00A16EEA"/>
    <w:rsid w:val="00A17117"/>
    <w:rsid w:val="00A177A3"/>
    <w:rsid w:val="00A17D9D"/>
    <w:rsid w:val="00A20058"/>
    <w:rsid w:val="00A200A6"/>
    <w:rsid w:val="00A205AE"/>
    <w:rsid w:val="00A208BD"/>
    <w:rsid w:val="00A20A36"/>
    <w:rsid w:val="00A20A4F"/>
    <w:rsid w:val="00A217B9"/>
    <w:rsid w:val="00A2194D"/>
    <w:rsid w:val="00A219C9"/>
    <w:rsid w:val="00A2241A"/>
    <w:rsid w:val="00A224DD"/>
    <w:rsid w:val="00A227AF"/>
    <w:rsid w:val="00A2296C"/>
    <w:rsid w:val="00A230F6"/>
    <w:rsid w:val="00A231DD"/>
    <w:rsid w:val="00A23486"/>
    <w:rsid w:val="00A23EB8"/>
    <w:rsid w:val="00A23FF8"/>
    <w:rsid w:val="00A245F2"/>
    <w:rsid w:val="00A246E2"/>
    <w:rsid w:val="00A24A42"/>
    <w:rsid w:val="00A24A6C"/>
    <w:rsid w:val="00A24B87"/>
    <w:rsid w:val="00A24BC5"/>
    <w:rsid w:val="00A24E32"/>
    <w:rsid w:val="00A25096"/>
    <w:rsid w:val="00A2514A"/>
    <w:rsid w:val="00A2583F"/>
    <w:rsid w:val="00A259A4"/>
    <w:rsid w:val="00A259EE"/>
    <w:rsid w:val="00A25AAE"/>
    <w:rsid w:val="00A25B2B"/>
    <w:rsid w:val="00A25B2F"/>
    <w:rsid w:val="00A25E9D"/>
    <w:rsid w:val="00A264BC"/>
    <w:rsid w:val="00A26E3C"/>
    <w:rsid w:val="00A2711E"/>
    <w:rsid w:val="00A2798E"/>
    <w:rsid w:val="00A27CE0"/>
    <w:rsid w:val="00A27DA3"/>
    <w:rsid w:val="00A27DD6"/>
    <w:rsid w:val="00A27E71"/>
    <w:rsid w:val="00A30730"/>
    <w:rsid w:val="00A307D4"/>
    <w:rsid w:val="00A30C7A"/>
    <w:rsid w:val="00A30D92"/>
    <w:rsid w:val="00A316EE"/>
    <w:rsid w:val="00A31B92"/>
    <w:rsid w:val="00A31C0D"/>
    <w:rsid w:val="00A31EC9"/>
    <w:rsid w:val="00A32297"/>
    <w:rsid w:val="00A3237C"/>
    <w:rsid w:val="00A33053"/>
    <w:rsid w:val="00A333A0"/>
    <w:rsid w:val="00A33F7D"/>
    <w:rsid w:val="00A347A6"/>
    <w:rsid w:val="00A34BE1"/>
    <w:rsid w:val="00A35166"/>
    <w:rsid w:val="00A35624"/>
    <w:rsid w:val="00A35BC9"/>
    <w:rsid w:val="00A35EE9"/>
    <w:rsid w:val="00A365B2"/>
    <w:rsid w:val="00A36E07"/>
    <w:rsid w:val="00A37904"/>
    <w:rsid w:val="00A37B7D"/>
    <w:rsid w:val="00A37C36"/>
    <w:rsid w:val="00A37C80"/>
    <w:rsid w:val="00A406EF"/>
    <w:rsid w:val="00A41197"/>
    <w:rsid w:val="00A4133E"/>
    <w:rsid w:val="00A418E6"/>
    <w:rsid w:val="00A41A05"/>
    <w:rsid w:val="00A41ED2"/>
    <w:rsid w:val="00A422CA"/>
    <w:rsid w:val="00A42345"/>
    <w:rsid w:val="00A423AF"/>
    <w:rsid w:val="00A4258A"/>
    <w:rsid w:val="00A4269B"/>
    <w:rsid w:val="00A426D4"/>
    <w:rsid w:val="00A42C03"/>
    <w:rsid w:val="00A4305B"/>
    <w:rsid w:val="00A430B4"/>
    <w:rsid w:val="00A43259"/>
    <w:rsid w:val="00A439E4"/>
    <w:rsid w:val="00A43B7A"/>
    <w:rsid w:val="00A43C3C"/>
    <w:rsid w:val="00A44349"/>
    <w:rsid w:val="00A447C5"/>
    <w:rsid w:val="00A44A16"/>
    <w:rsid w:val="00A44C17"/>
    <w:rsid w:val="00A45851"/>
    <w:rsid w:val="00A45AFF"/>
    <w:rsid w:val="00A46027"/>
    <w:rsid w:val="00A4653F"/>
    <w:rsid w:val="00A46CAB"/>
    <w:rsid w:val="00A46D39"/>
    <w:rsid w:val="00A47405"/>
    <w:rsid w:val="00A476EA"/>
    <w:rsid w:val="00A47F3D"/>
    <w:rsid w:val="00A50622"/>
    <w:rsid w:val="00A50CFA"/>
    <w:rsid w:val="00A52143"/>
    <w:rsid w:val="00A5223D"/>
    <w:rsid w:val="00A52959"/>
    <w:rsid w:val="00A52B03"/>
    <w:rsid w:val="00A5315D"/>
    <w:rsid w:val="00A535E6"/>
    <w:rsid w:val="00A5360D"/>
    <w:rsid w:val="00A53E5C"/>
    <w:rsid w:val="00A54234"/>
    <w:rsid w:val="00A5432C"/>
    <w:rsid w:val="00A55117"/>
    <w:rsid w:val="00A55257"/>
    <w:rsid w:val="00A5525A"/>
    <w:rsid w:val="00A55345"/>
    <w:rsid w:val="00A55A12"/>
    <w:rsid w:val="00A55C11"/>
    <w:rsid w:val="00A55E08"/>
    <w:rsid w:val="00A55E0D"/>
    <w:rsid w:val="00A55E43"/>
    <w:rsid w:val="00A564E1"/>
    <w:rsid w:val="00A565E0"/>
    <w:rsid w:val="00A56886"/>
    <w:rsid w:val="00A568BF"/>
    <w:rsid w:val="00A56ACA"/>
    <w:rsid w:val="00A56B34"/>
    <w:rsid w:val="00A574A9"/>
    <w:rsid w:val="00A57866"/>
    <w:rsid w:val="00A57BAB"/>
    <w:rsid w:val="00A603AD"/>
    <w:rsid w:val="00A604B7"/>
    <w:rsid w:val="00A60665"/>
    <w:rsid w:val="00A60BAD"/>
    <w:rsid w:val="00A60BCC"/>
    <w:rsid w:val="00A60DB7"/>
    <w:rsid w:val="00A60EB6"/>
    <w:rsid w:val="00A60F07"/>
    <w:rsid w:val="00A613AA"/>
    <w:rsid w:val="00A61415"/>
    <w:rsid w:val="00A614FB"/>
    <w:rsid w:val="00A615EF"/>
    <w:rsid w:val="00A61A5A"/>
    <w:rsid w:val="00A61C89"/>
    <w:rsid w:val="00A620B3"/>
    <w:rsid w:val="00A62113"/>
    <w:rsid w:val="00A625DA"/>
    <w:rsid w:val="00A62F49"/>
    <w:rsid w:val="00A635B8"/>
    <w:rsid w:val="00A6369B"/>
    <w:rsid w:val="00A63898"/>
    <w:rsid w:val="00A63A50"/>
    <w:rsid w:val="00A644D3"/>
    <w:rsid w:val="00A647B3"/>
    <w:rsid w:val="00A64925"/>
    <w:rsid w:val="00A64A7C"/>
    <w:rsid w:val="00A64AD2"/>
    <w:rsid w:val="00A64B7C"/>
    <w:rsid w:val="00A64D35"/>
    <w:rsid w:val="00A6509D"/>
    <w:rsid w:val="00A650E8"/>
    <w:rsid w:val="00A65280"/>
    <w:rsid w:val="00A6559B"/>
    <w:rsid w:val="00A658A9"/>
    <w:rsid w:val="00A65A0F"/>
    <w:rsid w:val="00A6612D"/>
    <w:rsid w:val="00A664C2"/>
    <w:rsid w:val="00A66C8E"/>
    <w:rsid w:val="00A66D89"/>
    <w:rsid w:val="00A6738E"/>
    <w:rsid w:val="00A67644"/>
    <w:rsid w:val="00A7001F"/>
    <w:rsid w:val="00A7025E"/>
    <w:rsid w:val="00A70777"/>
    <w:rsid w:val="00A70858"/>
    <w:rsid w:val="00A708C2"/>
    <w:rsid w:val="00A708D8"/>
    <w:rsid w:val="00A70A6F"/>
    <w:rsid w:val="00A70BCA"/>
    <w:rsid w:val="00A7135F"/>
    <w:rsid w:val="00A7137F"/>
    <w:rsid w:val="00A715EF"/>
    <w:rsid w:val="00A71736"/>
    <w:rsid w:val="00A718B2"/>
    <w:rsid w:val="00A71C6E"/>
    <w:rsid w:val="00A71F3C"/>
    <w:rsid w:val="00A7213B"/>
    <w:rsid w:val="00A72426"/>
    <w:rsid w:val="00A725B4"/>
    <w:rsid w:val="00A7269F"/>
    <w:rsid w:val="00A7276E"/>
    <w:rsid w:val="00A72D4F"/>
    <w:rsid w:val="00A72DDD"/>
    <w:rsid w:val="00A72E20"/>
    <w:rsid w:val="00A72F73"/>
    <w:rsid w:val="00A7311B"/>
    <w:rsid w:val="00A737B1"/>
    <w:rsid w:val="00A739F3"/>
    <w:rsid w:val="00A73A74"/>
    <w:rsid w:val="00A73D9A"/>
    <w:rsid w:val="00A742F0"/>
    <w:rsid w:val="00A7495D"/>
    <w:rsid w:val="00A74C55"/>
    <w:rsid w:val="00A74C9F"/>
    <w:rsid w:val="00A758CD"/>
    <w:rsid w:val="00A75BFA"/>
    <w:rsid w:val="00A769BA"/>
    <w:rsid w:val="00A76A0E"/>
    <w:rsid w:val="00A76A5A"/>
    <w:rsid w:val="00A76EB4"/>
    <w:rsid w:val="00A7724F"/>
    <w:rsid w:val="00A772C8"/>
    <w:rsid w:val="00A772D3"/>
    <w:rsid w:val="00A778A3"/>
    <w:rsid w:val="00A77A99"/>
    <w:rsid w:val="00A800AC"/>
    <w:rsid w:val="00A802AB"/>
    <w:rsid w:val="00A80DEF"/>
    <w:rsid w:val="00A80F4A"/>
    <w:rsid w:val="00A81106"/>
    <w:rsid w:val="00A8112E"/>
    <w:rsid w:val="00A8115A"/>
    <w:rsid w:val="00A81297"/>
    <w:rsid w:val="00A813A9"/>
    <w:rsid w:val="00A81963"/>
    <w:rsid w:val="00A825D8"/>
    <w:rsid w:val="00A825F1"/>
    <w:rsid w:val="00A82B09"/>
    <w:rsid w:val="00A830B6"/>
    <w:rsid w:val="00A832A5"/>
    <w:rsid w:val="00A834A6"/>
    <w:rsid w:val="00A838BE"/>
    <w:rsid w:val="00A838C3"/>
    <w:rsid w:val="00A839CF"/>
    <w:rsid w:val="00A8487D"/>
    <w:rsid w:val="00A848A4"/>
    <w:rsid w:val="00A848B7"/>
    <w:rsid w:val="00A84CCB"/>
    <w:rsid w:val="00A85001"/>
    <w:rsid w:val="00A85087"/>
    <w:rsid w:val="00A850FF"/>
    <w:rsid w:val="00A85119"/>
    <w:rsid w:val="00A85843"/>
    <w:rsid w:val="00A859D3"/>
    <w:rsid w:val="00A86122"/>
    <w:rsid w:val="00A8635C"/>
    <w:rsid w:val="00A86933"/>
    <w:rsid w:val="00A86B48"/>
    <w:rsid w:val="00A86C5A"/>
    <w:rsid w:val="00A86C66"/>
    <w:rsid w:val="00A86F4C"/>
    <w:rsid w:val="00A8753D"/>
    <w:rsid w:val="00A8753E"/>
    <w:rsid w:val="00A8772E"/>
    <w:rsid w:val="00A8778D"/>
    <w:rsid w:val="00A879C2"/>
    <w:rsid w:val="00A87E29"/>
    <w:rsid w:val="00A90A22"/>
    <w:rsid w:val="00A90D70"/>
    <w:rsid w:val="00A90E1E"/>
    <w:rsid w:val="00A91088"/>
    <w:rsid w:val="00A91157"/>
    <w:rsid w:val="00A914DD"/>
    <w:rsid w:val="00A9159D"/>
    <w:rsid w:val="00A9170C"/>
    <w:rsid w:val="00A918A7"/>
    <w:rsid w:val="00A91BC0"/>
    <w:rsid w:val="00A91F8F"/>
    <w:rsid w:val="00A921B0"/>
    <w:rsid w:val="00A92212"/>
    <w:rsid w:val="00A92520"/>
    <w:rsid w:val="00A92605"/>
    <w:rsid w:val="00A92A17"/>
    <w:rsid w:val="00A93612"/>
    <w:rsid w:val="00A93843"/>
    <w:rsid w:val="00A93DF4"/>
    <w:rsid w:val="00A93FFC"/>
    <w:rsid w:val="00A9436E"/>
    <w:rsid w:val="00A94984"/>
    <w:rsid w:val="00A94A5E"/>
    <w:rsid w:val="00A94F32"/>
    <w:rsid w:val="00A95222"/>
    <w:rsid w:val="00A95294"/>
    <w:rsid w:val="00A95D7E"/>
    <w:rsid w:val="00A95F4C"/>
    <w:rsid w:val="00A95F8D"/>
    <w:rsid w:val="00A9639F"/>
    <w:rsid w:val="00A967F0"/>
    <w:rsid w:val="00A972C4"/>
    <w:rsid w:val="00A9751C"/>
    <w:rsid w:val="00A9752E"/>
    <w:rsid w:val="00A97EFF"/>
    <w:rsid w:val="00A97FBD"/>
    <w:rsid w:val="00AA0335"/>
    <w:rsid w:val="00AA0EEE"/>
    <w:rsid w:val="00AA0F2F"/>
    <w:rsid w:val="00AA128D"/>
    <w:rsid w:val="00AA143C"/>
    <w:rsid w:val="00AA1547"/>
    <w:rsid w:val="00AA2427"/>
    <w:rsid w:val="00AA24F9"/>
    <w:rsid w:val="00AA29DF"/>
    <w:rsid w:val="00AA2D67"/>
    <w:rsid w:val="00AA2EF7"/>
    <w:rsid w:val="00AA3028"/>
    <w:rsid w:val="00AA38E4"/>
    <w:rsid w:val="00AA3909"/>
    <w:rsid w:val="00AA4318"/>
    <w:rsid w:val="00AA4AB0"/>
    <w:rsid w:val="00AA567F"/>
    <w:rsid w:val="00AA5FB0"/>
    <w:rsid w:val="00AA6034"/>
    <w:rsid w:val="00AA60CC"/>
    <w:rsid w:val="00AA619A"/>
    <w:rsid w:val="00AA6515"/>
    <w:rsid w:val="00AA6A1A"/>
    <w:rsid w:val="00AA6B84"/>
    <w:rsid w:val="00AA6C4F"/>
    <w:rsid w:val="00AA6FE0"/>
    <w:rsid w:val="00AA7762"/>
    <w:rsid w:val="00AA77CE"/>
    <w:rsid w:val="00AA77E8"/>
    <w:rsid w:val="00AA7A18"/>
    <w:rsid w:val="00AB030D"/>
    <w:rsid w:val="00AB03B1"/>
    <w:rsid w:val="00AB03C9"/>
    <w:rsid w:val="00AB0547"/>
    <w:rsid w:val="00AB0656"/>
    <w:rsid w:val="00AB0961"/>
    <w:rsid w:val="00AB0B87"/>
    <w:rsid w:val="00AB0D70"/>
    <w:rsid w:val="00AB0EE7"/>
    <w:rsid w:val="00AB138D"/>
    <w:rsid w:val="00AB148F"/>
    <w:rsid w:val="00AB191D"/>
    <w:rsid w:val="00AB215C"/>
    <w:rsid w:val="00AB245C"/>
    <w:rsid w:val="00AB27E4"/>
    <w:rsid w:val="00AB2C33"/>
    <w:rsid w:val="00AB2D14"/>
    <w:rsid w:val="00AB2E70"/>
    <w:rsid w:val="00AB2E84"/>
    <w:rsid w:val="00AB368C"/>
    <w:rsid w:val="00AB3D18"/>
    <w:rsid w:val="00AB3D7C"/>
    <w:rsid w:val="00AB3EDA"/>
    <w:rsid w:val="00AB4127"/>
    <w:rsid w:val="00AB42C7"/>
    <w:rsid w:val="00AB5284"/>
    <w:rsid w:val="00AB5469"/>
    <w:rsid w:val="00AB581D"/>
    <w:rsid w:val="00AB5D3E"/>
    <w:rsid w:val="00AB5F27"/>
    <w:rsid w:val="00AB5F78"/>
    <w:rsid w:val="00AB6022"/>
    <w:rsid w:val="00AB6159"/>
    <w:rsid w:val="00AB6173"/>
    <w:rsid w:val="00AB6514"/>
    <w:rsid w:val="00AB6945"/>
    <w:rsid w:val="00AB6A73"/>
    <w:rsid w:val="00AB6C41"/>
    <w:rsid w:val="00AB6CF8"/>
    <w:rsid w:val="00AB7093"/>
    <w:rsid w:val="00AB7126"/>
    <w:rsid w:val="00AB7292"/>
    <w:rsid w:val="00AB7411"/>
    <w:rsid w:val="00AB769C"/>
    <w:rsid w:val="00AB7BC9"/>
    <w:rsid w:val="00AB7C2C"/>
    <w:rsid w:val="00AC006B"/>
    <w:rsid w:val="00AC033D"/>
    <w:rsid w:val="00AC063E"/>
    <w:rsid w:val="00AC15C6"/>
    <w:rsid w:val="00AC16B7"/>
    <w:rsid w:val="00AC1A54"/>
    <w:rsid w:val="00AC1D8D"/>
    <w:rsid w:val="00AC32C3"/>
    <w:rsid w:val="00AC3CA7"/>
    <w:rsid w:val="00AC40E8"/>
    <w:rsid w:val="00AC48A5"/>
    <w:rsid w:val="00AC4ACA"/>
    <w:rsid w:val="00AC4FD5"/>
    <w:rsid w:val="00AC55D6"/>
    <w:rsid w:val="00AC5B03"/>
    <w:rsid w:val="00AC5B89"/>
    <w:rsid w:val="00AC623A"/>
    <w:rsid w:val="00AC6774"/>
    <w:rsid w:val="00AC6951"/>
    <w:rsid w:val="00AC69B9"/>
    <w:rsid w:val="00AC6E6A"/>
    <w:rsid w:val="00AC74BE"/>
    <w:rsid w:val="00AC7A94"/>
    <w:rsid w:val="00AC7CD0"/>
    <w:rsid w:val="00AC7D02"/>
    <w:rsid w:val="00AC7F14"/>
    <w:rsid w:val="00AC7F67"/>
    <w:rsid w:val="00AD010F"/>
    <w:rsid w:val="00AD02E6"/>
    <w:rsid w:val="00AD036D"/>
    <w:rsid w:val="00AD0389"/>
    <w:rsid w:val="00AD03A6"/>
    <w:rsid w:val="00AD058D"/>
    <w:rsid w:val="00AD0810"/>
    <w:rsid w:val="00AD0A4A"/>
    <w:rsid w:val="00AD0AD8"/>
    <w:rsid w:val="00AD0B21"/>
    <w:rsid w:val="00AD0B43"/>
    <w:rsid w:val="00AD0F3A"/>
    <w:rsid w:val="00AD15C6"/>
    <w:rsid w:val="00AD1625"/>
    <w:rsid w:val="00AD1732"/>
    <w:rsid w:val="00AD1EC7"/>
    <w:rsid w:val="00AD237D"/>
    <w:rsid w:val="00AD240E"/>
    <w:rsid w:val="00AD369F"/>
    <w:rsid w:val="00AD3A9A"/>
    <w:rsid w:val="00AD4310"/>
    <w:rsid w:val="00AD43A3"/>
    <w:rsid w:val="00AD474B"/>
    <w:rsid w:val="00AD529B"/>
    <w:rsid w:val="00AD5390"/>
    <w:rsid w:val="00AD57BD"/>
    <w:rsid w:val="00AD5EF8"/>
    <w:rsid w:val="00AD6018"/>
    <w:rsid w:val="00AD704F"/>
    <w:rsid w:val="00AD71B0"/>
    <w:rsid w:val="00AD7575"/>
    <w:rsid w:val="00AD76FC"/>
    <w:rsid w:val="00AD77D4"/>
    <w:rsid w:val="00AD7971"/>
    <w:rsid w:val="00AD7DCC"/>
    <w:rsid w:val="00AE00FF"/>
    <w:rsid w:val="00AE02E2"/>
    <w:rsid w:val="00AE0485"/>
    <w:rsid w:val="00AE0770"/>
    <w:rsid w:val="00AE0980"/>
    <w:rsid w:val="00AE09AA"/>
    <w:rsid w:val="00AE0BB7"/>
    <w:rsid w:val="00AE0CD2"/>
    <w:rsid w:val="00AE1053"/>
    <w:rsid w:val="00AE109D"/>
    <w:rsid w:val="00AE116B"/>
    <w:rsid w:val="00AE127F"/>
    <w:rsid w:val="00AE142C"/>
    <w:rsid w:val="00AE16B2"/>
    <w:rsid w:val="00AE175A"/>
    <w:rsid w:val="00AE19C9"/>
    <w:rsid w:val="00AE1B80"/>
    <w:rsid w:val="00AE1CEE"/>
    <w:rsid w:val="00AE1D0C"/>
    <w:rsid w:val="00AE2375"/>
    <w:rsid w:val="00AE25DC"/>
    <w:rsid w:val="00AE26F2"/>
    <w:rsid w:val="00AE29E7"/>
    <w:rsid w:val="00AE2B4E"/>
    <w:rsid w:val="00AE2DEF"/>
    <w:rsid w:val="00AE33A5"/>
    <w:rsid w:val="00AE3533"/>
    <w:rsid w:val="00AE3D43"/>
    <w:rsid w:val="00AE405A"/>
    <w:rsid w:val="00AE4294"/>
    <w:rsid w:val="00AE44DD"/>
    <w:rsid w:val="00AE49E4"/>
    <w:rsid w:val="00AE4BE5"/>
    <w:rsid w:val="00AE4E65"/>
    <w:rsid w:val="00AE57DB"/>
    <w:rsid w:val="00AE5CA4"/>
    <w:rsid w:val="00AE65B3"/>
    <w:rsid w:val="00AE665F"/>
    <w:rsid w:val="00AE66B0"/>
    <w:rsid w:val="00AE706A"/>
    <w:rsid w:val="00AE71DA"/>
    <w:rsid w:val="00AE73A4"/>
    <w:rsid w:val="00AE743F"/>
    <w:rsid w:val="00AE74A6"/>
    <w:rsid w:val="00AE7B9B"/>
    <w:rsid w:val="00AE7C48"/>
    <w:rsid w:val="00AE7D6A"/>
    <w:rsid w:val="00AF07F7"/>
    <w:rsid w:val="00AF0D20"/>
    <w:rsid w:val="00AF1063"/>
    <w:rsid w:val="00AF118A"/>
    <w:rsid w:val="00AF1A04"/>
    <w:rsid w:val="00AF2239"/>
    <w:rsid w:val="00AF2599"/>
    <w:rsid w:val="00AF31B4"/>
    <w:rsid w:val="00AF36F5"/>
    <w:rsid w:val="00AF41FF"/>
    <w:rsid w:val="00AF490F"/>
    <w:rsid w:val="00AF4E57"/>
    <w:rsid w:val="00AF52AA"/>
    <w:rsid w:val="00AF58B8"/>
    <w:rsid w:val="00AF5A6D"/>
    <w:rsid w:val="00AF5B1D"/>
    <w:rsid w:val="00AF5BD5"/>
    <w:rsid w:val="00AF6031"/>
    <w:rsid w:val="00AF623C"/>
    <w:rsid w:val="00AF624D"/>
    <w:rsid w:val="00AF638B"/>
    <w:rsid w:val="00AF6653"/>
    <w:rsid w:val="00AF6729"/>
    <w:rsid w:val="00AF677E"/>
    <w:rsid w:val="00AF6FE1"/>
    <w:rsid w:val="00AF7290"/>
    <w:rsid w:val="00AF7620"/>
    <w:rsid w:val="00AF79B0"/>
    <w:rsid w:val="00AF7BE5"/>
    <w:rsid w:val="00AF7C32"/>
    <w:rsid w:val="00AF7D02"/>
    <w:rsid w:val="00AF7F8C"/>
    <w:rsid w:val="00AF7FEA"/>
    <w:rsid w:val="00B00173"/>
    <w:rsid w:val="00B00577"/>
    <w:rsid w:val="00B008F2"/>
    <w:rsid w:val="00B00973"/>
    <w:rsid w:val="00B00BC8"/>
    <w:rsid w:val="00B012BD"/>
    <w:rsid w:val="00B013D7"/>
    <w:rsid w:val="00B01CE5"/>
    <w:rsid w:val="00B01CFE"/>
    <w:rsid w:val="00B01F4F"/>
    <w:rsid w:val="00B02E31"/>
    <w:rsid w:val="00B035CD"/>
    <w:rsid w:val="00B037A6"/>
    <w:rsid w:val="00B03894"/>
    <w:rsid w:val="00B0399D"/>
    <w:rsid w:val="00B0449F"/>
    <w:rsid w:val="00B044BA"/>
    <w:rsid w:val="00B04775"/>
    <w:rsid w:val="00B05371"/>
    <w:rsid w:val="00B057DB"/>
    <w:rsid w:val="00B05A36"/>
    <w:rsid w:val="00B05A5F"/>
    <w:rsid w:val="00B05DFF"/>
    <w:rsid w:val="00B062E0"/>
    <w:rsid w:val="00B067EB"/>
    <w:rsid w:val="00B06841"/>
    <w:rsid w:val="00B06A3F"/>
    <w:rsid w:val="00B07CF9"/>
    <w:rsid w:val="00B07D21"/>
    <w:rsid w:val="00B101D1"/>
    <w:rsid w:val="00B107F6"/>
    <w:rsid w:val="00B109F7"/>
    <w:rsid w:val="00B10B89"/>
    <w:rsid w:val="00B10C4E"/>
    <w:rsid w:val="00B10D56"/>
    <w:rsid w:val="00B10EBA"/>
    <w:rsid w:val="00B11315"/>
    <w:rsid w:val="00B11A6C"/>
    <w:rsid w:val="00B11AB4"/>
    <w:rsid w:val="00B121B0"/>
    <w:rsid w:val="00B12CC3"/>
    <w:rsid w:val="00B131CE"/>
    <w:rsid w:val="00B134B4"/>
    <w:rsid w:val="00B13DAB"/>
    <w:rsid w:val="00B13DBA"/>
    <w:rsid w:val="00B13DC3"/>
    <w:rsid w:val="00B13F19"/>
    <w:rsid w:val="00B14129"/>
    <w:rsid w:val="00B14150"/>
    <w:rsid w:val="00B147C2"/>
    <w:rsid w:val="00B14849"/>
    <w:rsid w:val="00B1497C"/>
    <w:rsid w:val="00B14A60"/>
    <w:rsid w:val="00B14B73"/>
    <w:rsid w:val="00B14C99"/>
    <w:rsid w:val="00B14EF1"/>
    <w:rsid w:val="00B15207"/>
    <w:rsid w:val="00B15B20"/>
    <w:rsid w:val="00B15C24"/>
    <w:rsid w:val="00B160F5"/>
    <w:rsid w:val="00B161D9"/>
    <w:rsid w:val="00B16995"/>
    <w:rsid w:val="00B16C97"/>
    <w:rsid w:val="00B16F6B"/>
    <w:rsid w:val="00B1702A"/>
    <w:rsid w:val="00B176B5"/>
    <w:rsid w:val="00B17CA2"/>
    <w:rsid w:val="00B17E5D"/>
    <w:rsid w:val="00B2019A"/>
    <w:rsid w:val="00B203B0"/>
    <w:rsid w:val="00B20B3D"/>
    <w:rsid w:val="00B2164D"/>
    <w:rsid w:val="00B2184C"/>
    <w:rsid w:val="00B21ED4"/>
    <w:rsid w:val="00B22649"/>
    <w:rsid w:val="00B22729"/>
    <w:rsid w:val="00B228A2"/>
    <w:rsid w:val="00B229F3"/>
    <w:rsid w:val="00B22B9E"/>
    <w:rsid w:val="00B22CDD"/>
    <w:rsid w:val="00B23170"/>
    <w:rsid w:val="00B233FF"/>
    <w:rsid w:val="00B237F9"/>
    <w:rsid w:val="00B23831"/>
    <w:rsid w:val="00B23A5A"/>
    <w:rsid w:val="00B23ACD"/>
    <w:rsid w:val="00B23B7D"/>
    <w:rsid w:val="00B23C56"/>
    <w:rsid w:val="00B23F4E"/>
    <w:rsid w:val="00B24403"/>
    <w:rsid w:val="00B2472E"/>
    <w:rsid w:val="00B24A4C"/>
    <w:rsid w:val="00B24EF6"/>
    <w:rsid w:val="00B25664"/>
    <w:rsid w:val="00B25AE9"/>
    <w:rsid w:val="00B25CFC"/>
    <w:rsid w:val="00B25E10"/>
    <w:rsid w:val="00B26047"/>
    <w:rsid w:val="00B261D4"/>
    <w:rsid w:val="00B26519"/>
    <w:rsid w:val="00B272BB"/>
    <w:rsid w:val="00B27963"/>
    <w:rsid w:val="00B27A1E"/>
    <w:rsid w:val="00B27C34"/>
    <w:rsid w:val="00B27CD9"/>
    <w:rsid w:val="00B3020C"/>
    <w:rsid w:val="00B30660"/>
    <w:rsid w:val="00B30875"/>
    <w:rsid w:val="00B30D4A"/>
    <w:rsid w:val="00B30DAF"/>
    <w:rsid w:val="00B30FF5"/>
    <w:rsid w:val="00B31182"/>
    <w:rsid w:val="00B312CA"/>
    <w:rsid w:val="00B31A79"/>
    <w:rsid w:val="00B31C96"/>
    <w:rsid w:val="00B32327"/>
    <w:rsid w:val="00B32CCB"/>
    <w:rsid w:val="00B330F3"/>
    <w:rsid w:val="00B33228"/>
    <w:rsid w:val="00B33472"/>
    <w:rsid w:val="00B33603"/>
    <w:rsid w:val="00B33972"/>
    <w:rsid w:val="00B33C35"/>
    <w:rsid w:val="00B33EB1"/>
    <w:rsid w:val="00B33F17"/>
    <w:rsid w:val="00B342F5"/>
    <w:rsid w:val="00B34431"/>
    <w:rsid w:val="00B34448"/>
    <w:rsid w:val="00B345F2"/>
    <w:rsid w:val="00B34C1F"/>
    <w:rsid w:val="00B34E8F"/>
    <w:rsid w:val="00B35049"/>
    <w:rsid w:val="00B35126"/>
    <w:rsid w:val="00B351A1"/>
    <w:rsid w:val="00B35256"/>
    <w:rsid w:val="00B35437"/>
    <w:rsid w:val="00B35785"/>
    <w:rsid w:val="00B35A2C"/>
    <w:rsid w:val="00B3634D"/>
    <w:rsid w:val="00B36942"/>
    <w:rsid w:val="00B36DA0"/>
    <w:rsid w:val="00B36E63"/>
    <w:rsid w:val="00B36FE0"/>
    <w:rsid w:val="00B3706A"/>
    <w:rsid w:val="00B37151"/>
    <w:rsid w:val="00B373C5"/>
    <w:rsid w:val="00B3765F"/>
    <w:rsid w:val="00B378E1"/>
    <w:rsid w:val="00B3791B"/>
    <w:rsid w:val="00B379DC"/>
    <w:rsid w:val="00B37B7F"/>
    <w:rsid w:val="00B40B4C"/>
    <w:rsid w:val="00B40C46"/>
    <w:rsid w:val="00B410CB"/>
    <w:rsid w:val="00B41588"/>
    <w:rsid w:val="00B41884"/>
    <w:rsid w:val="00B423E1"/>
    <w:rsid w:val="00B426DF"/>
    <w:rsid w:val="00B42838"/>
    <w:rsid w:val="00B42A8F"/>
    <w:rsid w:val="00B42C10"/>
    <w:rsid w:val="00B42F9C"/>
    <w:rsid w:val="00B43062"/>
    <w:rsid w:val="00B434D2"/>
    <w:rsid w:val="00B43742"/>
    <w:rsid w:val="00B437E5"/>
    <w:rsid w:val="00B43945"/>
    <w:rsid w:val="00B441F1"/>
    <w:rsid w:val="00B444CA"/>
    <w:rsid w:val="00B44789"/>
    <w:rsid w:val="00B447FE"/>
    <w:rsid w:val="00B44CEE"/>
    <w:rsid w:val="00B45924"/>
    <w:rsid w:val="00B45CEC"/>
    <w:rsid w:val="00B461E1"/>
    <w:rsid w:val="00B46454"/>
    <w:rsid w:val="00B46A94"/>
    <w:rsid w:val="00B46D7A"/>
    <w:rsid w:val="00B46F76"/>
    <w:rsid w:val="00B46FE8"/>
    <w:rsid w:val="00B46FF8"/>
    <w:rsid w:val="00B4722B"/>
    <w:rsid w:val="00B4729B"/>
    <w:rsid w:val="00B473CA"/>
    <w:rsid w:val="00B50559"/>
    <w:rsid w:val="00B5070E"/>
    <w:rsid w:val="00B507B3"/>
    <w:rsid w:val="00B508AC"/>
    <w:rsid w:val="00B50999"/>
    <w:rsid w:val="00B50D10"/>
    <w:rsid w:val="00B51199"/>
    <w:rsid w:val="00B515C4"/>
    <w:rsid w:val="00B51952"/>
    <w:rsid w:val="00B51D56"/>
    <w:rsid w:val="00B521A3"/>
    <w:rsid w:val="00B52642"/>
    <w:rsid w:val="00B528C2"/>
    <w:rsid w:val="00B5333F"/>
    <w:rsid w:val="00B538F3"/>
    <w:rsid w:val="00B53A70"/>
    <w:rsid w:val="00B53B42"/>
    <w:rsid w:val="00B53BD6"/>
    <w:rsid w:val="00B54033"/>
    <w:rsid w:val="00B541DC"/>
    <w:rsid w:val="00B543F1"/>
    <w:rsid w:val="00B54526"/>
    <w:rsid w:val="00B5454F"/>
    <w:rsid w:val="00B54593"/>
    <w:rsid w:val="00B550C6"/>
    <w:rsid w:val="00B558A4"/>
    <w:rsid w:val="00B559B5"/>
    <w:rsid w:val="00B55DC5"/>
    <w:rsid w:val="00B56FA1"/>
    <w:rsid w:val="00B572F1"/>
    <w:rsid w:val="00B579DF"/>
    <w:rsid w:val="00B579F0"/>
    <w:rsid w:val="00B57B1F"/>
    <w:rsid w:val="00B601A5"/>
    <w:rsid w:val="00B60214"/>
    <w:rsid w:val="00B604A8"/>
    <w:rsid w:val="00B60565"/>
    <w:rsid w:val="00B6069A"/>
    <w:rsid w:val="00B60C28"/>
    <w:rsid w:val="00B60DBE"/>
    <w:rsid w:val="00B61135"/>
    <w:rsid w:val="00B61211"/>
    <w:rsid w:val="00B61215"/>
    <w:rsid w:val="00B61431"/>
    <w:rsid w:val="00B614FB"/>
    <w:rsid w:val="00B6177A"/>
    <w:rsid w:val="00B61828"/>
    <w:rsid w:val="00B6184C"/>
    <w:rsid w:val="00B61931"/>
    <w:rsid w:val="00B6213D"/>
    <w:rsid w:val="00B63006"/>
    <w:rsid w:val="00B63466"/>
    <w:rsid w:val="00B635D0"/>
    <w:rsid w:val="00B6366A"/>
    <w:rsid w:val="00B638F0"/>
    <w:rsid w:val="00B63B71"/>
    <w:rsid w:val="00B63BE2"/>
    <w:rsid w:val="00B63DE3"/>
    <w:rsid w:val="00B6458B"/>
    <w:rsid w:val="00B6495E"/>
    <w:rsid w:val="00B65028"/>
    <w:rsid w:val="00B65128"/>
    <w:rsid w:val="00B65474"/>
    <w:rsid w:val="00B65648"/>
    <w:rsid w:val="00B659DB"/>
    <w:rsid w:val="00B65B9B"/>
    <w:rsid w:val="00B65EC8"/>
    <w:rsid w:val="00B662B4"/>
    <w:rsid w:val="00B66CF4"/>
    <w:rsid w:val="00B66D4A"/>
    <w:rsid w:val="00B66F76"/>
    <w:rsid w:val="00B673E8"/>
    <w:rsid w:val="00B67446"/>
    <w:rsid w:val="00B67460"/>
    <w:rsid w:val="00B674C8"/>
    <w:rsid w:val="00B67CA5"/>
    <w:rsid w:val="00B67D0D"/>
    <w:rsid w:val="00B67E48"/>
    <w:rsid w:val="00B70279"/>
    <w:rsid w:val="00B708E4"/>
    <w:rsid w:val="00B70994"/>
    <w:rsid w:val="00B70A27"/>
    <w:rsid w:val="00B70B7B"/>
    <w:rsid w:val="00B70F03"/>
    <w:rsid w:val="00B7139C"/>
    <w:rsid w:val="00B71684"/>
    <w:rsid w:val="00B71C8F"/>
    <w:rsid w:val="00B71E57"/>
    <w:rsid w:val="00B71F36"/>
    <w:rsid w:val="00B7268A"/>
    <w:rsid w:val="00B727E1"/>
    <w:rsid w:val="00B72854"/>
    <w:rsid w:val="00B72A5D"/>
    <w:rsid w:val="00B72AD3"/>
    <w:rsid w:val="00B72B9A"/>
    <w:rsid w:val="00B72C8F"/>
    <w:rsid w:val="00B72CAF"/>
    <w:rsid w:val="00B72DFD"/>
    <w:rsid w:val="00B7325A"/>
    <w:rsid w:val="00B745D9"/>
    <w:rsid w:val="00B746F5"/>
    <w:rsid w:val="00B74702"/>
    <w:rsid w:val="00B7498F"/>
    <w:rsid w:val="00B74A3C"/>
    <w:rsid w:val="00B74B67"/>
    <w:rsid w:val="00B74D95"/>
    <w:rsid w:val="00B74F45"/>
    <w:rsid w:val="00B751F1"/>
    <w:rsid w:val="00B75AB7"/>
    <w:rsid w:val="00B760EC"/>
    <w:rsid w:val="00B766AB"/>
    <w:rsid w:val="00B77746"/>
    <w:rsid w:val="00B77802"/>
    <w:rsid w:val="00B77A1A"/>
    <w:rsid w:val="00B77B4C"/>
    <w:rsid w:val="00B77D7B"/>
    <w:rsid w:val="00B80416"/>
    <w:rsid w:val="00B8065A"/>
    <w:rsid w:val="00B80DCE"/>
    <w:rsid w:val="00B80E99"/>
    <w:rsid w:val="00B810CA"/>
    <w:rsid w:val="00B8170F"/>
    <w:rsid w:val="00B8174A"/>
    <w:rsid w:val="00B8183B"/>
    <w:rsid w:val="00B81E29"/>
    <w:rsid w:val="00B81E5F"/>
    <w:rsid w:val="00B8217F"/>
    <w:rsid w:val="00B82919"/>
    <w:rsid w:val="00B82C40"/>
    <w:rsid w:val="00B82E54"/>
    <w:rsid w:val="00B83622"/>
    <w:rsid w:val="00B837AC"/>
    <w:rsid w:val="00B83C11"/>
    <w:rsid w:val="00B84291"/>
    <w:rsid w:val="00B8487A"/>
    <w:rsid w:val="00B849E5"/>
    <w:rsid w:val="00B853EA"/>
    <w:rsid w:val="00B8582A"/>
    <w:rsid w:val="00B85832"/>
    <w:rsid w:val="00B85C47"/>
    <w:rsid w:val="00B865D7"/>
    <w:rsid w:val="00B87516"/>
    <w:rsid w:val="00B875A4"/>
    <w:rsid w:val="00B879D7"/>
    <w:rsid w:val="00B9060E"/>
    <w:rsid w:val="00B90E11"/>
    <w:rsid w:val="00B911ED"/>
    <w:rsid w:val="00B91220"/>
    <w:rsid w:val="00B916F2"/>
    <w:rsid w:val="00B9185C"/>
    <w:rsid w:val="00B919D1"/>
    <w:rsid w:val="00B91A81"/>
    <w:rsid w:val="00B9201A"/>
    <w:rsid w:val="00B9247E"/>
    <w:rsid w:val="00B926E4"/>
    <w:rsid w:val="00B9282B"/>
    <w:rsid w:val="00B92B35"/>
    <w:rsid w:val="00B92CF3"/>
    <w:rsid w:val="00B92DBD"/>
    <w:rsid w:val="00B93092"/>
    <w:rsid w:val="00B93229"/>
    <w:rsid w:val="00B9328E"/>
    <w:rsid w:val="00B936E6"/>
    <w:rsid w:val="00B9402D"/>
    <w:rsid w:val="00B9448D"/>
    <w:rsid w:val="00B9450C"/>
    <w:rsid w:val="00B949BA"/>
    <w:rsid w:val="00B949E0"/>
    <w:rsid w:val="00B94F02"/>
    <w:rsid w:val="00B953F2"/>
    <w:rsid w:val="00B958CB"/>
    <w:rsid w:val="00B9618A"/>
    <w:rsid w:val="00B961F2"/>
    <w:rsid w:val="00B96239"/>
    <w:rsid w:val="00B962AE"/>
    <w:rsid w:val="00B9659B"/>
    <w:rsid w:val="00B96853"/>
    <w:rsid w:val="00B96FF8"/>
    <w:rsid w:val="00B970E6"/>
    <w:rsid w:val="00B97A83"/>
    <w:rsid w:val="00BA0188"/>
    <w:rsid w:val="00BA01B8"/>
    <w:rsid w:val="00BA0662"/>
    <w:rsid w:val="00BA0A78"/>
    <w:rsid w:val="00BA0C60"/>
    <w:rsid w:val="00BA0CA5"/>
    <w:rsid w:val="00BA0CC2"/>
    <w:rsid w:val="00BA0CFF"/>
    <w:rsid w:val="00BA10FB"/>
    <w:rsid w:val="00BA112C"/>
    <w:rsid w:val="00BA1329"/>
    <w:rsid w:val="00BA1770"/>
    <w:rsid w:val="00BA1A83"/>
    <w:rsid w:val="00BA1CE4"/>
    <w:rsid w:val="00BA1D2B"/>
    <w:rsid w:val="00BA1DCD"/>
    <w:rsid w:val="00BA275C"/>
    <w:rsid w:val="00BA2A1D"/>
    <w:rsid w:val="00BA2AB9"/>
    <w:rsid w:val="00BA369B"/>
    <w:rsid w:val="00BA389B"/>
    <w:rsid w:val="00BA3A28"/>
    <w:rsid w:val="00BA3AFA"/>
    <w:rsid w:val="00BA3B99"/>
    <w:rsid w:val="00BA3CFB"/>
    <w:rsid w:val="00BA49E8"/>
    <w:rsid w:val="00BA4D30"/>
    <w:rsid w:val="00BA5083"/>
    <w:rsid w:val="00BA522F"/>
    <w:rsid w:val="00BA5693"/>
    <w:rsid w:val="00BA59B6"/>
    <w:rsid w:val="00BA5B32"/>
    <w:rsid w:val="00BA5C56"/>
    <w:rsid w:val="00BA5C57"/>
    <w:rsid w:val="00BA5CA3"/>
    <w:rsid w:val="00BA65D8"/>
    <w:rsid w:val="00BA67FE"/>
    <w:rsid w:val="00BA6946"/>
    <w:rsid w:val="00BA6A4D"/>
    <w:rsid w:val="00BA7156"/>
    <w:rsid w:val="00BA73AA"/>
    <w:rsid w:val="00BA7470"/>
    <w:rsid w:val="00BA7540"/>
    <w:rsid w:val="00BA778D"/>
    <w:rsid w:val="00BA780E"/>
    <w:rsid w:val="00BA78A7"/>
    <w:rsid w:val="00BA7A06"/>
    <w:rsid w:val="00BB0069"/>
    <w:rsid w:val="00BB07CA"/>
    <w:rsid w:val="00BB0B99"/>
    <w:rsid w:val="00BB0ED9"/>
    <w:rsid w:val="00BB1F71"/>
    <w:rsid w:val="00BB25B6"/>
    <w:rsid w:val="00BB29CB"/>
    <w:rsid w:val="00BB2F2F"/>
    <w:rsid w:val="00BB2F5D"/>
    <w:rsid w:val="00BB3194"/>
    <w:rsid w:val="00BB3330"/>
    <w:rsid w:val="00BB3AF1"/>
    <w:rsid w:val="00BB3D8F"/>
    <w:rsid w:val="00BB4493"/>
    <w:rsid w:val="00BB49CA"/>
    <w:rsid w:val="00BB4A20"/>
    <w:rsid w:val="00BB4BDA"/>
    <w:rsid w:val="00BB4BE2"/>
    <w:rsid w:val="00BB5427"/>
    <w:rsid w:val="00BB56F8"/>
    <w:rsid w:val="00BB5701"/>
    <w:rsid w:val="00BB5A71"/>
    <w:rsid w:val="00BB5B76"/>
    <w:rsid w:val="00BB5CBE"/>
    <w:rsid w:val="00BB5F02"/>
    <w:rsid w:val="00BB648A"/>
    <w:rsid w:val="00BB693B"/>
    <w:rsid w:val="00BB695E"/>
    <w:rsid w:val="00BB6985"/>
    <w:rsid w:val="00BB6A86"/>
    <w:rsid w:val="00BB6FD6"/>
    <w:rsid w:val="00BB7131"/>
    <w:rsid w:val="00BB733D"/>
    <w:rsid w:val="00BB7CE0"/>
    <w:rsid w:val="00BB7D0C"/>
    <w:rsid w:val="00BC00F3"/>
    <w:rsid w:val="00BC0132"/>
    <w:rsid w:val="00BC04CE"/>
    <w:rsid w:val="00BC077A"/>
    <w:rsid w:val="00BC08E7"/>
    <w:rsid w:val="00BC09AE"/>
    <w:rsid w:val="00BC0E1F"/>
    <w:rsid w:val="00BC0E68"/>
    <w:rsid w:val="00BC0FBF"/>
    <w:rsid w:val="00BC1190"/>
    <w:rsid w:val="00BC18D8"/>
    <w:rsid w:val="00BC1E41"/>
    <w:rsid w:val="00BC2105"/>
    <w:rsid w:val="00BC22AA"/>
    <w:rsid w:val="00BC24A7"/>
    <w:rsid w:val="00BC259A"/>
    <w:rsid w:val="00BC25E0"/>
    <w:rsid w:val="00BC2627"/>
    <w:rsid w:val="00BC2842"/>
    <w:rsid w:val="00BC284B"/>
    <w:rsid w:val="00BC28AE"/>
    <w:rsid w:val="00BC2AD4"/>
    <w:rsid w:val="00BC36DD"/>
    <w:rsid w:val="00BC3CA5"/>
    <w:rsid w:val="00BC3F6B"/>
    <w:rsid w:val="00BC4242"/>
    <w:rsid w:val="00BC4ED1"/>
    <w:rsid w:val="00BC556B"/>
    <w:rsid w:val="00BC5B10"/>
    <w:rsid w:val="00BC5B31"/>
    <w:rsid w:val="00BC6094"/>
    <w:rsid w:val="00BC66DC"/>
    <w:rsid w:val="00BC6F3E"/>
    <w:rsid w:val="00BC6F97"/>
    <w:rsid w:val="00BC7167"/>
    <w:rsid w:val="00BC73B5"/>
    <w:rsid w:val="00BC773F"/>
    <w:rsid w:val="00BC7A9A"/>
    <w:rsid w:val="00BD02B9"/>
    <w:rsid w:val="00BD03C7"/>
    <w:rsid w:val="00BD0CE6"/>
    <w:rsid w:val="00BD0FF5"/>
    <w:rsid w:val="00BD1096"/>
    <w:rsid w:val="00BD160A"/>
    <w:rsid w:val="00BD1BAF"/>
    <w:rsid w:val="00BD1E25"/>
    <w:rsid w:val="00BD1EDF"/>
    <w:rsid w:val="00BD2297"/>
    <w:rsid w:val="00BD27AE"/>
    <w:rsid w:val="00BD2900"/>
    <w:rsid w:val="00BD29AE"/>
    <w:rsid w:val="00BD2E52"/>
    <w:rsid w:val="00BD2EF5"/>
    <w:rsid w:val="00BD30B2"/>
    <w:rsid w:val="00BD32B2"/>
    <w:rsid w:val="00BD34AB"/>
    <w:rsid w:val="00BD377F"/>
    <w:rsid w:val="00BD38C7"/>
    <w:rsid w:val="00BD3B00"/>
    <w:rsid w:val="00BD40AD"/>
    <w:rsid w:val="00BD4541"/>
    <w:rsid w:val="00BD4BB9"/>
    <w:rsid w:val="00BD4C4E"/>
    <w:rsid w:val="00BD4CD6"/>
    <w:rsid w:val="00BD4D05"/>
    <w:rsid w:val="00BD5121"/>
    <w:rsid w:val="00BD51A2"/>
    <w:rsid w:val="00BD525B"/>
    <w:rsid w:val="00BD579E"/>
    <w:rsid w:val="00BD5A06"/>
    <w:rsid w:val="00BD5C42"/>
    <w:rsid w:val="00BD649B"/>
    <w:rsid w:val="00BD6634"/>
    <w:rsid w:val="00BD66FE"/>
    <w:rsid w:val="00BD694F"/>
    <w:rsid w:val="00BD6EDF"/>
    <w:rsid w:val="00BD7CE9"/>
    <w:rsid w:val="00BE006A"/>
    <w:rsid w:val="00BE019F"/>
    <w:rsid w:val="00BE08FE"/>
    <w:rsid w:val="00BE09F0"/>
    <w:rsid w:val="00BE0CC0"/>
    <w:rsid w:val="00BE0F5C"/>
    <w:rsid w:val="00BE14BA"/>
    <w:rsid w:val="00BE1601"/>
    <w:rsid w:val="00BE1777"/>
    <w:rsid w:val="00BE1E22"/>
    <w:rsid w:val="00BE1E5D"/>
    <w:rsid w:val="00BE1FFC"/>
    <w:rsid w:val="00BE3923"/>
    <w:rsid w:val="00BE3BF4"/>
    <w:rsid w:val="00BE3E4E"/>
    <w:rsid w:val="00BE41DC"/>
    <w:rsid w:val="00BE45D9"/>
    <w:rsid w:val="00BE46C9"/>
    <w:rsid w:val="00BE48F8"/>
    <w:rsid w:val="00BE4A6D"/>
    <w:rsid w:val="00BE4D02"/>
    <w:rsid w:val="00BE583A"/>
    <w:rsid w:val="00BE5BC7"/>
    <w:rsid w:val="00BE5ED4"/>
    <w:rsid w:val="00BE6234"/>
    <w:rsid w:val="00BE6F88"/>
    <w:rsid w:val="00BE70C3"/>
    <w:rsid w:val="00BE7357"/>
    <w:rsid w:val="00BE75F3"/>
    <w:rsid w:val="00BE7645"/>
    <w:rsid w:val="00BE7D67"/>
    <w:rsid w:val="00BE7D8A"/>
    <w:rsid w:val="00BE7F9E"/>
    <w:rsid w:val="00BF01F1"/>
    <w:rsid w:val="00BF0403"/>
    <w:rsid w:val="00BF0A29"/>
    <w:rsid w:val="00BF121E"/>
    <w:rsid w:val="00BF180D"/>
    <w:rsid w:val="00BF18F5"/>
    <w:rsid w:val="00BF1C09"/>
    <w:rsid w:val="00BF1C51"/>
    <w:rsid w:val="00BF1D9F"/>
    <w:rsid w:val="00BF1F01"/>
    <w:rsid w:val="00BF20F1"/>
    <w:rsid w:val="00BF277B"/>
    <w:rsid w:val="00BF2D82"/>
    <w:rsid w:val="00BF2DFE"/>
    <w:rsid w:val="00BF3027"/>
    <w:rsid w:val="00BF314A"/>
    <w:rsid w:val="00BF34AB"/>
    <w:rsid w:val="00BF362C"/>
    <w:rsid w:val="00BF3A05"/>
    <w:rsid w:val="00BF3B40"/>
    <w:rsid w:val="00BF3DC8"/>
    <w:rsid w:val="00BF3FC1"/>
    <w:rsid w:val="00BF466A"/>
    <w:rsid w:val="00BF50D8"/>
    <w:rsid w:val="00BF545D"/>
    <w:rsid w:val="00BF56C8"/>
    <w:rsid w:val="00BF5B6E"/>
    <w:rsid w:val="00BF5CE7"/>
    <w:rsid w:val="00BF5EA3"/>
    <w:rsid w:val="00BF6281"/>
    <w:rsid w:val="00BF62C3"/>
    <w:rsid w:val="00BF671E"/>
    <w:rsid w:val="00BF6736"/>
    <w:rsid w:val="00BF6DD2"/>
    <w:rsid w:val="00BF6F02"/>
    <w:rsid w:val="00BF7322"/>
    <w:rsid w:val="00BF75A9"/>
    <w:rsid w:val="00BF77D9"/>
    <w:rsid w:val="00BF7A34"/>
    <w:rsid w:val="00BF7D86"/>
    <w:rsid w:val="00BF7DBB"/>
    <w:rsid w:val="00C006E0"/>
    <w:rsid w:val="00C009F6"/>
    <w:rsid w:val="00C00EC7"/>
    <w:rsid w:val="00C01A7F"/>
    <w:rsid w:val="00C01B12"/>
    <w:rsid w:val="00C023CE"/>
    <w:rsid w:val="00C02602"/>
    <w:rsid w:val="00C03306"/>
    <w:rsid w:val="00C041A9"/>
    <w:rsid w:val="00C0462A"/>
    <w:rsid w:val="00C046DB"/>
    <w:rsid w:val="00C04CFE"/>
    <w:rsid w:val="00C058A9"/>
    <w:rsid w:val="00C05956"/>
    <w:rsid w:val="00C05D37"/>
    <w:rsid w:val="00C06D4C"/>
    <w:rsid w:val="00C06FB0"/>
    <w:rsid w:val="00C07189"/>
    <w:rsid w:val="00C074A6"/>
    <w:rsid w:val="00C075C7"/>
    <w:rsid w:val="00C07996"/>
    <w:rsid w:val="00C07B3D"/>
    <w:rsid w:val="00C07B3F"/>
    <w:rsid w:val="00C1009E"/>
    <w:rsid w:val="00C1024C"/>
    <w:rsid w:val="00C104FF"/>
    <w:rsid w:val="00C1083D"/>
    <w:rsid w:val="00C10C57"/>
    <w:rsid w:val="00C10DBF"/>
    <w:rsid w:val="00C113DB"/>
    <w:rsid w:val="00C11B29"/>
    <w:rsid w:val="00C13175"/>
    <w:rsid w:val="00C135DD"/>
    <w:rsid w:val="00C1364B"/>
    <w:rsid w:val="00C13739"/>
    <w:rsid w:val="00C13900"/>
    <w:rsid w:val="00C13948"/>
    <w:rsid w:val="00C139C1"/>
    <w:rsid w:val="00C13A55"/>
    <w:rsid w:val="00C13E1E"/>
    <w:rsid w:val="00C1414E"/>
    <w:rsid w:val="00C1457C"/>
    <w:rsid w:val="00C14670"/>
    <w:rsid w:val="00C14843"/>
    <w:rsid w:val="00C14939"/>
    <w:rsid w:val="00C14B1D"/>
    <w:rsid w:val="00C14F04"/>
    <w:rsid w:val="00C14FE8"/>
    <w:rsid w:val="00C1504C"/>
    <w:rsid w:val="00C1519F"/>
    <w:rsid w:val="00C158B8"/>
    <w:rsid w:val="00C16180"/>
    <w:rsid w:val="00C16D01"/>
    <w:rsid w:val="00C16E31"/>
    <w:rsid w:val="00C1700C"/>
    <w:rsid w:val="00C171E6"/>
    <w:rsid w:val="00C175F2"/>
    <w:rsid w:val="00C1768E"/>
    <w:rsid w:val="00C17CDC"/>
    <w:rsid w:val="00C17F2C"/>
    <w:rsid w:val="00C17FB5"/>
    <w:rsid w:val="00C201B2"/>
    <w:rsid w:val="00C206C6"/>
    <w:rsid w:val="00C20AE1"/>
    <w:rsid w:val="00C212DE"/>
    <w:rsid w:val="00C21368"/>
    <w:rsid w:val="00C21505"/>
    <w:rsid w:val="00C21657"/>
    <w:rsid w:val="00C21BFE"/>
    <w:rsid w:val="00C21D20"/>
    <w:rsid w:val="00C21E4A"/>
    <w:rsid w:val="00C223DE"/>
    <w:rsid w:val="00C22491"/>
    <w:rsid w:val="00C22C8D"/>
    <w:rsid w:val="00C22EB6"/>
    <w:rsid w:val="00C23534"/>
    <w:rsid w:val="00C23687"/>
    <w:rsid w:val="00C23940"/>
    <w:rsid w:val="00C2394D"/>
    <w:rsid w:val="00C239DB"/>
    <w:rsid w:val="00C23D6E"/>
    <w:rsid w:val="00C24885"/>
    <w:rsid w:val="00C248D2"/>
    <w:rsid w:val="00C24917"/>
    <w:rsid w:val="00C24A4C"/>
    <w:rsid w:val="00C24A73"/>
    <w:rsid w:val="00C24B1B"/>
    <w:rsid w:val="00C25F4F"/>
    <w:rsid w:val="00C26199"/>
    <w:rsid w:val="00C261B3"/>
    <w:rsid w:val="00C267B8"/>
    <w:rsid w:val="00C27120"/>
    <w:rsid w:val="00C271A9"/>
    <w:rsid w:val="00C272F6"/>
    <w:rsid w:val="00C273D1"/>
    <w:rsid w:val="00C277B5"/>
    <w:rsid w:val="00C27DB3"/>
    <w:rsid w:val="00C307CB"/>
    <w:rsid w:val="00C308DD"/>
    <w:rsid w:val="00C30991"/>
    <w:rsid w:val="00C30D3A"/>
    <w:rsid w:val="00C3144E"/>
    <w:rsid w:val="00C3180D"/>
    <w:rsid w:val="00C32131"/>
    <w:rsid w:val="00C32549"/>
    <w:rsid w:val="00C32B77"/>
    <w:rsid w:val="00C32DC3"/>
    <w:rsid w:val="00C32DEA"/>
    <w:rsid w:val="00C336B7"/>
    <w:rsid w:val="00C35110"/>
    <w:rsid w:val="00C35597"/>
    <w:rsid w:val="00C355BE"/>
    <w:rsid w:val="00C35A10"/>
    <w:rsid w:val="00C363FD"/>
    <w:rsid w:val="00C365AA"/>
    <w:rsid w:val="00C366E6"/>
    <w:rsid w:val="00C367BF"/>
    <w:rsid w:val="00C36B9A"/>
    <w:rsid w:val="00C37318"/>
    <w:rsid w:val="00C37421"/>
    <w:rsid w:val="00C3759E"/>
    <w:rsid w:val="00C378C9"/>
    <w:rsid w:val="00C37A2F"/>
    <w:rsid w:val="00C37C5E"/>
    <w:rsid w:val="00C37CFB"/>
    <w:rsid w:val="00C37FB7"/>
    <w:rsid w:val="00C401BE"/>
    <w:rsid w:val="00C40309"/>
    <w:rsid w:val="00C40522"/>
    <w:rsid w:val="00C40532"/>
    <w:rsid w:val="00C40559"/>
    <w:rsid w:val="00C4071C"/>
    <w:rsid w:val="00C4074A"/>
    <w:rsid w:val="00C40E6E"/>
    <w:rsid w:val="00C410B2"/>
    <w:rsid w:val="00C412D5"/>
    <w:rsid w:val="00C4172B"/>
    <w:rsid w:val="00C4172F"/>
    <w:rsid w:val="00C41F1A"/>
    <w:rsid w:val="00C4296A"/>
    <w:rsid w:val="00C429C5"/>
    <w:rsid w:val="00C42F29"/>
    <w:rsid w:val="00C42FF8"/>
    <w:rsid w:val="00C4305E"/>
    <w:rsid w:val="00C4331D"/>
    <w:rsid w:val="00C43374"/>
    <w:rsid w:val="00C434E5"/>
    <w:rsid w:val="00C4364E"/>
    <w:rsid w:val="00C43990"/>
    <w:rsid w:val="00C43CF4"/>
    <w:rsid w:val="00C43E3F"/>
    <w:rsid w:val="00C43E75"/>
    <w:rsid w:val="00C43F23"/>
    <w:rsid w:val="00C43F39"/>
    <w:rsid w:val="00C449BB"/>
    <w:rsid w:val="00C44DDA"/>
    <w:rsid w:val="00C44DFB"/>
    <w:rsid w:val="00C4528C"/>
    <w:rsid w:val="00C45600"/>
    <w:rsid w:val="00C45C0C"/>
    <w:rsid w:val="00C45EE5"/>
    <w:rsid w:val="00C46503"/>
    <w:rsid w:val="00C46636"/>
    <w:rsid w:val="00C46A0A"/>
    <w:rsid w:val="00C46C50"/>
    <w:rsid w:val="00C46E39"/>
    <w:rsid w:val="00C47CB3"/>
    <w:rsid w:val="00C47EAF"/>
    <w:rsid w:val="00C50334"/>
    <w:rsid w:val="00C50508"/>
    <w:rsid w:val="00C50A50"/>
    <w:rsid w:val="00C50A58"/>
    <w:rsid w:val="00C50D1B"/>
    <w:rsid w:val="00C50EF0"/>
    <w:rsid w:val="00C5142A"/>
    <w:rsid w:val="00C51680"/>
    <w:rsid w:val="00C5198B"/>
    <w:rsid w:val="00C51A24"/>
    <w:rsid w:val="00C51C87"/>
    <w:rsid w:val="00C51CE0"/>
    <w:rsid w:val="00C51D48"/>
    <w:rsid w:val="00C51F10"/>
    <w:rsid w:val="00C52094"/>
    <w:rsid w:val="00C5209F"/>
    <w:rsid w:val="00C52930"/>
    <w:rsid w:val="00C53403"/>
    <w:rsid w:val="00C53438"/>
    <w:rsid w:val="00C53531"/>
    <w:rsid w:val="00C539F1"/>
    <w:rsid w:val="00C53D7E"/>
    <w:rsid w:val="00C5416E"/>
    <w:rsid w:val="00C54521"/>
    <w:rsid w:val="00C54C01"/>
    <w:rsid w:val="00C54C97"/>
    <w:rsid w:val="00C54E23"/>
    <w:rsid w:val="00C54F49"/>
    <w:rsid w:val="00C55775"/>
    <w:rsid w:val="00C55A62"/>
    <w:rsid w:val="00C55D9B"/>
    <w:rsid w:val="00C55F57"/>
    <w:rsid w:val="00C56EFB"/>
    <w:rsid w:val="00C570DA"/>
    <w:rsid w:val="00C570EE"/>
    <w:rsid w:val="00C574A8"/>
    <w:rsid w:val="00C575D0"/>
    <w:rsid w:val="00C5781C"/>
    <w:rsid w:val="00C57C8A"/>
    <w:rsid w:val="00C57D9A"/>
    <w:rsid w:val="00C57EC6"/>
    <w:rsid w:val="00C6020A"/>
    <w:rsid w:val="00C60AC1"/>
    <w:rsid w:val="00C60D2D"/>
    <w:rsid w:val="00C60D4F"/>
    <w:rsid w:val="00C60D69"/>
    <w:rsid w:val="00C6100C"/>
    <w:rsid w:val="00C612A9"/>
    <w:rsid w:val="00C6143C"/>
    <w:rsid w:val="00C6151B"/>
    <w:rsid w:val="00C61524"/>
    <w:rsid w:val="00C617E6"/>
    <w:rsid w:val="00C62350"/>
    <w:rsid w:val="00C62459"/>
    <w:rsid w:val="00C626FC"/>
    <w:rsid w:val="00C62E8A"/>
    <w:rsid w:val="00C63728"/>
    <w:rsid w:val="00C637BB"/>
    <w:rsid w:val="00C63CE6"/>
    <w:rsid w:val="00C63DF6"/>
    <w:rsid w:val="00C63E34"/>
    <w:rsid w:val="00C6430B"/>
    <w:rsid w:val="00C64A3D"/>
    <w:rsid w:val="00C64AE5"/>
    <w:rsid w:val="00C64E1E"/>
    <w:rsid w:val="00C65125"/>
    <w:rsid w:val="00C65361"/>
    <w:rsid w:val="00C6581E"/>
    <w:rsid w:val="00C65A91"/>
    <w:rsid w:val="00C66339"/>
    <w:rsid w:val="00C66B08"/>
    <w:rsid w:val="00C67040"/>
    <w:rsid w:val="00C678C8"/>
    <w:rsid w:val="00C67D9D"/>
    <w:rsid w:val="00C67E43"/>
    <w:rsid w:val="00C67FB3"/>
    <w:rsid w:val="00C7081A"/>
    <w:rsid w:val="00C70880"/>
    <w:rsid w:val="00C70987"/>
    <w:rsid w:val="00C70EEE"/>
    <w:rsid w:val="00C71198"/>
    <w:rsid w:val="00C711B6"/>
    <w:rsid w:val="00C711E2"/>
    <w:rsid w:val="00C71638"/>
    <w:rsid w:val="00C71807"/>
    <w:rsid w:val="00C7207E"/>
    <w:rsid w:val="00C720BC"/>
    <w:rsid w:val="00C72123"/>
    <w:rsid w:val="00C7233E"/>
    <w:rsid w:val="00C72A8C"/>
    <w:rsid w:val="00C72AA0"/>
    <w:rsid w:val="00C72C2F"/>
    <w:rsid w:val="00C72DEC"/>
    <w:rsid w:val="00C73829"/>
    <w:rsid w:val="00C73D78"/>
    <w:rsid w:val="00C743C9"/>
    <w:rsid w:val="00C74996"/>
    <w:rsid w:val="00C74D19"/>
    <w:rsid w:val="00C74D29"/>
    <w:rsid w:val="00C74FE2"/>
    <w:rsid w:val="00C7555A"/>
    <w:rsid w:val="00C7654E"/>
    <w:rsid w:val="00C7664F"/>
    <w:rsid w:val="00C768D5"/>
    <w:rsid w:val="00C77285"/>
    <w:rsid w:val="00C77CC3"/>
    <w:rsid w:val="00C804DE"/>
    <w:rsid w:val="00C80963"/>
    <w:rsid w:val="00C80D35"/>
    <w:rsid w:val="00C81238"/>
    <w:rsid w:val="00C816C8"/>
    <w:rsid w:val="00C818AE"/>
    <w:rsid w:val="00C81BF8"/>
    <w:rsid w:val="00C81D50"/>
    <w:rsid w:val="00C82086"/>
    <w:rsid w:val="00C8225A"/>
    <w:rsid w:val="00C82533"/>
    <w:rsid w:val="00C827A7"/>
    <w:rsid w:val="00C82931"/>
    <w:rsid w:val="00C82C21"/>
    <w:rsid w:val="00C82D05"/>
    <w:rsid w:val="00C82F8A"/>
    <w:rsid w:val="00C83476"/>
    <w:rsid w:val="00C839F7"/>
    <w:rsid w:val="00C8427F"/>
    <w:rsid w:val="00C84678"/>
    <w:rsid w:val="00C848B4"/>
    <w:rsid w:val="00C84C02"/>
    <w:rsid w:val="00C85101"/>
    <w:rsid w:val="00C85184"/>
    <w:rsid w:val="00C856A9"/>
    <w:rsid w:val="00C8600A"/>
    <w:rsid w:val="00C860A3"/>
    <w:rsid w:val="00C860C5"/>
    <w:rsid w:val="00C86206"/>
    <w:rsid w:val="00C86350"/>
    <w:rsid w:val="00C8644C"/>
    <w:rsid w:val="00C8689F"/>
    <w:rsid w:val="00C86BC2"/>
    <w:rsid w:val="00C86EFE"/>
    <w:rsid w:val="00C87B8E"/>
    <w:rsid w:val="00C87C5C"/>
    <w:rsid w:val="00C87E73"/>
    <w:rsid w:val="00C907BA"/>
    <w:rsid w:val="00C909E7"/>
    <w:rsid w:val="00C90D80"/>
    <w:rsid w:val="00C9129D"/>
    <w:rsid w:val="00C913B0"/>
    <w:rsid w:val="00C914DD"/>
    <w:rsid w:val="00C91623"/>
    <w:rsid w:val="00C919B7"/>
    <w:rsid w:val="00C91CE3"/>
    <w:rsid w:val="00C92003"/>
    <w:rsid w:val="00C92164"/>
    <w:rsid w:val="00C9238C"/>
    <w:rsid w:val="00C92848"/>
    <w:rsid w:val="00C928D6"/>
    <w:rsid w:val="00C92A43"/>
    <w:rsid w:val="00C92CFB"/>
    <w:rsid w:val="00C92F4D"/>
    <w:rsid w:val="00C9308C"/>
    <w:rsid w:val="00C934C3"/>
    <w:rsid w:val="00C93934"/>
    <w:rsid w:val="00C93BD8"/>
    <w:rsid w:val="00C93E11"/>
    <w:rsid w:val="00C9402A"/>
    <w:rsid w:val="00C9407A"/>
    <w:rsid w:val="00C946DB"/>
    <w:rsid w:val="00C94AC8"/>
    <w:rsid w:val="00C94C09"/>
    <w:rsid w:val="00C957D1"/>
    <w:rsid w:val="00C95B05"/>
    <w:rsid w:val="00C9636D"/>
    <w:rsid w:val="00C96CB7"/>
    <w:rsid w:val="00C972F2"/>
    <w:rsid w:val="00C973A2"/>
    <w:rsid w:val="00C975A2"/>
    <w:rsid w:val="00C976DA"/>
    <w:rsid w:val="00C9796F"/>
    <w:rsid w:val="00C97BA8"/>
    <w:rsid w:val="00CA01C5"/>
    <w:rsid w:val="00CA0913"/>
    <w:rsid w:val="00CA0AF2"/>
    <w:rsid w:val="00CA0D44"/>
    <w:rsid w:val="00CA0DB6"/>
    <w:rsid w:val="00CA13B2"/>
    <w:rsid w:val="00CA160D"/>
    <w:rsid w:val="00CA1796"/>
    <w:rsid w:val="00CA243C"/>
    <w:rsid w:val="00CA24C3"/>
    <w:rsid w:val="00CA25BB"/>
    <w:rsid w:val="00CA2837"/>
    <w:rsid w:val="00CA2B48"/>
    <w:rsid w:val="00CA2B98"/>
    <w:rsid w:val="00CA2E24"/>
    <w:rsid w:val="00CA317F"/>
    <w:rsid w:val="00CA3306"/>
    <w:rsid w:val="00CA37BD"/>
    <w:rsid w:val="00CA3C0B"/>
    <w:rsid w:val="00CA3C1C"/>
    <w:rsid w:val="00CA3CBA"/>
    <w:rsid w:val="00CA3D1D"/>
    <w:rsid w:val="00CA463A"/>
    <w:rsid w:val="00CA4CDC"/>
    <w:rsid w:val="00CA4FBA"/>
    <w:rsid w:val="00CA4FE1"/>
    <w:rsid w:val="00CA4FEA"/>
    <w:rsid w:val="00CA50C2"/>
    <w:rsid w:val="00CA5F1B"/>
    <w:rsid w:val="00CA6002"/>
    <w:rsid w:val="00CA6358"/>
    <w:rsid w:val="00CA68D7"/>
    <w:rsid w:val="00CA6ADC"/>
    <w:rsid w:val="00CA6C34"/>
    <w:rsid w:val="00CA70F1"/>
    <w:rsid w:val="00CA71CC"/>
    <w:rsid w:val="00CA732D"/>
    <w:rsid w:val="00CA7C89"/>
    <w:rsid w:val="00CA7F99"/>
    <w:rsid w:val="00CB06C7"/>
    <w:rsid w:val="00CB099E"/>
    <w:rsid w:val="00CB0EF2"/>
    <w:rsid w:val="00CB1793"/>
    <w:rsid w:val="00CB1881"/>
    <w:rsid w:val="00CB1A53"/>
    <w:rsid w:val="00CB1BD4"/>
    <w:rsid w:val="00CB28C9"/>
    <w:rsid w:val="00CB2930"/>
    <w:rsid w:val="00CB2AAD"/>
    <w:rsid w:val="00CB2B44"/>
    <w:rsid w:val="00CB2CD6"/>
    <w:rsid w:val="00CB3C0D"/>
    <w:rsid w:val="00CB3D30"/>
    <w:rsid w:val="00CB3FB5"/>
    <w:rsid w:val="00CB418E"/>
    <w:rsid w:val="00CB4677"/>
    <w:rsid w:val="00CB4B73"/>
    <w:rsid w:val="00CB4E47"/>
    <w:rsid w:val="00CB588C"/>
    <w:rsid w:val="00CB5E97"/>
    <w:rsid w:val="00CB6234"/>
    <w:rsid w:val="00CB6A4D"/>
    <w:rsid w:val="00CB6E76"/>
    <w:rsid w:val="00CB718A"/>
    <w:rsid w:val="00CB7859"/>
    <w:rsid w:val="00CB78D2"/>
    <w:rsid w:val="00CB78FE"/>
    <w:rsid w:val="00CB7E42"/>
    <w:rsid w:val="00CB7E95"/>
    <w:rsid w:val="00CC01D8"/>
    <w:rsid w:val="00CC05FD"/>
    <w:rsid w:val="00CC0740"/>
    <w:rsid w:val="00CC076F"/>
    <w:rsid w:val="00CC11DC"/>
    <w:rsid w:val="00CC13EB"/>
    <w:rsid w:val="00CC1655"/>
    <w:rsid w:val="00CC1C16"/>
    <w:rsid w:val="00CC1D9D"/>
    <w:rsid w:val="00CC2374"/>
    <w:rsid w:val="00CC275F"/>
    <w:rsid w:val="00CC29CC"/>
    <w:rsid w:val="00CC2BEB"/>
    <w:rsid w:val="00CC2C3B"/>
    <w:rsid w:val="00CC311D"/>
    <w:rsid w:val="00CC33A6"/>
    <w:rsid w:val="00CC3600"/>
    <w:rsid w:val="00CC3A5F"/>
    <w:rsid w:val="00CC3D9A"/>
    <w:rsid w:val="00CC3E5A"/>
    <w:rsid w:val="00CC3EDE"/>
    <w:rsid w:val="00CC3FD4"/>
    <w:rsid w:val="00CC416B"/>
    <w:rsid w:val="00CC42C2"/>
    <w:rsid w:val="00CC4679"/>
    <w:rsid w:val="00CC4981"/>
    <w:rsid w:val="00CC5011"/>
    <w:rsid w:val="00CC51DD"/>
    <w:rsid w:val="00CC5252"/>
    <w:rsid w:val="00CC5301"/>
    <w:rsid w:val="00CC54BB"/>
    <w:rsid w:val="00CC5677"/>
    <w:rsid w:val="00CC5CB7"/>
    <w:rsid w:val="00CC5DB9"/>
    <w:rsid w:val="00CC5FAF"/>
    <w:rsid w:val="00CC60E7"/>
    <w:rsid w:val="00CC629A"/>
    <w:rsid w:val="00CC6659"/>
    <w:rsid w:val="00CC69BD"/>
    <w:rsid w:val="00CC6F97"/>
    <w:rsid w:val="00CC710E"/>
    <w:rsid w:val="00CC74D0"/>
    <w:rsid w:val="00CC7575"/>
    <w:rsid w:val="00CC76EF"/>
    <w:rsid w:val="00CC79A8"/>
    <w:rsid w:val="00CD00CA"/>
    <w:rsid w:val="00CD0728"/>
    <w:rsid w:val="00CD0856"/>
    <w:rsid w:val="00CD0B3F"/>
    <w:rsid w:val="00CD11C7"/>
    <w:rsid w:val="00CD128D"/>
    <w:rsid w:val="00CD1330"/>
    <w:rsid w:val="00CD1AD1"/>
    <w:rsid w:val="00CD1F48"/>
    <w:rsid w:val="00CD1F66"/>
    <w:rsid w:val="00CD1F92"/>
    <w:rsid w:val="00CD21D1"/>
    <w:rsid w:val="00CD2C73"/>
    <w:rsid w:val="00CD3195"/>
    <w:rsid w:val="00CD33DB"/>
    <w:rsid w:val="00CD3608"/>
    <w:rsid w:val="00CD3A60"/>
    <w:rsid w:val="00CD3BB9"/>
    <w:rsid w:val="00CD3E0A"/>
    <w:rsid w:val="00CD3E8C"/>
    <w:rsid w:val="00CD3F5E"/>
    <w:rsid w:val="00CD42EE"/>
    <w:rsid w:val="00CD4763"/>
    <w:rsid w:val="00CD47F1"/>
    <w:rsid w:val="00CD4E20"/>
    <w:rsid w:val="00CD4FCB"/>
    <w:rsid w:val="00CD52B7"/>
    <w:rsid w:val="00CD53F0"/>
    <w:rsid w:val="00CD5573"/>
    <w:rsid w:val="00CD5C14"/>
    <w:rsid w:val="00CD6054"/>
    <w:rsid w:val="00CD6088"/>
    <w:rsid w:val="00CD6385"/>
    <w:rsid w:val="00CD65EE"/>
    <w:rsid w:val="00CD6792"/>
    <w:rsid w:val="00CD67E0"/>
    <w:rsid w:val="00CD6C71"/>
    <w:rsid w:val="00CD6E4A"/>
    <w:rsid w:val="00CD7374"/>
    <w:rsid w:val="00CD75FA"/>
    <w:rsid w:val="00CD77A0"/>
    <w:rsid w:val="00CD77B1"/>
    <w:rsid w:val="00CD7818"/>
    <w:rsid w:val="00CD788B"/>
    <w:rsid w:val="00CE05D1"/>
    <w:rsid w:val="00CE07BF"/>
    <w:rsid w:val="00CE09DD"/>
    <w:rsid w:val="00CE0EB8"/>
    <w:rsid w:val="00CE1056"/>
    <w:rsid w:val="00CE1305"/>
    <w:rsid w:val="00CE146B"/>
    <w:rsid w:val="00CE1B18"/>
    <w:rsid w:val="00CE1E82"/>
    <w:rsid w:val="00CE1FF1"/>
    <w:rsid w:val="00CE228A"/>
    <w:rsid w:val="00CE23E7"/>
    <w:rsid w:val="00CE252C"/>
    <w:rsid w:val="00CE2666"/>
    <w:rsid w:val="00CE277D"/>
    <w:rsid w:val="00CE2B94"/>
    <w:rsid w:val="00CE42F2"/>
    <w:rsid w:val="00CE46E1"/>
    <w:rsid w:val="00CE489D"/>
    <w:rsid w:val="00CE532F"/>
    <w:rsid w:val="00CE5738"/>
    <w:rsid w:val="00CE6016"/>
    <w:rsid w:val="00CE641B"/>
    <w:rsid w:val="00CE6576"/>
    <w:rsid w:val="00CE65F2"/>
    <w:rsid w:val="00CE71E5"/>
    <w:rsid w:val="00CE74AF"/>
    <w:rsid w:val="00CE74D4"/>
    <w:rsid w:val="00CE777E"/>
    <w:rsid w:val="00CE7801"/>
    <w:rsid w:val="00CE7B1B"/>
    <w:rsid w:val="00CE7F89"/>
    <w:rsid w:val="00CF04CB"/>
    <w:rsid w:val="00CF06EC"/>
    <w:rsid w:val="00CF07A8"/>
    <w:rsid w:val="00CF093F"/>
    <w:rsid w:val="00CF0D57"/>
    <w:rsid w:val="00CF0D91"/>
    <w:rsid w:val="00CF0E89"/>
    <w:rsid w:val="00CF10E2"/>
    <w:rsid w:val="00CF1531"/>
    <w:rsid w:val="00CF1C4E"/>
    <w:rsid w:val="00CF1F00"/>
    <w:rsid w:val="00CF209F"/>
    <w:rsid w:val="00CF2588"/>
    <w:rsid w:val="00CF270B"/>
    <w:rsid w:val="00CF2719"/>
    <w:rsid w:val="00CF2C3D"/>
    <w:rsid w:val="00CF2CB9"/>
    <w:rsid w:val="00CF2E35"/>
    <w:rsid w:val="00CF31AB"/>
    <w:rsid w:val="00CF3299"/>
    <w:rsid w:val="00CF36DC"/>
    <w:rsid w:val="00CF3967"/>
    <w:rsid w:val="00CF39C3"/>
    <w:rsid w:val="00CF3EB0"/>
    <w:rsid w:val="00CF3EF0"/>
    <w:rsid w:val="00CF4402"/>
    <w:rsid w:val="00CF4F48"/>
    <w:rsid w:val="00CF511A"/>
    <w:rsid w:val="00CF5374"/>
    <w:rsid w:val="00CF56A5"/>
    <w:rsid w:val="00CF5CD9"/>
    <w:rsid w:val="00CF64BB"/>
    <w:rsid w:val="00CF6581"/>
    <w:rsid w:val="00CF6CAD"/>
    <w:rsid w:val="00CF733B"/>
    <w:rsid w:val="00CF7710"/>
    <w:rsid w:val="00CF7983"/>
    <w:rsid w:val="00CF7C22"/>
    <w:rsid w:val="00D0012D"/>
    <w:rsid w:val="00D00E3D"/>
    <w:rsid w:val="00D00F9D"/>
    <w:rsid w:val="00D00FF4"/>
    <w:rsid w:val="00D0101F"/>
    <w:rsid w:val="00D01696"/>
    <w:rsid w:val="00D01F52"/>
    <w:rsid w:val="00D021C7"/>
    <w:rsid w:val="00D025D1"/>
    <w:rsid w:val="00D02668"/>
    <w:rsid w:val="00D032B8"/>
    <w:rsid w:val="00D032BD"/>
    <w:rsid w:val="00D039DD"/>
    <w:rsid w:val="00D04182"/>
    <w:rsid w:val="00D04CE8"/>
    <w:rsid w:val="00D04EC2"/>
    <w:rsid w:val="00D051B0"/>
    <w:rsid w:val="00D05A7E"/>
    <w:rsid w:val="00D05F0C"/>
    <w:rsid w:val="00D06744"/>
    <w:rsid w:val="00D06B2D"/>
    <w:rsid w:val="00D06FEC"/>
    <w:rsid w:val="00D0704C"/>
    <w:rsid w:val="00D070D8"/>
    <w:rsid w:val="00D07928"/>
    <w:rsid w:val="00D07CFF"/>
    <w:rsid w:val="00D104DB"/>
    <w:rsid w:val="00D10651"/>
    <w:rsid w:val="00D10667"/>
    <w:rsid w:val="00D10928"/>
    <w:rsid w:val="00D10AB1"/>
    <w:rsid w:val="00D10F58"/>
    <w:rsid w:val="00D10FAF"/>
    <w:rsid w:val="00D11384"/>
    <w:rsid w:val="00D11677"/>
    <w:rsid w:val="00D11CEA"/>
    <w:rsid w:val="00D11DEB"/>
    <w:rsid w:val="00D11F31"/>
    <w:rsid w:val="00D12228"/>
    <w:rsid w:val="00D1271B"/>
    <w:rsid w:val="00D12930"/>
    <w:rsid w:val="00D131F0"/>
    <w:rsid w:val="00D133E7"/>
    <w:rsid w:val="00D139C4"/>
    <w:rsid w:val="00D141B5"/>
    <w:rsid w:val="00D143D1"/>
    <w:rsid w:val="00D14E47"/>
    <w:rsid w:val="00D14EE4"/>
    <w:rsid w:val="00D156C0"/>
    <w:rsid w:val="00D16579"/>
    <w:rsid w:val="00D167DF"/>
    <w:rsid w:val="00D16894"/>
    <w:rsid w:val="00D169DF"/>
    <w:rsid w:val="00D16BDC"/>
    <w:rsid w:val="00D1755B"/>
    <w:rsid w:val="00D17A8C"/>
    <w:rsid w:val="00D17AD6"/>
    <w:rsid w:val="00D17B4F"/>
    <w:rsid w:val="00D17CE7"/>
    <w:rsid w:val="00D17F21"/>
    <w:rsid w:val="00D201B3"/>
    <w:rsid w:val="00D20FF0"/>
    <w:rsid w:val="00D21157"/>
    <w:rsid w:val="00D2170C"/>
    <w:rsid w:val="00D2173D"/>
    <w:rsid w:val="00D219C9"/>
    <w:rsid w:val="00D21C27"/>
    <w:rsid w:val="00D21F42"/>
    <w:rsid w:val="00D221B8"/>
    <w:rsid w:val="00D225C7"/>
    <w:rsid w:val="00D22AD4"/>
    <w:rsid w:val="00D22ADC"/>
    <w:rsid w:val="00D22E87"/>
    <w:rsid w:val="00D22F80"/>
    <w:rsid w:val="00D22FE1"/>
    <w:rsid w:val="00D2303E"/>
    <w:rsid w:val="00D2314E"/>
    <w:rsid w:val="00D232F6"/>
    <w:rsid w:val="00D233DD"/>
    <w:rsid w:val="00D238E8"/>
    <w:rsid w:val="00D241C2"/>
    <w:rsid w:val="00D24262"/>
    <w:rsid w:val="00D246FB"/>
    <w:rsid w:val="00D24700"/>
    <w:rsid w:val="00D24858"/>
    <w:rsid w:val="00D248F8"/>
    <w:rsid w:val="00D24DC3"/>
    <w:rsid w:val="00D24E7E"/>
    <w:rsid w:val="00D250B7"/>
    <w:rsid w:val="00D250BF"/>
    <w:rsid w:val="00D25319"/>
    <w:rsid w:val="00D254EE"/>
    <w:rsid w:val="00D25789"/>
    <w:rsid w:val="00D258DF"/>
    <w:rsid w:val="00D25A63"/>
    <w:rsid w:val="00D25C02"/>
    <w:rsid w:val="00D26388"/>
    <w:rsid w:val="00D2643C"/>
    <w:rsid w:val="00D26589"/>
    <w:rsid w:val="00D26733"/>
    <w:rsid w:val="00D26A67"/>
    <w:rsid w:val="00D273C5"/>
    <w:rsid w:val="00D27AC6"/>
    <w:rsid w:val="00D30091"/>
    <w:rsid w:val="00D30261"/>
    <w:rsid w:val="00D307BA"/>
    <w:rsid w:val="00D30AF9"/>
    <w:rsid w:val="00D30EF8"/>
    <w:rsid w:val="00D312B5"/>
    <w:rsid w:val="00D31578"/>
    <w:rsid w:val="00D315C6"/>
    <w:rsid w:val="00D319C9"/>
    <w:rsid w:val="00D31CDA"/>
    <w:rsid w:val="00D32385"/>
    <w:rsid w:val="00D326E4"/>
    <w:rsid w:val="00D32975"/>
    <w:rsid w:val="00D32D72"/>
    <w:rsid w:val="00D33067"/>
    <w:rsid w:val="00D3326C"/>
    <w:rsid w:val="00D335B4"/>
    <w:rsid w:val="00D33D8E"/>
    <w:rsid w:val="00D33FCE"/>
    <w:rsid w:val="00D34271"/>
    <w:rsid w:val="00D3427C"/>
    <w:rsid w:val="00D3461E"/>
    <w:rsid w:val="00D349AB"/>
    <w:rsid w:val="00D349ED"/>
    <w:rsid w:val="00D353C5"/>
    <w:rsid w:val="00D356DC"/>
    <w:rsid w:val="00D35C05"/>
    <w:rsid w:val="00D35FB4"/>
    <w:rsid w:val="00D3618C"/>
    <w:rsid w:val="00D3630B"/>
    <w:rsid w:val="00D366A7"/>
    <w:rsid w:val="00D367A7"/>
    <w:rsid w:val="00D37044"/>
    <w:rsid w:val="00D37350"/>
    <w:rsid w:val="00D3735F"/>
    <w:rsid w:val="00D37428"/>
    <w:rsid w:val="00D37591"/>
    <w:rsid w:val="00D37797"/>
    <w:rsid w:val="00D37BC6"/>
    <w:rsid w:val="00D37C41"/>
    <w:rsid w:val="00D40466"/>
    <w:rsid w:val="00D40476"/>
    <w:rsid w:val="00D40C1E"/>
    <w:rsid w:val="00D412D3"/>
    <w:rsid w:val="00D4132F"/>
    <w:rsid w:val="00D413E0"/>
    <w:rsid w:val="00D42186"/>
    <w:rsid w:val="00D4238F"/>
    <w:rsid w:val="00D42B4E"/>
    <w:rsid w:val="00D42C47"/>
    <w:rsid w:val="00D42D5F"/>
    <w:rsid w:val="00D42D6E"/>
    <w:rsid w:val="00D42DC4"/>
    <w:rsid w:val="00D42FDF"/>
    <w:rsid w:val="00D4304B"/>
    <w:rsid w:val="00D4304F"/>
    <w:rsid w:val="00D436E3"/>
    <w:rsid w:val="00D43A98"/>
    <w:rsid w:val="00D43B87"/>
    <w:rsid w:val="00D44BC7"/>
    <w:rsid w:val="00D44CAB"/>
    <w:rsid w:val="00D44ED2"/>
    <w:rsid w:val="00D4511D"/>
    <w:rsid w:val="00D45237"/>
    <w:rsid w:val="00D452A9"/>
    <w:rsid w:val="00D455F4"/>
    <w:rsid w:val="00D4561B"/>
    <w:rsid w:val="00D45A02"/>
    <w:rsid w:val="00D46102"/>
    <w:rsid w:val="00D462EB"/>
    <w:rsid w:val="00D46426"/>
    <w:rsid w:val="00D466EB"/>
    <w:rsid w:val="00D466F3"/>
    <w:rsid w:val="00D469F2"/>
    <w:rsid w:val="00D47192"/>
    <w:rsid w:val="00D473CB"/>
    <w:rsid w:val="00D4771C"/>
    <w:rsid w:val="00D4782B"/>
    <w:rsid w:val="00D50146"/>
    <w:rsid w:val="00D50163"/>
    <w:rsid w:val="00D50291"/>
    <w:rsid w:val="00D50748"/>
    <w:rsid w:val="00D50CAD"/>
    <w:rsid w:val="00D50CF8"/>
    <w:rsid w:val="00D516FB"/>
    <w:rsid w:val="00D517A9"/>
    <w:rsid w:val="00D5183A"/>
    <w:rsid w:val="00D51915"/>
    <w:rsid w:val="00D51D1C"/>
    <w:rsid w:val="00D520AB"/>
    <w:rsid w:val="00D52698"/>
    <w:rsid w:val="00D52A73"/>
    <w:rsid w:val="00D52E52"/>
    <w:rsid w:val="00D531F9"/>
    <w:rsid w:val="00D532A8"/>
    <w:rsid w:val="00D5334F"/>
    <w:rsid w:val="00D5348C"/>
    <w:rsid w:val="00D539BD"/>
    <w:rsid w:val="00D53CDA"/>
    <w:rsid w:val="00D53E48"/>
    <w:rsid w:val="00D54290"/>
    <w:rsid w:val="00D54B4D"/>
    <w:rsid w:val="00D54E9F"/>
    <w:rsid w:val="00D5507B"/>
    <w:rsid w:val="00D551F0"/>
    <w:rsid w:val="00D552A4"/>
    <w:rsid w:val="00D552D5"/>
    <w:rsid w:val="00D55402"/>
    <w:rsid w:val="00D55662"/>
    <w:rsid w:val="00D55C01"/>
    <w:rsid w:val="00D56105"/>
    <w:rsid w:val="00D56178"/>
    <w:rsid w:val="00D561B8"/>
    <w:rsid w:val="00D561FD"/>
    <w:rsid w:val="00D5623E"/>
    <w:rsid w:val="00D56649"/>
    <w:rsid w:val="00D5678D"/>
    <w:rsid w:val="00D56BAB"/>
    <w:rsid w:val="00D57170"/>
    <w:rsid w:val="00D5728D"/>
    <w:rsid w:val="00D575AE"/>
    <w:rsid w:val="00D578F9"/>
    <w:rsid w:val="00D57ECE"/>
    <w:rsid w:val="00D600B8"/>
    <w:rsid w:val="00D60879"/>
    <w:rsid w:val="00D60E24"/>
    <w:rsid w:val="00D60ECA"/>
    <w:rsid w:val="00D61159"/>
    <w:rsid w:val="00D611F1"/>
    <w:rsid w:val="00D61402"/>
    <w:rsid w:val="00D61494"/>
    <w:rsid w:val="00D61818"/>
    <w:rsid w:val="00D6189E"/>
    <w:rsid w:val="00D623F8"/>
    <w:rsid w:val="00D626B6"/>
    <w:rsid w:val="00D62880"/>
    <w:rsid w:val="00D628CF"/>
    <w:rsid w:val="00D62EA4"/>
    <w:rsid w:val="00D62F20"/>
    <w:rsid w:val="00D62F83"/>
    <w:rsid w:val="00D635A5"/>
    <w:rsid w:val="00D635A7"/>
    <w:rsid w:val="00D63D44"/>
    <w:rsid w:val="00D63E1A"/>
    <w:rsid w:val="00D63E98"/>
    <w:rsid w:val="00D63F86"/>
    <w:rsid w:val="00D641A5"/>
    <w:rsid w:val="00D64628"/>
    <w:rsid w:val="00D64814"/>
    <w:rsid w:val="00D648B9"/>
    <w:rsid w:val="00D6491F"/>
    <w:rsid w:val="00D64A88"/>
    <w:rsid w:val="00D64A8C"/>
    <w:rsid w:val="00D64BA1"/>
    <w:rsid w:val="00D64C4C"/>
    <w:rsid w:val="00D6544E"/>
    <w:rsid w:val="00D65ADD"/>
    <w:rsid w:val="00D65AE1"/>
    <w:rsid w:val="00D65B2D"/>
    <w:rsid w:val="00D65B64"/>
    <w:rsid w:val="00D65D43"/>
    <w:rsid w:val="00D65EBA"/>
    <w:rsid w:val="00D662CF"/>
    <w:rsid w:val="00D66406"/>
    <w:rsid w:val="00D66B44"/>
    <w:rsid w:val="00D67094"/>
    <w:rsid w:val="00D67184"/>
    <w:rsid w:val="00D6732D"/>
    <w:rsid w:val="00D679D6"/>
    <w:rsid w:val="00D708BD"/>
    <w:rsid w:val="00D70AE1"/>
    <w:rsid w:val="00D70DCB"/>
    <w:rsid w:val="00D70DF2"/>
    <w:rsid w:val="00D70FEC"/>
    <w:rsid w:val="00D711E9"/>
    <w:rsid w:val="00D715D8"/>
    <w:rsid w:val="00D71848"/>
    <w:rsid w:val="00D71E15"/>
    <w:rsid w:val="00D71FEF"/>
    <w:rsid w:val="00D7277D"/>
    <w:rsid w:val="00D729A3"/>
    <w:rsid w:val="00D72C16"/>
    <w:rsid w:val="00D72DAC"/>
    <w:rsid w:val="00D72F39"/>
    <w:rsid w:val="00D731AB"/>
    <w:rsid w:val="00D733EE"/>
    <w:rsid w:val="00D734E1"/>
    <w:rsid w:val="00D73512"/>
    <w:rsid w:val="00D735A2"/>
    <w:rsid w:val="00D737D1"/>
    <w:rsid w:val="00D73E35"/>
    <w:rsid w:val="00D73F5D"/>
    <w:rsid w:val="00D74159"/>
    <w:rsid w:val="00D7489C"/>
    <w:rsid w:val="00D74AE5"/>
    <w:rsid w:val="00D74DC1"/>
    <w:rsid w:val="00D7524D"/>
    <w:rsid w:val="00D75366"/>
    <w:rsid w:val="00D754C0"/>
    <w:rsid w:val="00D75606"/>
    <w:rsid w:val="00D75686"/>
    <w:rsid w:val="00D75C1E"/>
    <w:rsid w:val="00D75D77"/>
    <w:rsid w:val="00D75DDE"/>
    <w:rsid w:val="00D75F8F"/>
    <w:rsid w:val="00D7623E"/>
    <w:rsid w:val="00D76452"/>
    <w:rsid w:val="00D76770"/>
    <w:rsid w:val="00D76AF9"/>
    <w:rsid w:val="00D76E2B"/>
    <w:rsid w:val="00D76ECA"/>
    <w:rsid w:val="00D77360"/>
    <w:rsid w:val="00D774A0"/>
    <w:rsid w:val="00D77750"/>
    <w:rsid w:val="00D77A20"/>
    <w:rsid w:val="00D77A8D"/>
    <w:rsid w:val="00D802A2"/>
    <w:rsid w:val="00D80306"/>
    <w:rsid w:val="00D8045A"/>
    <w:rsid w:val="00D808D5"/>
    <w:rsid w:val="00D80D7F"/>
    <w:rsid w:val="00D812B8"/>
    <w:rsid w:val="00D81343"/>
    <w:rsid w:val="00D823E5"/>
    <w:rsid w:val="00D8245B"/>
    <w:rsid w:val="00D82CDD"/>
    <w:rsid w:val="00D82D60"/>
    <w:rsid w:val="00D830C6"/>
    <w:rsid w:val="00D83150"/>
    <w:rsid w:val="00D83348"/>
    <w:rsid w:val="00D833E5"/>
    <w:rsid w:val="00D8353C"/>
    <w:rsid w:val="00D83ADB"/>
    <w:rsid w:val="00D83B3D"/>
    <w:rsid w:val="00D83B7D"/>
    <w:rsid w:val="00D83DB3"/>
    <w:rsid w:val="00D83E72"/>
    <w:rsid w:val="00D83F83"/>
    <w:rsid w:val="00D8433D"/>
    <w:rsid w:val="00D84964"/>
    <w:rsid w:val="00D84A9F"/>
    <w:rsid w:val="00D84B96"/>
    <w:rsid w:val="00D853E9"/>
    <w:rsid w:val="00D858C5"/>
    <w:rsid w:val="00D85AC5"/>
    <w:rsid w:val="00D85AF0"/>
    <w:rsid w:val="00D85E28"/>
    <w:rsid w:val="00D86718"/>
    <w:rsid w:val="00D86B13"/>
    <w:rsid w:val="00D87847"/>
    <w:rsid w:val="00D87EC3"/>
    <w:rsid w:val="00D903E0"/>
    <w:rsid w:val="00D90416"/>
    <w:rsid w:val="00D9057C"/>
    <w:rsid w:val="00D907A7"/>
    <w:rsid w:val="00D912BB"/>
    <w:rsid w:val="00D914BB"/>
    <w:rsid w:val="00D91535"/>
    <w:rsid w:val="00D919B6"/>
    <w:rsid w:val="00D91A8A"/>
    <w:rsid w:val="00D91D15"/>
    <w:rsid w:val="00D922B8"/>
    <w:rsid w:val="00D927CD"/>
    <w:rsid w:val="00D92D65"/>
    <w:rsid w:val="00D92F94"/>
    <w:rsid w:val="00D932FA"/>
    <w:rsid w:val="00D93345"/>
    <w:rsid w:val="00D933C8"/>
    <w:rsid w:val="00D938CF"/>
    <w:rsid w:val="00D93954"/>
    <w:rsid w:val="00D939A3"/>
    <w:rsid w:val="00D93ADA"/>
    <w:rsid w:val="00D9413F"/>
    <w:rsid w:val="00D945C0"/>
    <w:rsid w:val="00D94A14"/>
    <w:rsid w:val="00D94DA6"/>
    <w:rsid w:val="00D95099"/>
    <w:rsid w:val="00D95510"/>
    <w:rsid w:val="00D95981"/>
    <w:rsid w:val="00D95A0F"/>
    <w:rsid w:val="00D95E2F"/>
    <w:rsid w:val="00D96072"/>
    <w:rsid w:val="00D960F0"/>
    <w:rsid w:val="00D96227"/>
    <w:rsid w:val="00D962B4"/>
    <w:rsid w:val="00D96452"/>
    <w:rsid w:val="00D96724"/>
    <w:rsid w:val="00D96A95"/>
    <w:rsid w:val="00D97694"/>
    <w:rsid w:val="00D97B31"/>
    <w:rsid w:val="00DA00D2"/>
    <w:rsid w:val="00DA00E0"/>
    <w:rsid w:val="00DA06D9"/>
    <w:rsid w:val="00DA0D3E"/>
    <w:rsid w:val="00DA0E19"/>
    <w:rsid w:val="00DA0ECD"/>
    <w:rsid w:val="00DA1AB3"/>
    <w:rsid w:val="00DA20BD"/>
    <w:rsid w:val="00DA26D3"/>
    <w:rsid w:val="00DA26E9"/>
    <w:rsid w:val="00DA28CB"/>
    <w:rsid w:val="00DA2D0E"/>
    <w:rsid w:val="00DA2D9D"/>
    <w:rsid w:val="00DA360B"/>
    <w:rsid w:val="00DA3915"/>
    <w:rsid w:val="00DA3D10"/>
    <w:rsid w:val="00DA3DE6"/>
    <w:rsid w:val="00DA41EB"/>
    <w:rsid w:val="00DA4777"/>
    <w:rsid w:val="00DA49FD"/>
    <w:rsid w:val="00DA4C99"/>
    <w:rsid w:val="00DA4FF6"/>
    <w:rsid w:val="00DA530A"/>
    <w:rsid w:val="00DA5362"/>
    <w:rsid w:val="00DA5AE2"/>
    <w:rsid w:val="00DA5CC1"/>
    <w:rsid w:val="00DA5DED"/>
    <w:rsid w:val="00DA5E86"/>
    <w:rsid w:val="00DA603F"/>
    <w:rsid w:val="00DA60EB"/>
    <w:rsid w:val="00DA63BB"/>
    <w:rsid w:val="00DA654E"/>
    <w:rsid w:val="00DA6CDF"/>
    <w:rsid w:val="00DA6F17"/>
    <w:rsid w:val="00DA706B"/>
    <w:rsid w:val="00DA70FF"/>
    <w:rsid w:val="00DA7334"/>
    <w:rsid w:val="00DA75C8"/>
    <w:rsid w:val="00DA763D"/>
    <w:rsid w:val="00DA77EA"/>
    <w:rsid w:val="00DB00FF"/>
    <w:rsid w:val="00DB08A1"/>
    <w:rsid w:val="00DB0A17"/>
    <w:rsid w:val="00DB0E1F"/>
    <w:rsid w:val="00DB15B4"/>
    <w:rsid w:val="00DB1F11"/>
    <w:rsid w:val="00DB2651"/>
    <w:rsid w:val="00DB2DB4"/>
    <w:rsid w:val="00DB2F44"/>
    <w:rsid w:val="00DB30DB"/>
    <w:rsid w:val="00DB3266"/>
    <w:rsid w:val="00DB3289"/>
    <w:rsid w:val="00DB3540"/>
    <w:rsid w:val="00DB36DF"/>
    <w:rsid w:val="00DB3B13"/>
    <w:rsid w:val="00DB3B50"/>
    <w:rsid w:val="00DB3E60"/>
    <w:rsid w:val="00DB4110"/>
    <w:rsid w:val="00DB4757"/>
    <w:rsid w:val="00DB4AFB"/>
    <w:rsid w:val="00DB4C5E"/>
    <w:rsid w:val="00DB4CF0"/>
    <w:rsid w:val="00DB51F3"/>
    <w:rsid w:val="00DB5484"/>
    <w:rsid w:val="00DB570F"/>
    <w:rsid w:val="00DB58F6"/>
    <w:rsid w:val="00DB5F67"/>
    <w:rsid w:val="00DB617C"/>
    <w:rsid w:val="00DB678F"/>
    <w:rsid w:val="00DB6B76"/>
    <w:rsid w:val="00DB6F2F"/>
    <w:rsid w:val="00DB6FD7"/>
    <w:rsid w:val="00DB71D6"/>
    <w:rsid w:val="00DB7231"/>
    <w:rsid w:val="00DB74AC"/>
    <w:rsid w:val="00DB785F"/>
    <w:rsid w:val="00DB7AD7"/>
    <w:rsid w:val="00DB7B35"/>
    <w:rsid w:val="00DC051C"/>
    <w:rsid w:val="00DC05EB"/>
    <w:rsid w:val="00DC13C3"/>
    <w:rsid w:val="00DC18D3"/>
    <w:rsid w:val="00DC1B3D"/>
    <w:rsid w:val="00DC1BCB"/>
    <w:rsid w:val="00DC2229"/>
    <w:rsid w:val="00DC2C6F"/>
    <w:rsid w:val="00DC2D06"/>
    <w:rsid w:val="00DC2DA0"/>
    <w:rsid w:val="00DC3DDB"/>
    <w:rsid w:val="00DC42F3"/>
    <w:rsid w:val="00DC4CEF"/>
    <w:rsid w:val="00DC501B"/>
    <w:rsid w:val="00DC5703"/>
    <w:rsid w:val="00DC5A71"/>
    <w:rsid w:val="00DC5BA1"/>
    <w:rsid w:val="00DC5BFB"/>
    <w:rsid w:val="00DC644E"/>
    <w:rsid w:val="00DC66E0"/>
    <w:rsid w:val="00DC6A93"/>
    <w:rsid w:val="00DC6C0E"/>
    <w:rsid w:val="00DC7E41"/>
    <w:rsid w:val="00DD081E"/>
    <w:rsid w:val="00DD0CF0"/>
    <w:rsid w:val="00DD106C"/>
    <w:rsid w:val="00DD12E9"/>
    <w:rsid w:val="00DD193E"/>
    <w:rsid w:val="00DD1CC3"/>
    <w:rsid w:val="00DD1D2A"/>
    <w:rsid w:val="00DD25C3"/>
    <w:rsid w:val="00DD292A"/>
    <w:rsid w:val="00DD2947"/>
    <w:rsid w:val="00DD297F"/>
    <w:rsid w:val="00DD2A73"/>
    <w:rsid w:val="00DD2A96"/>
    <w:rsid w:val="00DD2DC3"/>
    <w:rsid w:val="00DD2F07"/>
    <w:rsid w:val="00DD2FBC"/>
    <w:rsid w:val="00DD30D1"/>
    <w:rsid w:val="00DD3C59"/>
    <w:rsid w:val="00DD416A"/>
    <w:rsid w:val="00DD44D9"/>
    <w:rsid w:val="00DD4769"/>
    <w:rsid w:val="00DD49B6"/>
    <w:rsid w:val="00DD4A51"/>
    <w:rsid w:val="00DD4D90"/>
    <w:rsid w:val="00DD5654"/>
    <w:rsid w:val="00DD5931"/>
    <w:rsid w:val="00DD5B67"/>
    <w:rsid w:val="00DD5BFD"/>
    <w:rsid w:val="00DD6264"/>
    <w:rsid w:val="00DD635D"/>
    <w:rsid w:val="00DD6D26"/>
    <w:rsid w:val="00DD6EF2"/>
    <w:rsid w:val="00DD73A0"/>
    <w:rsid w:val="00DD787D"/>
    <w:rsid w:val="00DE0387"/>
    <w:rsid w:val="00DE03DA"/>
    <w:rsid w:val="00DE0672"/>
    <w:rsid w:val="00DE0B1C"/>
    <w:rsid w:val="00DE1AC9"/>
    <w:rsid w:val="00DE1CA3"/>
    <w:rsid w:val="00DE2348"/>
    <w:rsid w:val="00DE23F2"/>
    <w:rsid w:val="00DE2564"/>
    <w:rsid w:val="00DE2D1D"/>
    <w:rsid w:val="00DE2F19"/>
    <w:rsid w:val="00DE31C8"/>
    <w:rsid w:val="00DE32AA"/>
    <w:rsid w:val="00DE3600"/>
    <w:rsid w:val="00DE3601"/>
    <w:rsid w:val="00DE3EC7"/>
    <w:rsid w:val="00DE40BC"/>
    <w:rsid w:val="00DE4D06"/>
    <w:rsid w:val="00DE4D09"/>
    <w:rsid w:val="00DE4FF1"/>
    <w:rsid w:val="00DE50C4"/>
    <w:rsid w:val="00DE51EA"/>
    <w:rsid w:val="00DE54DF"/>
    <w:rsid w:val="00DE57C9"/>
    <w:rsid w:val="00DE6088"/>
    <w:rsid w:val="00DE6267"/>
    <w:rsid w:val="00DE6520"/>
    <w:rsid w:val="00DE6872"/>
    <w:rsid w:val="00DE6C05"/>
    <w:rsid w:val="00DE6CAD"/>
    <w:rsid w:val="00DE6CF9"/>
    <w:rsid w:val="00DE71A6"/>
    <w:rsid w:val="00DE7333"/>
    <w:rsid w:val="00DE73A9"/>
    <w:rsid w:val="00DE746D"/>
    <w:rsid w:val="00DE795B"/>
    <w:rsid w:val="00DF0027"/>
    <w:rsid w:val="00DF00EE"/>
    <w:rsid w:val="00DF028A"/>
    <w:rsid w:val="00DF04DE"/>
    <w:rsid w:val="00DF056A"/>
    <w:rsid w:val="00DF0598"/>
    <w:rsid w:val="00DF0765"/>
    <w:rsid w:val="00DF0951"/>
    <w:rsid w:val="00DF0AEA"/>
    <w:rsid w:val="00DF142D"/>
    <w:rsid w:val="00DF17A3"/>
    <w:rsid w:val="00DF19E2"/>
    <w:rsid w:val="00DF1A0A"/>
    <w:rsid w:val="00DF1DCE"/>
    <w:rsid w:val="00DF220B"/>
    <w:rsid w:val="00DF2342"/>
    <w:rsid w:val="00DF234C"/>
    <w:rsid w:val="00DF27DF"/>
    <w:rsid w:val="00DF2996"/>
    <w:rsid w:val="00DF2B83"/>
    <w:rsid w:val="00DF2C45"/>
    <w:rsid w:val="00DF3124"/>
    <w:rsid w:val="00DF31BA"/>
    <w:rsid w:val="00DF36C9"/>
    <w:rsid w:val="00DF39E9"/>
    <w:rsid w:val="00DF418E"/>
    <w:rsid w:val="00DF424A"/>
    <w:rsid w:val="00DF52E3"/>
    <w:rsid w:val="00DF5580"/>
    <w:rsid w:val="00DF6024"/>
    <w:rsid w:val="00DF60F3"/>
    <w:rsid w:val="00DF6322"/>
    <w:rsid w:val="00DF6629"/>
    <w:rsid w:val="00DF6CC3"/>
    <w:rsid w:val="00DF7040"/>
    <w:rsid w:val="00DF70D3"/>
    <w:rsid w:val="00DF7904"/>
    <w:rsid w:val="00DF792A"/>
    <w:rsid w:val="00DF7F4F"/>
    <w:rsid w:val="00E001CB"/>
    <w:rsid w:val="00E00FB4"/>
    <w:rsid w:val="00E0113A"/>
    <w:rsid w:val="00E0176B"/>
    <w:rsid w:val="00E01809"/>
    <w:rsid w:val="00E01935"/>
    <w:rsid w:val="00E01A6D"/>
    <w:rsid w:val="00E020E7"/>
    <w:rsid w:val="00E0225A"/>
    <w:rsid w:val="00E02505"/>
    <w:rsid w:val="00E0270F"/>
    <w:rsid w:val="00E029BA"/>
    <w:rsid w:val="00E02A63"/>
    <w:rsid w:val="00E03249"/>
    <w:rsid w:val="00E03FEB"/>
    <w:rsid w:val="00E0437E"/>
    <w:rsid w:val="00E04813"/>
    <w:rsid w:val="00E049C1"/>
    <w:rsid w:val="00E04E62"/>
    <w:rsid w:val="00E04FD3"/>
    <w:rsid w:val="00E052B5"/>
    <w:rsid w:val="00E05585"/>
    <w:rsid w:val="00E055DD"/>
    <w:rsid w:val="00E05678"/>
    <w:rsid w:val="00E057AF"/>
    <w:rsid w:val="00E05A06"/>
    <w:rsid w:val="00E05C41"/>
    <w:rsid w:val="00E05D94"/>
    <w:rsid w:val="00E05EE4"/>
    <w:rsid w:val="00E0607A"/>
    <w:rsid w:val="00E06CF7"/>
    <w:rsid w:val="00E07506"/>
    <w:rsid w:val="00E07B20"/>
    <w:rsid w:val="00E07F99"/>
    <w:rsid w:val="00E1092D"/>
    <w:rsid w:val="00E10A5D"/>
    <w:rsid w:val="00E10CED"/>
    <w:rsid w:val="00E10F62"/>
    <w:rsid w:val="00E1101A"/>
    <w:rsid w:val="00E1107C"/>
    <w:rsid w:val="00E111C0"/>
    <w:rsid w:val="00E114E9"/>
    <w:rsid w:val="00E11659"/>
    <w:rsid w:val="00E11814"/>
    <w:rsid w:val="00E11886"/>
    <w:rsid w:val="00E11960"/>
    <w:rsid w:val="00E11FC4"/>
    <w:rsid w:val="00E1268C"/>
    <w:rsid w:val="00E12697"/>
    <w:rsid w:val="00E12907"/>
    <w:rsid w:val="00E12FBD"/>
    <w:rsid w:val="00E12FDC"/>
    <w:rsid w:val="00E130E9"/>
    <w:rsid w:val="00E133E6"/>
    <w:rsid w:val="00E13764"/>
    <w:rsid w:val="00E137EA"/>
    <w:rsid w:val="00E13C74"/>
    <w:rsid w:val="00E1434D"/>
    <w:rsid w:val="00E14622"/>
    <w:rsid w:val="00E14A7D"/>
    <w:rsid w:val="00E14BB7"/>
    <w:rsid w:val="00E14DD9"/>
    <w:rsid w:val="00E150A5"/>
    <w:rsid w:val="00E1542D"/>
    <w:rsid w:val="00E154D8"/>
    <w:rsid w:val="00E15F61"/>
    <w:rsid w:val="00E165CC"/>
    <w:rsid w:val="00E168DF"/>
    <w:rsid w:val="00E169E6"/>
    <w:rsid w:val="00E16A8E"/>
    <w:rsid w:val="00E16B11"/>
    <w:rsid w:val="00E16B6A"/>
    <w:rsid w:val="00E16E2F"/>
    <w:rsid w:val="00E17094"/>
    <w:rsid w:val="00E17278"/>
    <w:rsid w:val="00E17638"/>
    <w:rsid w:val="00E1778D"/>
    <w:rsid w:val="00E17839"/>
    <w:rsid w:val="00E17B9E"/>
    <w:rsid w:val="00E2011B"/>
    <w:rsid w:val="00E2018C"/>
    <w:rsid w:val="00E201D5"/>
    <w:rsid w:val="00E20441"/>
    <w:rsid w:val="00E20849"/>
    <w:rsid w:val="00E2124E"/>
    <w:rsid w:val="00E214BB"/>
    <w:rsid w:val="00E21689"/>
    <w:rsid w:val="00E21C56"/>
    <w:rsid w:val="00E21C80"/>
    <w:rsid w:val="00E21E94"/>
    <w:rsid w:val="00E223A0"/>
    <w:rsid w:val="00E227BC"/>
    <w:rsid w:val="00E22A9C"/>
    <w:rsid w:val="00E230F1"/>
    <w:rsid w:val="00E23C1A"/>
    <w:rsid w:val="00E2425B"/>
    <w:rsid w:val="00E2434F"/>
    <w:rsid w:val="00E248CA"/>
    <w:rsid w:val="00E24A8A"/>
    <w:rsid w:val="00E24A9E"/>
    <w:rsid w:val="00E24B43"/>
    <w:rsid w:val="00E24C5D"/>
    <w:rsid w:val="00E253A3"/>
    <w:rsid w:val="00E2552E"/>
    <w:rsid w:val="00E258D3"/>
    <w:rsid w:val="00E258EE"/>
    <w:rsid w:val="00E25E8A"/>
    <w:rsid w:val="00E262CE"/>
    <w:rsid w:val="00E26B65"/>
    <w:rsid w:val="00E26C69"/>
    <w:rsid w:val="00E2725C"/>
    <w:rsid w:val="00E27316"/>
    <w:rsid w:val="00E27391"/>
    <w:rsid w:val="00E277A0"/>
    <w:rsid w:val="00E27B9E"/>
    <w:rsid w:val="00E303F8"/>
    <w:rsid w:val="00E31241"/>
    <w:rsid w:val="00E3137A"/>
    <w:rsid w:val="00E3144B"/>
    <w:rsid w:val="00E315F5"/>
    <w:rsid w:val="00E316D4"/>
    <w:rsid w:val="00E319B5"/>
    <w:rsid w:val="00E319F7"/>
    <w:rsid w:val="00E31DDA"/>
    <w:rsid w:val="00E3211F"/>
    <w:rsid w:val="00E3222B"/>
    <w:rsid w:val="00E32640"/>
    <w:rsid w:val="00E32D57"/>
    <w:rsid w:val="00E32F65"/>
    <w:rsid w:val="00E33175"/>
    <w:rsid w:val="00E33491"/>
    <w:rsid w:val="00E33F5F"/>
    <w:rsid w:val="00E33FC2"/>
    <w:rsid w:val="00E342C0"/>
    <w:rsid w:val="00E345B8"/>
    <w:rsid w:val="00E347EE"/>
    <w:rsid w:val="00E34A67"/>
    <w:rsid w:val="00E35116"/>
    <w:rsid w:val="00E35150"/>
    <w:rsid w:val="00E35187"/>
    <w:rsid w:val="00E35456"/>
    <w:rsid w:val="00E35492"/>
    <w:rsid w:val="00E354D1"/>
    <w:rsid w:val="00E357A0"/>
    <w:rsid w:val="00E35DB8"/>
    <w:rsid w:val="00E364F3"/>
    <w:rsid w:val="00E368C1"/>
    <w:rsid w:val="00E36976"/>
    <w:rsid w:val="00E369F6"/>
    <w:rsid w:val="00E36F25"/>
    <w:rsid w:val="00E37881"/>
    <w:rsid w:val="00E378AA"/>
    <w:rsid w:val="00E378FB"/>
    <w:rsid w:val="00E3794F"/>
    <w:rsid w:val="00E37F6B"/>
    <w:rsid w:val="00E41025"/>
    <w:rsid w:val="00E414C7"/>
    <w:rsid w:val="00E417B7"/>
    <w:rsid w:val="00E4243F"/>
    <w:rsid w:val="00E42FEA"/>
    <w:rsid w:val="00E43751"/>
    <w:rsid w:val="00E43F6C"/>
    <w:rsid w:val="00E4413D"/>
    <w:rsid w:val="00E4498D"/>
    <w:rsid w:val="00E44AAC"/>
    <w:rsid w:val="00E44CF7"/>
    <w:rsid w:val="00E44F23"/>
    <w:rsid w:val="00E45300"/>
    <w:rsid w:val="00E45794"/>
    <w:rsid w:val="00E45D6C"/>
    <w:rsid w:val="00E45F10"/>
    <w:rsid w:val="00E460E8"/>
    <w:rsid w:val="00E464F9"/>
    <w:rsid w:val="00E46700"/>
    <w:rsid w:val="00E469B0"/>
    <w:rsid w:val="00E46A41"/>
    <w:rsid w:val="00E46D9F"/>
    <w:rsid w:val="00E46FF7"/>
    <w:rsid w:val="00E474BD"/>
    <w:rsid w:val="00E47554"/>
    <w:rsid w:val="00E47659"/>
    <w:rsid w:val="00E47D39"/>
    <w:rsid w:val="00E47EB5"/>
    <w:rsid w:val="00E50320"/>
    <w:rsid w:val="00E50365"/>
    <w:rsid w:val="00E50745"/>
    <w:rsid w:val="00E50861"/>
    <w:rsid w:val="00E50ED5"/>
    <w:rsid w:val="00E514D6"/>
    <w:rsid w:val="00E51518"/>
    <w:rsid w:val="00E51987"/>
    <w:rsid w:val="00E51CB6"/>
    <w:rsid w:val="00E51D28"/>
    <w:rsid w:val="00E51F85"/>
    <w:rsid w:val="00E51FB3"/>
    <w:rsid w:val="00E521D9"/>
    <w:rsid w:val="00E529CE"/>
    <w:rsid w:val="00E52B80"/>
    <w:rsid w:val="00E52CAC"/>
    <w:rsid w:val="00E52E45"/>
    <w:rsid w:val="00E5303A"/>
    <w:rsid w:val="00E5309C"/>
    <w:rsid w:val="00E5345F"/>
    <w:rsid w:val="00E53682"/>
    <w:rsid w:val="00E536F1"/>
    <w:rsid w:val="00E53877"/>
    <w:rsid w:val="00E54209"/>
    <w:rsid w:val="00E54854"/>
    <w:rsid w:val="00E5495B"/>
    <w:rsid w:val="00E54D36"/>
    <w:rsid w:val="00E554A5"/>
    <w:rsid w:val="00E557B4"/>
    <w:rsid w:val="00E55876"/>
    <w:rsid w:val="00E56236"/>
    <w:rsid w:val="00E56729"/>
    <w:rsid w:val="00E56A4B"/>
    <w:rsid w:val="00E5714F"/>
    <w:rsid w:val="00E571D4"/>
    <w:rsid w:val="00E572DB"/>
    <w:rsid w:val="00E5782A"/>
    <w:rsid w:val="00E57ABE"/>
    <w:rsid w:val="00E6046B"/>
    <w:rsid w:val="00E607A7"/>
    <w:rsid w:val="00E60864"/>
    <w:rsid w:val="00E60922"/>
    <w:rsid w:val="00E60A56"/>
    <w:rsid w:val="00E60E75"/>
    <w:rsid w:val="00E61131"/>
    <w:rsid w:val="00E615AA"/>
    <w:rsid w:val="00E625AC"/>
    <w:rsid w:val="00E62BEC"/>
    <w:rsid w:val="00E6385F"/>
    <w:rsid w:val="00E638A7"/>
    <w:rsid w:val="00E63DDB"/>
    <w:rsid w:val="00E64038"/>
    <w:rsid w:val="00E640C2"/>
    <w:rsid w:val="00E6425E"/>
    <w:rsid w:val="00E64E5C"/>
    <w:rsid w:val="00E65293"/>
    <w:rsid w:val="00E65BCA"/>
    <w:rsid w:val="00E65C24"/>
    <w:rsid w:val="00E65C4E"/>
    <w:rsid w:val="00E661BD"/>
    <w:rsid w:val="00E670E9"/>
    <w:rsid w:val="00E67827"/>
    <w:rsid w:val="00E678B5"/>
    <w:rsid w:val="00E7032C"/>
    <w:rsid w:val="00E703B8"/>
    <w:rsid w:val="00E70966"/>
    <w:rsid w:val="00E70BC9"/>
    <w:rsid w:val="00E70F95"/>
    <w:rsid w:val="00E71098"/>
    <w:rsid w:val="00E71391"/>
    <w:rsid w:val="00E717C2"/>
    <w:rsid w:val="00E71A4E"/>
    <w:rsid w:val="00E71AC9"/>
    <w:rsid w:val="00E71D5E"/>
    <w:rsid w:val="00E71DBD"/>
    <w:rsid w:val="00E71F84"/>
    <w:rsid w:val="00E724DF"/>
    <w:rsid w:val="00E724F5"/>
    <w:rsid w:val="00E7257E"/>
    <w:rsid w:val="00E725CE"/>
    <w:rsid w:val="00E725FF"/>
    <w:rsid w:val="00E7263C"/>
    <w:rsid w:val="00E7289D"/>
    <w:rsid w:val="00E729E3"/>
    <w:rsid w:val="00E72B98"/>
    <w:rsid w:val="00E72BB4"/>
    <w:rsid w:val="00E72EA1"/>
    <w:rsid w:val="00E72ED6"/>
    <w:rsid w:val="00E72FD5"/>
    <w:rsid w:val="00E731A9"/>
    <w:rsid w:val="00E733E0"/>
    <w:rsid w:val="00E733E4"/>
    <w:rsid w:val="00E736DA"/>
    <w:rsid w:val="00E7377F"/>
    <w:rsid w:val="00E73C6F"/>
    <w:rsid w:val="00E73C8D"/>
    <w:rsid w:val="00E73C95"/>
    <w:rsid w:val="00E73EBB"/>
    <w:rsid w:val="00E742DF"/>
    <w:rsid w:val="00E74C21"/>
    <w:rsid w:val="00E74DB6"/>
    <w:rsid w:val="00E750AA"/>
    <w:rsid w:val="00E753EB"/>
    <w:rsid w:val="00E7576C"/>
    <w:rsid w:val="00E75BE0"/>
    <w:rsid w:val="00E76117"/>
    <w:rsid w:val="00E76312"/>
    <w:rsid w:val="00E764DA"/>
    <w:rsid w:val="00E76F9C"/>
    <w:rsid w:val="00E77506"/>
    <w:rsid w:val="00E77C60"/>
    <w:rsid w:val="00E8044C"/>
    <w:rsid w:val="00E80585"/>
    <w:rsid w:val="00E8076E"/>
    <w:rsid w:val="00E80842"/>
    <w:rsid w:val="00E80A47"/>
    <w:rsid w:val="00E80EE8"/>
    <w:rsid w:val="00E81522"/>
    <w:rsid w:val="00E815C2"/>
    <w:rsid w:val="00E8202A"/>
    <w:rsid w:val="00E8218C"/>
    <w:rsid w:val="00E821CC"/>
    <w:rsid w:val="00E822E2"/>
    <w:rsid w:val="00E82B8A"/>
    <w:rsid w:val="00E82E30"/>
    <w:rsid w:val="00E8304B"/>
    <w:rsid w:val="00E830EB"/>
    <w:rsid w:val="00E83333"/>
    <w:rsid w:val="00E8343C"/>
    <w:rsid w:val="00E83C76"/>
    <w:rsid w:val="00E83E12"/>
    <w:rsid w:val="00E84326"/>
    <w:rsid w:val="00E8467A"/>
    <w:rsid w:val="00E84909"/>
    <w:rsid w:val="00E84AF1"/>
    <w:rsid w:val="00E84DD7"/>
    <w:rsid w:val="00E8520B"/>
    <w:rsid w:val="00E8551D"/>
    <w:rsid w:val="00E8566F"/>
    <w:rsid w:val="00E857D7"/>
    <w:rsid w:val="00E863A2"/>
    <w:rsid w:val="00E86890"/>
    <w:rsid w:val="00E8698C"/>
    <w:rsid w:val="00E86A60"/>
    <w:rsid w:val="00E86F81"/>
    <w:rsid w:val="00E87143"/>
    <w:rsid w:val="00E8750C"/>
    <w:rsid w:val="00E875FE"/>
    <w:rsid w:val="00E8760C"/>
    <w:rsid w:val="00E87692"/>
    <w:rsid w:val="00E876B8"/>
    <w:rsid w:val="00E876E0"/>
    <w:rsid w:val="00E87BEE"/>
    <w:rsid w:val="00E9023C"/>
    <w:rsid w:val="00E90B83"/>
    <w:rsid w:val="00E90C55"/>
    <w:rsid w:val="00E90F01"/>
    <w:rsid w:val="00E911C5"/>
    <w:rsid w:val="00E9181F"/>
    <w:rsid w:val="00E91C16"/>
    <w:rsid w:val="00E91DDD"/>
    <w:rsid w:val="00E92203"/>
    <w:rsid w:val="00E923FA"/>
    <w:rsid w:val="00E9270A"/>
    <w:rsid w:val="00E92811"/>
    <w:rsid w:val="00E928D7"/>
    <w:rsid w:val="00E93463"/>
    <w:rsid w:val="00E9349E"/>
    <w:rsid w:val="00E93892"/>
    <w:rsid w:val="00E93964"/>
    <w:rsid w:val="00E93A23"/>
    <w:rsid w:val="00E93B62"/>
    <w:rsid w:val="00E93C2F"/>
    <w:rsid w:val="00E93CFB"/>
    <w:rsid w:val="00E93F7B"/>
    <w:rsid w:val="00E94161"/>
    <w:rsid w:val="00E941A6"/>
    <w:rsid w:val="00E949DD"/>
    <w:rsid w:val="00E949FC"/>
    <w:rsid w:val="00E94B07"/>
    <w:rsid w:val="00E94E4E"/>
    <w:rsid w:val="00E954E7"/>
    <w:rsid w:val="00E95D5F"/>
    <w:rsid w:val="00E96A65"/>
    <w:rsid w:val="00E96B9F"/>
    <w:rsid w:val="00E96BF2"/>
    <w:rsid w:val="00E96F27"/>
    <w:rsid w:val="00E97A71"/>
    <w:rsid w:val="00E97DE5"/>
    <w:rsid w:val="00EA0033"/>
    <w:rsid w:val="00EA004E"/>
    <w:rsid w:val="00EA010F"/>
    <w:rsid w:val="00EA0609"/>
    <w:rsid w:val="00EA0829"/>
    <w:rsid w:val="00EA0DA6"/>
    <w:rsid w:val="00EA105F"/>
    <w:rsid w:val="00EA1121"/>
    <w:rsid w:val="00EA125D"/>
    <w:rsid w:val="00EA1BE5"/>
    <w:rsid w:val="00EA2152"/>
    <w:rsid w:val="00EA2532"/>
    <w:rsid w:val="00EA3821"/>
    <w:rsid w:val="00EA4483"/>
    <w:rsid w:val="00EA4541"/>
    <w:rsid w:val="00EA4629"/>
    <w:rsid w:val="00EA4FDB"/>
    <w:rsid w:val="00EA5AC7"/>
    <w:rsid w:val="00EA60C4"/>
    <w:rsid w:val="00EA62A7"/>
    <w:rsid w:val="00EA675E"/>
    <w:rsid w:val="00EA6837"/>
    <w:rsid w:val="00EA6A7E"/>
    <w:rsid w:val="00EA6E8A"/>
    <w:rsid w:val="00EA76C7"/>
    <w:rsid w:val="00EA7C4E"/>
    <w:rsid w:val="00EA7E6C"/>
    <w:rsid w:val="00EA7F12"/>
    <w:rsid w:val="00EA7FB0"/>
    <w:rsid w:val="00EB0403"/>
    <w:rsid w:val="00EB0725"/>
    <w:rsid w:val="00EB0A0C"/>
    <w:rsid w:val="00EB1665"/>
    <w:rsid w:val="00EB1781"/>
    <w:rsid w:val="00EB1888"/>
    <w:rsid w:val="00EB1946"/>
    <w:rsid w:val="00EB2232"/>
    <w:rsid w:val="00EB28B1"/>
    <w:rsid w:val="00EB29FB"/>
    <w:rsid w:val="00EB2D19"/>
    <w:rsid w:val="00EB2EB0"/>
    <w:rsid w:val="00EB2FCF"/>
    <w:rsid w:val="00EB30F2"/>
    <w:rsid w:val="00EB31F7"/>
    <w:rsid w:val="00EB338C"/>
    <w:rsid w:val="00EB350D"/>
    <w:rsid w:val="00EB37EA"/>
    <w:rsid w:val="00EB3E60"/>
    <w:rsid w:val="00EB45AB"/>
    <w:rsid w:val="00EB48EF"/>
    <w:rsid w:val="00EB4C9B"/>
    <w:rsid w:val="00EB4DBB"/>
    <w:rsid w:val="00EB51C6"/>
    <w:rsid w:val="00EB62E4"/>
    <w:rsid w:val="00EB635D"/>
    <w:rsid w:val="00EB6661"/>
    <w:rsid w:val="00EB6868"/>
    <w:rsid w:val="00EB6A3A"/>
    <w:rsid w:val="00EB6B79"/>
    <w:rsid w:val="00EB6BD6"/>
    <w:rsid w:val="00EB711E"/>
    <w:rsid w:val="00EB74FA"/>
    <w:rsid w:val="00EB7A36"/>
    <w:rsid w:val="00EB7A95"/>
    <w:rsid w:val="00EB7D5B"/>
    <w:rsid w:val="00EC07A3"/>
    <w:rsid w:val="00EC07E1"/>
    <w:rsid w:val="00EC0948"/>
    <w:rsid w:val="00EC0A55"/>
    <w:rsid w:val="00EC0E71"/>
    <w:rsid w:val="00EC0F0C"/>
    <w:rsid w:val="00EC1133"/>
    <w:rsid w:val="00EC1177"/>
    <w:rsid w:val="00EC126B"/>
    <w:rsid w:val="00EC129D"/>
    <w:rsid w:val="00EC142F"/>
    <w:rsid w:val="00EC15E4"/>
    <w:rsid w:val="00EC1AA5"/>
    <w:rsid w:val="00EC1D02"/>
    <w:rsid w:val="00EC1D7B"/>
    <w:rsid w:val="00EC1F0B"/>
    <w:rsid w:val="00EC21E9"/>
    <w:rsid w:val="00EC2336"/>
    <w:rsid w:val="00EC2807"/>
    <w:rsid w:val="00EC2A2F"/>
    <w:rsid w:val="00EC2CF8"/>
    <w:rsid w:val="00EC2F16"/>
    <w:rsid w:val="00EC3248"/>
    <w:rsid w:val="00EC3CA7"/>
    <w:rsid w:val="00EC3CBD"/>
    <w:rsid w:val="00EC3ECE"/>
    <w:rsid w:val="00EC3EEF"/>
    <w:rsid w:val="00EC4117"/>
    <w:rsid w:val="00EC4E73"/>
    <w:rsid w:val="00EC5245"/>
    <w:rsid w:val="00EC52DF"/>
    <w:rsid w:val="00EC59A2"/>
    <w:rsid w:val="00EC5BA0"/>
    <w:rsid w:val="00EC5D74"/>
    <w:rsid w:val="00EC5D79"/>
    <w:rsid w:val="00EC5DD8"/>
    <w:rsid w:val="00EC5E44"/>
    <w:rsid w:val="00EC6009"/>
    <w:rsid w:val="00EC7077"/>
    <w:rsid w:val="00EC7092"/>
    <w:rsid w:val="00EC74DA"/>
    <w:rsid w:val="00EC7E4D"/>
    <w:rsid w:val="00EC7F4E"/>
    <w:rsid w:val="00ED05B9"/>
    <w:rsid w:val="00ED0848"/>
    <w:rsid w:val="00ED0B96"/>
    <w:rsid w:val="00ED0BBA"/>
    <w:rsid w:val="00ED0D77"/>
    <w:rsid w:val="00ED0E41"/>
    <w:rsid w:val="00ED17E7"/>
    <w:rsid w:val="00ED1B79"/>
    <w:rsid w:val="00ED1E26"/>
    <w:rsid w:val="00ED2080"/>
    <w:rsid w:val="00ED21D6"/>
    <w:rsid w:val="00ED232B"/>
    <w:rsid w:val="00ED2780"/>
    <w:rsid w:val="00ED27B9"/>
    <w:rsid w:val="00ED31A7"/>
    <w:rsid w:val="00ED3224"/>
    <w:rsid w:val="00ED34D8"/>
    <w:rsid w:val="00ED34F5"/>
    <w:rsid w:val="00ED3903"/>
    <w:rsid w:val="00ED3C73"/>
    <w:rsid w:val="00ED3E7A"/>
    <w:rsid w:val="00ED40B1"/>
    <w:rsid w:val="00ED40C8"/>
    <w:rsid w:val="00ED43AA"/>
    <w:rsid w:val="00ED46B5"/>
    <w:rsid w:val="00ED52C0"/>
    <w:rsid w:val="00ED5534"/>
    <w:rsid w:val="00ED5934"/>
    <w:rsid w:val="00ED59C3"/>
    <w:rsid w:val="00ED5CB0"/>
    <w:rsid w:val="00ED6188"/>
    <w:rsid w:val="00ED67CA"/>
    <w:rsid w:val="00ED6BA5"/>
    <w:rsid w:val="00ED725F"/>
    <w:rsid w:val="00ED798E"/>
    <w:rsid w:val="00ED7A4A"/>
    <w:rsid w:val="00ED7D75"/>
    <w:rsid w:val="00ED7E61"/>
    <w:rsid w:val="00EE02BB"/>
    <w:rsid w:val="00EE05E1"/>
    <w:rsid w:val="00EE081B"/>
    <w:rsid w:val="00EE0C29"/>
    <w:rsid w:val="00EE124D"/>
    <w:rsid w:val="00EE1B0B"/>
    <w:rsid w:val="00EE1B17"/>
    <w:rsid w:val="00EE1BB3"/>
    <w:rsid w:val="00EE26E6"/>
    <w:rsid w:val="00EE28A8"/>
    <w:rsid w:val="00EE28C2"/>
    <w:rsid w:val="00EE3125"/>
    <w:rsid w:val="00EE32A2"/>
    <w:rsid w:val="00EE3408"/>
    <w:rsid w:val="00EE41F2"/>
    <w:rsid w:val="00EE420E"/>
    <w:rsid w:val="00EE4728"/>
    <w:rsid w:val="00EE4C41"/>
    <w:rsid w:val="00EE4F39"/>
    <w:rsid w:val="00EE5423"/>
    <w:rsid w:val="00EE5AAC"/>
    <w:rsid w:val="00EE5AB7"/>
    <w:rsid w:val="00EE5BD1"/>
    <w:rsid w:val="00EE6029"/>
    <w:rsid w:val="00EE613F"/>
    <w:rsid w:val="00EE650C"/>
    <w:rsid w:val="00EE69A3"/>
    <w:rsid w:val="00EE6A2A"/>
    <w:rsid w:val="00EE6C0E"/>
    <w:rsid w:val="00EE6FCC"/>
    <w:rsid w:val="00EE74D0"/>
    <w:rsid w:val="00EE7BA4"/>
    <w:rsid w:val="00EE7CBA"/>
    <w:rsid w:val="00EF01E5"/>
    <w:rsid w:val="00EF06F2"/>
    <w:rsid w:val="00EF082C"/>
    <w:rsid w:val="00EF0B58"/>
    <w:rsid w:val="00EF1018"/>
    <w:rsid w:val="00EF10C2"/>
    <w:rsid w:val="00EF13FE"/>
    <w:rsid w:val="00EF14E4"/>
    <w:rsid w:val="00EF187C"/>
    <w:rsid w:val="00EF1B85"/>
    <w:rsid w:val="00EF1E80"/>
    <w:rsid w:val="00EF20CB"/>
    <w:rsid w:val="00EF2944"/>
    <w:rsid w:val="00EF2B15"/>
    <w:rsid w:val="00EF2B1D"/>
    <w:rsid w:val="00EF2C18"/>
    <w:rsid w:val="00EF2ECA"/>
    <w:rsid w:val="00EF3165"/>
    <w:rsid w:val="00EF31BA"/>
    <w:rsid w:val="00EF3623"/>
    <w:rsid w:val="00EF3B51"/>
    <w:rsid w:val="00EF3C6B"/>
    <w:rsid w:val="00EF3FDC"/>
    <w:rsid w:val="00EF40D0"/>
    <w:rsid w:val="00EF414C"/>
    <w:rsid w:val="00EF4389"/>
    <w:rsid w:val="00EF4BB7"/>
    <w:rsid w:val="00EF58A3"/>
    <w:rsid w:val="00EF5B05"/>
    <w:rsid w:val="00EF5C74"/>
    <w:rsid w:val="00EF6A75"/>
    <w:rsid w:val="00EF6D2F"/>
    <w:rsid w:val="00EF72BA"/>
    <w:rsid w:val="00EF7566"/>
    <w:rsid w:val="00EF771B"/>
    <w:rsid w:val="00EF780A"/>
    <w:rsid w:val="00EF7E94"/>
    <w:rsid w:val="00F0066B"/>
    <w:rsid w:val="00F009DF"/>
    <w:rsid w:val="00F00BEB"/>
    <w:rsid w:val="00F01597"/>
    <w:rsid w:val="00F01B1B"/>
    <w:rsid w:val="00F033E0"/>
    <w:rsid w:val="00F035B0"/>
    <w:rsid w:val="00F036F7"/>
    <w:rsid w:val="00F03B8B"/>
    <w:rsid w:val="00F041A8"/>
    <w:rsid w:val="00F049A8"/>
    <w:rsid w:val="00F04B74"/>
    <w:rsid w:val="00F04D1E"/>
    <w:rsid w:val="00F04DF8"/>
    <w:rsid w:val="00F0509E"/>
    <w:rsid w:val="00F05615"/>
    <w:rsid w:val="00F05779"/>
    <w:rsid w:val="00F05A65"/>
    <w:rsid w:val="00F05D4C"/>
    <w:rsid w:val="00F064EF"/>
    <w:rsid w:val="00F06ACE"/>
    <w:rsid w:val="00F06AEB"/>
    <w:rsid w:val="00F06C4F"/>
    <w:rsid w:val="00F070F7"/>
    <w:rsid w:val="00F071C7"/>
    <w:rsid w:val="00F07778"/>
    <w:rsid w:val="00F078ED"/>
    <w:rsid w:val="00F07967"/>
    <w:rsid w:val="00F07C82"/>
    <w:rsid w:val="00F1006D"/>
    <w:rsid w:val="00F105A8"/>
    <w:rsid w:val="00F109F8"/>
    <w:rsid w:val="00F10AA9"/>
    <w:rsid w:val="00F10C63"/>
    <w:rsid w:val="00F11AD8"/>
    <w:rsid w:val="00F12E2C"/>
    <w:rsid w:val="00F12F5C"/>
    <w:rsid w:val="00F13566"/>
    <w:rsid w:val="00F135AA"/>
    <w:rsid w:val="00F13637"/>
    <w:rsid w:val="00F13665"/>
    <w:rsid w:val="00F138F2"/>
    <w:rsid w:val="00F13BB0"/>
    <w:rsid w:val="00F143D9"/>
    <w:rsid w:val="00F14821"/>
    <w:rsid w:val="00F14D8B"/>
    <w:rsid w:val="00F15064"/>
    <w:rsid w:val="00F150F1"/>
    <w:rsid w:val="00F152EB"/>
    <w:rsid w:val="00F153B8"/>
    <w:rsid w:val="00F15A87"/>
    <w:rsid w:val="00F15EAF"/>
    <w:rsid w:val="00F15FF8"/>
    <w:rsid w:val="00F16A01"/>
    <w:rsid w:val="00F16CDF"/>
    <w:rsid w:val="00F16D56"/>
    <w:rsid w:val="00F1706C"/>
    <w:rsid w:val="00F17687"/>
    <w:rsid w:val="00F17B1E"/>
    <w:rsid w:val="00F17CCD"/>
    <w:rsid w:val="00F17D1C"/>
    <w:rsid w:val="00F17EF6"/>
    <w:rsid w:val="00F17F30"/>
    <w:rsid w:val="00F17FAC"/>
    <w:rsid w:val="00F20139"/>
    <w:rsid w:val="00F204DD"/>
    <w:rsid w:val="00F209B5"/>
    <w:rsid w:val="00F209F0"/>
    <w:rsid w:val="00F21086"/>
    <w:rsid w:val="00F21938"/>
    <w:rsid w:val="00F21981"/>
    <w:rsid w:val="00F21A01"/>
    <w:rsid w:val="00F22138"/>
    <w:rsid w:val="00F22BD1"/>
    <w:rsid w:val="00F22E2C"/>
    <w:rsid w:val="00F22FC4"/>
    <w:rsid w:val="00F22FFD"/>
    <w:rsid w:val="00F235F7"/>
    <w:rsid w:val="00F23772"/>
    <w:rsid w:val="00F23F17"/>
    <w:rsid w:val="00F24068"/>
    <w:rsid w:val="00F241D0"/>
    <w:rsid w:val="00F243CD"/>
    <w:rsid w:val="00F24752"/>
    <w:rsid w:val="00F24A59"/>
    <w:rsid w:val="00F2577C"/>
    <w:rsid w:val="00F261AC"/>
    <w:rsid w:val="00F2687D"/>
    <w:rsid w:val="00F2694F"/>
    <w:rsid w:val="00F273B9"/>
    <w:rsid w:val="00F27999"/>
    <w:rsid w:val="00F27B01"/>
    <w:rsid w:val="00F300A6"/>
    <w:rsid w:val="00F30405"/>
    <w:rsid w:val="00F30409"/>
    <w:rsid w:val="00F30493"/>
    <w:rsid w:val="00F30969"/>
    <w:rsid w:val="00F30BBE"/>
    <w:rsid w:val="00F30E77"/>
    <w:rsid w:val="00F30F95"/>
    <w:rsid w:val="00F31027"/>
    <w:rsid w:val="00F31055"/>
    <w:rsid w:val="00F3129F"/>
    <w:rsid w:val="00F31538"/>
    <w:rsid w:val="00F31A0B"/>
    <w:rsid w:val="00F323C3"/>
    <w:rsid w:val="00F3243C"/>
    <w:rsid w:val="00F32603"/>
    <w:rsid w:val="00F32966"/>
    <w:rsid w:val="00F333F2"/>
    <w:rsid w:val="00F33709"/>
    <w:rsid w:val="00F339CE"/>
    <w:rsid w:val="00F33EC0"/>
    <w:rsid w:val="00F34463"/>
    <w:rsid w:val="00F34A32"/>
    <w:rsid w:val="00F34EDF"/>
    <w:rsid w:val="00F34FBC"/>
    <w:rsid w:val="00F35184"/>
    <w:rsid w:val="00F35226"/>
    <w:rsid w:val="00F35814"/>
    <w:rsid w:val="00F35DE3"/>
    <w:rsid w:val="00F36522"/>
    <w:rsid w:val="00F366A3"/>
    <w:rsid w:val="00F37286"/>
    <w:rsid w:val="00F3779D"/>
    <w:rsid w:val="00F3787A"/>
    <w:rsid w:val="00F378D8"/>
    <w:rsid w:val="00F37A35"/>
    <w:rsid w:val="00F37EC0"/>
    <w:rsid w:val="00F37F15"/>
    <w:rsid w:val="00F4070B"/>
    <w:rsid w:val="00F40897"/>
    <w:rsid w:val="00F408F4"/>
    <w:rsid w:val="00F40904"/>
    <w:rsid w:val="00F409A5"/>
    <w:rsid w:val="00F40A5F"/>
    <w:rsid w:val="00F40F02"/>
    <w:rsid w:val="00F41569"/>
    <w:rsid w:val="00F4172C"/>
    <w:rsid w:val="00F41BEE"/>
    <w:rsid w:val="00F41EB0"/>
    <w:rsid w:val="00F424DE"/>
    <w:rsid w:val="00F42569"/>
    <w:rsid w:val="00F42682"/>
    <w:rsid w:val="00F428E4"/>
    <w:rsid w:val="00F42A71"/>
    <w:rsid w:val="00F42C3A"/>
    <w:rsid w:val="00F42D6D"/>
    <w:rsid w:val="00F43504"/>
    <w:rsid w:val="00F4367C"/>
    <w:rsid w:val="00F43ED5"/>
    <w:rsid w:val="00F44062"/>
    <w:rsid w:val="00F44957"/>
    <w:rsid w:val="00F44CC4"/>
    <w:rsid w:val="00F44F1F"/>
    <w:rsid w:val="00F44F23"/>
    <w:rsid w:val="00F455C3"/>
    <w:rsid w:val="00F45715"/>
    <w:rsid w:val="00F46045"/>
    <w:rsid w:val="00F4613A"/>
    <w:rsid w:val="00F462A3"/>
    <w:rsid w:val="00F46A75"/>
    <w:rsid w:val="00F46E7B"/>
    <w:rsid w:val="00F476A7"/>
    <w:rsid w:val="00F476E8"/>
    <w:rsid w:val="00F47C9B"/>
    <w:rsid w:val="00F47E51"/>
    <w:rsid w:val="00F503FF"/>
    <w:rsid w:val="00F50723"/>
    <w:rsid w:val="00F513D4"/>
    <w:rsid w:val="00F515E8"/>
    <w:rsid w:val="00F517CD"/>
    <w:rsid w:val="00F52064"/>
    <w:rsid w:val="00F5212C"/>
    <w:rsid w:val="00F5221F"/>
    <w:rsid w:val="00F52287"/>
    <w:rsid w:val="00F52316"/>
    <w:rsid w:val="00F530E2"/>
    <w:rsid w:val="00F53179"/>
    <w:rsid w:val="00F5370B"/>
    <w:rsid w:val="00F53BDA"/>
    <w:rsid w:val="00F53DB8"/>
    <w:rsid w:val="00F53DE0"/>
    <w:rsid w:val="00F54746"/>
    <w:rsid w:val="00F54858"/>
    <w:rsid w:val="00F5518C"/>
    <w:rsid w:val="00F55370"/>
    <w:rsid w:val="00F556DC"/>
    <w:rsid w:val="00F55D33"/>
    <w:rsid w:val="00F567B7"/>
    <w:rsid w:val="00F56BB2"/>
    <w:rsid w:val="00F56D15"/>
    <w:rsid w:val="00F57226"/>
    <w:rsid w:val="00F57736"/>
    <w:rsid w:val="00F57FDA"/>
    <w:rsid w:val="00F6026B"/>
    <w:rsid w:val="00F60583"/>
    <w:rsid w:val="00F60CC3"/>
    <w:rsid w:val="00F60D3E"/>
    <w:rsid w:val="00F612FB"/>
    <w:rsid w:val="00F61495"/>
    <w:rsid w:val="00F61946"/>
    <w:rsid w:val="00F61DD8"/>
    <w:rsid w:val="00F626A9"/>
    <w:rsid w:val="00F627E2"/>
    <w:rsid w:val="00F6293C"/>
    <w:rsid w:val="00F62C12"/>
    <w:rsid w:val="00F62F29"/>
    <w:rsid w:val="00F62F2B"/>
    <w:rsid w:val="00F6327C"/>
    <w:rsid w:val="00F6338B"/>
    <w:rsid w:val="00F63657"/>
    <w:rsid w:val="00F636C4"/>
    <w:rsid w:val="00F6435B"/>
    <w:rsid w:val="00F64527"/>
    <w:rsid w:val="00F64AA3"/>
    <w:rsid w:val="00F653F2"/>
    <w:rsid w:val="00F655CB"/>
    <w:rsid w:val="00F65655"/>
    <w:rsid w:val="00F65860"/>
    <w:rsid w:val="00F65C93"/>
    <w:rsid w:val="00F65D57"/>
    <w:rsid w:val="00F65E3B"/>
    <w:rsid w:val="00F65F6F"/>
    <w:rsid w:val="00F66677"/>
    <w:rsid w:val="00F66D7F"/>
    <w:rsid w:val="00F67015"/>
    <w:rsid w:val="00F6729A"/>
    <w:rsid w:val="00F677C2"/>
    <w:rsid w:val="00F678B7"/>
    <w:rsid w:val="00F67E84"/>
    <w:rsid w:val="00F7028F"/>
    <w:rsid w:val="00F704E3"/>
    <w:rsid w:val="00F7064D"/>
    <w:rsid w:val="00F70765"/>
    <w:rsid w:val="00F70E10"/>
    <w:rsid w:val="00F70E2A"/>
    <w:rsid w:val="00F70F3D"/>
    <w:rsid w:val="00F711ED"/>
    <w:rsid w:val="00F71215"/>
    <w:rsid w:val="00F71515"/>
    <w:rsid w:val="00F71550"/>
    <w:rsid w:val="00F7157F"/>
    <w:rsid w:val="00F7186A"/>
    <w:rsid w:val="00F71B9D"/>
    <w:rsid w:val="00F72025"/>
    <w:rsid w:val="00F72147"/>
    <w:rsid w:val="00F723E7"/>
    <w:rsid w:val="00F727F6"/>
    <w:rsid w:val="00F72BB7"/>
    <w:rsid w:val="00F72D5C"/>
    <w:rsid w:val="00F73383"/>
    <w:rsid w:val="00F73419"/>
    <w:rsid w:val="00F744AA"/>
    <w:rsid w:val="00F7474D"/>
    <w:rsid w:val="00F74C3B"/>
    <w:rsid w:val="00F754B9"/>
    <w:rsid w:val="00F75BA9"/>
    <w:rsid w:val="00F75D05"/>
    <w:rsid w:val="00F75E55"/>
    <w:rsid w:val="00F76140"/>
    <w:rsid w:val="00F763B1"/>
    <w:rsid w:val="00F7691D"/>
    <w:rsid w:val="00F76A03"/>
    <w:rsid w:val="00F76FFA"/>
    <w:rsid w:val="00F771EC"/>
    <w:rsid w:val="00F773E8"/>
    <w:rsid w:val="00F775F1"/>
    <w:rsid w:val="00F7766B"/>
    <w:rsid w:val="00F777EC"/>
    <w:rsid w:val="00F77960"/>
    <w:rsid w:val="00F77AE7"/>
    <w:rsid w:val="00F77D49"/>
    <w:rsid w:val="00F77E34"/>
    <w:rsid w:val="00F8036D"/>
    <w:rsid w:val="00F8049E"/>
    <w:rsid w:val="00F80625"/>
    <w:rsid w:val="00F80744"/>
    <w:rsid w:val="00F80C32"/>
    <w:rsid w:val="00F80E76"/>
    <w:rsid w:val="00F81570"/>
    <w:rsid w:val="00F8183D"/>
    <w:rsid w:val="00F81B07"/>
    <w:rsid w:val="00F8200E"/>
    <w:rsid w:val="00F8204A"/>
    <w:rsid w:val="00F82100"/>
    <w:rsid w:val="00F8221A"/>
    <w:rsid w:val="00F822BA"/>
    <w:rsid w:val="00F827EF"/>
    <w:rsid w:val="00F82E43"/>
    <w:rsid w:val="00F8334B"/>
    <w:rsid w:val="00F83BD8"/>
    <w:rsid w:val="00F84307"/>
    <w:rsid w:val="00F84751"/>
    <w:rsid w:val="00F85395"/>
    <w:rsid w:val="00F856C0"/>
    <w:rsid w:val="00F85746"/>
    <w:rsid w:val="00F85C94"/>
    <w:rsid w:val="00F86090"/>
    <w:rsid w:val="00F8611F"/>
    <w:rsid w:val="00F861A9"/>
    <w:rsid w:val="00F866A1"/>
    <w:rsid w:val="00F86EDB"/>
    <w:rsid w:val="00F86EE6"/>
    <w:rsid w:val="00F873E3"/>
    <w:rsid w:val="00F8740B"/>
    <w:rsid w:val="00F8748B"/>
    <w:rsid w:val="00F879A2"/>
    <w:rsid w:val="00F87DC3"/>
    <w:rsid w:val="00F87F07"/>
    <w:rsid w:val="00F9024A"/>
    <w:rsid w:val="00F905BE"/>
    <w:rsid w:val="00F90611"/>
    <w:rsid w:val="00F90727"/>
    <w:rsid w:val="00F908D6"/>
    <w:rsid w:val="00F90AE8"/>
    <w:rsid w:val="00F9119C"/>
    <w:rsid w:val="00F9128B"/>
    <w:rsid w:val="00F916F8"/>
    <w:rsid w:val="00F91B58"/>
    <w:rsid w:val="00F91DE1"/>
    <w:rsid w:val="00F91EC1"/>
    <w:rsid w:val="00F91FB4"/>
    <w:rsid w:val="00F92260"/>
    <w:rsid w:val="00F9241F"/>
    <w:rsid w:val="00F9270D"/>
    <w:rsid w:val="00F92BA3"/>
    <w:rsid w:val="00F92CD5"/>
    <w:rsid w:val="00F92F47"/>
    <w:rsid w:val="00F92F7A"/>
    <w:rsid w:val="00F92F7C"/>
    <w:rsid w:val="00F930E3"/>
    <w:rsid w:val="00F9314A"/>
    <w:rsid w:val="00F933C9"/>
    <w:rsid w:val="00F93502"/>
    <w:rsid w:val="00F93901"/>
    <w:rsid w:val="00F93A34"/>
    <w:rsid w:val="00F93E82"/>
    <w:rsid w:val="00F93FEB"/>
    <w:rsid w:val="00F94411"/>
    <w:rsid w:val="00F94558"/>
    <w:rsid w:val="00F94B13"/>
    <w:rsid w:val="00F94C2E"/>
    <w:rsid w:val="00F94FFD"/>
    <w:rsid w:val="00F952A7"/>
    <w:rsid w:val="00F9534E"/>
    <w:rsid w:val="00F95677"/>
    <w:rsid w:val="00F95814"/>
    <w:rsid w:val="00F958DA"/>
    <w:rsid w:val="00F959D3"/>
    <w:rsid w:val="00F95E27"/>
    <w:rsid w:val="00F96889"/>
    <w:rsid w:val="00F96B93"/>
    <w:rsid w:val="00F96DD0"/>
    <w:rsid w:val="00F96F1B"/>
    <w:rsid w:val="00F96F6F"/>
    <w:rsid w:val="00F97249"/>
    <w:rsid w:val="00F97491"/>
    <w:rsid w:val="00F97542"/>
    <w:rsid w:val="00F979B1"/>
    <w:rsid w:val="00F979CE"/>
    <w:rsid w:val="00F97B1B"/>
    <w:rsid w:val="00FA02FC"/>
    <w:rsid w:val="00FA08C4"/>
    <w:rsid w:val="00FA0BAD"/>
    <w:rsid w:val="00FA0C00"/>
    <w:rsid w:val="00FA13A3"/>
    <w:rsid w:val="00FA15DB"/>
    <w:rsid w:val="00FA1EE6"/>
    <w:rsid w:val="00FA226C"/>
    <w:rsid w:val="00FA24BF"/>
    <w:rsid w:val="00FA2D71"/>
    <w:rsid w:val="00FA2FE7"/>
    <w:rsid w:val="00FA3683"/>
    <w:rsid w:val="00FA3ABD"/>
    <w:rsid w:val="00FA3B59"/>
    <w:rsid w:val="00FA3E28"/>
    <w:rsid w:val="00FA400D"/>
    <w:rsid w:val="00FA4303"/>
    <w:rsid w:val="00FA447C"/>
    <w:rsid w:val="00FA464B"/>
    <w:rsid w:val="00FA46F9"/>
    <w:rsid w:val="00FA47D0"/>
    <w:rsid w:val="00FA4C71"/>
    <w:rsid w:val="00FA4D00"/>
    <w:rsid w:val="00FA4EDA"/>
    <w:rsid w:val="00FA4F7F"/>
    <w:rsid w:val="00FA53CC"/>
    <w:rsid w:val="00FA545E"/>
    <w:rsid w:val="00FA5603"/>
    <w:rsid w:val="00FA5D6F"/>
    <w:rsid w:val="00FA5D7A"/>
    <w:rsid w:val="00FA5E8D"/>
    <w:rsid w:val="00FA694E"/>
    <w:rsid w:val="00FA69A9"/>
    <w:rsid w:val="00FA6B05"/>
    <w:rsid w:val="00FA70A8"/>
    <w:rsid w:val="00FA7116"/>
    <w:rsid w:val="00FA74B1"/>
    <w:rsid w:val="00FA75E7"/>
    <w:rsid w:val="00FA7C06"/>
    <w:rsid w:val="00FA7DE7"/>
    <w:rsid w:val="00FA7E4D"/>
    <w:rsid w:val="00FA7F99"/>
    <w:rsid w:val="00FB00C1"/>
    <w:rsid w:val="00FB0963"/>
    <w:rsid w:val="00FB0A2A"/>
    <w:rsid w:val="00FB1EBE"/>
    <w:rsid w:val="00FB1F03"/>
    <w:rsid w:val="00FB20A4"/>
    <w:rsid w:val="00FB20BF"/>
    <w:rsid w:val="00FB22D6"/>
    <w:rsid w:val="00FB236F"/>
    <w:rsid w:val="00FB23CE"/>
    <w:rsid w:val="00FB2476"/>
    <w:rsid w:val="00FB25E8"/>
    <w:rsid w:val="00FB2C5B"/>
    <w:rsid w:val="00FB2D65"/>
    <w:rsid w:val="00FB2E3E"/>
    <w:rsid w:val="00FB3864"/>
    <w:rsid w:val="00FB3971"/>
    <w:rsid w:val="00FB3B77"/>
    <w:rsid w:val="00FB3F67"/>
    <w:rsid w:val="00FB4924"/>
    <w:rsid w:val="00FB4B57"/>
    <w:rsid w:val="00FB4BEC"/>
    <w:rsid w:val="00FB5FD8"/>
    <w:rsid w:val="00FB6A72"/>
    <w:rsid w:val="00FB6DC2"/>
    <w:rsid w:val="00FB6E97"/>
    <w:rsid w:val="00FB6F3C"/>
    <w:rsid w:val="00FB6FEB"/>
    <w:rsid w:val="00FB72E8"/>
    <w:rsid w:val="00FB75A7"/>
    <w:rsid w:val="00FB79A3"/>
    <w:rsid w:val="00FB79D7"/>
    <w:rsid w:val="00FB7EAA"/>
    <w:rsid w:val="00FB7EB7"/>
    <w:rsid w:val="00FC0001"/>
    <w:rsid w:val="00FC0063"/>
    <w:rsid w:val="00FC00EB"/>
    <w:rsid w:val="00FC0680"/>
    <w:rsid w:val="00FC096C"/>
    <w:rsid w:val="00FC0B45"/>
    <w:rsid w:val="00FC0C52"/>
    <w:rsid w:val="00FC0C55"/>
    <w:rsid w:val="00FC0F67"/>
    <w:rsid w:val="00FC14D0"/>
    <w:rsid w:val="00FC1658"/>
    <w:rsid w:val="00FC1700"/>
    <w:rsid w:val="00FC1F1D"/>
    <w:rsid w:val="00FC2084"/>
    <w:rsid w:val="00FC2556"/>
    <w:rsid w:val="00FC2982"/>
    <w:rsid w:val="00FC2BD6"/>
    <w:rsid w:val="00FC3297"/>
    <w:rsid w:val="00FC34D4"/>
    <w:rsid w:val="00FC3ACC"/>
    <w:rsid w:val="00FC3C52"/>
    <w:rsid w:val="00FC4108"/>
    <w:rsid w:val="00FC41D1"/>
    <w:rsid w:val="00FC44F2"/>
    <w:rsid w:val="00FC4EB7"/>
    <w:rsid w:val="00FC4EC7"/>
    <w:rsid w:val="00FC4FAD"/>
    <w:rsid w:val="00FC5254"/>
    <w:rsid w:val="00FC56CD"/>
    <w:rsid w:val="00FC5C8D"/>
    <w:rsid w:val="00FC6582"/>
    <w:rsid w:val="00FC6710"/>
    <w:rsid w:val="00FC6E56"/>
    <w:rsid w:val="00FC6F26"/>
    <w:rsid w:val="00FC72EB"/>
    <w:rsid w:val="00FC77E1"/>
    <w:rsid w:val="00FC7A16"/>
    <w:rsid w:val="00FC7C2A"/>
    <w:rsid w:val="00FC7DD0"/>
    <w:rsid w:val="00FD08D4"/>
    <w:rsid w:val="00FD0CC2"/>
    <w:rsid w:val="00FD0F0E"/>
    <w:rsid w:val="00FD170B"/>
    <w:rsid w:val="00FD173D"/>
    <w:rsid w:val="00FD1799"/>
    <w:rsid w:val="00FD2281"/>
    <w:rsid w:val="00FD2653"/>
    <w:rsid w:val="00FD2A47"/>
    <w:rsid w:val="00FD2DBB"/>
    <w:rsid w:val="00FD2F22"/>
    <w:rsid w:val="00FD3040"/>
    <w:rsid w:val="00FD33BB"/>
    <w:rsid w:val="00FD39AA"/>
    <w:rsid w:val="00FD403B"/>
    <w:rsid w:val="00FD40ED"/>
    <w:rsid w:val="00FD436B"/>
    <w:rsid w:val="00FD4EA7"/>
    <w:rsid w:val="00FD572E"/>
    <w:rsid w:val="00FD5ED8"/>
    <w:rsid w:val="00FD5FA8"/>
    <w:rsid w:val="00FD60B4"/>
    <w:rsid w:val="00FD633F"/>
    <w:rsid w:val="00FD63AB"/>
    <w:rsid w:val="00FD6470"/>
    <w:rsid w:val="00FD64CB"/>
    <w:rsid w:val="00FD686A"/>
    <w:rsid w:val="00FD6B15"/>
    <w:rsid w:val="00FD6CF7"/>
    <w:rsid w:val="00FD6E67"/>
    <w:rsid w:val="00FD6F83"/>
    <w:rsid w:val="00FD71F5"/>
    <w:rsid w:val="00FD7269"/>
    <w:rsid w:val="00FD7585"/>
    <w:rsid w:val="00FD75EB"/>
    <w:rsid w:val="00FD7641"/>
    <w:rsid w:val="00FD7825"/>
    <w:rsid w:val="00FD7C11"/>
    <w:rsid w:val="00FD7C2A"/>
    <w:rsid w:val="00FD7C30"/>
    <w:rsid w:val="00FD7C55"/>
    <w:rsid w:val="00FE01B9"/>
    <w:rsid w:val="00FE01C6"/>
    <w:rsid w:val="00FE01E2"/>
    <w:rsid w:val="00FE020D"/>
    <w:rsid w:val="00FE0237"/>
    <w:rsid w:val="00FE0388"/>
    <w:rsid w:val="00FE03C1"/>
    <w:rsid w:val="00FE0968"/>
    <w:rsid w:val="00FE09D9"/>
    <w:rsid w:val="00FE0A8A"/>
    <w:rsid w:val="00FE0BCE"/>
    <w:rsid w:val="00FE1107"/>
    <w:rsid w:val="00FE1160"/>
    <w:rsid w:val="00FE13D7"/>
    <w:rsid w:val="00FE1598"/>
    <w:rsid w:val="00FE18D5"/>
    <w:rsid w:val="00FE1AC7"/>
    <w:rsid w:val="00FE1C7A"/>
    <w:rsid w:val="00FE2A55"/>
    <w:rsid w:val="00FE2C40"/>
    <w:rsid w:val="00FE2EE3"/>
    <w:rsid w:val="00FE30A5"/>
    <w:rsid w:val="00FE32D6"/>
    <w:rsid w:val="00FE35C9"/>
    <w:rsid w:val="00FE35FB"/>
    <w:rsid w:val="00FE3980"/>
    <w:rsid w:val="00FE3F29"/>
    <w:rsid w:val="00FE3F50"/>
    <w:rsid w:val="00FE3FAC"/>
    <w:rsid w:val="00FE40FF"/>
    <w:rsid w:val="00FE4198"/>
    <w:rsid w:val="00FE437D"/>
    <w:rsid w:val="00FE43D2"/>
    <w:rsid w:val="00FE458E"/>
    <w:rsid w:val="00FE462E"/>
    <w:rsid w:val="00FE482C"/>
    <w:rsid w:val="00FE5005"/>
    <w:rsid w:val="00FE550F"/>
    <w:rsid w:val="00FE55C1"/>
    <w:rsid w:val="00FE5913"/>
    <w:rsid w:val="00FE598E"/>
    <w:rsid w:val="00FE59EC"/>
    <w:rsid w:val="00FE5F17"/>
    <w:rsid w:val="00FE6B99"/>
    <w:rsid w:val="00FE6D53"/>
    <w:rsid w:val="00FE71C5"/>
    <w:rsid w:val="00FE7334"/>
    <w:rsid w:val="00FE7CFD"/>
    <w:rsid w:val="00FE7DE0"/>
    <w:rsid w:val="00FE7EEA"/>
    <w:rsid w:val="00FF00DF"/>
    <w:rsid w:val="00FF0319"/>
    <w:rsid w:val="00FF0380"/>
    <w:rsid w:val="00FF0AC3"/>
    <w:rsid w:val="00FF0B30"/>
    <w:rsid w:val="00FF0C42"/>
    <w:rsid w:val="00FF0E1F"/>
    <w:rsid w:val="00FF13E6"/>
    <w:rsid w:val="00FF14E2"/>
    <w:rsid w:val="00FF14F0"/>
    <w:rsid w:val="00FF14F8"/>
    <w:rsid w:val="00FF19B0"/>
    <w:rsid w:val="00FF1B0A"/>
    <w:rsid w:val="00FF215E"/>
    <w:rsid w:val="00FF3266"/>
    <w:rsid w:val="00FF3498"/>
    <w:rsid w:val="00FF37DF"/>
    <w:rsid w:val="00FF3A8F"/>
    <w:rsid w:val="00FF3D8C"/>
    <w:rsid w:val="00FF3EF4"/>
    <w:rsid w:val="00FF3FDF"/>
    <w:rsid w:val="00FF48CF"/>
    <w:rsid w:val="00FF4E54"/>
    <w:rsid w:val="00FF558F"/>
    <w:rsid w:val="00FF55C8"/>
    <w:rsid w:val="00FF5A71"/>
    <w:rsid w:val="00FF5E64"/>
    <w:rsid w:val="00FF61E0"/>
    <w:rsid w:val="00FF6269"/>
    <w:rsid w:val="00FF6538"/>
    <w:rsid w:val="00FF6575"/>
    <w:rsid w:val="00FF6977"/>
    <w:rsid w:val="00FF698C"/>
    <w:rsid w:val="00FF6A4B"/>
    <w:rsid w:val="00FF6CC1"/>
    <w:rsid w:val="00FF6E6F"/>
    <w:rsid w:val="00FF6E80"/>
    <w:rsid w:val="00FF7482"/>
    <w:rsid w:val="00FF7734"/>
    <w:rsid w:val="00FF7885"/>
    <w:rsid w:val="00FF7D32"/>
    <w:rsid w:val="00FF7E6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0C167"/>
  <w15:docId w15:val="{582926B8-D9CC-48EC-87E1-19E2460D8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31AB"/>
    <w:pPr>
      <w:spacing w:before="0" w:after="0"/>
    </w:pPr>
    <w:rPr>
      <w:rFonts w:ascii="Times New Roman" w:eastAsia="Times New Roman" w:hAnsi="Times New Roman" w:cs="Times New Roman"/>
      <w:sz w:val="24"/>
      <w:szCs w:val="24"/>
    </w:rPr>
  </w:style>
  <w:style w:type="paragraph" w:styleId="Heading1">
    <w:name w:val="heading 1"/>
    <w:aliases w:val="Module Name,Section,App1,1,section,heading 1.1,h1,L1,dd heading 1,dh1,SITA,H1,Part,H11,H12,H111,H13,H112,tchead,12 Heading 1,Main heading,Heading 10,Header1,level 1,Level 1 Head,123,section break,Header 1,PIM 1,Head,Appendix 1,II+,I,Subhead,l1"/>
    <w:next w:val="Normal"/>
    <w:link w:val="Heading1Char"/>
    <w:uiPriority w:val="9"/>
    <w:qFormat/>
    <w:rsid w:val="005C6FA2"/>
    <w:pPr>
      <w:keepNext/>
      <w:pageBreakBefore/>
      <w:numPr>
        <w:numId w:val="1"/>
      </w:numPr>
      <w:pBdr>
        <w:bottom w:val="thinThickSmallGap" w:sz="12" w:space="1" w:color="1F497D" w:themeColor="text2"/>
      </w:pBdr>
      <w:spacing w:before="120" w:line="252" w:lineRule="auto"/>
      <w:outlineLvl w:val="0"/>
    </w:pPr>
    <w:rPr>
      <w:rFonts w:ascii="Times New Roman" w:eastAsiaTheme="majorEastAsia" w:hAnsi="Times New Roman" w:cstheme="majorBidi"/>
      <w:b/>
      <w:caps/>
      <w:color w:val="1F497D" w:themeColor="text2"/>
      <w:spacing w:val="20"/>
      <w:sz w:val="28"/>
      <w:szCs w:val="28"/>
      <w:lang w:bidi="en-US"/>
    </w:rPr>
  </w:style>
  <w:style w:type="paragraph" w:styleId="Heading2">
    <w:name w:val="heading 2"/>
    <w:aliases w:val="H2,2,Sub-heading,sl2,h2,Section 1.1,1.1 Heading 2,Headinnormalg 2,Module Subheading,SubPara,Chapter,1.Seite,subheading,Subheading,A,A.B.C.,Header 2,l2,Prophead 2,H2-Heading 2,Header2,list2,Lettered Heading 1,Sub Heading,Section 2.1,L2,dh2,PIM"/>
    <w:next w:val="Normal"/>
    <w:link w:val="Heading2Char"/>
    <w:uiPriority w:val="9"/>
    <w:unhideWhenUsed/>
    <w:qFormat/>
    <w:rsid w:val="003B2C3F"/>
    <w:pPr>
      <w:keepNext/>
      <w:numPr>
        <w:ilvl w:val="1"/>
        <w:numId w:val="1"/>
      </w:numPr>
      <w:pBdr>
        <w:bottom w:val="single" w:sz="4" w:space="1" w:color="1F497D" w:themeColor="text2"/>
      </w:pBdr>
      <w:spacing w:before="400" w:after="120" w:line="312" w:lineRule="auto"/>
      <w:outlineLvl w:val="1"/>
    </w:pPr>
    <w:rPr>
      <w:rFonts w:ascii="Times New Roman" w:eastAsiaTheme="majorEastAsia" w:hAnsi="Times New Roman" w:cstheme="majorBidi"/>
      <w:caps/>
      <w:color w:val="1F497D" w:themeColor="text2"/>
      <w:spacing w:val="15"/>
      <w:sz w:val="26"/>
      <w:szCs w:val="24"/>
      <w:lang w:bidi="en-US"/>
    </w:rPr>
  </w:style>
  <w:style w:type="paragraph" w:styleId="Heading3">
    <w:name w:val="heading 3"/>
    <w:aliases w:val="Use Case Name,H3,3,Paragraph,Section 1.1.1,Sub2Para,Annotationen,h3,3heading,12 Heading 3,RFP Heading 3,Task,Tsk,Criterion,RFP H3 - Q,RFI H3 (Q),L3,dd heading 3,dh3,sub-sub,3 bullet,b,subhead,1.,Subhead B,Side Heading,Label,2nd Level Head,Map"/>
    <w:next w:val="Normal"/>
    <w:link w:val="Heading3Char"/>
    <w:uiPriority w:val="9"/>
    <w:unhideWhenUsed/>
    <w:qFormat/>
    <w:rsid w:val="003B2C3F"/>
    <w:pPr>
      <w:keepNext/>
      <w:numPr>
        <w:ilvl w:val="2"/>
        <w:numId w:val="1"/>
      </w:numPr>
      <w:spacing w:before="300" w:after="120" w:line="312" w:lineRule="auto"/>
      <w:outlineLvl w:val="2"/>
    </w:pPr>
    <w:rPr>
      <w:rFonts w:ascii="Times New Roman" w:eastAsiaTheme="majorEastAsia" w:hAnsi="Times New Roman" w:cstheme="majorBidi"/>
      <w:caps/>
      <w:sz w:val="26"/>
      <w:szCs w:val="24"/>
      <w:lang w:bidi="en-US"/>
    </w:rPr>
  </w:style>
  <w:style w:type="paragraph" w:styleId="Heading4">
    <w:name w:val="heading 4"/>
    <w:aliases w:val="h4,4,Sub-paragraph,H4,Heading3.5,BFs,Scnr,Subsection,a.,Subhead C,4heading,Map Title,Use Case Subheading,rxhd5,h4 sub sub heading,h41,41,Sub-paragraph1,H41,BFs1,Scnr1,Heading3.51,Subhead C1,a.1,Sub-paragraph2,h42,42,Sub-paragraph3,rh1,Para4,d"/>
    <w:next w:val="Normal"/>
    <w:link w:val="Heading4Char"/>
    <w:uiPriority w:val="9"/>
    <w:unhideWhenUsed/>
    <w:qFormat/>
    <w:rsid w:val="003B2C3F"/>
    <w:pPr>
      <w:keepNext/>
      <w:numPr>
        <w:ilvl w:val="3"/>
        <w:numId w:val="1"/>
      </w:numPr>
      <w:tabs>
        <w:tab w:val="left" w:pos="993"/>
      </w:tabs>
      <w:spacing w:before="120" w:after="120" w:line="312" w:lineRule="auto"/>
      <w:outlineLvl w:val="3"/>
    </w:pPr>
    <w:rPr>
      <w:rFonts w:ascii="Times New Roman" w:eastAsiaTheme="majorEastAsia" w:hAnsi="Times New Roman" w:cstheme="majorBidi"/>
      <w:color w:val="000000" w:themeColor="text1"/>
      <w:spacing w:val="10"/>
      <w:sz w:val="24"/>
      <w:lang w:bidi="en-US"/>
    </w:rPr>
  </w:style>
  <w:style w:type="paragraph" w:styleId="Heading5">
    <w:name w:val="heading 5"/>
    <w:basedOn w:val="ListParagraph"/>
    <w:next w:val="Normal"/>
    <w:link w:val="Heading5Char"/>
    <w:uiPriority w:val="9"/>
    <w:unhideWhenUsed/>
    <w:qFormat/>
    <w:rsid w:val="005C6FA2"/>
    <w:pPr>
      <w:keepNext/>
      <w:numPr>
        <w:ilvl w:val="4"/>
        <w:numId w:val="1"/>
      </w:numPr>
      <w:tabs>
        <w:tab w:val="left" w:pos="1134"/>
      </w:tabs>
      <w:contextualSpacing w:val="0"/>
      <w:outlineLvl w:val="4"/>
    </w:pPr>
  </w:style>
  <w:style w:type="paragraph" w:styleId="Heading6">
    <w:name w:val="heading 6"/>
    <w:basedOn w:val="ListParagraph"/>
    <w:next w:val="Normal"/>
    <w:link w:val="Heading6Char"/>
    <w:uiPriority w:val="9"/>
    <w:unhideWhenUsed/>
    <w:qFormat/>
    <w:rsid w:val="00A15F83"/>
    <w:pPr>
      <w:keepNext/>
      <w:numPr>
        <w:numId w:val="2"/>
      </w:numPr>
      <w:contextualSpacing w:val="0"/>
      <w:outlineLvl w:val="5"/>
    </w:pPr>
    <w:rPr>
      <w:i/>
    </w:rPr>
  </w:style>
  <w:style w:type="paragraph" w:styleId="Heading7">
    <w:name w:val="heading 7"/>
    <w:basedOn w:val="Normal"/>
    <w:next w:val="Normal"/>
    <w:link w:val="Heading7Char"/>
    <w:uiPriority w:val="9"/>
    <w:unhideWhenUsed/>
    <w:qFormat/>
    <w:rsid w:val="00C6143C"/>
    <w:pPr>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C6143C"/>
    <w:pPr>
      <w:jc w:val="center"/>
      <w:outlineLvl w:val="7"/>
    </w:pPr>
    <w:rPr>
      <w:caps/>
      <w:spacing w:val="10"/>
      <w:szCs w:val="20"/>
    </w:rPr>
  </w:style>
  <w:style w:type="paragraph" w:styleId="Heading9">
    <w:name w:val="heading 9"/>
    <w:basedOn w:val="Normal"/>
    <w:next w:val="Normal"/>
    <w:link w:val="Heading9Char"/>
    <w:uiPriority w:val="9"/>
    <w:semiHidden/>
    <w:unhideWhenUsed/>
    <w:qFormat/>
    <w:rsid w:val="00C6143C"/>
    <w:pPr>
      <w:jc w:val="center"/>
      <w:outlineLvl w:val="8"/>
    </w:pPr>
    <w:rPr>
      <w:i/>
      <w:iCs/>
      <w:caps/>
      <w:spacing w:val="1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odule Name Char,Section Char,App1 Char,1 Char,section Char,heading 1.1 Char,h1 Char,L1 Char,dd heading 1 Char,dh1 Char,SITA Char,H1 Char,Part Char,H11 Char,H12 Char,H111 Char,H13 Char,H112 Char,tchead Char,12 Heading 1 Char,Header1 Char"/>
    <w:basedOn w:val="DefaultParagraphFont"/>
    <w:link w:val="Heading1"/>
    <w:uiPriority w:val="9"/>
    <w:rsid w:val="005C6FA2"/>
    <w:rPr>
      <w:rFonts w:ascii="Times New Roman" w:eastAsiaTheme="majorEastAsia" w:hAnsi="Times New Roman" w:cstheme="majorBidi"/>
      <w:b/>
      <w:caps/>
      <w:color w:val="1F497D" w:themeColor="text2"/>
      <w:spacing w:val="20"/>
      <w:sz w:val="28"/>
      <w:szCs w:val="28"/>
      <w:lang w:bidi="en-US"/>
    </w:rPr>
  </w:style>
  <w:style w:type="character" w:customStyle="1" w:styleId="Heading2Char">
    <w:name w:val="Heading 2 Char"/>
    <w:aliases w:val="H2 Char,2 Char,Sub-heading Char,sl2 Char,h2 Char,Section 1.1 Char,1.1 Heading 2 Char,Headinnormalg 2 Char,Module Subheading Char,SubPara Char,Chapter Char,1.Seite Char,subheading Char,Subheading Char,A Char,A.B.C. Char,Header 2 Char"/>
    <w:basedOn w:val="DefaultParagraphFont"/>
    <w:link w:val="Heading2"/>
    <w:uiPriority w:val="9"/>
    <w:rsid w:val="003B2C3F"/>
    <w:rPr>
      <w:rFonts w:ascii="Times New Roman" w:eastAsiaTheme="majorEastAsia" w:hAnsi="Times New Roman" w:cstheme="majorBidi"/>
      <w:caps/>
      <w:color w:val="1F497D" w:themeColor="text2"/>
      <w:spacing w:val="15"/>
      <w:sz w:val="26"/>
      <w:szCs w:val="24"/>
      <w:lang w:bidi="en-US"/>
    </w:rPr>
  </w:style>
  <w:style w:type="character" w:customStyle="1" w:styleId="Heading3Char">
    <w:name w:val="Heading 3 Char"/>
    <w:aliases w:val="Use Case Name Char,H3 Char,3 Char,Paragraph Char,Section 1.1.1 Char,Sub2Para Char,Annotationen Char,h3 Char,3heading Char,12 Heading 3 Char,RFP Heading 3 Char,Task Char,Tsk Char,Criterion Char,RFP H3 - Q Char,RFI H3 (Q) Char,L3 Char"/>
    <w:basedOn w:val="DefaultParagraphFont"/>
    <w:link w:val="Heading3"/>
    <w:uiPriority w:val="9"/>
    <w:rsid w:val="003B2C3F"/>
    <w:rPr>
      <w:rFonts w:ascii="Times New Roman" w:eastAsiaTheme="majorEastAsia" w:hAnsi="Times New Roman" w:cstheme="majorBidi"/>
      <w:caps/>
      <w:sz w:val="26"/>
      <w:szCs w:val="24"/>
      <w:lang w:bidi="en-US"/>
    </w:rPr>
  </w:style>
  <w:style w:type="character" w:customStyle="1" w:styleId="Heading4Char">
    <w:name w:val="Heading 4 Char"/>
    <w:aliases w:val="h4 Char,4 Char,Sub-paragraph Char,H4 Char,Heading3.5 Char,BFs Char,Scnr Char,Subsection Char,a. Char,Subhead C Char,4heading Char,Map Title Char,Use Case Subheading Char,rxhd5 Char,h4 sub sub heading Char,h41 Char,41 Char,H41 Char,42 Char"/>
    <w:basedOn w:val="DefaultParagraphFont"/>
    <w:link w:val="Heading4"/>
    <w:uiPriority w:val="9"/>
    <w:rsid w:val="003B2C3F"/>
    <w:rPr>
      <w:rFonts w:ascii="Times New Roman" w:eastAsiaTheme="majorEastAsia" w:hAnsi="Times New Roman" w:cstheme="majorBidi"/>
      <w:color w:val="000000" w:themeColor="text1"/>
      <w:spacing w:val="10"/>
      <w:sz w:val="24"/>
      <w:lang w:bidi="en-US"/>
    </w:rPr>
  </w:style>
  <w:style w:type="paragraph" w:styleId="ListParagraph">
    <w:name w:val="List Paragraph"/>
    <w:aliases w:val="bullet 1,bullet,List Paragraph1,List Paragraph11,List Paragraph12,List Paragraph2,Thang2,VNA - List Paragraph,Table Sequence,Colorful List - Accent 11,List Paragraph111,lp1,lp11,List Paragraph 1,My checklist,d_bodyb,Bullet L1,FooterText"/>
    <w:basedOn w:val="Normal"/>
    <w:link w:val="ListParagraphChar"/>
    <w:uiPriority w:val="34"/>
    <w:qFormat/>
    <w:rsid w:val="00C6143C"/>
    <w:pPr>
      <w:ind w:left="720"/>
      <w:contextualSpacing/>
    </w:pPr>
  </w:style>
  <w:style w:type="character" w:customStyle="1" w:styleId="ListParagraphChar">
    <w:name w:val="List Paragraph Char"/>
    <w:aliases w:val="bullet 1 Char,bullet Char,List Paragraph1 Char,List Paragraph11 Char,List Paragraph12 Char,List Paragraph2 Char,Thang2 Char,VNA - List Paragraph Char,Table Sequence Char,Colorful List - Accent 11 Char,List Paragraph111 Char,lp1 Char"/>
    <w:basedOn w:val="DefaultParagraphFont"/>
    <w:link w:val="ListParagraph"/>
    <w:uiPriority w:val="34"/>
    <w:qFormat/>
    <w:rsid w:val="00C6143C"/>
    <w:rPr>
      <w:rFonts w:asciiTheme="majorHAnsi" w:eastAsiaTheme="majorEastAsia" w:hAnsiTheme="majorHAnsi" w:cstheme="majorBidi"/>
      <w:lang w:bidi="en-US"/>
    </w:rPr>
  </w:style>
  <w:style w:type="character" w:customStyle="1" w:styleId="Heading5Char">
    <w:name w:val="Heading 5 Char"/>
    <w:basedOn w:val="DefaultParagraphFont"/>
    <w:link w:val="Heading5"/>
    <w:uiPriority w:val="9"/>
    <w:rsid w:val="005C6FA2"/>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rsid w:val="00A15F83"/>
    <w:rPr>
      <w:rFonts w:ascii="Times New Roman" w:eastAsia="Times New Roman" w:hAnsi="Times New Roman" w:cs="Times New Roman"/>
      <w:i/>
      <w:sz w:val="24"/>
      <w:szCs w:val="24"/>
    </w:rPr>
  </w:style>
  <w:style w:type="character" w:customStyle="1" w:styleId="Heading7Char">
    <w:name w:val="Heading 7 Char"/>
    <w:basedOn w:val="DefaultParagraphFont"/>
    <w:link w:val="Heading7"/>
    <w:uiPriority w:val="9"/>
    <w:rsid w:val="00C6143C"/>
    <w:rPr>
      <w:rFonts w:asciiTheme="majorHAnsi" w:eastAsiaTheme="majorEastAsia" w:hAnsiTheme="majorHAnsi" w:cstheme="majorBidi"/>
      <w:i/>
      <w:iCs/>
      <w:caps/>
      <w:color w:val="943634" w:themeColor="accent2" w:themeShade="BF"/>
      <w:spacing w:val="10"/>
      <w:lang w:bidi="en-US"/>
    </w:rPr>
  </w:style>
  <w:style w:type="character" w:customStyle="1" w:styleId="Heading8Char">
    <w:name w:val="Heading 8 Char"/>
    <w:basedOn w:val="DefaultParagraphFont"/>
    <w:link w:val="Heading8"/>
    <w:uiPriority w:val="9"/>
    <w:semiHidden/>
    <w:rsid w:val="00C6143C"/>
    <w:rPr>
      <w:rFonts w:asciiTheme="majorHAnsi" w:eastAsiaTheme="majorEastAsia" w:hAnsiTheme="majorHAnsi" w:cstheme="majorBidi"/>
      <w:caps/>
      <w:spacing w:val="10"/>
      <w:szCs w:val="20"/>
      <w:lang w:bidi="en-US"/>
    </w:rPr>
  </w:style>
  <w:style w:type="character" w:customStyle="1" w:styleId="Heading9Char">
    <w:name w:val="Heading 9 Char"/>
    <w:basedOn w:val="DefaultParagraphFont"/>
    <w:link w:val="Heading9"/>
    <w:uiPriority w:val="9"/>
    <w:semiHidden/>
    <w:rsid w:val="00C6143C"/>
    <w:rPr>
      <w:rFonts w:asciiTheme="majorHAnsi" w:eastAsiaTheme="majorEastAsia" w:hAnsiTheme="majorHAnsi" w:cstheme="majorBidi"/>
      <w:i/>
      <w:iCs/>
      <w:caps/>
      <w:spacing w:val="10"/>
      <w:szCs w:val="20"/>
      <w:lang w:bidi="en-US"/>
    </w:rPr>
  </w:style>
  <w:style w:type="paragraph" w:styleId="Caption">
    <w:name w:val="caption"/>
    <w:basedOn w:val="Normal"/>
    <w:next w:val="Normal"/>
    <w:uiPriority w:val="35"/>
    <w:unhideWhenUsed/>
    <w:qFormat/>
    <w:rsid w:val="00C6143C"/>
    <w:rPr>
      <w:caps/>
      <w:spacing w:val="10"/>
      <w:sz w:val="18"/>
      <w:szCs w:val="18"/>
    </w:rPr>
  </w:style>
  <w:style w:type="paragraph" w:styleId="Title">
    <w:name w:val="Title"/>
    <w:next w:val="Normal"/>
    <w:link w:val="TitleChar"/>
    <w:uiPriority w:val="10"/>
    <w:qFormat/>
    <w:rsid w:val="00C6143C"/>
    <w:pPr>
      <w:pBdr>
        <w:top w:val="dotted" w:sz="2" w:space="1" w:color="632423" w:themeColor="accent2" w:themeShade="80"/>
        <w:bottom w:val="dotted" w:sz="2" w:space="6" w:color="632423" w:themeColor="accent2" w:themeShade="80"/>
      </w:pBdr>
      <w:spacing w:before="120" w:after="300"/>
    </w:pPr>
    <w:rPr>
      <w:rFonts w:asciiTheme="majorHAnsi" w:eastAsiaTheme="majorEastAsia" w:hAnsiTheme="majorHAnsi" w:cstheme="majorBidi"/>
      <w:caps/>
      <w:color w:val="595959" w:themeColor="text1" w:themeTint="A6"/>
      <w:spacing w:val="50"/>
      <w:sz w:val="44"/>
      <w:szCs w:val="44"/>
      <w:lang w:bidi="en-US"/>
    </w:rPr>
  </w:style>
  <w:style w:type="character" w:customStyle="1" w:styleId="TitleChar">
    <w:name w:val="Title Char"/>
    <w:basedOn w:val="DefaultParagraphFont"/>
    <w:link w:val="Title"/>
    <w:uiPriority w:val="10"/>
    <w:rsid w:val="00C6143C"/>
    <w:rPr>
      <w:rFonts w:asciiTheme="majorHAnsi" w:eastAsiaTheme="majorEastAsia" w:hAnsiTheme="majorHAnsi" w:cstheme="majorBidi"/>
      <w:caps/>
      <w:color w:val="595959" w:themeColor="text1" w:themeTint="A6"/>
      <w:spacing w:val="50"/>
      <w:sz w:val="44"/>
      <w:szCs w:val="44"/>
      <w:lang w:bidi="en-US"/>
    </w:rPr>
  </w:style>
  <w:style w:type="paragraph" w:styleId="Subtitle">
    <w:name w:val="Subtitle"/>
    <w:basedOn w:val="Normal"/>
    <w:next w:val="Normal"/>
    <w:link w:val="SubtitleChar"/>
    <w:qFormat/>
    <w:rsid w:val="00C6143C"/>
    <w:pPr>
      <w:spacing w:after="560"/>
      <w:jc w:val="center"/>
    </w:pPr>
    <w:rPr>
      <w:caps/>
      <w:spacing w:val="20"/>
      <w:sz w:val="18"/>
      <w:szCs w:val="18"/>
    </w:rPr>
  </w:style>
  <w:style w:type="character" w:customStyle="1" w:styleId="SubtitleChar">
    <w:name w:val="Subtitle Char"/>
    <w:basedOn w:val="DefaultParagraphFont"/>
    <w:link w:val="Subtitle"/>
    <w:rsid w:val="00C6143C"/>
    <w:rPr>
      <w:rFonts w:asciiTheme="majorHAnsi" w:eastAsiaTheme="majorEastAsia" w:hAnsiTheme="majorHAnsi" w:cstheme="majorBidi"/>
      <w:caps/>
      <w:spacing w:val="20"/>
      <w:sz w:val="18"/>
      <w:szCs w:val="18"/>
      <w:lang w:bidi="en-US"/>
    </w:rPr>
  </w:style>
  <w:style w:type="character" w:styleId="Strong">
    <w:name w:val="Strong"/>
    <w:uiPriority w:val="22"/>
    <w:qFormat/>
    <w:rsid w:val="00C6143C"/>
    <w:rPr>
      <w:b/>
      <w:bCs/>
      <w:color w:val="943634" w:themeColor="accent2" w:themeShade="BF"/>
      <w:spacing w:val="5"/>
    </w:rPr>
  </w:style>
  <w:style w:type="character" w:styleId="Emphasis">
    <w:name w:val="Emphasis"/>
    <w:uiPriority w:val="20"/>
    <w:qFormat/>
    <w:rsid w:val="00C6143C"/>
    <w:rPr>
      <w:caps/>
      <w:spacing w:val="5"/>
      <w:sz w:val="20"/>
      <w:szCs w:val="20"/>
    </w:rPr>
  </w:style>
  <w:style w:type="paragraph" w:styleId="NoSpacing">
    <w:name w:val="No Spacing"/>
    <w:basedOn w:val="Normal"/>
    <w:link w:val="NoSpacingChar"/>
    <w:uiPriority w:val="1"/>
    <w:qFormat/>
    <w:rsid w:val="00C6143C"/>
  </w:style>
  <w:style w:type="character" w:customStyle="1" w:styleId="NoSpacingChar">
    <w:name w:val="No Spacing Char"/>
    <w:basedOn w:val="DefaultParagraphFont"/>
    <w:link w:val="NoSpacing"/>
    <w:uiPriority w:val="1"/>
    <w:rsid w:val="00C6143C"/>
    <w:rPr>
      <w:rFonts w:asciiTheme="majorHAnsi" w:eastAsiaTheme="majorEastAsia" w:hAnsiTheme="majorHAnsi" w:cstheme="majorBidi"/>
      <w:lang w:bidi="en-US"/>
    </w:rPr>
  </w:style>
  <w:style w:type="paragraph" w:styleId="Quote">
    <w:name w:val="Quote"/>
    <w:basedOn w:val="Normal"/>
    <w:next w:val="Normal"/>
    <w:link w:val="QuoteChar"/>
    <w:uiPriority w:val="29"/>
    <w:qFormat/>
    <w:rsid w:val="00C6143C"/>
    <w:rPr>
      <w:i/>
      <w:iCs/>
    </w:rPr>
  </w:style>
  <w:style w:type="character" w:customStyle="1" w:styleId="QuoteChar">
    <w:name w:val="Quote Char"/>
    <w:basedOn w:val="DefaultParagraphFont"/>
    <w:link w:val="Quote"/>
    <w:uiPriority w:val="29"/>
    <w:rsid w:val="00C6143C"/>
    <w:rPr>
      <w:rFonts w:asciiTheme="majorHAnsi" w:eastAsiaTheme="majorEastAsia" w:hAnsiTheme="majorHAnsi" w:cstheme="majorBidi"/>
      <w:i/>
      <w:iCs/>
      <w:lang w:bidi="en-US"/>
    </w:rPr>
  </w:style>
  <w:style w:type="paragraph" w:styleId="IntenseQuote">
    <w:name w:val="Intense Quote"/>
    <w:basedOn w:val="Normal"/>
    <w:next w:val="Normal"/>
    <w:link w:val="IntenseQuoteChar"/>
    <w:uiPriority w:val="30"/>
    <w:qFormat/>
    <w:rsid w:val="00C6143C"/>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Cs w:val="20"/>
    </w:rPr>
  </w:style>
  <w:style w:type="character" w:customStyle="1" w:styleId="IntenseQuoteChar">
    <w:name w:val="Intense Quote Char"/>
    <w:basedOn w:val="DefaultParagraphFont"/>
    <w:link w:val="IntenseQuote"/>
    <w:uiPriority w:val="30"/>
    <w:rsid w:val="00C6143C"/>
    <w:rPr>
      <w:rFonts w:asciiTheme="majorHAnsi" w:eastAsiaTheme="majorEastAsia" w:hAnsiTheme="majorHAnsi" w:cstheme="majorBidi"/>
      <w:caps/>
      <w:color w:val="622423" w:themeColor="accent2" w:themeShade="7F"/>
      <w:spacing w:val="5"/>
      <w:szCs w:val="20"/>
      <w:lang w:bidi="en-US"/>
    </w:rPr>
  </w:style>
  <w:style w:type="character" w:styleId="SubtleEmphasis">
    <w:name w:val="Subtle Emphasis"/>
    <w:uiPriority w:val="19"/>
    <w:qFormat/>
    <w:rsid w:val="00C6143C"/>
    <w:rPr>
      <w:i/>
      <w:iCs/>
    </w:rPr>
  </w:style>
  <w:style w:type="character" w:styleId="IntenseEmphasis">
    <w:name w:val="Intense Emphasis"/>
    <w:uiPriority w:val="21"/>
    <w:qFormat/>
    <w:rsid w:val="00C6143C"/>
    <w:rPr>
      <w:i/>
      <w:iCs/>
      <w:caps/>
      <w:spacing w:val="10"/>
      <w:sz w:val="20"/>
      <w:szCs w:val="20"/>
    </w:rPr>
  </w:style>
  <w:style w:type="character" w:styleId="SubtleReference">
    <w:name w:val="Subtle Reference"/>
    <w:basedOn w:val="DefaultParagraphFont"/>
    <w:uiPriority w:val="31"/>
    <w:qFormat/>
    <w:rsid w:val="00C6143C"/>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C6143C"/>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C6143C"/>
    <w:rPr>
      <w:caps/>
      <w:color w:val="622423" w:themeColor="accent2" w:themeShade="7F"/>
      <w:spacing w:val="5"/>
      <w:u w:color="622423" w:themeColor="accent2" w:themeShade="7F"/>
    </w:rPr>
  </w:style>
  <w:style w:type="paragraph" w:styleId="TOCHeading">
    <w:name w:val="TOC Heading"/>
    <w:basedOn w:val="Heading1"/>
    <w:next w:val="Normal"/>
    <w:uiPriority w:val="39"/>
    <w:unhideWhenUsed/>
    <w:qFormat/>
    <w:rsid w:val="00C6143C"/>
    <w:pPr>
      <w:outlineLvl w:val="9"/>
    </w:pPr>
  </w:style>
  <w:style w:type="paragraph" w:styleId="BalloonText">
    <w:name w:val="Balloon Text"/>
    <w:basedOn w:val="Normal"/>
    <w:link w:val="BalloonTextChar"/>
    <w:uiPriority w:val="99"/>
    <w:semiHidden/>
    <w:unhideWhenUsed/>
    <w:rsid w:val="00C6143C"/>
    <w:rPr>
      <w:rFonts w:ascii="Tahoma" w:hAnsi="Tahoma" w:cs="Tahoma"/>
      <w:sz w:val="16"/>
      <w:szCs w:val="16"/>
    </w:rPr>
  </w:style>
  <w:style w:type="character" w:customStyle="1" w:styleId="BalloonTextChar">
    <w:name w:val="Balloon Text Char"/>
    <w:basedOn w:val="DefaultParagraphFont"/>
    <w:link w:val="BalloonText"/>
    <w:uiPriority w:val="99"/>
    <w:semiHidden/>
    <w:rsid w:val="00C6143C"/>
    <w:rPr>
      <w:rFonts w:ascii="Tahoma" w:eastAsiaTheme="majorEastAsia" w:hAnsi="Tahoma" w:cs="Tahoma"/>
      <w:sz w:val="16"/>
      <w:szCs w:val="16"/>
      <w:lang w:bidi="en-US"/>
    </w:rPr>
  </w:style>
  <w:style w:type="paragraph" w:styleId="Header">
    <w:name w:val="header"/>
    <w:basedOn w:val="Normal"/>
    <w:link w:val="HeaderChar"/>
    <w:uiPriority w:val="99"/>
    <w:unhideWhenUsed/>
    <w:rsid w:val="00C6143C"/>
    <w:pPr>
      <w:tabs>
        <w:tab w:val="center" w:pos="4680"/>
        <w:tab w:val="right" w:pos="9360"/>
      </w:tabs>
    </w:pPr>
  </w:style>
  <w:style w:type="character" w:customStyle="1" w:styleId="HeaderChar">
    <w:name w:val="Header Char"/>
    <w:basedOn w:val="DefaultParagraphFont"/>
    <w:link w:val="Header"/>
    <w:uiPriority w:val="99"/>
    <w:rsid w:val="00C6143C"/>
    <w:rPr>
      <w:rFonts w:asciiTheme="majorHAnsi" w:eastAsiaTheme="majorEastAsia" w:hAnsiTheme="majorHAnsi" w:cstheme="majorBidi"/>
      <w:lang w:bidi="en-US"/>
    </w:rPr>
  </w:style>
  <w:style w:type="paragraph" w:styleId="Footer">
    <w:name w:val="footer"/>
    <w:basedOn w:val="Normal"/>
    <w:link w:val="FooterChar"/>
    <w:uiPriority w:val="99"/>
    <w:unhideWhenUsed/>
    <w:rsid w:val="00C6143C"/>
    <w:pPr>
      <w:tabs>
        <w:tab w:val="center" w:pos="4680"/>
        <w:tab w:val="right" w:pos="9360"/>
      </w:tabs>
    </w:pPr>
  </w:style>
  <w:style w:type="character" w:customStyle="1" w:styleId="FooterChar">
    <w:name w:val="Footer Char"/>
    <w:basedOn w:val="DefaultParagraphFont"/>
    <w:link w:val="Footer"/>
    <w:uiPriority w:val="99"/>
    <w:rsid w:val="00C6143C"/>
    <w:rPr>
      <w:rFonts w:asciiTheme="majorHAnsi" w:eastAsiaTheme="majorEastAsia" w:hAnsiTheme="majorHAnsi" w:cstheme="majorBidi"/>
      <w:lang w:bidi="en-US"/>
    </w:rPr>
  </w:style>
  <w:style w:type="table" w:styleId="TableGrid">
    <w:name w:val="Table Grid"/>
    <w:basedOn w:val="TableNormal"/>
    <w:uiPriority w:val="59"/>
    <w:rsid w:val="00C6143C"/>
    <w:pPr>
      <w:spacing w:after="0"/>
    </w:pPr>
    <w:rPr>
      <w:rFonts w:asciiTheme="majorHAnsi" w:eastAsiaTheme="majorEastAsia" w:hAnsiTheme="majorHAnsi" w:cstheme="majorBidi"/>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DocumentMapChar">
    <w:name w:val="Document Map Char"/>
    <w:basedOn w:val="DefaultParagraphFont"/>
    <w:link w:val="DocumentMap"/>
    <w:uiPriority w:val="99"/>
    <w:semiHidden/>
    <w:rsid w:val="00C6143C"/>
    <w:rPr>
      <w:rFonts w:ascii="Tahoma" w:eastAsiaTheme="majorEastAsia" w:hAnsi="Tahoma" w:cs="Tahoma"/>
      <w:sz w:val="16"/>
      <w:szCs w:val="16"/>
      <w:lang w:bidi="en-US"/>
    </w:rPr>
  </w:style>
  <w:style w:type="paragraph" w:styleId="DocumentMap">
    <w:name w:val="Document Map"/>
    <w:basedOn w:val="Normal"/>
    <w:link w:val="DocumentMapChar"/>
    <w:uiPriority w:val="99"/>
    <w:semiHidden/>
    <w:unhideWhenUsed/>
    <w:rsid w:val="00C6143C"/>
    <w:rPr>
      <w:rFonts w:ascii="Tahoma" w:hAnsi="Tahoma" w:cs="Tahoma"/>
      <w:sz w:val="16"/>
      <w:szCs w:val="16"/>
    </w:rPr>
  </w:style>
  <w:style w:type="character" w:customStyle="1" w:styleId="DocumentMapChar1">
    <w:name w:val="Document Map Char1"/>
    <w:basedOn w:val="DefaultParagraphFont"/>
    <w:uiPriority w:val="99"/>
    <w:semiHidden/>
    <w:rsid w:val="00C6143C"/>
    <w:rPr>
      <w:rFonts w:ascii="Tahoma" w:eastAsiaTheme="majorEastAsia" w:hAnsi="Tahoma" w:cs="Tahoma"/>
      <w:sz w:val="16"/>
      <w:szCs w:val="16"/>
      <w:lang w:bidi="en-US"/>
    </w:rPr>
  </w:style>
  <w:style w:type="paragraph" w:customStyle="1" w:styleId="xl30">
    <w:name w:val="xl30"/>
    <w:basedOn w:val="Normal"/>
    <w:rsid w:val="00C6143C"/>
    <w:pPr>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pPr>
    <w:rPr>
      <w:rFonts w:eastAsia="Arial Unicode MS" w:cs="Arial"/>
      <w:b/>
      <w:bCs/>
    </w:rPr>
  </w:style>
  <w:style w:type="paragraph" w:customStyle="1" w:styleId="ExecSummary">
    <w:name w:val="Exec Summary"/>
    <w:link w:val="ExecSummaryChar"/>
    <w:qFormat/>
    <w:rsid w:val="00C6143C"/>
    <w:pPr>
      <w:tabs>
        <w:tab w:val="left" w:pos="1800"/>
      </w:tabs>
      <w:spacing w:after="0"/>
    </w:pPr>
    <w:rPr>
      <w:rFonts w:asciiTheme="majorHAnsi" w:eastAsiaTheme="majorEastAsia" w:hAnsiTheme="majorHAnsi" w:cstheme="majorBidi"/>
      <w:b/>
      <w:bCs/>
      <w:color w:val="365F91" w:themeColor="accent1" w:themeShade="BF"/>
      <w:sz w:val="32"/>
      <w:szCs w:val="48"/>
      <w:lang w:bidi="en-US"/>
    </w:rPr>
  </w:style>
  <w:style w:type="character" w:customStyle="1" w:styleId="ExecSummaryChar">
    <w:name w:val="Exec Summary Char"/>
    <w:basedOn w:val="DefaultParagraphFont"/>
    <w:link w:val="ExecSummary"/>
    <w:rsid w:val="00C6143C"/>
    <w:rPr>
      <w:rFonts w:asciiTheme="majorHAnsi" w:eastAsiaTheme="majorEastAsia" w:hAnsiTheme="majorHAnsi" w:cstheme="majorBidi"/>
      <w:b/>
      <w:bCs/>
      <w:color w:val="365F91" w:themeColor="accent1" w:themeShade="BF"/>
      <w:sz w:val="32"/>
      <w:szCs w:val="48"/>
      <w:lang w:bidi="en-US"/>
    </w:rPr>
  </w:style>
  <w:style w:type="paragraph" w:customStyle="1" w:styleId="BulletedText">
    <w:name w:val="Bulleted Text"/>
    <w:basedOn w:val="ListParagraph"/>
    <w:link w:val="BulletedTextChar"/>
    <w:qFormat/>
    <w:rsid w:val="00C6143C"/>
    <w:pPr>
      <w:ind w:hanging="360"/>
    </w:pPr>
  </w:style>
  <w:style w:type="character" w:customStyle="1" w:styleId="BulletedTextChar">
    <w:name w:val="Bulleted Text Char"/>
    <w:basedOn w:val="ListParagraphChar"/>
    <w:link w:val="BulletedText"/>
    <w:rsid w:val="00C6143C"/>
    <w:rPr>
      <w:rFonts w:asciiTheme="majorHAnsi" w:eastAsiaTheme="majorEastAsia" w:hAnsiTheme="majorHAnsi" w:cstheme="majorBidi"/>
      <w:lang w:bidi="en-US"/>
    </w:rPr>
  </w:style>
  <w:style w:type="paragraph" w:customStyle="1" w:styleId="Standardtable">
    <w:name w:val="Standard table"/>
    <w:basedOn w:val="Normal"/>
    <w:link w:val="StandardtableChar"/>
    <w:rsid w:val="00C6143C"/>
    <w:rPr>
      <w:b/>
      <w:bCs/>
    </w:rPr>
  </w:style>
  <w:style w:type="character" w:customStyle="1" w:styleId="StandardtableChar">
    <w:name w:val="Standard table Char"/>
    <w:basedOn w:val="DefaultParagraphFont"/>
    <w:link w:val="Standardtable"/>
    <w:rsid w:val="00C6143C"/>
    <w:rPr>
      <w:rFonts w:asciiTheme="majorHAnsi" w:eastAsiaTheme="majorEastAsia" w:hAnsiTheme="majorHAnsi" w:cstheme="majorBidi"/>
      <w:b/>
      <w:bCs/>
      <w:lang w:bidi="en-US"/>
    </w:rPr>
  </w:style>
  <w:style w:type="paragraph" w:customStyle="1" w:styleId="Table">
    <w:name w:val="Table"/>
    <w:basedOn w:val="Standardtable"/>
    <w:link w:val="TableChar"/>
    <w:rsid w:val="00C6143C"/>
  </w:style>
  <w:style w:type="character" w:customStyle="1" w:styleId="TableChar">
    <w:name w:val="Table Char"/>
    <w:basedOn w:val="StandardtableChar"/>
    <w:link w:val="Table"/>
    <w:rsid w:val="00C6143C"/>
    <w:rPr>
      <w:rFonts w:asciiTheme="majorHAnsi" w:eastAsiaTheme="majorEastAsia" w:hAnsiTheme="majorHAnsi" w:cstheme="majorBidi"/>
      <w:b/>
      <w:bCs/>
      <w:lang w:bidi="en-US"/>
    </w:rPr>
  </w:style>
  <w:style w:type="paragraph" w:styleId="TOC1">
    <w:name w:val="toc 1"/>
    <w:next w:val="Normal"/>
    <w:link w:val="TOC1Char"/>
    <w:autoRedefine/>
    <w:uiPriority w:val="39"/>
    <w:unhideWhenUsed/>
    <w:rsid w:val="00081A69"/>
    <w:pPr>
      <w:spacing w:before="120" w:after="120" w:line="252" w:lineRule="auto"/>
    </w:pPr>
    <w:rPr>
      <w:rFonts w:asciiTheme="majorHAnsi" w:eastAsiaTheme="majorEastAsia" w:hAnsiTheme="majorHAnsi" w:cstheme="minorHAnsi"/>
      <w:b/>
      <w:bCs/>
      <w:caps/>
      <w:szCs w:val="20"/>
      <w:lang w:bidi="en-US"/>
    </w:rPr>
  </w:style>
  <w:style w:type="character" w:customStyle="1" w:styleId="TOC1Char">
    <w:name w:val="TOC 1 Char"/>
    <w:basedOn w:val="DefaultParagraphFont"/>
    <w:link w:val="TOC1"/>
    <w:uiPriority w:val="39"/>
    <w:rsid w:val="00081A69"/>
    <w:rPr>
      <w:rFonts w:asciiTheme="majorHAnsi" w:eastAsiaTheme="majorEastAsia" w:hAnsiTheme="majorHAnsi" w:cstheme="minorHAnsi"/>
      <w:b/>
      <w:bCs/>
      <w:caps/>
      <w:szCs w:val="20"/>
      <w:lang w:bidi="en-US"/>
    </w:rPr>
  </w:style>
  <w:style w:type="paragraph" w:styleId="TOC2">
    <w:name w:val="toc 2"/>
    <w:basedOn w:val="TOC1"/>
    <w:next w:val="Normal"/>
    <w:autoRedefine/>
    <w:uiPriority w:val="39"/>
    <w:unhideWhenUsed/>
    <w:rsid w:val="00081A69"/>
    <w:pPr>
      <w:spacing w:after="0"/>
      <w:ind w:left="215"/>
    </w:pPr>
    <w:rPr>
      <w:b w:val="0"/>
      <w:bCs w:val="0"/>
    </w:rPr>
  </w:style>
  <w:style w:type="character" w:styleId="Hyperlink">
    <w:name w:val="Hyperlink"/>
    <w:basedOn w:val="DefaultParagraphFont"/>
    <w:uiPriority w:val="99"/>
    <w:unhideWhenUsed/>
    <w:rsid w:val="00C6143C"/>
    <w:rPr>
      <w:color w:val="0000FF" w:themeColor="hyperlink"/>
      <w:u w:val="single"/>
    </w:rPr>
  </w:style>
  <w:style w:type="paragraph" w:customStyle="1" w:styleId="TOC">
    <w:name w:val="TOC"/>
    <w:basedOn w:val="TOC1"/>
    <w:link w:val="TOCChar"/>
    <w:qFormat/>
    <w:rsid w:val="00C6143C"/>
    <w:pPr>
      <w:tabs>
        <w:tab w:val="left" w:pos="440"/>
        <w:tab w:val="right" w:leader="dot" w:pos="9980"/>
      </w:tabs>
    </w:pPr>
    <w:rPr>
      <w:noProof/>
    </w:rPr>
  </w:style>
  <w:style w:type="character" w:customStyle="1" w:styleId="TOCChar">
    <w:name w:val="TOC Char"/>
    <w:basedOn w:val="TOC1Char"/>
    <w:link w:val="TOC"/>
    <w:rsid w:val="00C6143C"/>
    <w:rPr>
      <w:rFonts w:asciiTheme="majorHAnsi" w:eastAsiaTheme="majorEastAsia" w:hAnsiTheme="majorHAnsi" w:cstheme="minorHAnsi"/>
      <w:b/>
      <w:bCs/>
      <w:caps/>
      <w:noProof/>
      <w:sz w:val="20"/>
      <w:szCs w:val="20"/>
      <w:lang w:bidi="en-US"/>
    </w:rPr>
  </w:style>
  <w:style w:type="paragraph" w:customStyle="1" w:styleId="TOC20">
    <w:name w:val="TOC2"/>
    <w:basedOn w:val="TOC"/>
    <w:link w:val="TOC2Char"/>
    <w:qFormat/>
    <w:rsid w:val="00C6143C"/>
    <w:pPr>
      <w:ind w:left="288"/>
    </w:pPr>
  </w:style>
  <w:style w:type="character" w:customStyle="1" w:styleId="TOC2Char">
    <w:name w:val="TOC2 Char"/>
    <w:basedOn w:val="TOCChar"/>
    <w:link w:val="TOC20"/>
    <w:rsid w:val="00C6143C"/>
    <w:rPr>
      <w:rFonts w:asciiTheme="majorHAnsi" w:eastAsiaTheme="majorEastAsia" w:hAnsiTheme="majorHAnsi" w:cstheme="minorHAnsi"/>
      <w:b/>
      <w:bCs/>
      <w:caps/>
      <w:noProof/>
      <w:sz w:val="20"/>
      <w:szCs w:val="20"/>
      <w:lang w:bidi="en-US"/>
    </w:rPr>
  </w:style>
  <w:style w:type="paragraph" w:styleId="TOC3">
    <w:name w:val="toc 3"/>
    <w:basedOn w:val="TOC20"/>
    <w:next w:val="Normal"/>
    <w:autoRedefine/>
    <w:uiPriority w:val="39"/>
    <w:unhideWhenUsed/>
    <w:rsid w:val="00081A69"/>
    <w:pPr>
      <w:tabs>
        <w:tab w:val="left" w:pos="1320"/>
      </w:tabs>
      <w:spacing w:after="0"/>
      <w:ind w:left="448"/>
    </w:pPr>
    <w:rPr>
      <w:rFonts w:ascii="Cambria" w:hAnsi="Cambria" w:cs="Times New Roman"/>
      <w:b w:val="0"/>
      <w:iCs/>
      <w:snapToGrid w:val="0"/>
      <w:w w:val="0"/>
    </w:rPr>
  </w:style>
  <w:style w:type="paragraph" w:styleId="TOC4">
    <w:name w:val="toc 4"/>
    <w:basedOn w:val="Normal"/>
    <w:next w:val="Normal"/>
    <w:autoRedefine/>
    <w:uiPriority w:val="39"/>
    <w:unhideWhenUsed/>
    <w:rsid w:val="00081A69"/>
    <w:pPr>
      <w:ind w:left="658"/>
    </w:pPr>
    <w:rPr>
      <w:rFonts w:asciiTheme="minorHAnsi" w:hAnsiTheme="minorHAnsi" w:cstheme="minorHAnsi"/>
      <w:szCs w:val="18"/>
    </w:rPr>
  </w:style>
  <w:style w:type="paragraph" w:styleId="TOC5">
    <w:name w:val="toc 5"/>
    <w:basedOn w:val="Normal"/>
    <w:next w:val="Normal"/>
    <w:autoRedefine/>
    <w:uiPriority w:val="39"/>
    <w:unhideWhenUsed/>
    <w:rsid w:val="00C6143C"/>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6143C"/>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6143C"/>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6143C"/>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6143C"/>
    <w:pPr>
      <w:ind w:left="1760"/>
    </w:pPr>
    <w:rPr>
      <w:rFonts w:asciiTheme="minorHAnsi" w:hAnsiTheme="minorHAnsi" w:cstheme="minorHAnsi"/>
      <w:sz w:val="18"/>
      <w:szCs w:val="18"/>
    </w:rPr>
  </w:style>
  <w:style w:type="paragraph" w:customStyle="1" w:styleId="Normal1">
    <w:name w:val="Normal 1"/>
    <w:basedOn w:val="Normal"/>
    <w:rsid w:val="00C6143C"/>
    <w:pPr>
      <w:widowControl w:val="0"/>
      <w:ind w:left="432"/>
    </w:pPr>
    <w:rPr>
      <w:rFonts w:ascii="Tahoma" w:hAnsi="Tahoma"/>
      <w:szCs w:val="20"/>
      <w:lang w:eastAsia="ar-SA"/>
    </w:rPr>
  </w:style>
  <w:style w:type="paragraph" w:customStyle="1" w:styleId="StyleJustified">
    <w:name w:val="Style Justified"/>
    <w:basedOn w:val="Normal"/>
    <w:rsid w:val="00C6143C"/>
    <w:pPr>
      <w:widowControl w:val="0"/>
      <w:suppressAutoHyphens/>
    </w:pPr>
    <w:rPr>
      <w:rFonts w:eastAsia="Lucida Sans Unicode"/>
      <w:szCs w:val="20"/>
      <w:lang w:eastAsia="ar-SA"/>
    </w:rPr>
  </w:style>
  <w:style w:type="paragraph" w:styleId="BodyText2">
    <w:name w:val="Body Text 2"/>
    <w:basedOn w:val="Normal"/>
    <w:link w:val="BodyText2Char"/>
    <w:uiPriority w:val="99"/>
    <w:unhideWhenUsed/>
    <w:rsid w:val="00C6143C"/>
    <w:pPr>
      <w:spacing w:line="480" w:lineRule="auto"/>
    </w:pPr>
  </w:style>
  <w:style w:type="character" w:customStyle="1" w:styleId="BodyText2Char">
    <w:name w:val="Body Text 2 Char"/>
    <w:basedOn w:val="DefaultParagraphFont"/>
    <w:link w:val="BodyText2"/>
    <w:uiPriority w:val="99"/>
    <w:rsid w:val="00C6143C"/>
    <w:rPr>
      <w:rFonts w:asciiTheme="majorHAnsi" w:eastAsiaTheme="majorEastAsia" w:hAnsiTheme="majorHAnsi" w:cstheme="majorBidi"/>
      <w:lang w:bidi="en-US"/>
    </w:rPr>
  </w:style>
  <w:style w:type="paragraph" w:styleId="NormalWeb">
    <w:name w:val="Normal (Web)"/>
    <w:basedOn w:val="Normal"/>
    <w:uiPriority w:val="99"/>
    <w:unhideWhenUsed/>
    <w:rsid w:val="00C6143C"/>
    <w:pPr>
      <w:spacing w:before="100" w:beforeAutospacing="1" w:after="100" w:afterAutospacing="1"/>
    </w:pPr>
    <w:rPr>
      <w:rFonts w:eastAsiaTheme="minorEastAsia"/>
      <w:lang w:val="en-IN" w:eastAsia="en-IN"/>
    </w:rPr>
  </w:style>
  <w:style w:type="character" w:customStyle="1" w:styleId="apple-style-span">
    <w:name w:val="apple-style-span"/>
    <w:basedOn w:val="DefaultParagraphFont"/>
    <w:rsid w:val="00C6143C"/>
  </w:style>
  <w:style w:type="character" w:customStyle="1" w:styleId="apple-converted-space">
    <w:name w:val="apple-converted-space"/>
    <w:basedOn w:val="DefaultParagraphFont"/>
    <w:rsid w:val="00C6143C"/>
  </w:style>
  <w:style w:type="paragraph" w:customStyle="1" w:styleId="aprobody">
    <w:name w:val="aprobody"/>
    <w:basedOn w:val="Normal"/>
    <w:link w:val="aprobodyChar"/>
    <w:rsid w:val="00C6143C"/>
    <w:pPr>
      <w:spacing w:before="80" w:after="80" w:line="240" w:lineRule="atLeast"/>
    </w:pPr>
    <w:rPr>
      <w:rFonts w:ascii="Lucida Sans Unicode" w:hAnsi="Lucida Sans Unicode" w:cs="Lucida Sans Unicode"/>
      <w:sz w:val="18"/>
      <w:szCs w:val="18"/>
      <w:lang w:val="en-GB"/>
    </w:rPr>
  </w:style>
  <w:style w:type="character" w:customStyle="1" w:styleId="aprobodyChar">
    <w:name w:val="aprobody Char"/>
    <w:link w:val="aprobody"/>
    <w:rsid w:val="00C6143C"/>
    <w:rPr>
      <w:rFonts w:ascii="Lucida Sans Unicode" w:eastAsia="Times New Roman" w:hAnsi="Lucida Sans Unicode" w:cs="Lucida Sans Unicode"/>
      <w:sz w:val="18"/>
      <w:szCs w:val="18"/>
      <w:lang w:val="en-GB"/>
    </w:rPr>
  </w:style>
  <w:style w:type="paragraph" w:styleId="BodyText">
    <w:name w:val="Body Text"/>
    <w:basedOn w:val="Normal"/>
    <w:link w:val="BodyTextChar"/>
    <w:uiPriority w:val="99"/>
    <w:unhideWhenUsed/>
    <w:rsid w:val="00C6143C"/>
  </w:style>
  <w:style w:type="character" w:customStyle="1" w:styleId="BodyTextChar">
    <w:name w:val="Body Text Char"/>
    <w:basedOn w:val="DefaultParagraphFont"/>
    <w:link w:val="BodyText"/>
    <w:uiPriority w:val="99"/>
    <w:rsid w:val="00C6143C"/>
    <w:rPr>
      <w:rFonts w:asciiTheme="majorHAnsi" w:eastAsiaTheme="majorEastAsia" w:hAnsiTheme="majorHAnsi" w:cstheme="majorBidi"/>
      <w:lang w:bidi="en-US"/>
    </w:rPr>
  </w:style>
  <w:style w:type="paragraph" w:styleId="CommentText">
    <w:name w:val="annotation text"/>
    <w:basedOn w:val="Normal"/>
    <w:link w:val="CommentTextChar"/>
    <w:uiPriority w:val="99"/>
    <w:unhideWhenUsed/>
    <w:rsid w:val="00C6143C"/>
    <w:rPr>
      <w:sz w:val="20"/>
      <w:szCs w:val="20"/>
    </w:rPr>
  </w:style>
  <w:style w:type="character" w:customStyle="1" w:styleId="CommentTextChar">
    <w:name w:val="Comment Text Char"/>
    <w:basedOn w:val="DefaultParagraphFont"/>
    <w:link w:val="CommentText"/>
    <w:uiPriority w:val="99"/>
    <w:rsid w:val="00C6143C"/>
    <w:rPr>
      <w:rFonts w:asciiTheme="majorHAnsi" w:eastAsiaTheme="majorEastAsia" w:hAnsiTheme="majorHAnsi" w:cstheme="majorBidi"/>
      <w:sz w:val="20"/>
      <w:szCs w:val="20"/>
      <w:lang w:bidi="en-US"/>
    </w:rPr>
  </w:style>
  <w:style w:type="character" w:customStyle="1" w:styleId="CommentSubjectChar">
    <w:name w:val="Comment Subject Char"/>
    <w:basedOn w:val="CommentTextChar"/>
    <w:link w:val="CommentSubject"/>
    <w:uiPriority w:val="99"/>
    <w:semiHidden/>
    <w:rsid w:val="00C6143C"/>
    <w:rPr>
      <w:rFonts w:asciiTheme="majorHAnsi" w:eastAsiaTheme="majorEastAsia" w:hAnsiTheme="majorHAnsi" w:cstheme="majorBidi"/>
      <w:b/>
      <w:bCs/>
      <w:sz w:val="20"/>
      <w:szCs w:val="20"/>
      <w:lang w:bidi="en-US"/>
    </w:rPr>
  </w:style>
  <w:style w:type="paragraph" w:styleId="CommentSubject">
    <w:name w:val="annotation subject"/>
    <w:basedOn w:val="CommentText"/>
    <w:next w:val="CommentText"/>
    <w:link w:val="CommentSubjectChar"/>
    <w:uiPriority w:val="99"/>
    <w:semiHidden/>
    <w:unhideWhenUsed/>
    <w:rsid w:val="00C6143C"/>
    <w:rPr>
      <w:b/>
      <w:bCs/>
    </w:rPr>
  </w:style>
  <w:style w:type="character" w:customStyle="1" w:styleId="CommentSubjectChar1">
    <w:name w:val="Comment Subject Char1"/>
    <w:basedOn w:val="CommentTextChar"/>
    <w:uiPriority w:val="99"/>
    <w:semiHidden/>
    <w:rsid w:val="00C6143C"/>
    <w:rPr>
      <w:rFonts w:asciiTheme="majorHAnsi" w:eastAsiaTheme="majorEastAsia" w:hAnsiTheme="majorHAnsi" w:cstheme="majorBidi"/>
      <w:b/>
      <w:bCs/>
      <w:sz w:val="20"/>
      <w:szCs w:val="20"/>
      <w:lang w:bidi="en-US"/>
    </w:rPr>
  </w:style>
  <w:style w:type="paragraph" w:customStyle="1" w:styleId="xl63">
    <w:name w:val="xl63"/>
    <w:basedOn w:val="Normal"/>
    <w:rsid w:val="00C6143C"/>
    <w:pPr>
      <w:spacing w:before="100" w:beforeAutospacing="1" w:after="100" w:afterAutospacing="1"/>
    </w:pPr>
    <w:rPr>
      <w:sz w:val="16"/>
      <w:szCs w:val="16"/>
      <w:lang w:val="en-IN" w:eastAsia="en-IN"/>
    </w:rPr>
  </w:style>
  <w:style w:type="paragraph" w:customStyle="1" w:styleId="xl64">
    <w:name w:val="xl64"/>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pPr>
    <w:rPr>
      <w:sz w:val="16"/>
      <w:szCs w:val="16"/>
      <w:lang w:val="en-IN" w:eastAsia="en-IN"/>
    </w:rPr>
  </w:style>
  <w:style w:type="paragraph" w:customStyle="1" w:styleId="xl65">
    <w:name w:val="xl65"/>
    <w:basedOn w:val="Normal"/>
    <w:rsid w:val="00C6143C"/>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center"/>
    </w:pPr>
    <w:rPr>
      <w:b/>
      <w:bCs/>
      <w:color w:val="000000"/>
      <w:sz w:val="16"/>
      <w:szCs w:val="16"/>
      <w:lang w:val="en-IN" w:eastAsia="en-IN"/>
    </w:rPr>
  </w:style>
  <w:style w:type="paragraph" w:customStyle="1" w:styleId="xl66">
    <w:name w:val="xl66"/>
    <w:basedOn w:val="Normal"/>
    <w:rsid w:val="00C6143C"/>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center"/>
    </w:pPr>
    <w:rPr>
      <w:b/>
      <w:bCs/>
      <w:color w:val="000000"/>
      <w:sz w:val="16"/>
      <w:szCs w:val="16"/>
      <w:lang w:val="en-IN" w:eastAsia="en-IN"/>
    </w:rPr>
  </w:style>
  <w:style w:type="paragraph" w:customStyle="1" w:styleId="xl67">
    <w:name w:val="xl67"/>
    <w:basedOn w:val="Normal"/>
    <w:rsid w:val="00C6143C"/>
    <w:pPr>
      <w:pBdr>
        <w:left w:val="single" w:sz="8" w:space="0" w:color="auto"/>
        <w:bottom w:val="single" w:sz="4"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68">
    <w:name w:val="xl68"/>
    <w:basedOn w:val="Normal"/>
    <w:rsid w:val="00C6143C"/>
    <w:pPr>
      <w:pBdr>
        <w:left w:val="single" w:sz="4" w:space="0" w:color="auto"/>
        <w:bottom w:val="single" w:sz="4"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69">
    <w:name w:val="xl69"/>
    <w:basedOn w:val="Normal"/>
    <w:rsid w:val="00C6143C"/>
    <w:pPr>
      <w:pBdr>
        <w:left w:val="single" w:sz="4" w:space="0" w:color="auto"/>
        <w:bottom w:val="single" w:sz="4" w:space="0" w:color="auto"/>
        <w:right w:val="single" w:sz="4" w:space="0" w:color="auto"/>
      </w:pBdr>
      <w:spacing w:before="100" w:beforeAutospacing="1" w:after="100" w:afterAutospacing="1"/>
      <w:textAlignment w:val="center"/>
    </w:pPr>
    <w:rPr>
      <w:color w:val="000000"/>
      <w:sz w:val="16"/>
      <w:szCs w:val="16"/>
      <w:lang w:val="en-IN" w:eastAsia="en-IN"/>
    </w:rPr>
  </w:style>
  <w:style w:type="paragraph" w:customStyle="1" w:styleId="xl70">
    <w:name w:val="xl70"/>
    <w:basedOn w:val="Normal"/>
    <w:rsid w:val="00C6143C"/>
    <w:pPr>
      <w:pBdr>
        <w:left w:val="single" w:sz="4" w:space="0" w:color="auto"/>
        <w:bottom w:val="single" w:sz="4" w:space="0" w:color="auto"/>
        <w:right w:val="single" w:sz="4" w:space="0" w:color="auto"/>
      </w:pBdr>
      <w:spacing w:before="100" w:beforeAutospacing="1" w:after="100" w:afterAutospacing="1"/>
    </w:pPr>
    <w:rPr>
      <w:sz w:val="16"/>
      <w:szCs w:val="16"/>
      <w:lang w:val="en-IN" w:eastAsia="en-IN"/>
    </w:rPr>
  </w:style>
  <w:style w:type="paragraph" w:customStyle="1" w:styleId="xl71">
    <w:name w:val="xl71"/>
    <w:basedOn w:val="Normal"/>
    <w:rsid w:val="00C6143C"/>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72">
    <w:name w:val="xl72"/>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73">
    <w:name w:val="xl73"/>
    <w:basedOn w:val="Normal"/>
    <w:rsid w:val="00C6143C"/>
    <w:pPr>
      <w:pBdr>
        <w:top w:val="single" w:sz="4" w:space="0" w:color="auto"/>
        <w:left w:val="single" w:sz="8" w:space="14" w:color="auto"/>
        <w:bottom w:val="single" w:sz="4" w:space="0" w:color="auto"/>
        <w:right w:val="single" w:sz="4" w:space="0" w:color="auto"/>
      </w:pBdr>
      <w:spacing w:before="100" w:beforeAutospacing="1" w:after="100" w:afterAutospacing="1"/>
      <w:ind w:firstLineChars="200" w:firstLine="200"/>
      <w:textAlignment w:val="center"/>
    </w:pPr>
    <w:rPr>
      <w:color w:val="000000"/>
      <w:sz w:val="16"/>
      <w:szCs w:val="16"/>
      <w:lang w:val="en-IN" w:eastAsia="en-IN"/>
    </w:rPr>
  </w:style>
  <w:style w:type="paragraph" w:customStyle="1" w:styleId="xl74">
    <w:name w:val="xl74"/>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16"/>
      <w:szCs w:val="16"/>
      <w:lang w:val="en-IN" w:eastAsia="en-IN"/>
    </w:rPr>
  </w:style>
  <w:style w:type="paragraph" w:customStyle="1" w:styleId="xl75">
    <w:name w:val="xl75"/>
    <w:basedOn w:val="Normal"/>
    <w:rsid w:val="00C6143C"/>
    <w:pPr>
      <w:pBdr>
        <w:top w:val="single" w:sz="4" w:space="0" w:color="auto"/>
        <w:left w:val="single" w:sz="8" w:space="0" w:color="auto"/>
        <w:bottom w:val="single" w:sz="8"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76">
    <w:name w:val="xl76"/>
    <w:basedOn w:val="Normal"/>
    <w:rsid w:val="00C6143C"/>
    <w:pPr>
      <w:pBdr>
        <w:top w:val="single" w:sz="4" w:space="0" w:color="auto"/>
        <w:left w:val="single" w:sz="4" w:space="0" w:color="auto"/>
        <w:bottom w:val="single" w:sz="8"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77">
    <w:name w:val="xl77"/>
    <w:basedOn w:val="Normal"/>
    <w:rsid w:val="00C6143C"/>
    <w:pPr>
      <w:pBdr>
        <w:top w:val="single" w:sz="4" w:space="0" w:color="auto"/>
        <w:left w:val="single" w:sz="4" w:space="0" w:color="auto"/>
        <w:bottom w:val="single" w:sz="4" w:space="0" w:color="auto"/>
        <w:right w:val="single" w:sz="4" w:space="0" w:color="auto"/>
      </w:pBdr>
      <w:shd w:val="clear" w:color="000000" w:fill="60497A"/>
      <w:spacing w:before="100" w:beforeAutospacing="1" w:after="100" w:afterAutospacing="1"/>
      <w:textAlignment w:val="center"/>
    </w:pPr>
    <w:rPr>
      <w:color w:val="FFFFFF"/>
      <w:sz w:val="16"/>
      <w:szCs w:val="16"/>
      <w:lang w:val="en-IN" w:eastAsia="en-IN"/>
    </w:rPr>
  </w:style>
  <w:style w:type="paragraph" w:customStyle="1" w:styleId="xl78">
    <w:name w:val="xl78"/>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pPr>
    <w:rPr>
      <w:color w:val="FFFFFF"/>
      <w:sz w:val="16"/>
      <w:szCs w:val="16"/>
      <w:lang w:val="en-IN" w:eastAsia="en-IN"/>
    </w:rPr>
  </w:style>
  <w:style w:type="paragraph" w:customStyle="1" w:styleId="xl79">
    <w:name w:val="xl79"/>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FFFFFF"/>
      <w:sz w:val="16"/>
      <w:szCs w:val="16"/>
      <w:lang w:val="en-IN" w:eastAsia="en-IN"/>
    </w:rPr>
  </w:style>
  <w:style w:type="paragraph" w:customStyle="1" w:styleId="xl80">
    <w:name w:val="xl80"/>
    <w:basedOn w:val="Normal"/>
    <w:rsid w:val="00C6143C"/>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textAlignment w:val="center"/>
    </w:pPr>
    <w:rPr>
      <w:b/>
      <w:bCs/>
      <w:color w:val="000000"/>
      <w:sz w:val="16"/>
      <w:szCs w:val="16"/>
      <w:lang w:val="en-IN" w:eastAsia="en-IN"/>
    </w:rPr>
  </w:style>
  <w:style w:type="paragraph" w:customStyle="1" w:styleId="xl81">
    <w:name w:val="xl81"/>
    <w:basedOn w:val="Normal"/>
    <w:rsid w:val="00C6143C"/>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textAlignment w:val="center"/>
    </w:pPr>
    <w:rPr>
      <w:b/>
      <w:bCs/>
      <w:sz w:val="16"/>
      <w:szCs w:val="16"/>
      <w:lang w:val="en-IN" w:eastAsia="en-IN"/>
    </w:rPr>
  </w:style>
  <w:style w:type="paragraph" w:customStyle="1" w:styleId="xl82">
    <w:name w:val="xl82"/>
    <w:basedOn w:val="Normal"/>
    <w:rsid w:val="00C6143C"/>
    <w:pPr>
      <w:pBdr>
        <w:top w:val="single" w:sz="4" w:space="0" w:color="auto"/>
        <w:left w:val="single" w:sz="4" w:space="0" w:color="auto"/>
        <w:bottom w:val="single" w:sz="8" w:space="0" w:color="auto"/>
        <w:right w:val="single" w:sz="4" w:space="0" w:color="auto"/>
      </w:pBdr>
      <w:shd w:val="clear" w:color="000000" w:fill="403151"/>
      <w:spacing w:before="100" w:beforeAutospacing="1" w:after="100" w:afterAutospacing="1"/>
      <w:textAlignment w:val="center"/>
    </w:pPr>
    <w:rPr>
      <w:color w:val="FFFFFF"/>
      <w:sz w:val="16"/>
      <w:szCs w:val="16"/>
      <w:lang w:val="en-IN" w:eastAsia="en-IN"/>
    </w:rPr>
  </w:style>
  <w:style w:type="paragraph" w:customStyle="1" w:styleId="xl83">
    <w:name w:val="xl83"/>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16"/>
      <w:szCs w:val="16"/>
      <w:lang w:val="en-IN" w:eastAsia="en-IN"/>
    </w:rPr>
  </w:style>
  <w:style w:type="paragraph" w:customStyle="1" w:styleId="xl84">
    <w:name w:val="xl84"/>
    <w:basedOn w:val="Normal"/>
    <w:rsid w:val="00C6143C"/>
    <w:pPr>
      <w:pBdr>
        <w:top w:val="single" w:sz="4" w:space="0" w:color="auto"/>
        <w:left w:val="single" w:sz="8" w:space="14" w:color="auto"/>
        <w:bottom w:val="single" w:sz="4" w:space="0" w:color="auto"/>
      </w:pBdr>
      <w:shd w:val="clear" w:color="000000" w:fill="FFFFFF"/>
      <w:spacing w:before="100" w:beforeAutospacing="1" w:after="100" w:afterAutospacing="1"/>
      <w:ind w:firstLineChars="200" w:firstLine="200"/>
      <w:textAlignment w:val="center"/>
    </w:pPr>
    <w:rPr>
      <w:color w:val="000000"/>
      <w:sz w:val="16"/>
      <w:szCs w:val="16"/>
      <w:lang w:val="en-IN" w:eastAsia="en-IN"/>
    </w:rPr>
  </w:style>
  <w:style w:type="paragraph" w:customStyle="1" w:styleId="xl85">
    <w:name w:val="xl85"/>
    <w:basedOn w:val="Normal"/>
    <w:rsid w:val="00C6143C"/>
    <w:pPr>
      <w:pBdr>
        <w:top w:val="single" w:sz="4" w:space="0" w:color="auto"/>
        <w:bottom w:val="single" w:sz="4" w:space="0" w:color="auto"/>
      </w:pBdr>
      <w:shd w:val="clear" w:color="000000" w:fill="FFFFFF"/>
      <w:spacing w:before="100" w:beforeAutospacing="1" w:after="100" w:afterAutospacing="1"/>
      <w:textAlignment w:val="center"/>
    </w:pPr>
    <w:rPr>
      <w:color w:val="000000"/>
      <w:sz w:val="16"/>
      <w:szCs w:val="16"/>
      <w:lang w:val="en-IN" w:eastAsia="en-IN"/>
    </w:rPr>
  </w:style>
  <w:style w:type="paragraph" w:customStyle="1" w:styleId="xl86">
    <w:name w:val="xl86"/>
    <w:basedOn w:val="Normal"/>
    <w:rsid w:val="00C6143C"/>
    <w:pPr>
      <w:pBdr>
        <w:top w:val="single" w:sz="4" w:space="0" w:color="auto"/>
        <w:bottom w:val="single" w:sz="4" w:space="0" w:color="auto"/>
      </w:pBdr>
      <w:shd w:val="clear" w:color="000000" w:fill="FFFFFF"/>
      <w:spacing w:before="100" w:beforeAutospacing="1" w:after="100" w:afterAutospacing="1"/>
      <w:textAlignment w:val="center"/>
    </w:pPr>
    <w:rPr>
      <w:b/>
      <w:bCs/>
      <w:color w:val="000000"/>
      <w:sz w:val="16"/>
      <w:szCs w:val="16"/>
      <w:lang w:val="en-IN" w:eastAsia="en-IN"/>
    </w:rPr>
  </w:style>
  <w:style w:type="paragraph" w:customStyle="1" w:styleId="xl87">
    <w:name w:val="xl87"/>
    <w:basedOn w:val="Normal"/>
    <w:rsid w:val="00C6143C"/>
    <w:pPr>
      <w:pBdr>
        <w:top w:val="single" w:sz="4" w:space="0" w:color="auto"/>
        <w:bottom w:val="single" w:sz="4" w:space="0" w:color="auto"/>
      </w:pBdr>
      <w:shd w:val="clear" w:color="000000" w:fill="FFFFFF"/>
      <w:spacing w:before="100" w:beforeAutospacing="1" w:after="100" w:afterAutospacing="1"/>
    </w:pPr>
    <w:rPr>
      <w:sz w:val="16"/>
      <w:szCs w:val="16"/>
      <w:lang w:val="en-IN" w:eastAsia="en-IN"/>
    </w:rPr>
  </w:style>
  <w:style w:type="paragraph" w:customStyle="1" w:styleId="xl88">
    <w:name w:val="xl88"/>
    <w:basedOn w:val="Normal"/>
    <w:rsid w:val="00C6143C"/>
    <w:pPr>
      <w:pBdr>
        <w:top w:val="single" w:sz="4" w:space="0" w:color="auto"/>
        <w:left w:val="single" w:sz="4" w:space="0" w:color="auto"/>
        <w:bottom w:val="single" w:sz="8" w:space="0" w:color="auto"/>
        <w:right w:val="single" w:sz="4" w:space="0" w:color="auto"/>
      </w:pBdr>
      <w:spacing w:before="100" w:beforeAutospacing="1" w:after="100" w:afterAutospacing="1"/>
      <w:textAlignment w:val="center"/>
    </w:pPr>
    <w:rPr>
      <w:color w:val="000000"/>
      <w:sz w:val="16"/>
      <w:szCs w:val="16"/>
      <w:lang w:val="en-IN" w:eastAsia="en-IN"/>
    </w:rPr>
  </w:style>
  <w:style w:type="paragraph" w:customStyle="1" w:styleId="xl89">
    <w:name w:val="xl89"/>
    <w:basedOn w:val="Normal"/>
    <w:rsid w:val="00C6143C"/>
    <w:pPr>
      <w:pBdr>
        <w:left w:val="single" w:sz="4" w:space="0" w:color="auto"/>
        <w:bottom w:val="single" w:sz="8" w:space="0" w:color="auto"/>
        <w:right w:val="single" w:sz="4" w:space="0" w:color="auto"/>
      </w:pBdr>
      <w:shd w:val="clear" w:color="000000" w:fill="D9D9D9"/>
      <w:spacing w:before="100" w:beforeAutospacing="1" w:after="100" w:afterAutospacing="1"/>
      <w:jc w:val="center"/>
      <w:textAlignment w:val="center"/>
    </w:pPr>
    <w:rPr>
      <w:b/>
      <w:bCs/>
      <w:color w:val="000000"/>
      <w:sz w:val="16"/>
      <w:szCs w:val="16"/>
      <w:lang w:val="en-IN" w:eastAsia="en-IN"/>
    </w:rPr>
  </w:style>
  <w:style w:type="paragraph" w:customStyle="1" w:styleId="xl90">
    <w:name w:val="xl90"/>
    <w:basedOn w:val="Normal"/>
    <w:rsid w:val="00C6143C"/>
    <w:pPr>
      <w:shd w:val="clear" w:color="000000" w:fill="E4DFEC"/>
      <w:spacing w:before="100" w:beforeAutospacing="1" w:after="100" w:afterAutospacing="1"/>
      <w:textAlignment w:val="center"/>
    </w:pPr>
    <w:rPr>
      <w:b/>
      <w:bCs/>
      <w:color w:val="000000"/>
      <w:sz w:val="16"/>
      <w:szCs w:val="16"/>
      <w:lang w:val="en-IN" w:eastAsia="en-IN"/>
    </w:rPr>
  </w:style>
  <w:style w:type="paragraph" w:customStyle="1" w:styleId="xl91">
    <w:name w:val="xl91"/>
    <w:basedOn w:val="Normal"/>
    <w:rsid w:val="00C6143C"/>
    <w:pPr>
      <w:pBdr>
        <w:top w:val="single" w:sz="4" w:space="0" w:color="auto"/>
        <w:left w:val="single" w:sz="4"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92">
    <w:name w:val="xl92"/>
    <w:basedOn w:val="Normal"/>
    <w:rsid w:val="00C6143C"/>
    <w:pPr>
      <w:pBdr>
        <w:top w:val="single" w:sz="4" w:space="0" w:color="auto"/>
        <w:left w:val="single" w:sz="4" w:space="0" w:color="auto"/>
        <w:bottom w:val="single" w:sz="4" w:space="0" w:color="auto"/>
        <w:right w:val="single" w:sz="4" w:space="0" w:color="auto"/>
      </w:pBdr>
      <w:shd w:val="clear" w:color="000000" w:fill="60497A"/>
      <w:spacing w:before="100" w:beforeAutospacing="1" w:after="100" w:afterAutospacing="1"/>
      <w:textAlignment w:val="center"/>
    </w:pPr>
    <w:rPr>
      <w:color w:val="FFFFFF"/>
      <w:sz w:val="16"/>
      <w:szCs w:val="16"/>
      <w:lang w:val="en-IN" w:eastAsia="en-IN"/>
    </w:rPr>
  </w:style>
  <w:style w:type="paragraph" w:customStyle="1" w:styleId="xl93">
    <w:name w:val="xl93"/>
    <w:basedOn w:val="Normal"/>
    <w:rsid w:val="00C6143C"/>
    <w:pPr>
      <w:pBdr>
        <w:top w:val="single" w:sz="4" w:space="0" w:color="auto"/>
        <w:left w:val="single" w:sz="4" w:space="0" w:color="auto"/>
        <w:right w:val="single" w:sz="4" w:space="0" w:color="auto"/>
      </w:pBdr>
      <w:shd w:val="clear" w:color="000000" w:fill="E4DFEC"/>
      <w:spacing w:before="100" w:beforeAutospacing="1" w:after="100" w:afterAutospacing="1"/>
      <w:textAlignment w:val="center"/>
    </w:pPr>
    <w:rPr>
      <w:b/>
      <w:bCs/>
      <w:color w:val="000000"/>
      <w:sz w:val="16"/>
      <w:szCs w:val="16"/>
      <w:lang w:val="en-IN" w:eastAsia="en-IN"/>
    </w:rPr>
  </w:style>
  <w:style w:type="paragraph" w:customStyle="1" w:styleId="xl94">
    <w:name w:val="xl94"/>
    <w:basedOn w:val="Normal"/>
    <w:rsid w:val="00C6143C"/>
    <w:pPr>
      <w:pBdr>
        <w:top w:val="single" w:sz="4" w:space="0" w:color="auto"/>
        <w:left w:val="single" w:sz="4" w:space="0" w:color="auto"/>
        <w:bottom w:val="single" w:sz="4" w:space="0" w:color="auto"/>
        <w:right w:val="single" w:sz="4" w:space="0" w:color="auto"/>
      </w:pBdr>
      <w:shd w:val="clear" w:color="000000" w:fill="60497A"/>
      <w:spacing w:before="100" w:beforeAutospacing="1" w:after="100" w:afterAutospacing="1"/>
    </w:pPr>
    <w:rPr>
      <w:color w:val="FFFFFF"/>
      <w:sz w:val="16"/>
      <w:szCs w:val="16"/>
      <w:lang w:val="en-IN" w:eastAsia="en-IN"/>
    </w:rPr>
  </w:style>
  <w:style w:type="paragraph" w:customStyle="1" w:styleId="xl95">
    <w:name w:val="xl95"/>
    <w:basedOn w:val="Normal"/>
    <w:rsid w:val="00C6143C"/>
    <w:pPr>
      <w:pBdr>
        <w:left w:val="single" w:sz="4" w:space="0" w:color="auto"/>
        <w:bottom w:val="single" w:sz="4" w:space="0" w:color="auto"/>
        <w:right w:val="single" w:sz="4" w:space="0" w:color="auto"/>
      </w:pBdr>
      <w:spacing w:before="100" w:beforeAutospacing="1" w:after="100" w:afterAutospacing="1"/>
    </w:pPr>
    <w:rPr>
      <w:color w:val="FFFFFF"/>
      <w:sz w:val="16"/>
      <w:szCs w:val="16"/>
      <w:lang w:val="en-IN" w:eastAsia="en-IN"/>
    </w:rPr>
  </w:style>
  <w:style w:type="paragraph" w:customStyle="1" w:styleId="xl96">
    <w:name w:val="xl96"/>
    <w:basedOn w:val="Normal"/>
    <w:rsid w:val="00C6143C"/>
    <w:pPr>
      <w:pBdr>
        <w:top w:val="single" w:sz="4" w:space="0" w:color="auto"/>
        <w:left w:val="single" w:sz="8" w:space="0" w:color="auto"/>
        <w:bottom w:val="single" w:sz="4" w:space="0" w:color="auto"/>
      </w:pBdr>
      <w:shd w:val="clear" w:color="000000" w:fill="E4DFEC"/>
      <w:spacing w:before="100" w:beforeAutospacing="1" w:after="100" w:afterAutospacing="1"/>
      <w:jc w:val="center"/>
      <w:textAlignment w:val="center"/>
    </w:pPr>
    <w:rPr>
      <w:b/>
      <w:bCs/>
      <w:color w:val="000000"/>
      <w:sz w:val="16"/>
      <w:szCs w:val="16"/>
      <w:lang w:val="en-IN" w:eastAsia="en-IN"/>
    </w:rPr>
  </w:style>
  <w:style w:type="paragraph" w:customStyle="1" w:styleId="xl97">
    <w:name w:val="xl97"/>
    <w:basedOn w:val="Normal"/>
    <w:rsid w:val="00C6143C"/>
    <w:pPr>
      <w:pBdr>
        <w:top w:val="single" w:sz="4" w:space="0" w:color="auto"/>
        <w:bottom w:val="single" w:sz="4" w:space="0" w:color="auto"/>
      </w:pBdr>
      <w:shd w:val="clear" w:color="000000" w:fill="E4DFEC"/>
      <w:spacing w:before="100" w:beforeAutospacing="1" w:after="100" w:afterAutospacing="1"/>
      <w:jc w:val="center"/>
      <w:textAlignment w:val="center"/>
    </w:pPr>
    <w:rPr>
      <w:b/>
      <w:bCs/>
      <w:color w:val="000000"/>
      <w:sz w:val="16"/>
      <w:szCs w:val="16"/>
      <w:lang w:val="en-IN" w:eastAsia="en-IN"/>
    </w:rPr>
  </w:style>
  <w:style w:type="paragraph" w:customStyle="1" w:styleId="xl98">
    <w:name w:val="xl98"/>
    <w:basedOn w:val="Normal"/>
    <w:rsid w:val="00C6143C"/>
    <w:pPr>
      <w:pBdr>
        <w:top w:val="single" w:sz="4" w:space="0" w:color="auto"/>
        <w:bottom w:val="single" w:sz="4" w:space="0" w:color="auto"/>
        <w:right w:val="single" w:sz="4" w:space="0" w:color="auto"/>
      </w:pBdr>
      <w:shd w:val="clear" w:color="000000" w:fill="E4DFEC"/>
      <w:spacing w:before="100" w:beforeAutospacing="1" w:after="100" w:afterAutospacing="1"/>
      <w:jc w:val="center"/>
      <w:textAlignment w:val="center"/>
    </w:pPr>
    <w:rPr>
      <w:b/>
      <w:bCs/>
      <w:color w:val="000000"/>
      <w:sz w:val="16"/>
      <w:szCs w:val="16"/>
      <w:lang w:val="en-IN" w:eastAsia="en-IN"/>
    </w:rPr>
  </w:style>
  <w:style w:type="paragraph" w:customStyle="1" w:styleId="xl99">
    <w:name w:val="xl99"/>
    <w:basedOn w:val="Normal"/>
    <w:rsid w:val="00C6143C"/>
    <w:pPr>
      <w:pBdr>
        <w:top w:val="single" w:sz="4" w:space="0" w:color="auto"/>
        <w:left w:val="single" w:sz="4" w:space="0" w:color="auto"/>
        <w:right w:val="single" w:sz="4" w:space="0" w:color="auto"/>
      </w:pBdr>
      <w:spacing w:before="100" w:beforeAutospacing="1" w:after="100" w:afterAutospacing="1"/>
      <w:jc w:val="center"/>
      <w:textAlignment w:val="center"/>
    </w:pPr>
    <w:rPr>
      <w:color w:val="000000"/>
      <w:sz w:val="16"/>
      <w:szCs w:val="16"/>
      <w:lang w:val="en-IN" w:eastAsia="en-IN"/>
    </w:rPr>
  </w:style>
  <w:style w:type="paragraph" w:customStyle="1" w:styleId="xl100">
    <w:name w:val="xl100"/>
    <w:basedOn w:val="Normal"/>
    <w:rsid w:val="00C6143C"/>
    <w:pPr>
      <w:pBdr>
        <w:left w:val="single" w:sz="4" w:space="0" w:color="auto"/>
        <w:bottom w:val="single" w:sz="4" w:space="0" w:color="auto"/>
        <w:right w:val="single" w:sz="4" w:space="0" w:color="auto"/>
      </w:pBdr>
      <w:spacing w:before="100" w:beforeAutospacing="1" w:after="100" w:afterAutospacing="1"/>
      <w:jc w:val="center"/>
      <w:textAlignment w:val="center"/>
    </w:pPr>
    <w:rPr>
      <w:color w:val="000000"/>
      <w:sz w:val="16"/>
      <w:szCs w:val="16"/>
      <w:lang w:val="en-IN" w:eastAsia="en-IN"/>
    </w:rPr>
  </w:style>
  <w:style w:type="paragraph" w:customStyle="1" w:styleId="xl101">
    <w:name w:val="xl101"/>
    <w:basedOn w:val="Normal"/>
    <w:rsid w:val="00C6143C"/>
    <w:pPr>
      <w:pBdr>
        <w:top w:val="single" w:sz="4" w:space="0" w:color="auto"/>
        <w:left w:val="single" w:sz="4" w:space="0" w:color="auto"/>
        <w:right w:val="single" w:sz="4" w:space="0" w:color="auto"/>
      </w:pBdr>
      <w:spacing w:before="100" w:beforeAutospacing="1" w:after="100" w:afterAutospacing="1"/>
      <w:jc w:val="center"/>
      <w:textAlignment w:val="center"/>
    </w:pPr>
    <w:rPr>
      <w:color w:val="000000"/>
      <w:sz w:val="16"/>
      <w:szCs w:val="16"/>
      <w:lang w:val="en-IN" w:eastAsia="en-IN"/>
    </w:rPr>
  </w:style>
  <w:style w:type="paragraph" w:customStyle="1" w:styleId="xl102">
    <w:name w:val="xl102"/>
    <w:basedOn w:val="Normal"/>
    <w:rsid w:val="00C6143C"/>
    <w:pPr>
      <w:pBdr>
        <w:left w:val="single" w:sz="4" w:space="0" w:color="auto"/>
        <w:bottom w:val="single" w:sz="4" w:space="0" w:color="auto"/>
        <w:right w:val="single" w:sz="4" w:space="0" w:color="auto"/>
      </w:pBdr>
      <w:spacing w:before="100" w:beforeAutospacing="1" w:after="100" w:afterAutospacing="1"/>
      <w:jc w:val="center"/>
      <w:textAlignment w:val="center"/>
    </w:pPr>
    <w:rPr>
      <w:color w:val="000000"/>
      <w:sz w:val="16"/>
      <w:szCs w:val="16"/>
      <w:lang w:val="en-IN" w:eastAsia="en-IN"/>
    </w:rPr>
  </w:style>
  <w:style w:type="paragraph" w:customStyle="1" w:styleId="Default">
    <w:name w:val="Default"/>
    <w:rsid w:val="00C6143C"/>
    <w:pPr>
      <w:autoSpaceDE w:val="0"/>
      <w:autoSpaceDN w:val="0"/>
      <w:adjustRightInd w:val="0"/>
      <w:spacing w:after="0"/>
    </w:pPr>
    <w:rPr>
      <w:rFonts w:ascii="Arial" w:eastAsiaTheme="majorEastAsia" w:hAnsi="Arial" w:cs="Arial"/>
      <w:color w:val="000000"/>
      <w:sz w:val="24"/>
      <w:szCs w:val="24"/>
    </w:rPr>
  </w:style>
  <w:style w:type="paragraph" w:customStyle="1" w:styleId="template">
    <w:name w:val="template"/>
    <w:basedOn w:val="Normal"/>
    <w:rsid w:val="00C6143C"/>
    <w:pPr>
      <w:spacing w:line="240" w:lineRule="exact"/>
    </w:pPr>
    <w:rPr>
      <w:rFonts w:ascii="Arial" w:hAnsi="Arial"/>
      <w:i/>
      <w:szCs w:val="20"/>
    </w:rPr>
  </w:style>
  <w:style w:type="paragraph" w:customStyle="1" w:styleId="Bodycopy">
    <w:name w:val="Body copy"/>
    <w:rsid w:val="00C6143C"/>
    <w:pPr>
      <w:spacing w:after="240" w:line="240" w:lineRule="exact"/>
    </w:pPr>
    <w:rPr>
      <w:rFonts w:ascii="Arial" w:eastAsia="Times New Roman" w:hAnsi="Arial" w:cs="Arial"/>
      <w:color w:val="000000"/>
      <w:sz w:val="20"/>
      <w:szCs w:val="20"/>
      <w:lang w:val="pt-BR"/>
    </w:rPr>
  </w:style>
  <w:style w:type="paragraph" w:customStyle="1" w:styleId="TableColumnHeading">
    <w:name w:val="Table Column Heading"/>
    <w:basedOn w:val="Normal"/>
    <w:rsid w:val="00C6143C"/>
    <w:pPr>
      <w:widowControl w:val="0"/>
      <w:jc w:val="center"/>
    </w:pPr>
    <w:rPr>
      <w:rFonts w:ascii="Arial Narrow" w:hAnsi="Arial Narrow"/>
      <w:b/>
      <w:i/>
      <w:sz w:val="20"/>
      <w:szCs w:val="20"/>
    </w:rPr>
  </w:style>
  <w:style w:type="paragraph" w:customStyle="1" w:styleId="xl3198">
    <w:name w:val="xl3198"/>
    <w:basedOn w:val="Normal"/>
    <w:uiPriority w:val="99"/>
    <w:rsid w:val="00C6143C"/>
    <w:pPr>
      <w:spacing w:before="100" w:beforeAutospacing="1" w:after="100" w:afterAutospacing="1"/>
      <w:textAlignment w:val="center"/>
    </w:pPr>
    <w:rPr>
      <w:b/>
      <w:bCs/>
    </w:rPr>
  </w:style>
  <w:style w:type="character" w:styleId="CommentReference">
    <w:name w:val="annotation reference"/>
    <w:basedOn w:val="DefaultParagraphFont"/>
    <w:uiPriority w:val="99"/>
    <w:semiHidden/>
    <w:unhideWhenUsed/>
    <w:rsid w:val="00C6143C"/>
    <w:rPr>
      <w:sz w:val="16"/>
      <w:szCs w:val="16"/>
    </w:rPr>
  </w:style>
  <w:style w:type="paragraph" w:styleId="Revision">
    <w:name w:val="Revision"/>
    <w:hidden/>
    <w:uiPriority w:val="99"/>
    <w:semiHidden/>
    <w:rsid w:val="001F154E"/>
    <w:pPr>
      <w:spacing w:after="0"/>
    </w:pPr>
    <w:rPr>
      <w:rFonts w:asciiTheme="majorHAnsi" w:eastAsiaTheme="majorEastAsia" w:hAnsiTheme="majorHAnsi" w:cstheme="majorBidi"/>
      <w:lang w:bidi="en-US"/>
    </w:rPr>
  </w:style>
  <w:style w:type="character" w:styleId="PlaceholderText">
    <w:name w:val="Placeholder Text"/>
    <w:basedOn w:val="DefaultParagraphFont"/>
    <w:uiPriority w:val="99"/>
    <w:semiHidden/>
    <w:rsid w:val="005E196F"/>
    <w:rPr>
      <w:color w:val="808080"/>
    </w:rPr>
  </w:style>
  <w:style w:type="character" w:styleId="FollowedHyperlink">
    <w:name w:val="FollowedHyperlink"/>
    <w:basedOn w:val="DefaultParagraphFont"/>
    <w:uiPriority w:val="99"/>
    <w:semiHidden/>
    <w:unhideWhenUsed/>
    <w:rsid w:val="000308B4"/>
    <w:rPr>
      <w:color w:val="954F72"/>
      <w:u w:val="single"/>
    </w:rPr>
  </w:style>
  <w:style w:type="table" w:customStyle="1" w:styleId="PlainTable11">
    <w:name w:val="Plain Table 11"/>
    <w:basedOn w:val="TableNormal"/>
    <w:uiPriority w:val="41"/>
    <w:rsid w:val="000308B4"/>
    <w:pPr>
      <w:spacing w:after="0"/>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ang">
    <w:name w:val="Bang"/>
    <w:basedOn w:val="Normal"/>
    <w:rsid w:val="00133336"/>
    <w:pPr>
      <w:widowControl w:val="0"/>
      <w:suppressAutoHyphens/>
      <w:spacing w:before="60" w:after="60" w:line="360" w:lineRule="auto"/>
    </w:pPr>
    <w:rPr>
      <w:rFonts w:ascii="Cambria" w:hAnsi="Cambria"/>
      <w:sz w:val="18"/>
      <w:szCs w:val="20"/>
      <w:lang w:eastAsia="ar-SA"/>
    </w:rPr>
  </w:style>
  <w:style w:type="paragraph" w:customStyle="1" w:styleId="cGDD1">
    <w:name w:val="c. GDD 1"/>
    <w:link w:val="cGDD1Char"/>
    <w:qFormat/>
    <w:rsid w:val="00CD53F0"/>
    <w:pPr>
      <w:tabs>
        <w:tab w:val="left" w:pos="216"/>
        <w:tab w:val="num" w:pos="720"/>
      </w:tabs>
      <w:spacing w:line="300" w:lineRule="auto"/>
      <w:ind w:left="720"/>
      <w:jc w:val="both"/>
    </w:pPr>
    <w:rPr>
      <w:rFonts w:ascii="Times New Roman" w:eastAsia="Times New Roman" w:hAnsi="Times New Roman" w:cs="Times New Roman"/>
      <w:sz w:val="24"/>
      <w:szCs w:val="24"/>
    </w:rPr>
  </w:style>
  <w:style w:type="character" w:customStyle="1" w:styleId="cGDD1Char">
    <w:name w:val="c. GDD 1 Char"/>
    <w:link w:val="cGDD1"/>
    <w:rsid w:val="00CD53F0"/>
    <w:rPr>
      <w:rFonts w:ascii="Times New Roman" w:eastAsia="Times New Roman" w:hAnsi="Times New Roman" w:cs="Times New Roman"/>
      <w:sz w:val="24"/>
      <w:szCs w:val="24"/>
    </w:rPr>
  </w:style>
  <w:style w:type="paragraph" w:customStyle="1" w:styleId="cheading3">
    <w:name w:val="c.heading 3"/>
    <w:autoRedefine/>
    <w:qFormat/>
    <w:rsid w:val="004B1507"/>
    <w:pPr>
      <w:numPr>
        <w:numId w:val="6"/>
      </w:numPr>
      <w:tabs>
        <w:tab w:val="left" w:pos="840"/>
      </w:tabs>
      <w:spacing w:before="160" w:after="160"/>
    </w:pPr>
    <w:rPr>
      <w:rFonts w:ascii="Times New Roman" w:eastAsia="Times New Roman" w:hAnsi="Times New Roman" w:cs="Times New Roman"/>
      <w:sz w:val="24"/>
      <w:szCs w:val="24"/>
      <w:lang w:val="vi-VN"/>
      <w14:scene3d>
        <w14:camera w14:prst="orthographicFront"/>
        <w14:lightRig w14:rig="threePt" w14:dir="t">
          <w14:rot w14:lat="0" w14:lon="0" w14:rev="0"/>
        </w14:lightRig>
      </w14:scene3d>
    </w:rPr>
  </w:style>
  <w:style w:type="character" w:customStyle="1" w:styleId="ccharNorBIU">
    <w:name w:val="c.char.Nor BIU"/>
    <w:qFormat/>
    <w:rsid w:val="00CD53F0"/>
    <w:rPr>
      <w:rFonts w:ascii="Times New Roman" w:hAnsi="Times New Roman"/>
      <w:b/>
      <w:i w:val="0"/>
      <w:color w:val="auto"/>
      <w:u w:val="single"/>
    </w:rPr>
  </w:style>
  <w:style w:type="paragraph" w:customStyle="1" w:styleId="cNorUnderBold">
    <w:name w:val="c.Nor Under Bold"/>
    <w:link w:val="cNorUnderBoldChar"/>
    <w:uiPriority w:val="1"/>
    <w:qFormat/>
    <w:rsid w:val="00CD53F0"/>
    <w:pPr>
      <w:spacing w:before="120" w:after="120"/>
      <w:jc w:val="both"/>
    </w:pPr>
    <w:rPr>
      <w:rFonts w:ascii="Times New Roman" w:eastAsia="Times New Roman" w:hAnsi="Times New Roman" w:cs="Times New Roman"/>
      <w:b/>
      <w:sz w:val="24"/>
      <w:szCs w:val="24"/>
      <w:u w:val="single"/>
      <w:lang w:val="en-AU" w:eastAsia="en-AU"/>
    </w:rPr>
  </w:style>
  <w:style w:type="character" w:customStyle="1" w:styleId="cNorUnderBoldChar">
    <w:name w:val="c.Nor Under Bold Char"/>
    <w:link w:val="cNorUnderBold"/>
    <w:uiPriority w:val="1"/>
    <w:rsid w:val="00CD53F0"/>
    <w:rPr>
      <w:rFonts w:ascii="Times New Roman" w:eastAsia="Times New Roman" w:hAnsi="Times New Roman" w:cs="Times New Roman"/>
      <w:b/>
      <w:sz w:val="24"/>
      <w:szCs w:val="24"/>
      <w:u w:val="single"/>
      <w:lang w:val="en-AU" w:eastAsia="en-AU"/>
    </w:rPr>
  </w:style>
  <w:style w:type="paragraph" w:customStyle="1" w:styleId="-">
    <w:name w:val="-"/>
    <w:basedOn w:val="Normal"/>
    <w:link w:val="-Char"/>
    <w:qFormat/>
    <w:rsid w:val="00BA2AB9"/>
    <w:pPr>
      <w:numPr>
        <w:numId w:val="14"/>
      </w:numPr>
      <w:tabs>
        <w:tab w:val="left" w:pos="270"/>
      </w:tabs>
      <w:spacing w:line="360" w:lineRule="auto"/>
      <w:jc w:val="both"/>
    </w:pPr>
    <w:rPr>
      <w:rFonts w:eastAsiaTheme="minorHAnsi" w:cs="Calibri"/>
      <w:szCs w:val="22"/>
      <w:lang w:val="vi-VN"/>
    </w:rPr>
  </w:style>
  <w:style w:type="character" w:customStyle="1" w:styleId="-Char">
    <w:name w:val="- Char"/>
    <w:basedOn w:val="DefaultParagraphFont"/>
    <w:link w:val="-"/>
    <w:rsid w:val="00BA2AB9"/>
    <w:rPr>
      <w:rFonts w:ascii="Times New Roman" w:hAnsi="Times New Roman" w:cs="Calibri"/>
      <w:sz w:val="24"/>
      <w:lang w:val="vi-VN"/>
    </w:rPr>
  </w:style>
  <w:style w:type="table" w:customStyle="1" w:styleId="TableGrid1">
    <w:name w:val="Table Grid1"/>
    <w:basedOn w:val="TableNormal"/>
    <w:next w:val="TableGrid"/>
    <w:uiPriority w:val="59"/>
    <w:rsid w:val="006C69D0"/>
    <w:pPr>
      <w:spacing w:after="0"/>
    </w:pPr>
    <w:rPr>
      <w:rFonts w:asciiTheme="majorHAnsi" w:eastAsiaTheme="majorEastAsia" w:hAnsiTheme="majorHAnsi" w:cstheme="majorBidi"/>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046775">
      <w:bodyDiv w:val="1"/>
      <w:marLeft w:val="0"/>
      <w:marRight w:val="0"/>
      <w:marTop w:val="0"/>
      <w:marBottom w:val="0"/>
      <w:divBdr>
        <w:top w:val="none" w:sz="0" w:space="0" w:color="auto"/>
        <w:left w:val="none" w:sz="0" w:space="0" w:color="auto"/>
        <w:bottom w:val="none" w:sz="0" w:space="0" w:color="auto"/>
        <w:right w:val="none" w:sz="0" w:space="0" w:color="auto"/>
      </w:divBdr>
    </w:div>
    <w:div w:id="38937342">
      <w:bodyDiv w:val="1"/>
      <w:marLeft w:val="0"/>
      <w:marRight w:val="0"/>
      <w:marTop w:val="0"/>
      <w:marBottom w:val="0"/>
      <w:divBdr>
        <w:top w:val="none" w:sz="0" w:space="0" w:color="auto"/>
        <w:left w:val="none" w:sz="0" w:space="0" w:color="auto"/>
        <w:bottom w:val="none" w:sz="0" w:space="0" w:color="auto"/>
        <w:right w:val="none" w:sz="0" w:space="0" w:color="auto"/>
      </w:divBdr>
    </w:div>
    <w:div w:id="50429241">
      <w:bodyDiv w:val="1"/>
      <w:marLeft w:val="0"/>
      <w:marRight w:val="0"/>
      <w:marTop w:val="0"/>
      <w:marBottom w:val="0"/>
      <w:divBdr>
        <w:top w:val="none" w:sz="0" w:space="0" w:color="auto"/>
        <w:left w:val="none" w:sz="0" w:space="0" w:color="auto"/>
        <w:bottom w:val="none" w:sz="0" w:space="0" w:color="auto"/>
        <w:right w:val="none" w:sz="0" w:space="0" w:color="auto"/>
      </w:divBdr>
    </w:div>
    <w:div w:id="64113071">
      <w:bodyDiv w:val="1"/>
      <w:marLeft w:val="0"/>
      <w:marRight w:val="0"/>
      <w:marTop w:val="0"/>
      <w:marBottom w:val="0"/>
      <w:divBdr>
        <w:top w:val="none" w:sz="0" w:space="0" w:color="auto"/>
        <w:left w:val="none" w:sz="0" w:space="0" w:color="auto"/>
        <w:bottom w:val="none" w:sz="0" w:space="0" w:color="auto"/>
        <w:right w:val="none" w:sz="0" w:space="0" w:color="auto"/>
      </w:divBdr>
    </w:div>
    <w:div w:id="68119442">
      <w:bodyDiv w:val="1"/>
      <w:marLeft w:val="0"/>
      <w:marRight w:val="0"/>
      <w:marTop w:val="0"/>
      <w:marBottom w:val="0"/>
      <w:divBdr>
        <w:top w:val="none" w:sz="0" w:space="0" w:color="auto"/>
        <w:left w:val="none" w:sz="0" w:space="0" w:color="auto"/>
        <w:bottom w:val="none" w:sz="0" w:space="0" w:color="auto"/>
        <w:right w:val="none" w:sz="0" w:space="0" w:color="auto"/>
      </w:divBdr>
      <w:divsChild>
        <w:div w:id="2144300410">
          <w:marLeft w:val="0"/>
          <w:marRight w:val="0"/>
          <w:marTop w:val="0"/>
          <w:marBottom w:val="0"/>
          <w:divBdr>
            <w:top w:val="none" w:sz="0" w:space="0" w:color="auto"/>
            <w:left w:val="none" w:sz="0" w:space="0" w:color="auto"/>
            <w:bottom w:val="none" w:sz="0" w:space="0" w:color="auto"/>
            <w:right w:val="none" w:sz="0" w:space="0" w:color="auto"/>
          </w:divBdr>
          <w:divsChild>
            <w:div w:id="321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3427">
      <w:bodyDiv w:val="1"/>
      <w:marLeft w:val="0"/>
      <w:marRight w:val="0"/>
      <w:marTop w:val="0"/>
      <w:marBottom w:val="0"/>
      <w:divBdr>
        <w:top w:val="none" w:sz="0" w:space="0" w:color="auto"/>
        <w:left w:val="none" w:sz="0" w:space="0" w:color="auto"/>
        <w:bottom w:val="none" w:sz="0" w:space="0" w:color="auto"/>
        <w:right w:val="none" w:sz="0" w:space="0" w:color="auto"/>
      </w:divBdr>
    </w:div>
    <w:div w:id="96292487">
      <w:bodyDiv w:val="1"/>
      <w:marLeft w:val="0"/>
      <w:marRight w:val="0"/>
      <w:marTop w:val="0"/>
      <w:marBottom w:val="0"/>
      <w:divBdr>
        <w:top w:val="none" w:sz="0" w:space="0" w:color="auto"/>
        <w:left w:val="none" w:sz="0" w:space="0" w:color="auto"/>
        <w:bottom w:val="none" w:sz="0" w:space="0" w:color="auto"/>
        <w:right w:val="none" w:sz="0" w:space="0" w:color="auto"/>
      </w:divBdr>
    </w:div>
    <w:div w:id="96995093">
      <w:bodyDiv w:val="1"/>
      <w:marLeft w:val="0"/>
      <w:marRight w:val="0"/>
      <w:marTop w:val="0"/>
      <w:marBottom w:val="0"/>
      <w:divBdr>
        <w:top w:val="none" w:sz="0" w:space="0" w:color="auto"/>
        <w:left w:val="none" w:sz="0" w:space="0" w:color="auto"/>
        <w:bottom w:val="none" w:sz="0" w:space="0" w:color="auto"/>
        <w:right w:val="none" w:sz="0" w:space="0" w:color="auto"/>
      </w:divBdr>
    </w:div>
    <w:div w:id="104081475">
      <w:bodyDiv w:val="1"/>
      <w:marLeft w:val="0"/>
      <w:marRight w:val="0"/>
      <w:marTop w:val="0"/>
      <w:marBottom w:val="0"/>
      <w:divBdr>
        <w:top w:val="none" w:sz="0" w:space="0" w:color="auto"/>
        <w:left w:val="none" w:sz="0" w:space="0" w:color="auto"/>
        <w:bottom w:val="none" w:sz="0" w:space="0" w:color="auto"/>
        <w:right w:val="none" w:sz="0" w:space="0" w:color="auto"/>
      </w:divBdr>
      <w:divsChild>
        <w:div w:id="282617359">
          <w:marLeft w:val="0"/>
          <w:marRight w:val="0"/>
          <w:marTop w:val="0"/>
          <w:marBottom w:val="0"/>
          <w:divBdr>
            <w:top w:val="none" w:sz="0" w:space="0" w:color="auto"/>
            <w:left w:val="none" w:sz="0" w:space="0" w:color="auto"/>
            <w:bottom w:val="none" w:sz="0" w:space="0" w:color="auto"/>
            <w:right w:val="none" w:sz="0" w:space="0" w:color="auto"/>
          </w:divBdr>
          <w:divsChild>
            <w:div w:id="499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6267">
      <w:bodyDiv w:val="1"/>
      <w:marLeft w:val="0"/>
      <w:marRight w:val="0"/>
      <w:marTop w:val="0"/>
      <w:marBottom w:val="0"/>
      <w:divBdr>
        <w:top w:val="none" w:sz="0" w:space="0" w:color="auto"/>
        <w:left w:val="none" w:sz="0" w:space="0" w:color="auto"/>
        <w:bottom w:val="none" w:sz="0" w:space="0" w:color="auto"/>
        <w:right w:val="none" w:sz="0" w:space="0" w:color="auto"/>
      </w:divBdr>
    </w:div>
    <w:div w:id="117646505">
      <w:bodyDiv w:val="1"/>
      <w:marLeft w:val="0"/>
      <w:marRight w:val="0"/>
      <w:marTop w:val="0"/>
      <w:marBottom w:val="0"/>
      <w:divBdr>
        <w:top w:val="none" w:sz="0" w:space="0" w:color="auto"/>
        <w:left w:val="none" w:sz="0" w:space="0" w:color="auto"/>
        <w:bottom w:val="none" w:sz="0" w:space="0" w:color="auto"/>
        <w:right w:val="none" w:sz="0" w:space="0" w:color="auto"/>
      </w:divBdr>
      <w:divsChild>
        <w:div w:id="1206059902">
          <w:marLeft w:val="0"/>
          <w:marRight w:val="0"/>
          <w:marTop w:val="0"/>
          <w:marBottom w:val="0"/>
          <w:divBdr>
            <w:top w:val="none" w:sz="0" w:space="0" w:color="auto"/>
            <w:left w:val="none" w:sz="0" w:space="0" w:color="auto"/>
            <w:bottom w:val="none" w:sz="0" w:space="0" w:color="auto"/>
            <w:right w:val="none" w:sz="0" w:space="0" w:color="auto"/>
          </w:divBdr>
          <w:divsChild>
            <w:div w:id="182446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8503">
      <w:bodyDiv w:val="1"/>
      <w:marLeft w:val="0"/>
      <w:marRight w:val="0"/>
      <w:marTop w:val="0"/>
      <w:marBottom w:val="0"/>
      <w:divBdr>
        <w:top w:val="none" w:sz="0" w:space="0" w:color="auto"/>
        <w:left w:val="none" w:sz="0" w:space="0" w:color="auto"/>
        <w:bottom w:val="none" w:sz="0" w:space="0" w:color="auto"/>
        <w:right w:val="none" w:sz="0" w:space="0" w:color="auto"/>
      </w:divBdr>
    </w:div>
    <w:div w:id="139660608">
      <w:bodyDiv w:val="1"/>
      <w:marLeft w:val="0"/>
      <w:marRight w:val="0"/>
      <w:marTop w:val="0"/>
      <w:marBottom w:val="0"/>
      <w:divBdr>
        <w:top w:val="none" w:sz="0" w:space="0" w:color="auto"/>
        <w:left w:val="none" w:sz="0" w:space="0" w:color="auto"/>
        <w:bottom w:val="none" w:sz="0" w:space="0" w:color="auto"/>
        <w:right w:val="none" w:sz="0" w:space="0" w:color="auto"/>
      </w:divBdr>
    </w:div>
    <w:div w:id="149174891">
      <w:bodyDiv w:val="1"/>
      <w:marLeft w:val="0"/>
      <w:marRight w:val="0"/>
      <w:marTop w:val="0"/>
      <w:marBottom w:val="0"/>
      <w:divBdr>
        <w:top w:val="none" w:sz="0" w:space="0" w:color="auto"/>
        <w:left w:val="none" w:sz="0" w:space="0" w:color="auto"/>
        <w:bottom w:val="none" w:sz="0" w:space="0" w:color="auto"/>
        <w:right w:val="none" w:sz="0" w:space="0" w:color="auto"/>
      </w:divBdr>
      <w:divsChild>
        <w:div w:id="1878663744">
          <w:marLeft w:val="0"/>
          <w:marRight w:val="0"/>
          <w:marTop w:val="0"/>
          <w:marBottom w:val="0"/>
          <w:divBdr>
            <w:top w:val="none" w:sz="0" w:space="0" w:color="auto"/>
            <w:left w:val="none" w:sz="0" w:space="0" w:color="auto"/>
            <w:bottom w:val="none" w:sz="0" w:space="0" w:color="auto"/>
            <w:right w:val="none" w:sz="0" w:space="0" w:color="auto"/>
          </w:divBdr>
          <w:divsChild>
            <w:div w:id="12159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9756">
      <w:bodyDiv w:val="1"/>
      <w:marLeft w:val="0"/>
      <w:marRight w:val="0"/>
      <w:marTop w:val="0"/>
      <w:marBottom w:val="0"/>
      <w:divBdr>
        <w:top w:val="none" w:sz="0" w:space="0" w:color="auto"/>
        <w:left w:val="none" w:sz="0" w:space="0" w:color="auto"/>
        <w:bottom w:val="none" w:sz="0" w:space="0" w:color="auto"/>
        <w:right w:val="none" w:sz="0" w:space="0" w:color="auto"/>
      </w:divBdr>
    </w:div>
    <w:div w:id="159469980">
      <w:bodyDiv w:val="1"/>
      <w:marLeft w:val="0"/>
      <w:marRight w:val="0"/>
      <w:marTop w:val="0"/>
      <w:marBottom w:val="0"/>
      <w:divBdr>
        <w:top w:val="none" w:sz="0" w:space="0" w:color="auto"/>
        <w:left w:val="none" w:sz="0" w:space="0" w:color="auto"/>
        <w:bottom w:val="none" w:sz="0" w:space="0" w:color="auto"/>
        <w:right w:val="none" w:sz="0" w:space="0" w:color="auto"/>
      </w:divBdr>
    </w:div>
    <w:div w:id="166407702">
      <w:bodyDiv w:val="1"/>
      <w:marLeft w:val="0"/>
      <w:marRight w:val="0"/>
      <w:marTop w:val="0"/>
      <w:marBottom w:val="0"/>
      <w:divBdr>
        <w:top w:val="none" w:sz="0" w:space="0" w:color="auto"/>
        <w:left w:val="none" w:sz="0" w:space="0" w:color="auto"/>
        <w:bottom w:val="none" w:sz="0" w:space="0" w:color="auto"/>
        <w:right w:val="none" w:sz="0" w:space="0" w:color="auto"/>
      </w:divBdr>
    </w:div>
    <w:div w:id="184097497">
      <w:bodyDiv w:val="1"/>
      <w:marLeft w:val="0"/>
      <w:marRight w:val="0"/>
      <w:marTop w:val="0"/>
      <w:marBottom w:val="0"/>
      <w:divBdr>
        <w:top w:val="none" w:sz="0" w:space="0" w:color="auto"/>
        <w:left w:val="none" w:sz="0" w:space="0" w:color="auto"/>
        <w:bottom w:val="none" w:sz="0" w:space="0" w:color="auto"/>
        <w:right w:val="none" w:sz="0" w:space="0" w:color="auto"/>
      </w:divBdr>
    </w:div>
    <w:div w:id="206188204">
      <w:bodyDiv w:val="1"/>
      <w:marLeft w:val="0"/>
      <w:marRight w:val="0"/>
      <w:marTop w:val="0"/>
      <w:marBottom w:val="0"/>
      <w:divBdr>
        <w:top w:val="none" w:sz="0" w:space="0" w:color="auto"/>
        <w:left w:val="none" w:sz="0" w:space="0" w:color="auto"/>
        <w:bottom w:val="none" w:sz="0" w:space="0" w:color="auto"/>
        <w:right w:val="none" w:sz="0" w:space="0" w:color="auto"/>
      </w:divBdr>
    </w:div>
    <w:div w:id="206644105">
      <w:bodyDiv w:val="1"/>
      <w:marLeft w:val="0"/>
      <w:marRight w:val="0"/>
      <w:marTop w:val="0"/>
      <w:marBottom w:val="0"/>
      <w:divBdr>
        <w:top w:val="none" w:sz="0" w:space="0" w:color="auto"/>
        <w:left w:val="none" w:sz="0" w:space="0" w:color="auto"/>
        <w:bottom w:val="none" w:sz="0" w:space="0" w:color="auto"/>
        <w:right w:val="none" w:sz="0" w:space="0" w:color="auto"/>
      </w:divBdr>
    </w:div>
    <w:div w:id="212624498">
      <w:bodyDiv w:val="1"/>
      <w:marLeft w:val="0"/>
      <w:marRight w:val="0"/>
      <w:marTop w:val="0"/>
      <w:marBottom w:val="0"/>
      <w:divBdr>
        <w:top w:val="none" w:sz="0" w:space="0" w:color="auto"/>
        <w:left w:val="none" w:sz="0" w:space="0" w:color="auto"/>
        <w:bottom w:val="none" w:sz="0" w:space="0" w:color="auto"/>
        <w:right w:val="none" w:sz="0" w:space="0" w:color="auto"/>
      </w:divBdr>
    </w:div>
    <w:div w:id="221406465">
      <w:bodyDiv w:val="1"/>
      <w:marLeft w:val="0"/>
      <w:marRight w:val="0"/>
      <w:marTop w:val="0"/>
      <w:marBottom w:val="0"/>
      <w:divBdr>
        <w:top w:val="none" w:sz="0" w:space="0" w:color="auto"/>
        <w:left w:val="none" w:sz="0" w:space="0" w:color="auto"/>
        <w:bottom w:val="none" w:sz="0" w:space="0" w:color="auto"/>
        <w:right w:val="none" w:sz="0" w:space="0" w:color="auto"/>
      </w:divBdr>
    </w:div>
    <w:div w:id="232544344">
      <w:bodyDiv w:val="1"/>
      <w:marLeft w:val="0"/>
      <w:marRight w:val="0"/>
      <w:marTop w:val="0"/>
      <w:marBottom w:val="0"/>
      <w:divBdr>
        <w:top w:val="none" w:sz="0" w:space="0" w:color="auto"/>
        <w:left w:val="none" w:sz="0" w:space="0" w:color="auto"/>
        <w:bottom w:val="none" w:sz="0" w:space="0" w:color="auto"/>
        <w:right w:val="none" w:sz="0" w:space="0" w:color="auto"/>
      </w:divBdr>
    </w:div>
    <w:div w:id="241304115">
      <w:bodyDiv w:val="1"/>
      <w:marLeft w:val="0"/>
      <w:marRight w:val="0"/>
      <w:marTop w:val="0"/>
      <w:marBottom w:val="0"/>
      <w:divBdr>
        <w:top w:val="none" w:sz="0" w:space="0" w:color="auto"/>
        <w:left w:val="none" w:sz="0" w:space="0" w:color="auto"/>
        <w:bottom w:val="none" w:sz="0" w:space="0" w:color="auto"/>
        <w:right w:val="none" w:sz="0" w:space="0" w:color="auto"/>
      </w:divBdr>
    </w:div>
    <w:div w:id="246157972">
      <w:bodyDiv w:val="1"/>
      <w:marLeft w:val="0"/>
      <w:marRight w:val="0"/>
      <w:marTop w:val="0"/>
      <w:marBottom w:val="0"/>
      <w:divBdr>
        <w:top w:val="none" w:sz="0" w:space="0" w:color="auto"/>
        <w:left w:val="none" w:sz="0" w:space="0" w:color="auto"/>
        <w:bottom w:val="none" w:sz="0" w:space="0" w:color="auto"/>
        <w:right w:val="none" w:sz="0" w:space="0" w:color="auto"/>
      </w:divBdr>
    </w:div>
    <w:div w:id="256526672">
      <w:bodyDiv w:val="1"/>
      <w:marLeft w:val="0"/>
      <w:marRight w:val="0"/>
      <w:marTop w:val="0"/>
      <w:marBottom w:val="0"/>
      <w:divBdr>
        <w:top w:val="none" w:sz="0" w:space="0" w:color="auto"/>
        <w:left w:val="none" w:sz="0" w:space="0" w:color="auto"/>
        <w:bottom w:val="none" w:sz="0" w:space="0" w:color="auto"/>
        <w:right w:val="none" w:sz="0" w:space="0" w:color="auto"/>
      </w:divBdr>
    </w:div>
    <w:div w:id="256642481">
      <w:bodyDiv w:val="1"/>
      <w:marLeft w:val="0"/>
      <w:marRight w:val="0"/>
      <w:marTop w:val="0"/>
      <w:marBottom w:val="0"/>
      <w:divBdr>
        <w:top w:val="none" w:sz="0" w:space="0" w:color="auto"/>
        <w:left w:val="none" w:sz="0" w:space="0" w:color="auto"/>
        <w:bottom w:val="none" w:sz="0" w:space="0" w:color="auto"/>
        <w:right w:val="none" w:sz="0" w:space="0" w:color="auto"/>
      </w:divBdr>
    </w:div>
    <w:div w:id="283735648">
      <w:bodyDiv w:val="1"/>
      <w:marLeft w:val="0"/>
      <w:marRight w:val="0"/>
      <w:marTop w:val="0"/>
      <w:marBottom w:val="0"/>
      <w:divBdr>
        <w:top w:val="none" w:sz="0" w:space="0" w:color="auto"/>
        <w:left w:val="none" w:sz="0" w:space="0" w:color="auto"/>
        <w:bottom w:val="none" w:sz="0" w:space="0" w:color="auto"/>
        <w:right w:val="none" w:sz="0" w:space="0" w:color="auto"/>
      </w:divBdr>
    </w:div>
    <w:div w:id="311756106">
      <w:bodyDiv w:val="1"/>
      <w:marLeft w:val="0"/>
      <w:marRight w:val="0"/>
      <w:marTop w:val="0"/>
      <w:marBottom w:val="0"/>
      <w:divBdr>
        <w:top w:val="none" w:sz="0" w:space="0" w:color="auto"/>
        <w:left w:val="none" w:sz="0" w:space="0" w:color="auto"/>
        <w:bottom w:val="none" w:sz="0" w:space="0" w:color="auto"/>
        <w:right w:val="none" w:sz="0" w:space="0" w:color="auto"/>
      </w:divBdr>
    </w:div>
    <w:div w:id="320962354">
      <w:bodyDiv w:val="1"/>
      <w:marLeft w:val="0"/>
      <w:marRight w:val="0"/>
      <w:marTop w:val="0"/>
      <w:marBottom w:val="0"/>
      <w:divBdr>
        <w:top w:val="none" w:sz="0" w:space="0" w:color="auto"/>
        <w:left w:val="none" w:sz="0" w:space="0" w:color="auto"/>
        <w:bottom w:val="none" w:sz="0" w:space="0" w:color="auto"/>
        <w:right w:val="none" w:sz="0" w:space="0" w:color="auto"/>
      </w:divBdr>
    </w:div>
    <w:div w:id="330329979">
      <w:bodyDiv w:val="1"/>
      <w:marLeft w:val="0"/>
      <w:marRight w:val="0"/>
      <w:marTop w:val="0"/>
      <w:marBottom w:val="0"/>
      <w:divBdr>
        <w:top w:val="none" w:sz="0" w:space="0" w:color="auto"/>
        <w:left w:val="none" w:sz="0" w:space="0" w:color="auto"/>
        <w:bottom w:val="none" w:sz="0" w:space="0" w:color="auto"/>
        <w:right w:val="none" w:sz="0" w:space="0" w:color="auto"/>
      </w:divBdr>
      <w:divsChild>
        <w:div w:id="354959695">
          <w:marLeft w:val="0"/>
          <w:marRight w:val="0"/>
          <w:marTop w:val="0"/>
          <w:marBottom w:val="0"/>
          <w:divBdr>
            <w:top w:val="none" w:sz="0" w:space="0" w:color="auto"/>
            <w:left w:val="none" w:sz="0" w:space="0" w:color="auto"/>
            <w:bottom w:val="none" w:sz="0" w:space="0" w:color="auto"/>
            <w:right w:val="none" w:sz="0" w:space="0" w:color="auto"/>
          </w:divBdr>
          <w:divsChild>
            <w:div w:id="187900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111">
      <w:bodyDiv w:val="1"/>
      <w:marLeft w:val="0"/>
      <w:marRight w:val="0"/>
      <w:marTop w:val="0"/>
      <w:marBottom w:val="0"/>
      <w:divBdr>
        <w:top w:val="none" w:sz="0" w:space="0" w:color="auto"/>
        <w:left w:val="none" w:sz="0" w:space="0" w:color="auto"/>
        <w:bottom w:val="none" w:sz="0" w:space="0" w:color="auto"/>
        <w:right w:val="none" w:sz="0" w:space="0" w:color="auto"/>
      </w:divBdr>
    </w:div>
    <w:div w:id="355935858">
      <w:bodyDiv w:val="1"/>
      <w:marLeft w:val="0"/>
      <w:marRight w:val="0"/>
      <w:marTop w:val="0"/>
      <w:marBottom w:val="0"/>
      <w:divBdr>
        <w:top w:val="none" w:sz="0" w:space="0" w:color="auto"/>
        <w:left w:val="none" w:sz="0" w:space="0" w:color="auto"/>
        <w:bottom w:val="none" w:sz="0" w:space="0" w:color="auto"/>
        <w:right w:val="none" w:sz="0" w:space="0" w:color="auto"/>
      </w:divBdr>
    </w:div>
    <w:div w:id="360866138">
      <w:bodyDiv w:val="1"/>
      <w:marLeft w:val="0"/>
      <w:marRight w:val="0"/>
      <w:marTop w:val="0"/>
      <w:marBottom w:val="0"/>
      <w:divBdr>
        <w:top w:val="none" w:sz="0" w:space="0" w:color="auto"/>
        <w:left w:val="none" w:sz="0" w:space="0" w:color="auto"/>
        <w:bottom w:val="none" w:sz="0" w:space="0" w:color="auto"/>
        <w:right w:val="none" w:sz="0" w:space="0" w:color="auto"/>
      </w:divBdr>
    </w:div>
    <w:div w:id="365300365">
      <w:bodyDiv w:val="1"/>
      <w:marLeft w:val="0"/>
      <w:marRight w:val="0"/>
      <w:marTop w:val="0"/>
      <w:marBottom w:val="0"/>
      <w:divBdr>
        <w:top w:val="none" w:sz="0" w:space="0" w:color="auto"/>
        <w:left w:val="none" w:sz="0" w:space="0" w:color="auto"/>
        <w:bottom w:val="none" w:sz="0" w:space="0" w:color="auto"/>
        <w:right w:val="none" w:sz="0" w:space="0" w:color="auto"/>
      </w:divBdr>
    </w:div>
    <w:div w:id="373234212">
      <w:bodyDiv w:val="1"/>
      <w:marLeft w:val="0"/>
      <w:marRight w:val="0"/>
      <w:marTop w:val="0"/>
      <w:marBottom w:val="0"/>
      <w:divBdr>
        <w:top w:val="none" w:sz="0" w:space="0" w:color="auto"/>
        <w:left w:val="none" w:sz="0" w:space="0" w:color="auto"/>
        <w:bottom w:val="none" w:sz="0" w:space="0" w:color="auto"/>
        <w:right w:val="none" w:sz="0" w:space="0" w:color="auto"/>
      </w:divBdr>
      <w:divsChild>
        <w:div w:id="1614946584">
          <w:marLeft w:val="0"/>
          <w:marRight w:val="0"/>
          <w:marTop w:val="0"/>
          <w:marBottom w:val="0"/>
          <w:divBdr>
            <w:top w:val="none" w:sz="0" w:space="0" w:color="auto"/>
            <w:left w:val="none" w:sz="0" w:space="0" w:color="auto"/>
            <w:bottom w:val="none" w:sz="0" w:space="0" w:color="auto"/>
            <w:right w:val="none" w:sz="0" w:space="0" w:color="auto"/>
          </w:divBdr>
          <w:divsChild>
            <w:div w:id="73874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90624">
      <w:bodyDiv w:val="1"/>
      <w:marLeft w:val="0"/>
      <w:marRight w:val="0"/>
      <w:marTop w:val="0"/>
      <w:marBottom w:val="0"/>
      <w:divBdr>
        <w:top w:val="none" w:sz="0" w:space="0" w:color="auto"/>
        <w:left w:val="none" w:sz="0" w:space="0" w:color="auto"/>
        <w:bottom w:val="none" w:sz="0" w:space="0" w:color="auto"/>
        <w:right w:val="none" w:sz="0" w:space="0" w:color="auto"/>
      </w:divBdr>
    </w:div>
    <w:div w:id="450366877">
      <w:bodyDiv w:val="1"/>
      <w:marLeft w:val="0"/>
      <w:marRight w:val="0"/>
      <w:marTop w:val="0"/>
      <w:marBottom w:val="0"/>
      <w:divBdr>
        <w:top w:val="none" w:sz="0" w:space="0" w:color="auto"/>
        <w:left w:val="none" w:sz="0" w:space="0" w:color="auto"/>
        <w:bottom w:val="none" w:sz="0" w:space="0" w:color="auto"/>
        <w:right w:val="none" w:sz="0" w:space="0" w:color="auto"/>
      </w:divBdr>
    </w:div>
    <w:div w:id="477068223">
      <w:bodyDiv w:val="1"/>
      <w:marLeft w:val="0"/>
      <w:marRight w:val="0"/>
      <w:marTop w:val="0"/>
      <w:marBottom w:val="0"/>
      <w:divBdr>
        <w:top w:val="none" w:sz="0" w:space="0" w:color="auto"/>
        <w:left w:val="none" w:sz="0" w:space="0" w:color="auto"/>
        <w:bottom w:val="none" w:sz="0" w:space="0" w:color="auto"/>
        <w:right w:val="none" w:sz="0" w:space="0" w:color="auto"/>
      </w:divBdr>
    </w:div>
    <w:div w:id="488594602">
      <w:bodyDiv w:val="1"/>
      <w:marLeft w:val="0"/>
      <w:marRight w:val="0"/>
      <w:marTop w:val="0"/>
      <w:marBottom w:val="0"/>
      <w:divBdr>
        <w:top w:val="none" w:sz="0" w:space="0" w:color="auto"/>
        <w:left w:val="none" w:sz="0" w:space="0" w:color="auto"/>
        <w:bottom w:val="none" w:sz="0" w:space="0" w:color="auto"/>
        <w:right w:val="none" w:sz="0" w:space="0" w:color="auto"/>
      </w:divBdr>
    </w:div>
    <w:div w:id="492646040">
      <w:bodyDiv w:val="1"/>
      <w:marLeft w:val="0"/>
      <w:marRight w:val="0"/>
      <w:marTop w:val="0"/>
      <w:marBottom w:val="0"/>
      <w:divBdr>
        <w:top w:val="none" w:sz="0" w:space="0" w:color="auto"/>
        <w:left w:val="none" w:sz="0" w:space="0" w:color="auto"/>
        <w:bottom w:val="none" w:sz="0" w:space="0" w:color="auto"/>
        <w:right w:val="none" w:sz="0" w:space="0" w:color="auto"/>
      </w:divBdr>
    </w:div>
    <w:div w:id="494229642">
      <w:bodyDiv w:val="1"/>
      <w:marLeft w:val="0"/>
      <w:marRight w:val="0"/>
      <w:marTop w:val="0"/>
      <w:marBottom w:val="0"/>
      <w:divBdr>
        <w:top w:val="none" w:sz="0" w:space="0" w:color="auto"/>
        <w:left w:val="none" w:sz="0" w:space="0" w:color="auto"/>
        <w:bottom w:val="none" w:sz="0" w:space="0" w:color="auto"/>
        <w:right w:val="none" w:sz="0" w:space="0" w:color="auto"/>
      </w:divBdr>
    </w:div>
    <w:div w:id="502672543">
      <w:bodyDiv w:val="1"/>
      <w:marLeft w:val="0"/>
      <w:marRight w:val="0"/>
      <w:marTop w:val="0"/>
      <w:marBottom w:val="0"/>
      <w:divBdr>
        <w:top w:val="none" w:sz="0" w:space="0" w:color="auto"/>
        <w:left w:val="none" w:sz="0" w:space="0" w:color="auto"/>
        <w:bottom w:val="none" w:sz="0" w:space="0" w:color="auto"/>
        <w:right w:val="none" w:sz="0" w:space="0" w:color="auto"/>
      </w:divBdr>
    </w:div>
    <w:div w:id="524371950">
      <w:bodyDiv w:val="1"/>
      <w:marLeft w:val="0"/>
      <w:marRight w:val="0"/>
      <w:marTop w:val="0"/>
      <w:marBottom w:val="0"/>
      <w:divBdr>
        <w:top w:val="none" w:sz="0" w:space="0" w:color="auto"/>
        <w:left w:val="none" w:sz="0" w:space="0" w:color="auto"/>
        <w:bottom w:val="none" w:sz="0" w:space="0" w:color="auto"/>
        <w:right w:val="none" w:sz="0" w:space="0" w:color="auto"/>
      </w:divBdr>
    </w:div>
    <w:div w:id="540097356">
      <w:bodyDiv w:val="1"/>
      <w:marLeft w:val="0"/>
      <w:marRight w:val="0"/>
      <w:marTop w:val="0"/>
      <w:marBottom w:val="0"/>
      <w:divBdr>
        <w:top w:val="none" w:sz="0" w:space="0" w:color="auto"/>
        <w:left w:val="none" w:sz="0" w:space="0" w:color="auto"/>
        <w:bottom w:val="none" w:sz="0" w:space="0" w:color="auto"/>
        <w:right w:val="none" w:sz="0" w:space="0" w:color="auto"/>
      </w:divBdr>
    </w:div>
    <w:div w:id="549344293">
      <w:bodyDiv w:val="1"/>
      <w:marLeft w:val="0"/>
      <w:marRight w:val="0"/>
      <w:marTop w:val="0"/>
      <w:marBottom w:val="0"/>
      <w:divBdr>
        <w:top w:val="none" w:sz="0" w:space="0" w:color="auto"/>
        <w:left w:val="none" w:sz="0" w:space="0" w:color="auto"/>
        <w:bottom w:val="none" w:sz="0" w:space="0" w:color="auto"/>
        <w:right w:val="none" w:sz="0" w:space="0" w:color="auto"/>
      </w:divBdr>
    </w:div>
    <w:div w:id="578056867">
      <w:bodyDiv w:val="1"/>
      <w:marLeft w:val="0"/>
      <w:marRight w:val="0"/>
      <w:marTop w:val="0"/>
      <w:marBottom w:val="0"/>
      <w:divBdr>
        <w:top w:val="none" w:sz="0" w:space="0" w:color="auto"/>
        <w:left w:val="none" w:sz="0" w:space="0" w:color="auto"/>
        <w:bottom w:val="none" w:sz="0" w:space="0" w:color="auto"/>
        <w:right w:val="none" w:sz="0" w:space="0" w:color="auto"/>
      </w:divBdr>
      <w:divsChild>
        <w:div w:id="439034730">
          <w:marLeft w:val="0"/>
          <w:marRight w:val="0"/>
          <w:marTop w:val="0"/>
          <w:marBottom w:val="0"/>
          <w:divBdr>
            <w:top w:val="none" w:sz="0" w:space="0" w:color="auto"/>
            <w:left w:val="none" w:sz="0" w:space="0" w:color="auto"/>
            <w:bottom w:val="none" w:sz="0" w:space="0" w:color="auto"/>
            <w:right w:val="none" w:sz="0" w:space="0" w:color="auto"/>
          </w:divBdr>
          <w:divsChild>
            <w:div w:id="99368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4347">
      <w:bodyDiv w:val="1"/>
      <w:marLeft w:val="0"/>
      <w:marRight w:val="0"/>
      <w:marTop w:val="0"/>
      <w:marBottom w:val="0"/>
      <w:divBdr>
        <w:top w:val="none" w:sz="0" w:space="0" w:color="auto"/>
        <w:left w:val="none" w:sz="0" w:space="0" w:color="auto"/>
        <w:bottom w:val="none" w:sz="0" w:space="0" w:color="auto"/>
        <w:right w:val="none" w:sz="0" w:space="0" w:color="auto"/>
      </w:divBdr>
    </w:div>
    <w:div w:id="598878688">
      <w:bodyDiv w:val="1"/>
      <w:marLeft w:val="0"/>
      <w:marRight w:val="0"/>
      <w:marTop w:val="0"/>
      <w:marBottom w:val="0"/>
      <w:divBdr>
        <w:top w:val="none" w:sz="0" w:space="0" w:color="auto"/>
        <w:left w:val="none" w:sz="0" w:space="0" w:color="auto"/>
        <w:bottom w:val="none" w:sz="0" w:space="0" w:color="auto"/>
        <w:right w:val="none" w:sz="0" w:space="0" w:color="auto"/>
      </w:divBdr>
    </w:div>
    <w:div w:id="600190435">
      <w:bodyDiv w:val="1"/>
      <w:marLeft w:val="0"/>
      <w:marRight w:val="0"/>
      <w:marTop w:val="0"/>
      <w:marBottom w:val="0"/>
      <w:divBdr>
        <w:top w:val="none" w:sz="0" w:space="0" w:color="auto"/>
        <w:left w:val="none" w:sz="0" w:space="0" w:color="auto"/>
        <w:bottom w:val="none" w:sz="0" w:space="0" w:color="auto"/>
        <w:right w:val="none" w:sz="0" w:space="0" w:color="auto"/>
      </w:divBdr>
    </w:div>
    <w:div w:id="604383114">
      <w:bodyDiv w:val="1"/>
      <w:marLeft w:val="0"/>
      <w:marRight w:val="0"/>
      <w:marTop w:val="0"/>
      <w:marBottom w:val="0"/>
      <w:divBdr>
        <w:top w:val="none" w:sz="0" w:space="0" w:color="auto"/>
        <w:left w:val="none" w:sz="0" w:space="0" w:color="auto"/>
        <w:bottom w:val="none" w:sz="0" w:space="0" w:color="auto"/>
        <w:right w:val="none" w:sz="0" w:space="0" w:color="auto"/>
      </w:divBdr>
    </w:div>
    <w:div w:id="610280369">
      <w:bodyDiv w:val="1"/>
      <w:marLeft w:val="0"/>
      <w:marRight w:val="0"/>
      <w:marTop w:val="0"/>
      <w:marBottom w:val="0"/>
      <w:divBdr>
        <w:top w:val="none" w:sz="0" w:space="0" w:color="auto"/>
        <w:left w:val="none" w:sz="0" w:space="0" w:color="auto"/>
        <w:bottom w:val="none" w:sz="0" w:space="0" w:color="auto"/>
        <w:right w:val="none" w:sz="0" w:space="0" w:color="auto"/>
      </w:divBdr>
    </w:div>
    <w:div w:id="616251791">
      <w:bodyDiv w:val="1"/>
      <w:marLeft w:val="0"/>
      <w:marRight w:val="0"/>
      <w:marTop w:val="0"/>
      <w:marBottom w:val="0"/>
      <w:divBdr>
        <w:top w:val="none" w:sz="0" w:space="0" w:color="auto"/>
        <w:left w:val="none" w:sz="0" w:space="0" w:color="auto"/>
        <w:bottom w:val="none" w:sz="0" w:space="0" w:color="auto"/>
        <w:right w:val="none" w:sz="0" w:space="0" w:color="auto"/>
      </w:divBdr>
    </w:div>
    <w:div w:id="617293869">
      <w:bodyDiv w:val="1"/>
      <w:marLeft w:val="0"/>
      <w:marRight w:val="0"/>
      <w:marTop w:val="0"/>
      <w:marBottom w:val="0"/>
      <w:divBdr>
        <w:top w:val="none" w:sz="0" w:space="0" w:color="auto"/>
        <w:left w:val="none" w:sz="0" w:space="0" w:color="auto"/>
        <w:bottom w:val="none" w:sz="0" w:space="0" w:color="auto"/>
        <w:right w:val="none" w:sz="0" w:space="0" w:color="auto"/>
      </w:divBdr>
    </w:div>
    <w:div w:id="632053887">
      <w:bodyDiv w:val="1"/>
      <w:marLeft w:val="0"/>
      <w:marRight w:val="0"/>
      <w:marTop w:val="0"/>
      <w:marBottom w:val="0"/>
      <w:divBdr>
        <w:top w:val="none" w:sz="0" w:space="0" w:color="auto"/>
        <w:left w:val="none" w:sz="0" w:space="0" w:color="auto"/>
        <w:bottom w:val="none" w:sz="0" w:space="0" w:color="auto"/>
        <w:right w:val="none" w:sz="0" w:space="0" w:color="auto"/>
      </w:divBdr>
    </w:div>
    <w:div w:id="632249688">
      <w:bodyDiv w:val="1"/>
      <w:marLeft w:val="0"/>
      <w:marRight w:val="0"/>
      <w:marTop w:val="0"/>
      <w:marBottom w:val="0"/>
      <w:divBdr>
        <w:top w:val="none" w:sz="0" w:space="0" w:color="auto"/>
        <w:left w:val="none" w:sz="0" w:space="0" w:color="auto"/>
        <w:bottom w:val="none" w:sz="0" w:space="0" w:color="auto"/>
        <w:right w:val="none" w:sz="0" w:space="0" w:color="auto"/>
      </w:divBdr>
    </w:div>
    <w:div w:id="636648693">
      <w:bodyDiv w:val="1"/>
      <w:marLeft w:val="0"/>
      <w:marRight w:val="0"/>
      <w:marTop w:val="0"/>
      <w:marBottom w:val="0"/>
      <w:divBdr>
        <w:top w:val="none" w:sz="0" w:space="0" w:color="auto"/>
        <w:left w:val="none" w:sz="0" w:space="0" w:color="auto"/>
        <w:bottom w:val="none" w:sz="0" w:space="0" w:color="auto"/>
        <w:right w:val="none" w:sz="0" w:space="0" w:color="auto"/>
      </w:divBdr>
    </w:div>
    <w:div w:id="646711841">
      <w:bodyDiv w:val="1"/>
      <w:marLeft w:val="0"/>
      <w:marRight w:val="0"/>
      <w:marTop w:val="0"/>
      <w:marBottom w:val="0"/>
      <w:divBdr>
        <w:top w:val="none" w:sz="0" w:space="0" w:color="auto"/>
        <w:left w:val="none" w:sz="0" w:space="0" w:color="auto"/>
        <w:bottom w:val="none" w:sz="0" w:space="0" w:color="auto"/>
        <w:right w:val="none" w:sz="0" w:space="0" w:color="auto"/>
      </w:divBdr>
    </w:div>
    <w:div w:id="659235741">
      <w:bodyDiv w:val="1"/>
      <w:marLeft w:val="0"/>
      <w:marRight w:val="0"/>
      <w:marTop w:val="0"/>
      <w:marBottom w:val="0"/>
      <w:divBdr>
        <w:top w:val="none" w:sz="0" w:space="0" w:color="auto"/>
        <w:left w:val="none" w:sz="0" w:space="0" w:color="auto"/>
        <w:bottom w:val="none" w:sz="0" w:space="0" w:color="auto"/>
        <w:right w:val="none" w:sz="0" w:space="0" w:color="auto"/>
      </w:divBdr>
    </w:div>
    <w:div w:id="708382540">
      <w:bodyDiv w:val="1"/>
      <w:marLeft w:val="0"/>
      <w:marRight w:val="0"/>
      <w:marTop w:val="0"/>
      <w:marBottom w:val="0"/>
      <w:divBdr>
        <w:top w:val="none" w:sz="0" w:space="0" w:color="auto"/>
        <w:left w:val="none" w:sz="0" w:space="0" w:color="auto"/>
        <w:bottom w:val="none" w:sz="0" w:space="0" w:color="auto"/>
        <w:right w:val="none" w:sz="0" w:space="0" w:color="auto"/>
      </w:divBdr>
      <w:divsChild>
        <w:div w:id="1354454350">
          <w:marLeft w:val="0"/>
          <w:marRight w:val="0"/>
          <w:marTop w:val="0"/>
          <w:marBottom w:val="0"/>
          <w:divBdr>
            <w:top w:val="none" w:sz="0" w:space="0" w:color="auto"/>
            <w:left w:val="none" w:sz="0" w:space="0" w:color="auto"/>
            <w:bottom w:val="none" w:sz="0" w:space="0" w:color="auto"/>
            <w:right w:val="none" w:sz="0" w:space="0" w:color="auto"/>
          </w:divBdr>
          <w:divsChild>
            <w:div w:id="18873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4804">
      <w:bodyDiv w:val="1"/>
      <w:marLeft w:val="0"/>
      <w:marRight w:val="0"/>
      <w:marTop w:val="0"/>
      <w:marBottom w:val="0"/>
      <w:divBdr>
        <w:top w:val="none" w:sz="0" w:space="0" w:color="auto"/>
        <w:left w:val="none" w:sz="0" w:space="0" w:color="auto"/>
        <w:bottom w:val="none" w:sz="0" w:space="0" w:color="auto"/>
        <w:right w:val="none" w:sz="0" w:space="0" w:color="auto"/>
      </w:divBdr>
    </w:div>
    <w:div w:id="719061842">
      <w:bodyDiv w:val="1"/>
      <w:marLeft w:val="0"/>
      <w:marRight w:val="0"/>
      <w:marTop w:val="0"/>
      <w:marBottom w:val="0"/>
      <w:divBdr>
        <w:top w:val="none" w:sz="0" w:space="0" w:color="auto"/>
        <w:left w:val="none" w:sz="0" w:space="0" w:color="auto"/>
        <w:bottom w:val="none" w:sz="0" w:space="0" w:color="auto"/>
        <w:right w:val="none" w:sz="0" w:space="0" w:color="auto"/>
      </w:divBdr>
    </w:div>
    <w:div w:id="721902055">
      <w:bodyDiv w:val="1"/>
      <w:marLeft w:val="0"/>
      <w:marRight w:val="0"/>
      <w:marTop w:val="0"/>
      <w:marBottom w:val="0"/>
      <w:divBdr>
        <w:top w:val="none" w:sz="0" w:space="0" w:color="auto"/>
        <w:left w:val="none" w:sz="0" w:space="0" w:color="auto"/>
        <w:bottom w:val="none" w:sz="0" w:space="0" w:color="auto"/>
        <w:right w:val="none" w:sz="0" w:space="0" w:color="auto"/>
      </w:divBdr>
      <w:divsChild>
        <w:div w:id="1935672351">
          <w:marLeft w:val="0"/>
          <w:marRight w:val="0"/>
          <w:marTop w:val="0"/>
          <w:marBottom w:val="0"/>
          <w:divBdr>
            <w:top w:val="none" w:sz="0" w:space="0" w:color="auto"/>
            <w:left w:val="none" w:sz="0" w:space="0" w:color="auto"/>
            <w:bottom w:val="none" w:sz="0" w:space="0" w:color="auto"/>
            <w:right w:val="none" w:sz="0" w:space="0" w:color="auto"/>
          </w:divBdr>
          <w:divsChild>
            <w:div w:id="15620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8571">
      <w:bodyDiv w:val="1"/>
      <w:marLeft w:val="0"/>
      <w:marRight w:val="0"/>
      <w:marTop w:val="0"/>
      <w:marBottom w:val="0"/>
      <w:divBdr>
        <w:top w:val="none" w:sz="0" w:space="0" w:color="auto"/>
        <w:left w:val="none" w:sz="0" w:space="0" w:color="auto"/>
        <w:bottom w:val="none" w:sz="0" w:space="0" w:color="auto"/>
        <w:right w:val="none" w:sz="0" w:space="0" w:color="auto"/>
      </w:divBdr>
      <w:divsChild>
        <w:div w:id="726144416">
          <w:marLeft w:val="0"/>
          <w:marRight w:val="0"/>
          <w:marTop w:val="0"/>
          <w:marBottom w:val="0"/>
          <w:divBdr>
            <w:top w:val="none" w:sz="0" w:space="0" w:color="auto"/>
            <w:left w:val="none" w:sz="0" w:space="0" w:color="auto"/>
            <w:bottom w:val="none" w:sz="0" w:space="0" w:color="auto"/>
            <w:right w:val="none" w:sz="0" w:space="0" w:color="auto"/>
          </w:divBdr>
          <w:divsChild>
            <w:div w:id="19447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9722">
      <w:bodyDiv w:val="1"/>
      <w:marLeft w:val="0"/>
      <w:marRight w:val="0"/>
      <w:marTop w:val="0"/>
      <w:marBottom w:val="0"/>
      <w:divBdr>
        <w:top w:val="none" w:sz="0" w:space="0" w:color="auto"/>
        <w:left w:val="none" w:sz="0" w:space="0" w:color="auto"/>
        <w:bottom w:val="none" w:sz="0" w:space="0" w:color="auto"/>
        <w:right w:val="none" w:sz="0" w:space="0" w:color="auto"/>
      </w:divBdr>
    </w:div>
    <w:div w:id="759565899">
      <w:bodyDiv w:val="1"/>
      <w:marLeft w:val="0"/>
      <w:marRight w:val="0"/>
      <w:marTop w:val="0"/>
      <w:marBottom w:val="0"/>
      <w:divBdr>
        <w:top w:val="none" w:sz="0" w:space="0" w:color="auto"/>
        <w:left w:val="none" w:sz="0" w:space="0" w:color="auto"/>
        <w:bottom w:val="none" w:sz="0" w:space="0" w:color="auto"/>
        <w:right w:val="none" w:sz="0" w:space="0" w:color="auto"/>
      </w:divBdr>
    </w:div>
    <w:div w:id="766075817">
      <w:bodyDiv w:val="1"/>
      <w:marLeft w:val="0"/>
      <w:marRight w:val="0"/>
      <w:marTop w:val="0"/>
      <w:marBottom w:val="0"/>
      <w:divBdr>
        <w:top w:val="none" w:sz="0" w:space="0" w:color="auto"/>
        <w:left w:val="none" w:sz="0" w:space="0" w:color="auto"/>
        <w:bottom w:val="none" w:sz="0" w:space="0" w:color="auto"/>
        <w:right w:val="none" w:sz="0" w:space="0" w:color="auto"/>
      </w:divBdr>
    </w:div>
    <w:div w:id="777139081">
      <w:bodyDiv w:val="1"/>
      <w:marLeft w:val="0"/>
      <w:marRight w:val="0"/>
      <w:marTop w:val="0"/>
      <w:marBottom w:val="0"/>
      <w:divBdr>
        <w:top w:val="none" w:sz="0" w:space="0" w:color="auto"/>
        <w:left w:val="none" w:sz="0" w:space="0" w:color="auto"/>
        <w:bottom w:val="none" w:sz="0" w:space="0" w:color="auto"/>
        <w:right w:val="none" w:sz="0" w:space="0" w:color="auto"/>
      </w:divBdr>
    </w:div>
    <w:div w:id="779686551">
      <w:bodyDiv w:val="1"/>
      <w:marLeft w:val="0"/>
      <w:marRight w:val="0"/>
      <w:marTop w:val="0"/>
      <w:marBottom w:val="0"/>
      <w:divBdr>
        <w:top w:val="none" w:sz="0" w:space="0" w:color="auto"/>
        <w:left w:val="none" w:sz="0" w:space="0" w:color="auto"/>
        <w:bottom w:val="none" w:sz="0" w:space="0" w:color="auto"/>
        <w:right w:val="none" w:sz="0" w:space="0" w:color="auto"/>
      </w:divBdr>
    </w:div>
    <w:div w:id="780690843">
      <w:bodyDiv w:val="1"/>
      <w:marLeft w:val="0"/>
      <w:marRight w:val="0"/>
      <w:marTop w:val="0"/>
      <w:marBottom w:val="0"/>
      <w:divBdr>
        <w:top w:val="none" w:sz="0" w:space="0" w:color="auto"/>
        <w:left w:val="none" w:sz="0" w:space="0" w:color="auto"/>
        <w:bottom w:val="none" w:sz="0" w:space="0" w:color="auto"/>
        <w:right w:val="none" w:sz="0" w:space="0" w:color="auto"/>
      </w:divBdr>
    </w:div>
    <w:div w:id="785928221">
      <w:bodyDiv w:val="1"/>
      <w:marLeft w:val="0"/>
      <w:marRight w:val="0"/>
      <w:marTop w:val="0"/>
      <w:marBottom w:val="0"/>
      <w:divBdr>
        <w:top w:val="none" w:sz="0" w:space="0" w:color="auto"/>
        <w:left w:val="none" w:sz="0" w:space="0" w:color="auto"/>
        <w:bottom w:val="none" w:sz="0" w:space="0" w:color="auto"/>
        <w:right w:val="none" w:sz="0" w:space="0" w:color="auto"/>
      </w:divBdr>
    </w:div>
    <w:div w:id="790591190">
      <w:bodyDiv w:val="1"/>
      <w:marLeft w:val="0"/>
      <w:marRight w:val="0"/>
      <w:marTop w:val="0"/>
      <w:marBottom w:val="0"/>
      <w:divBdr>
        <w:top w:val="none" w:sz="0" w:space="0" w:color="auto"/>
        <w:left w:val="none" w:sz="0" w:space="0" w:color="auto"/>
        <w:bottom w:val="none" w:sz="0" w:space="0" w:color="auto"/>
        <w:right w:val="none" w:sz="0" w:space="0" w:color="auto"/>
      </w:divBdr>
    </w:div>
    <w:div w:id="790630215">
      <w:bodyDiv w:val="1"/>
      <w:marLeft w:val="0"/>
      <w:marRight w:val="0"/>
      <w:marTop w:val="0"/>
      <w:marBottom w:val="0"/>
      <w:divBdr>
        <w:top w:val="none" w:sz="0" w:space="0" w:color="auto"/>
        <w:left w:val="none" w:sz="0" w:space="0" w:color="auto"/>
        <w:bottom w:val="none" w:sz="0" w:space="0" w:color="auto"/>
        <w:right w:val="none" w:sz="0" w:space="0" w:color="auto"/>
      </w:divBdr>
      <w:divsChild>
        <w:div w:id="1776249344">
          <w:marLeft w:val="0"/>
          <w:marRight w:val="0"/>
          <w:marTop w:val="0"/>
          <w:marBottom w:val="0"/>
          <w:divBdr>
            <w:top w:val="none" w:sz="0" w:space="0" w:color="auto"/>
            <w:left w:val="none" w:sz="0" w:space="0" w:color="auto"/>
            <w:bottom w:val="none" w:sz="0" w:space="0" w:color="auto"/>
            <w:right w:val="none" w:sz="0" w:space="0" w:color="auto"/>
          </w:divBdr>
          <w:divsChild>
            <w:div w:id="141855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1916">
      <w:bodyDiv w:val="1"/>
      <w:marLeft w:val="0"/>
      <w:marRight w:val="0"/>
      <w:marTop w:val="0"/>
      <w:marBottom w:val="0"/>
      <w:divBdr>
        <w:top w:val="none" w:sz="0" w:space="0" w:color="auto"/>
        <w:left w:val="none" w:sz="0" w:space="0" w:color="auto"/>
        <w:bottom w:val="none" w:sz="0" w:space="0" w:color="auto"/>
        <w:right w:val="none" w:sz="0" w:space="0" w:color="auto"/>
      </w:divBdr>
    </w:div>
    <w:div w:id="812676092">
      <w:bodyDiv w:val="1"/>
      <w:marLeft w:val="0"/>
      <w:marRight w:val="0"/>
      <w:marTop w:val="0"/>
      <w:marBottom w:val="0"/>
      <w:divBdr>
        <w:top w:val="none" w:sz="0" w:space="0" w:color="auto"/>
        <w:left w:val="none" w:sz="0" w:space="0" w:color="auto"/>
        <w:bottom w:val="none" w:sz="0" w:space="0" w:color="auto"/>
        <w:right w:val="none" w:sz="0" w:space="0" w:color="auto"/>
      </w:divBdr>
      <w:divsChild>
        <w:div w:id="46419131">
          <w:marLeft w:val="0"/>
          <w:marRight w:val="0"/>
          <w:marTop w:val="0"/>
          <w:marBottom w:val="0"/>
          <w:divBdr>
            <w:top w:val="none" w:sz="0" w:space="0" w:color="auto"/>
            <w:left w:val="none" w:sz="0" w:space="0" w:color="auto"/>
            <w:bottom w:val="none" w:sz="0" w:space="0" w:color="auto"/>
            <w:right w:val="none" w:sz="0" w:space="0" w:color="auto"/>
          </w:divBdr>
          <w:divsChild>
            <w:div w:id="17548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8972">
      <w:bodyDiv w:val="1"/>
      <w:marLeft w:val="0"/>
      <w:marRight w:val="0"/>
      <w:marTop w:val="0"/>
      <w:marBottom w:val="0"/>
      <w:divBdr>
        <w:top w:val="none" w:sz="0" w:space="0" w:color="auto"/>
        <w:left w:val="none" w:sz="0" w:space="0" w:color="auto"/>
        <w:bottom w:val="none" w:sz="0" w:space="0" w:color="auto"/>
        <w:right w:val="none" w:sz="0" w:space="0" w:color="auto"/>
      </w:divBdr>
    </w:div>
    <w:div w:id="828331522">
      <w:bodyDiv w:val="1"/>
      <w:marLeft w:val="0"/>
      <w:marRight w:val="0"/>
      <w:marTop w:val="0"/>
      <w:marBottom w:val="0"/>
      <w:divBdr>
        <w:top w:val="none" w:sz="0" w:space="0" w:color="auto"/>
        <w:left w:val="none" w:sz="0" w:space="0" w:color="auto"/>
        <w:bottom w:val="none" w:sz="0" w:space="0" w:color="auto"/>
        <w:right w:val="none" w:sz="0" w:space="0" w:color="auto"/>
      </w:divBdr>
      <w:divsChild>
        <w:div w:id="1612282833">
          <w:marLeft w:val="0"/>
          <w:marRight w:val="0"/>
          <w:marTop w:val="0"/>
          <w:marBottom w:val="0"/>
          <w:divBdr>
            <w:top w:val="none" w:sz="0" w:space="0" w:color="auto"/>
            <w:left w:val="none" w:sz="0" w:space="0" w:color="auto"/>
            <w:bottom w:val="none" w:sz="0" w:space="0" w:color="auto"/>
            <w:right w:val="none" w:sz="0" w:space="0" w:color="auto"/>
          </w:divBdr>
          <w:divsChild>
            <w:div w:id="110330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1045">
      <w:bodyDiv w:val="1"/>
      <w:marLeft w:val="0"/>
      <w:marRight w:val="0"/>
      <w:marTop w:val="0"/>
      <w:marBottom w:val="0"/>
      <w:divBdr>
        <w:top w:val="none" w:sz="0" w:space="0" w:color="auto"/>
        <w:left w:val="none" w:sz="0" w:space="0" w:color="auto"/>
        <w:bottom w:val="none" w:sz="0" w:space="0" w:color="auto"/>
        <w:right w:val="none" w:sz="0" w:space="0" w:color="auto"/>
      </w:divBdr>
    </w:div>
    <w:div w:id="856966473">
      <w:bodyDiv w:val="1"/>
      <w:marLeft w:val="0"/>
      <w:marRight w:val="0"/>
      <w:marTop w:val="0"/>
      <w:marBottom w:val="0"/>
      <w:divBdr>
        <w:top w:val="none" w:sz="0" w:space="0" w:color="auto"/>
        <w:left w:val="none" w:sz="0" w:space="0" w:color="auto"/>
        <w:bottom w:val="none" w:sz="0" w:space="0" w:color="auto"/>
        <w:right w:val="none" w:sz="0" w:space="0" w:color="auto"/>
      </w:divBdr>
    </w:div>
    <w:div w:id="858934708">
      <w:bodyDiv w:val="1"/>
      <w:marLeft w:val="0"/>
      <w:marRight w:val="0"/>
      <w:marTop w:val="0"/>
      <w:marBottom w:val="0"/>
      <w:divBdr>
        <w:top w:val="none" w:sz="0" w:space="0" w:color="auto"/>
        <w:left w:val="none" w:sz="0" w:space="0" w:color="auto"/>
        <w:bottom w:val="none" w:sz="0" w:space="0" w:color="auto"/>
        <w:right w:val="none" w:sz="0" w:space="0" w:color="auto"/>
      </w:divBdr>
    </w:div>
    <w:div w:id="862017377">
      <w:bodyDiv w:val="1"/>
      <w:marLeft w:val="0"/>
      <w:marRight w:val="0"/>
      <w:marTop w:val="0"/>
      <w:marBottom w:val="0"/>
      <w:divBdr>
        <w:top w:val="none" w:sz="0" w:space="0" w:color="auto"/>
        <w:left w:val="none" w:sz="0" w:space="0" w:color="auto"/>
        <w:bottom w:val="none" w:sz="0" w:space="0" w:color="auto"/>
        <w:right w:val="none" w:sz="0" w:space="0" w:color="auto"/>
      </w:divBdr>
    </w:div>
    <w:div w:id="867566353">
      <w:bodyDiv w:val="1"/>
      <w:marLeft w:val="0"/>
      <w:marRight w:val="0"/>
      <w:marTop w:val="0"/>
      <w:marBottom w:val="0"/>
      <w:divBdr>
        <w:top w:val="none" w:sz="0" w:space="0" w:color="auto"/>
        <w:left w:val="none" w:sz="0" w:space="0" w:color="auto"/>
        <w:bottom w:val="none" w:sz="0" w:space="0" w:color="auto"/>
        <w:right w:val="none" w:sz="0" w:space="0" w:color="auto"/>
      </w:divBdr>
      <w:divsChild>
        <w:div w:id="953630916">
          <w:marLeft w:val="0"/>
          <w:marRight w:val="0"/>
          <w:marTop w:val="0"/>
          <w:marBottom w:val="0"/>
          <w:divBdr>
            <w:top w:val="none" w:sz="0" w:space="0" w:color="auto"/>
            <w:left w:val="none" w:sz="0" w:space="0" w:color="auto"/>
            <w:bottom w:val="none" w:sz="0" w:space="0" w:color="auto"/>
            <w:right w:val="none" w:sz="0" w:space="0" w:color="auto"/>
          </w:divBdr>
          <w:divsChild>
            <w:div w:id="97159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98854">
      <w:bodyDiv w:val="1"/>
      <w:marLeft w:val="0"/>
      <w:marRight w:val="0"/>
      <w:marTop w:val="0"/>
      <w:marBottom w:val="0"/>
      <w:divBdr>
        <w:top w:val="none" w:sz="0" w:space="0" w:color="auto"/>
        <w:left w:val="none" w:sz="0" w:space="0" w:color="auto"/>
        <w:bottom w:val="none" w:sz="0" w:space="0" w:color="auto"/>
        <w:right w:val="none" w:sz="0" w:space="0" w:color="auto"/>
      </w:divBdr>
    </w:div>
    <w:div w:id="938104132">
      <w:bodyDiv w:val="1"/>
      <w:marLeft w:val="0"/>
      <w:marRight w:val="0"/>
      <w:marTop w:val="0"/>
      <w:marBottom w:val="0"/>
      <w:divBdr>
        <w:top w:val="none" w:sz="0" w:space="0" w:color="auto"/>
        <w:left w:val="none" w:sz="0" w:space="0" w:color="auto"/>
        <w:bottom w:val="none" w:sz="0" w:space="0" w:color="auto"/>
        <w:right w:val="none" w:sz="0" w:space="0" w:color="auto"/>
      </w:divBdr>
      <w:divsChild>
        <w:div w:id="813761708">
          <w:marLeft w:val="0"/>
          <w:marRight w:val="0"/>
          <w:marTop w:val="0"/>
          <w:marBottom w:val="0"/>
          <w:divBdr>
            <w:top w:val="none" w:sz="0" w:space="0" w:color="auto"/>
            <w:left w:val="none" w:sz="0" w:space="0" w:color="auto"/>
            <w:bottom w:val="none" w:sz="0" w:space="0" w:color="auto"/>
            <w:right w:val="none" w:sz="0" w:space="0" w:color="auto"/>
          </w:divBdr>
          <w:divsChild>
            <w:div w:id="15715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0551">
      <w:bodyDiv w:val="1"/>
      <w:marLeft w:val="0"/>
      <w:marRight w:val="0"/>
      <w:marTop w:val="0"/>
      <w:marBottom w:val="0"/>
      <w:divBdr>
        <w:top w:val="none" w:sz="0" w:space="0" w:color="auto"/>
        <w:left w:val="none" w:sz="0" w:space="0" w:color="auto"/>
        <w:bottom w:val="none" w:sz="0" w:space="0" w:color="auto"/>
        <w:right w:val="none" w:sz="0" w:space="0" w:color="auto"/>
      </w:divBdr>
      <w:divsChild>
        <w:div w:id="551430865">
          <w:marLeft w:val="0"/>
          <w:marRight w:val="0"/>
          <w:marTop w:val="0"/>
          <w:marBottom w:val="0"/>
          <w:divBdr>
            <w:top w:val="none" w:sz="0" w:space="0" w:color="auto"/>
            <w:left w:val="none" w:sz="0" w:space="0" w:color="auto"/>
            <w:bottom w:val="none" w:sz="0" w:space="0" w:color="auto"/>
            <w:right w:val="none" w:sz="0" w:space="0" w:color="auto"/>
          </w:divBdr>
          <w:divsChild>
            <w:div w:id="155006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6978">
      <w:bodyDiv w:val="1"/>
      <w:marLeft w:val="0"/>
      <w:marRight w:val="0"/>
      <w:marTop w:val="0"/>
      <w:marBottom w:val="0"/>
      <w:divBdr>
        <w:top w:val="none" w:sz="0" w:space="0" w:color="auto"/>
        <w:left w:val="none" w:sz="0" w:space="0" w:color="auto"/>
        <w:bottom w:val="none" w:sz="0" w:space="0" w:color="auto"/>
        <w:right w:val="none" w:sz="0" w:space="0" w:color="auto"/>
      </w:divBdr>
    </w:div>
    <w:div w:id="943197483">
      <w:bodyDiv w:val="1"/>
      <w:marLeft w:val="0"/>
      <w:marRight w:val="0"/>
      <w:marTop w:val="0"/>
      <w:marBottom w:val="0"/>
      <w:divBdr>
        <w:top w:val="none" w:sz="0" w:space="0" w:color="auto"/>
        <w:left w:val="none" w:sz="0" w:space="0" w:color="auto"/>
        <w:bottom w:val="none" w:sz="0" w:space="0" w:color="auto"/>
        <w:right w:val="none" w:sz="0" w:space="0" w:color="auto"/>
      </w:divBdr>
    </w:div>
    <w:div w:id="947394701">
      <w:bodyDiv w:val="1"/>
      <w:marLeft w:val="0"/>
      <w:marRight w:val="0"/>
      <w:marTop w:val="0"/>
      <w:marBottom w:val="0"/>
      <w:divBdr>
        <w:top w:val="none" w:sz="0" w:space="0" w:color="auto"/>
        <w:left w:val="none" w:sz="0" w:space="0" w:color="auto"/>
        <w:bottom w:val="none" w:sz="0" w:space="0" w:color="auto"/>
        <w:right w:val="none" w:sz="0" w:space="0" w:color="auto"/>
      </w:divBdr>
      <w:divsChild>
        <w:div w:id="502209529">
          <w:marLeft w:val="0"/>
          <w:marRight w:val="0"/>
          <w:marTop w:val="0"/>
          <w:marBottom w:val="0"/>
          <w:divBdr>
            <w:top w:val="none" w:sz="0" w:space="0" w:color="auto"/>
            <w:left w:val="none" w:sz="0" w:space="0" w:color="auto"/>
            <w:bottom w:val="none" w:sz="0" w:space="0" w:color="auto"/>
            <w:right w:val="none" w:sz="0" w:space="0" w:color="auto"/>
          </w:divBdr>
          <w:divsChild>
            <w:div w:id="121176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6375">
      <w:bodyDiv w:val="1"/>
      <w:marLeft w:val="0"/>
      <w:marRight w:val="0"/>
      <w:marTop w:val="0"/>
      <w:marBottom w:val="0"/>
      <w:divBdr>
        <w:top w:val="none" w:sz="0" w:space="0" w:color="auto"/>
        <w:left w:val="none" w:sz="0" w:space="0" w:color="auto"/>
        <w:bottom w:val="none" w:sz="0" w:space="0" w:color="auto"/>
        <w:right w:val="none" w:sz="0" w:space="0" w:color="auto"/>
      </w:divBdr>
    </w:div>
    <w:div w:id="975838842">
      <w:bodyDiv w:val="1"/>
      <w:marLeft w:val="0"/>
      <w:marRight w:val="0"/>
      <w:marTop w:val="0"/>
      <w:marBottom w:val="0"/>
      <w:divBdr>
        <w:top w:val="none" w:sz="0" w:space="0" w:color="auto"/>
        <w:left w:val="none" w:sz="0" w:space="0" w:color="auto"/>
        <w:bottom w:val="none" w:sz="0" w:space="0" w:color="auto"/>
        <w:right w:val="none" w:sz="0" w:space="0" w:color="auto"/>
      </w:divBdr>
    </w:div>
    <w:div w:id="986318749">
      <w:bodyDiv w:val="1"/>
      <w:marLeft w:val="0"/>
      <w:marRight w:val="0"/>
      <w:marTop w:val="0"/>
      <w:marBottom w:val="0"/>
      <w:divBdr>
        <w:top w:val="none" w:sz="0" w:space="0" w:color="auto"/>
        <w:left w:val="none" w:sz="0" w:space="0" w:color="auto"/>
        <w:bottom w:val="none" w:sz="0" w:space="0" w:color="auto"/>
        <w:right w:val="none" w:sz="0" w:space="0" w:color="auto"/>
      </w:divBdr>
    </w:div>
    <w:div w:id="1000549283">
      <w:bodyDiv w:val="1"/>
      <w:marLeft w:val="0"/>
      <w:marRight w:val="0"/>
      <w:marTop w:val="0"/>
      <w:marBottom w:val="0"/>
      <w:divBdr>
        <w:top w:val="none" w:sz="0" w:space="0" w:color="auto"/>
        <w:left w:val="none" w:sz="0" w:space="0" w:color="auto"/>
        <w:bottom w:val="none" w:sz="0" w:space="0" w:color="auto"/>
        <w:right w:val="none" w:sz="0" w:space="0" w:color="auto"/>
      </w:divBdr>
    </w:div>
    <w:div w:id="1014383811">
      <w:bodyDiv w:val="1"/>
      <w:marLeft w:val="0"/>
      <w:marRight w:val="0"/>
      <w:marTop w:val="0"/>
      <w:marBottom w:val="0"/>
      <w:divBdr>
        <w:top w:val="none" w:sz="0" w:space="0" w:color="auto"/>
        <w:left w:val="none" w:sz="0" w:space="0" w:color="auto"/>
        <w:bottom w:val="none" w:sz="0" w:space="0" w:color="auto"/>
        <w:right w:val="none" w:sz="0" w:space="0" w:color="auto"/>
      </w:divBdr>
    </w:div>
    <w:div w:id="1027754002">
      <w:bodyDiv w:val="1"/>
      <w:marLeft w:val="0"/>
      <w:marRight w:val="0"/>
      <w:marTop w:val="0"/>
      <w:marBottom w:val="0"/>
      <w:divBdr>
        <w:top w:val="none" w:sz="0" w:space="0" w:color="auto"/>
        <w:left w:val="none" w:sz="0" w:space="0" w:color="auto"/>
        <w:bottom w:val="none" w:sz="0" w:space="0" w:color="auto"/>
        <w:right w:val="none" w:sz="0" w:space="0" w:color="auto"/>
      </w:divBdr>
    </w:div>
    <w:div w:id="1047142672">
      <w:bodyDiv w:val="1"/>
      <w:marLeft w:val="0"/>
      <w:marRight w:val="0"/>
      <w:marTop w:val="0"/>
      <w:marBottom w:val="0"/>
      <w:divBdr>
        <w:top w:val="none" w:sz="0" w:space="0" w:color="auto"/>
        <w:left w:val="none" w:sz="0" w:space="0" w:color="auto"/>
        <w:bottom w:val="none" w:sz="0" w:space="0" w:color="auto"/>
        <w:right w:val="none" w:sz="0" w:space="0" w:color="auto"/>
      </w:divBdr>
    </w:div>
    <w:div w:id="1063335482">
      <w:bodyDiv w:val="1"/>
      <w:marLeft w:val="0"/>
      <w:marRight w:val="0"/>
      <w:marTop w:val="0"/>
      <w:marBottom w:val="0"/>
      <w:divBdr>
        <w:top w:val="none" w:sz="0" w:space="0" w:color="auto"/>
        <w:left w:val="none" w:sz="0" w:space="0" w:color="auto"/>
        <w:bottom w:val="none" w:sz="0" w:space="0" w:color="auto"/>
        <w:right w:val="none" w:sz="0" w:space="0" w:color="auto"/>
      </w:divBdr>
    </w:div>
    <w:div w:id="1071776236">
      <w:bodyDiv w:val="1"/>
      <w:marLeft w:val="0"/>
      <w:marRight w:val="0"/>
      <w:marTop w:val="0"/>
      <w:marBottom w:val="0"/>
      <w:divBdr>
        <w:top w:val="none" w:sz="0" w:space="0" w:color="auto"/>
        <w:left w:val="none" w:sz="0" w:space="0" w:color="auto"/>
        <w:bottom w:val="none" w:sz="0" w:space="0" w:color="auto"/>
        <w:right w:val="none" w:sz="0" w:space="0" w:color="auto"/>
      </w:divBdr>
    </w:div>
    <w:div w:id="1087731229">
      <w:bodyDiv w:val="1"/>
      <w:marLeft w:val="0"/>
      <w:marRight w:val="0"/>
      <w:marTop w:val="0"/>
      <w:marBottom w:val="0"/>
      <w:divBdr>
        <w:top w:val="none" w:sz="0" w:space="0" w:color="auto"/>
        <w:left w:val="none" w:sz="0" w:space="0" w:color="auto"/>
        <w:bottom w:val="none" w:sz="0" w:space="0" w:color="auto"/>
        <w:right w:val="none" w:sz="0" w:space="0" w:color="auto"/>
      </w:divBdr>
    </w:div>
    <w:div w:id="1091972485">
      <w:bodyDiv w:val="1"/>
      <w:marLeft w:val="0"/>
      <w:marRight w:val="0"/>
      <w:marTop w:val="0"/>
      <w:marBottom w:val="0"/>
      <w:divBdr>
        <w:top w:val="none" w:sz="0" w:space="0" w:color="auto"/>
        <w:left w:val="none" w:sz="0" w:space="0" w:color="auto"/>
        <w:bottom w:val="none" w:sz="0" w:space="0" w:color="auto"/>
        <w:right w:val="none" w:sz="0" w:space="0" w:color="auto"/>
      </w:divBdr>
    </w:div>
    <w:div w:id="1105420464">
      <w:bodyDiv w:val="1"/>
      <w:marLeft w:val="0"/>
      <w:marRight w:val="0"/>
      <w:marTop w:val="0"/>
      <w:marBottom w:val="0"/>
      <w:divBdr>
        <w:top w:val="none" w:sz="0" w:space="0" w:color="auto"/>
        <w:left w:val="none" w:sz="0" w:space="0" w:color="auto"/>
        <w:bottom w:val="none" w:sz="0" w:space="0" w:color="auto"/>
        <w:right w:val="none" w:sz="0" w:space="0" w:color="auto"/>
      </w:divBdr>
      <w:divsChild>
        <w:div w:id="1353411576">
          <w:marLeft w:val="0"/>
          <w:marRight w:val="0"/>
          <w:marTop w:val="0"/>
          <w:marBottom w:val="0"/>
          <w:divBdr>
            <w:top w:val="none" w:sz="0" w:space="0" w:color="auto"/>
            <w:left w:val="none" w:sz="0" w:space="0" w:color="auto"/>
            <w:bottom w:val="none" w:sz="0" w:space="0" w:color="auto"/>
            <w:right w:val="none" w:sz="0" w:space="0" w:color="auto"/>
          </w:divBdr>
          <w:divsChild>
            <w:div w:id="97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7421">
      <w:bodyDiv w:val="1"/>
      <w:marLeft w:val="0"/>
      <w:marRight w:val="0"/>
      <w:marTop w:val="0"/>
      <w:marBottom w:val="0"/>
      <w:divBdr>
        <w:top w:val="none" w:sz="0" w:space="0" w:color="auto"/>
        <w:left w:val="none" w:sz="0" w:space="0" w:color="auto"/>
        <w:bottom w:val="none" w:sz="0" w:space="0" w:color="auto"/>
        <w:right w:val="none" w:sz="0" w:space="0" w:color="auto"/>
      </w:divBdr>
    </w:div>
    <w:div w:id="1139418599">
      <w:bodyDiv w:val="1"/>
      <w:marLeft w:val="0"/>
      <w:marRight w:val="0"/>
      <w:marTop w:val="0"/>
      <w:marBottom w:val="0"/>
      <w:divBdr>
        <w:top w:val="none" w:sz="0" w:space="0" w:color="auto"/>
        <w:left w:val="none" w:sz="0" w:space="0" w:color="auto"/>
        <w:bottom w:val="none" w:sz="0" w:space="0" w:color="auto"/>
        <w:right w:val="none" w:sz="0" w:space="0" w:color="auto"/>
      </w:divBdr>
    </w:div>
    <w:div w:id="1178929815">
      <w:bodyDiv w:val="1"/>
      <w:marLeft w:val="0"/>
      <w:marRight w:val="0"/>
      <w:marTop w:val="0"/>
      <w:marBottom w:val="0"/>
      <w:divBdr>
        <w:top w:val="none" w:sz="0" w:space="0" w:color="auto"/>
        <w:left w:val="none" w:sz="0" w:space="0" w:color="auto"/>
        <w:bottom w:val="none" w:sz="0" w:space="0" w:color="auto"/>
        <w:right w:val="none" w:sz="0" w:space="0" w:color="auto"/>
      </w:divBdr>
    </w:div>
    <w:div w:id="1192305506">
      <w:bodyDiv w:val="1"/>
      <w:marLeft w:val="0"/>
      <w:marRight w:val="0"/>
      <w:marTop w:val="0"/>
      <w:marBottom w:val="0"/>
      <w:divBdr>
        <w:top w:val="none" w:sz="0" w:space="0" w:color="auto"/>
        <w:left w:val="none" w:sz="0" w:space="0" w:color="auto"/>
        <w:bottom w:val="none" w:sz="0" w:space="0" w:color="auto"/>
        <w:right w:val="none" w:sz="0" w:space="0" w:color="auto"/>
      </w:divBdr>
    </w:div>
    <w:div w:id="1199196759">
      <w:bodyDiv w:val="1"/>
      <w:marLeft w:val="0"/>
      <w:marRight w:val="0"/>
      <w:marTop w:val="0"/>
      <w:marBottom w:val="0"/>
      <w:divBdr>
        <w:top w:val="none" w:sz="0" w:space="0" w:color="auto"/>
        <w:left w:val="none" w:sz="0" w:space="0" w:color="auto"/>
        <w:bottom w:val="none" w:sz="0" w:space="0" w:color="auto"/>
        <w:right w:val="none" w:sz="0" w:space="0" w:color="auto"/>
      </w:divBdr>
    </w:div>
    <w:div w:id="1199704101">
      <w:bodyDiv w:val="1"/>
      <w:marLeft w:val="0"/>
      <w:marRight w:val="0"/>
      <w:marTop w:val="0"/>
      <w:marBottom w:val="0"/>
      <w:divBdr>
        <w:top w:val="none" w:sz="0" w:space="0" w:color="auto"/>
        <w:left w:val="none" w:sz="0" w:space="0" w:color="auto"/>
        <w:bottom w:val="none" w:sz="0" w:space="0" w:color="auto"/>
        <w:right w:val="none" w:sz="0" w:space="0" w:color="auto"/>
      </w:divBdr>
    </w:div>
    <w:div w:id="1209226363">
      <w:bodyDiv w:val="1"/>
      <w:marLeft w:val="0"/>
      <w:marRight w:val="0"/>
      <w:marTop w:val="0"/>
      <w:marBottom w:val="0"/>
      <w:divBdr>
        <w:top w:val="none" w:sz="0" w:space="0" w:color="auto"/>
        <w:left w:val="none" w:sz="0" w:space="0" w:color="auto"/>
        <w:bottom w:val="none" w:sz="0" w:space="0" w:color="auto"/>
        <w:right w:val="none" w:sz="0" w:space="0" w:color="auto"/>
      </w:divBdr>
    </w:div>
    <w:div w:id="1214346310">
      <w:bodyDiv w:val="1"/>
      <w:marLeft w:val="0"/>
      <w:marRight w:val="0"/>
      <w:marTop w:val="0"/>
      <w:marBottom w:val="0"/>
      <w:divBdr>
        <w:top w:val="none" w:sz="0" w:space="0" w:color="auto"/>
        <w:left w:val="none" w:sz="0" w:space="0" w:color="auto"/>
        <w:bottom w:val="none" w:sz="0" w:space="0" w:color="auto"/>
        <w:right w:val="none" w:sz="0" w:space="0" w:color="auto"/>
      </w:divBdr>
      <w:divsChild>
        <w:div w:id="618418270">
          <w:marLeft w:val="0"/>
          <w:marRight w:val="0"/>
          <w:marTop w:val="0"/>
          <w:marBottom w:val="0"/>
          <w:divBdr>
            <w:top w:val="none" w:sz="0" w:space="0" w:color="auto"/>
            <w:left w:val="none" w:sz="0" w:space="0" w:color="auto"/>
            <w:bottom w:val="none" w:sz="0" w:space="0" w:color="auto"/>
            <w:right w:val="none" w:sz="0" w:space="0" w:color="auto"/>
          </w:divBdr>
          <w:divsChild>
            <w:div w:id="2822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23215">
      <w:bodyDiv w:val="1"/>
      <w:marLeft w:val="0"/>
      <w:marRight w:val="0"/>
      <w:marTop w:val="0"/>
      <w:marBottom w:val="0"/>
      <w:divBdr>
        <w:top w:val="none" w:sz="0" w:space="0" w:color="auto"/>
        <w:left w:val="none" w:sz="0" w:space="0" w:color="auto"/>
        <w:bottom w:val="none" w:sz="0" w:space="0" w:color="auto"/>
        <w:right w:val="none" w:sz="0" w:space="0" w:color="auto"/>
      </w:divBdr>
    </w:div>
    <w:div w:id="1244022884">
      <w:bodyDiv w:val="1"/>
      <w:marLeft w:val="0"/>
      <w:marRight w:val="0"/>
      <w:marTop w:val="0"/>
      <w:marBottom w:val="0"/>
      <w:divBdr>
        <w:top w:val="none" w:sz="0" w:space="0" w:color="auto"/>
        <w:left w:val="none" w:sz="0" w:space="0" w:color="auto"/>
        <w:bottom w:val="none" w:sz="0" w:space="0" w:color="auto"/>
        <w:right w:val="none" w:sz="0" w:space="0" w:color="auto"/>
      </w:divBdr>
      <w:divsChild>
        <w:div w:id="691684232">
          <w:marLeft w:val="0"/>
          <w:marRight w:val="0"/>
          <w:marTop w:val="0"/>
          <w:marBottom w:val="0"/>
          <w:divBdr>
            <w:top w:val="none" w:sz="0" w:space="0" w:color="auto"/>
            <w:left w:val="none" w:sz="0" w:space="0" w:color="auto"/>
            <w:bottom w:val="none" w:sz="0" w:space="0" w:color="auto"/>
            <w:right w:val="none" w:sz="0" w:space="0" w:color="auto"/>
          </w:divBdr>
          <w:divsChild>
            <w:div w:id="125096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3921">
      <w:bodyDiv w:val="1"/>
      <w:marLeft w:val="0"/>
      <w:marRight w:val="0"/>
      <w:marTop w:val="0"/>
      <w:marBottom w:val="0"/>
      <w:divBdr>
        <w:top w:val="none" w:sz="0" w:space="0" w:color="auto"/>
        <w:left w:val="none" w:sz="0" w:space="0" w:color="auto"/>
        <w:bottom w:val="none" w:sz="0" w:space="0" w:color="auto"/>
        <w:right w:val="none" w:sz="0" w:space="0" w:color="auto"/>
      </w:divBdr>
    </w:div>
    <w:div w:id="1269119029">
      <w:bodyDiv w:val="1"/>
      <w:marLeft w:val="0"/>
      <w:marRight w:val="0"/>
      <w:marTop w:val="0"/>
      <w:marBottom w:val="0"/>
      <w:divBdr>
        <w:top w:val="none" w:sz="0" w:space="0" w:color="auto"/>
        <w:left w:val="none" w:sz="0" w:space="0" w:color="auto"/>
        <w:bottom w:val="none" w:sz="0" w:space="0" w:color="auto"/>
        <w:right w:val="none" w:sz="0" w:space="0" w:color="auto"/>
      </w:divBdr>
      <w:divsChild>
        <w:div w:id="1327320975">
          <w:marLeft w:val="0"/>
          <w:marRight w:val="0"/>
          <w:marTop w:val="0"/>
          <w:marBottom w:val="0"/>
          <w:divBdr>
            <w:top w:val="none" w:sz="0" w:space="0" w:color="auto"/>
            <w:left w:val="none" w:sz="0" w:space="0" w:color="auto"/>
            <w:bottom w:val="none" w:sz="0" w:space="0" w:color="auto"/>
            <w:right w:val="none" w:sz="0" w:space="0" w:color="auto"/>
          </w:divBdr>
          <w:divsChild>
            <w:div w:id="7676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4836">
      <w:bodyDiv w:val="1"/>
      <w:marLeft w:val="0"/>
      <w:marRight w:val="0"/>
      <w:marTop w:val="0"/>
      <w:marBottom w:val="0"/>
      <w:divBdr>
        <w:top w:val="none" w:sz="0" w:space="0" w:color="auto"/>
        <w:left w:val="none" w:sz="0" w:space="0" w:color="auto"/>
        <w:bottom w:val="none" w:sz="0" w:space="0" w:color="auto"/>
        <w:right w:val="none" w:sz="0" w:space="0" w:color="auto"/>
      </w:divBdr>
    </w:div>
    <w:div w:id="1274552608">
      <w:bodyDiv w:val="1"/>
      <w:marLeft w:val="0"/>
      <w:marRight w:val="0"/>
      <w:marTop w:val="0"/>
      <w:marBottom w:val="0"/>
      <w:divBdr>
        <w:top w:val="none" w:sz="0" w:space="0" w:color="auto"/>
        <w:left w:val="none" w:sz="0" w:space="0" w:color="auto"/>
        <w:bottom w:val="none" w:sz="0" w:space="0" w:color="auto"/>
        <w:right w:val="none" w:sz="0" w:space="0" w:color="auto"/>
      </w:divBdr>
    </w:div>
    <w:div w:id="1276137989">
      <w:bodyDiv w:val="1"/>
      <w:marLeft w:val="0"/>
      <w:marRight w:val="0"/>
      <w:marTop w:val="0"/>
      <w:marBottom w:val="0"/>
      <w:divBdr>
        <w:top w:val="none" w:sz="0" w:space="0" w:color="auto"/>
        <w:left w:val="none" w:sz="0" w:space="0" w:color="auto"/>
        <w:bottom w:val="none" w:sz="0" w:space="0" w:color="auto"/>
        <w:right w:val="none" w:sz="0" w:space="0" w:color="auto"/>
      </w:divBdr>
    </w:div>
    <w:div w:id="1284456768">
      <w:bodyDiv w:val="1"/>
      <w:marLeft w:val="0"/>
      <w:marRight w:val="0"/>
      <w:marTop w:val="0"/>
      <w:marBottom w:val="0"/>
      <w:divBdr>
        <w:top w:val="none" w:sz="0" w:space="0" w:color="auto"/>
        <w:left w:val="none" w:sz="0" w:space="0" w:color="auto"/>
        <w:bottom w:val="none" w:sz="0" w:space="0" w:color="auto"/>
        <w:right w:val="none" w:sz="0" w:space="0" w:color="auto"/>
      </w:divBdr>
    </w:div>
    <w:div w:id="1315916139">
      <w:bodyDiv w:val="1"/>
      <w:marLeft w:val="0"/>
      <w:marRight w:val="0"/>
      <w:marTop w:val="0"/>
      <w:marBottom w:val="0"/>
      <w:divBdr>
        <w:top w:val="none" w:sz="0" w:space="0" w:color="auto"/>
        <w:left w:val="none" w:sz="0" w:space="0" w:color="auto"/>
        <w:bottom w:val="none" w:sz="0" w:space="0" w:color="auto"/>
        <w:right w:val="none" w:sz="0" w:space="0" w:color="auto"/>
      </w:divBdr>
    </w:div>
    <w:div w:id="1327173496">
      <w:bodyDiv w:val="1"/>
      <w:marLeft w:val="0"/>
      <w:marRight w:val="0"/>
      <w:marTop w:val="0"/>
      <w:marBottom w:val="0"/>
      <w:divBdr>
        <w:top w:val="none" w:sz="0" w:space="0" w:color="auto"/>
        <w:left w:val="none" w:sz="0" w:space="0" w:color="auto"/>
        <w:bottom w:val="none" w:sz="0" w:space="0" w:color="auto"/>
        <w:right w:val="none" w:sz="0" w:space="0" w:color="auto"/>
      </w:divBdr>
    </w:div>
    <w:div w:id="1328246058">
      <w:bodyDiv w:val="1"/>
      <w:marLeft w:val="0"/>
      <w:marRight w:val="0"/>
      <w:marTop w:val="0"/>
      <w:marBottom w:val="0"/>
      <w:divBdr>
        <w:top w:val="none" w:sz="0" w:space="0" w:color="auto"/>
        <w:left w:val="none" w:sz="0" w:space="0" w:color="auto"/>
        <w:bottom w:val="none" w:sz="0" w:space="0" w:color="auto"/>
        <w:right w:val="none" w:sz="0" w:space="0" w:color="auto"/>
      </w:divBdr>
    </w:div>
    <w:div w:id="1335065488">
      <w:bodyDiv w:val="1"/>
      <w:marLeft w:val="0"/>
      <w:marRight w:val="0"/>
      <w:marTop w:val="0"/>
      <w:marBottom w:val="0"/>
      <w:divBdr>
        <w:top w:val="none" w:sz="0" w:space="0" w:color="auto"/>
        <w:left w:val="none" w:sz="0" w:space="0" w:color="auto"/>
        <w:bottom w:val="none" w:sz="0" w:space="0" w:color="auto"/>
        <w:right w:val="none" w:sz="0" w:space="0" w:color="auto"/>
      </w:divBdr>
    </w:div>
    <w:div w:id="1346522036">
      <w:bodyDiv w:val="1"/>
      <w:marLeft w:val="0"/>
      <w:marRight w:val="0"/>
      <w:marTop w:val="0"/>
      <w:marBottom w:val="0"/>
      <w:divBdr>
        <w:top w:val="none" w:sz="0" w:space="0" w:color="auto"/>
        <w:left w:val="none" w:sz="0" w:space="0" w:color="auto"/>
        <w:bottom w:val="none" w:sz="0" w:space="0" w:color="auto"/>
        <w:right w:val="none" w:sz="0" w:space="0" w:color="auto"/>
      </w:divBdr>
    </w:div>
    <w:div w:id="1359624883">
      <w:bodyDiv w:val="1"/>
      <w:marLeft w:val="0"/>
      <w:marRight w:val="0"/>
      <w:marTop w:val="0"/>
      <w:marBottom w:val="0"/>
      <w:divBdr>
        <w:top w:val="none" w:sz="0" w:space="0" w:color="auto"/>
        <w:left w:val="none" w:sz="0" w:space="0" w:color="auto"/>
        <w:bottom w:val="none" w:sz="0" w:space="0" w:color="auto"/>
        <w:right w:val="none" w:sz="0" w:space="0" w:color="auto"/>
      </w:divBdr>
    </w:div>
    <w:div w:id="1362048038">
      <w:bodyDiv w:val="1"/>
      <w:marLeft w:val="0"/>
      <w:marRight w:val="0"/>
      <w:marTop w:val="0"/>
      <w:marBottom w:val="0"/>
      <w:divBdr>
        <w:top w:val="none" w:sz="0" w:space="0" w:color="auto"/>
        <w:left w:val="none" w:sz="0" w:space="0" w:color="auto"/>
        <w:bottom w:val="none" w:sz="0" w:space="0" w:color="auto"/>
        <w:right w:val="none" w:sz="0" w:space="0" w:color="auto"/>
      </w:divBdr>
    </w:div>
    <w:div w:id="1381124353">
      <w:bodyDiv w:val="1"/>
      <w:marLeft w:val="0"/>
      <w:marRight w:val="0"/>
      <w:marTop w:val="0"/>
      <w:marBottom w:val="0"/>
      <w:divBdr>
        <w:top w:val="none" w:sz="0" w:space="0" w:color="auto"/>
        <w:left w:val="none" w:sz="0" w:space="0" w:color="auto"/>
        <w:bottom w:val="none" w:sz="0" w:space="0" w:color="auto"/>
        <w:right w:val="none" w:sz="0" w:space="0" w:color="auto"/>
      </w:divBdr>
      <w:divsChild>
        <w:div w:id="615672678">
          <w:marLeft w:val="0"/>
          <w:marRight w:val="0"/>
          <w:marTop w:val="0"/>
          <w:marBottom w:val="0"/>
          <w:divBdr>
            <w:top w:val="none" w:sz="0" w:space="0" w:color="auto"/>
            <w:left w:val="none" w:sz="0" w:space="0" w:color="auto"/>
            <w:bottom w:val="none" w:sz="0" w:space="0" w:color="auto"/>
            <w:right w:val="none" w:sz="0" w:space="0" w:color="auto"/>
          </w:divBdr>
          <w:divsChild>
            <w:div w:id="19141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58226">
      <w:bodyDiv w:val="1"/>
      <w:marLeft w:val="0"/>
      <w:marRight w:val="0"/>
      <w:marTop w:val="0"/>
      <w:marBottom w:val="0"/>
      <w:divBdr>
        <w:top w:val="none" w:sz="0" w:space="0" w:color="auto"/>
        <w:left w:val="none" w:sz="0" w:space="0" w:color="auto"/>
        <w:bottom w:val="none" w:sz="0" w:space="0" w:color="auto"/>
        <w:right w:val="none" w:sz="0" w:space="0" w:color="auto"/>
      </w:divBdr>
      <w:divsChild>
        <w:div w:id="2107268999">
          <w:marLeft w:val="0"/>
          <w:marRight w:val="0"/>
          <w:marTop w:val="0"/>
          <w:marBottom w:val="0"/>
          <w:divBdr>
            <w:top w:val="none" w:sz="0" w:space="0" w:color="auto"/>
            <w:left w:val="none" w:sz="0" w:space="0" w:color="auto"/>
            <w:bottom w:val="none" w:sz="0" w:space="0" w:color="auto"/>
            <w:right w:val="none" w:sz="0" w:space="0" w:color="auto"/>
          </w:divBdr>
          <w:divsChild>
            <w:div w:id="173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42189">
      <w:bodyDiv w:val="1"/>
      <w:marLeft w:val="0"/>
      <w:marRight w:val="0"/>
      <w:marTop w:val="0"/>
      <w:marBottom w:val="0"/>
      <w:divBdr>
        <w:top w:val="none" w:sz="0" w:space="0" w:color="auto"/>
        <w:left w:val="none" w:sz="0" w:space="0" w:color="auto"/>
        <w:bottom w:val="none" w:sz="0" w:space="0" w:color="auto"/>
        <w:right w:val="none" w:sz="0" w:space="0" w:color="auto"/>
      </w:divBdr>
      <w:divsChild>
        <w:div w:id="1901356281">
          <w:marLeft w:val="0"/>
          <w:marRight w:val="0"/>
          <w:marTop w:val="0"/>
          <w:marBottom w:val="0"/>
          <w:divBdr>
            <w:top w:val="none" w:sz="0" w:space="0" w:color="auto"/>
            <w:left w:val="none" w:sz="0" w:space="0" w:color="auto"/>
            <w:bottom w:val="none" w:sz="0" w:space="0" w:color="auto"/>
            <w:right w:val="none" w:sz="0" w:space="0" w:color="auto"/>
          </w:divBdr>
          <w:divsChild>
            <w:div w:id="9779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02281">
      <w:bodyDiv w:val="1"/>
      <w:marLeft w:val="0"/>
      <w:marRight w:val="0"/>
      <w:marTop w:val="0"/>
      <w:marBottom w:val="0"/>
      <w:divBdr>
        <w:top w:val="none" w:sz="0" w:space="0" w:color="auto"/>
        <w:left w:val="none" w:sz="0" w:space="0" w:color="auto"/>
        <w:bottom w:val="none" w:sz="0" w:space="0" w:color="auto"/>
        <w:right w:val="none" w:sz="0" w:space="0" w:color="auto"/>
      </w:divBdr>
    </w:div>
    <w:div w:id="1481535523">
      <w:bodyDiv w:val="1"/>
      <w:marLeft w:val="0"/>
      <w:marRight w:val="0"/>
      <w:marTop w:val="0"/>
      <w:marBottom w:val="0"/>
      <w:divBdr>
        <w:top w:val="none" w:sz="0" w:space="0" w:color="auto"/>
        <w:left w:val="none" w:sz="0" w:space="0" w:color="auto"/>
        <w:bottom w:val="none" w:sz="0" w:space="0" w:color="auto"/>
        <w:right w:val="none" w:sz="0" w:space="0" w:color="auto"/>
      </w:divBdr>
    </w:div>
    <w:div w:id="1483306177">
      <w:bodyDiv w:val="1"/>
      <w:marLeft w:val="0"/>
      <w:marRight w:val="0"/>
      <w:marTop w:val="0"/>
      <w:marBottom w:val="0"/>
      <w:divBdr>
        <w:top w:val="none" w:sz="0" w:space="0" w:color="auto"/>
        <w:left w:val="none" w:sz="0" w:space="0" w:color="auto"/>
        <w:bottom w:val="none" w:sz="0" w:space="0" w:color="auto"/>
        <w:right w:val="none" w:sz="0" w:space="0" w:color="auto"/>
      </w:divBdr>
    </w:div>
    <w:div w:id="1484001336">
      <w:bodyDiv w:val="1"/>
      <w:marLeft w:val="0"/>
      <w:marRight w:val="0"/>
      <w:marTop w:val="0"/>
      <w:marBottom w:val="0"/>
      <w:divBdr>
        <w:top w:val="none" w:sz="0" w:space="0" w:color="auto"/>
        <w:left w:val="none" w:sz="0" w:space="0" w:color="auto"/>
        <w:bottom w:val="none" w:sz="0" w:space="0" w:color="auto"/>
        <w:right w:val="none" w:sz="0" w:space="0" w:color="auto"/>
      </w:divBdr>
    </w:div>
    <w:div w:id="1517304057">
      <w:bodyDiv w:val="1"/>
      <w:marLeft w:val="0"/>
      <w:marRight w:val="0"/>
      <w:marTop w:val="0"/>
      <w:marBottom w:val="0"/>
      <w:divBdr>
        <w:top w:val="none" w:sz="0" w:space="0" w:color="auto"/>
        <w:left w:val="none" w:sz="0" w:space="0" w:color="auto"/>
        <w:bottom w:val="none" w:sz="0" w:space="0" w:color="auto"/>
        <w:right w:val="none" w:sz="0" w:space="0" w:color="auto"/>
      </w:divBdr>
    </w:div>
    <w:div w:id="1521239168">
      <w:bodyDiv w:val="1"/>
      <w:marLeft w:val="0"/>
      <w:marRight w:val="0"/>
      <w:marTop w:val="0"/>
      <w:marBottom w:val="0"/>
      <w:divBdr>
        <w:top w:val="none" w:sz="0" w:space="0" w:color="auto"/>
        <w:left w:val="none" w:sz="0" w:space="0" w:color="auto"/>
        <w:bottom w:val="none" w:sz="0" w:space="0" w:color="auto"/>
        <w:right w:val="none" w:sz="0" w:space="0" w:color="auto"/>
      </w:divBdr>
    </w:div>
    <w:div w:id="1572235039">
      <w:bodyDiv w:val="1"/>
      <w:marLeft w:val="0"/>
      <w:marRight w:val="0"/>
      <w:marTop w:val="0"/>
      <w:marBottom w:val="0"/>
      <w:divBdr>
        <w:top w:val="none" w:sz="0" w:space="0" w:color="auto"/>
        <w:left w:val="none" w:sz="0" w:space="0" w:color="auto"/>
        <w:bottom w:val="none" w:sz="0" w:space="0" w:color="auto"/>
        <w:right w:val="none" w:sz="0" w:space="0" w:color="auto"/>
      </w:divBdr>
      <w:divsChild>
        <w:div w:id="206647325">
          <w:marLeft w:val="0"/>
          <w:marRight w:val="0"/>
          <w:marTop w:val="0"/>
          <w:marBottom w:val="0"/>
          <w:divBdr>
            <w:top w:val="none" w:sz="0" w:space="0" w:color="auto"/>
            <w:left w:val="none" w:sz="0" w:space="0" w:color="auto"/>
            <w:bottom w:val="none" w:sz="0" w:space="0" w:color="auto"/>
            <w:right w:val="none" w:sz="0" w:space="0" w:color="auto"/>
          </w:divBdr>
          <w:divsChild>
            <w:div w:id="17898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71015">
      <w:bodyDiv w:val="1"/>
      <w:marLeft w:val="0"/>
      <w:marRight w:val="0"/>
      <w:marTop w:val="0"/>
      <w:marBottom w:val="0"/>
      <w:divBdr>
        <w:top w:val="none" w:sz="0" w:space="0" w:color="auto"/>
        <w:left w:val="none" w:sz="0" w:space="0" w:color="auto"/>
        <w:bottom w:val="none" w:sz="0" w:space="0" w:color="auto"/>
        <w:right w:val="none" w:sz="0" w:space="0" w:color="auto"/>
      </w:divBdr>
    </w:div>
    <w:div w:id="1592857465">
      <w:bodyDiv w:val="1"/>
      <w:marLeft w:val="0"/>
      <w:marRight w:val="0"/>
      <w:marTop w:val="0"/>
      <w:marBottom w:val="0"/>
      <w:divBdr>
        <w:top w:val="none" w:sz="0" w:space="0" w:color="auto"/>
        <w:left w:val="none" w:sz="0" w:space="0" w:color="auto"/>
        <w:bottom w:val="none" w:sz="0" w:space="0" w:color="auto"/>
        <w:right w:val="none" w:sz="0" w:space="0" w:color="auto"/>
      </w:divBdr>
    </w:div>
    <w:div w:id="1603803504">
      <w:bodyDiv w:val="1"/>
      <w:marLeft w:val="0"/>
      <w:marRight w:val="0"/>
      <w:marTop w:val="0"/>
      <w:marBottom w:val="0"/>
      <w:divBdr>
        <w:top w:val="none" w:sz="0" w:space="0" w:color="auto"/>
        <w:left w:val="none" w:sz="0" w:space="0" w:color="auto"/>
        <w:bottom w:val="none" w:sz="0" w:space="0" w:color="auto"/>
        <w:right w:val="none" w:sz="0" w:space="0" w:color="auto"/>
      </w:divBdr>
    </w:div>
    <w:div w:id="1606770441">
      <w:bodyDiv w:val="1"/>
      <w:marLeft w:val="0"/>
      <w:marRight w:val="0"/>
      <w:marTop w:val="0"/>
      <w:marBottom w:val="0"/>
      <w:divBdr>
        <w:top w:val="none" w:sz="0" w:space="0" w:color="auto"/>
        <w:left w:val="none" w:sz="0" w:space="0" w:color="auto"/>
        <w:bottom w:val="none" w:sz="0" w:space="0" w:color="auto"/>
        <w:right w:val="none" w:sz="0" w:space="0" w:color="auto"/>
      </w:divBdr>
    </w:div>
    <w:div w:id="1622761416">
      <w:bodyDiv w:val="1"/>
      <w:marLeft w:val="0"/>
      <w:marRight w:val="0"/>
      <w:marTop w:val="0"/>
      <w:marBottom w:val="0"/>
      <w:divBdr>
        <w:top w:val="none" w:sz="0" w:space="0" w:color="auto"/>
        <w:left w:val="none" w:sz="0" w:space="0" w:color="auto"/>
        <w:bottom w:val="none" w:sz="0" w:space="0" w:color="auto"/>
        <w:right w:val="none" w:sz="0" w:space="0" w:color="auto"/>
      </w:divBdr>
    </w:div>
    <w:div w:id="1628118635">
      <w:bodyDiv w:val="1"/>
      <w:marLeft w:val="0"/>
      <w:marRight w:val="0"/>
      <w:marTop w:val="0"/>
      <w:marBottom w:val="0"/>
      <w:divBdr>
        <w:top w:val="none" w:sz="0" w:space="0" w:color="auto"/>
        <w:left w:val="none" w:sz="0" w:space="0" w:color="auto"/>
        <w:bottom w:val="none" w:sz="0" w:space="0" w:color="auto"/>
        <w:right w:val="none" w:sz="0" w:space="0" w:color="auto"/>
      </w:divBdr>
    </w:div>
    <w:div w:id="1634293120">
      <w:bodyDiv w:val="1"/>
      <w:marLeft w:val="0"/>
      <w:marRight w:val="0"/>
      <w:marTop w:val="0"/>
      <w:marBottom w:val="0"/>
      <w:divBdr>
        <w:top w:val="none" w:sz="0" w:space="0" w:color="auto"/>
        <w:left w:val="none" w:sz="0" w:space="0" w:color="auto"/>
        <w:bottom w:val="none" w:sz="0" w:space="0" w:color="auto"/>
        <w:right w:val="none" w:sz="0" w:space="0" w:color="auto"/>
      </w:divBdr>
    </w:div>
    <w:div w:id="1643655211">
      <w:bodyDiv w:val="1"/>
      <w:marLeft w:val="0"/>
      <w:marRight w:val="0"/>
      <w:marTop w:val="0"/>
      <w:marBottom w:val="0"/>
      <w:divBdr>
        <w:top w:val="none" w:sz="0" w:space="0" w:color="auto"/>
        <w:left w:val="none" w:sz="0" w:space="0" w:color="auto"/>
        <w:bottom w:val="none" w:sz="0" w:space="0" w:color="auto"/>
        <w:right w:val="none" w:sz="0" w:space="0" w:color="auto"/>
      </w:divBdr>
    </w:div>
    <w:div w:id="1669750925">
      <w:bodyDiv w:val="1"/>
      <w:marLeft w:val="0"/>
      <w:marRight w:val="0"/>
      <w:marTop w:val="0"/>
      <w:marBottom w:val="0"/>
      <w:divBdr>
        <w:top w:val="none" w:sz="0" w:space="0" w:color="auto"/>
        <w:left w:val="none" w:sz="0" w:space="0" w:color="auto"/>
        <w:bottom w:val="none" w:sz="0" w:space="0" w:color="auto"/>
        <w:right w:val="none" w:sz="0" w:space="0" w:color="auto"/>
      </w:divBdr>
    </w:div>
    <w:div w:id="1705472904">
      <w:bodyDiv w:val="1"/>
      <w:marLeft w:val="0"/>
      <w:marRight w:val="0"/>
      <w:marTop w:val="0"/>
      <w:marBottom w:val="0"/>
      <w:divBdr>
        <w:top w:val="none" w:sz="0" w:space="0" w:color="auto"/>
        <w:left w:val="none" w:sz="0" w:space="0" w:color="auto"/>
        <w:bottom w:val="none" w:sz="0" w:space="0" w:color="auto"/>
        <w:right w:val="none" w:sz="0" w:space="0" w:color="auto"/>
      </w:divBdr>
    </w:div>
    <w:div w:id="1709377499">
      <w:bodyDiv w:val="1"/>
      <w:marLeft w:val="0"/>
      <w:marRight w:val="0"/>
      <w:marTop w:val="0"/>
      <w:marBottom w:val="0"/>
      <w:divBdr>
        <w:top w:val="none" w:sz="0" w:space="0" w:color="auto"/>
        <w:left w:val="none" w:sz="0" w:space="0" w:color="auto"/>
        <w:bottom w:val="none" w:sz="0" w:space="0" w:color="auto"/>
        <w:right w:val="none" w:sz="0" w:space="0" w:color="auto"/>
      </w:divBdr>
    </w:div>
    <w:div w:id="1722706916">
      <w:bodyDiv w:val="1"/>
      <w:marLeft w:val="0"/>
      <w:marRight w:val="0"/>
      <w:marTop w:val="0"/>
      <w:marBottom w:val="0"/>
      <w:divBdr>
        <w:top w:val="none" w:sz="0" w:space="0" w:color="auto"/>
        <w:left w:val="none" w:sz="0" w:space="0" w:color="auto"/>
        <w:bottom w:val="none" w:sz="0" w:space="0" w:color="auto"/>
        <w:right w:val="none" w:sz="0" w:space="0" w:color="auto"/>
      </w:divBdr>
    </w:div>
    <w:div w:id="1743025531">
      <w:bodyDiv w:val="1"/>
      <w:marLeft w:val="0"/>
      <w:marRight w:val="0"/>
      <w:marTop w:val="0"/>
      <w:marBottom w:val="0"/>
      <w:divBdr>
        <w:top w:val="none" w:sz="0" w:space="0" w:color="auto"/>
        <w:left w:val="none" w:sz="0" w:space="0" w:color="auto"/>
        <w:bottom w:val="none" w:sz="0" w:space="0" w:color="auto"/>
        <w:right w:val="none" w:sz="0" w:space="0" w:color="auto"/>
      </w:divBdr>
    </w:div>
    <w:div w:id="1767841482">
      <w:bodyDiv w:val="1"/>
      <w:marLeft w:val="0"/>
      <w:marRight w:val="0"/>
      <w:marTop w:val="0"/>
      <w:marBottom w:val="0"/>
      <w:divBdr>
        <w:top w:val="none" w:sz="0" w:space="0" w:color="auto"/>
        <w:left w:val="none" w:sz="0" w:space="0" w:color="auto"/>
        <w:bottom w:val="none" w:sz="0" w:space="0" w:color="auto"/>
        <w:right w:val="none" w:sz="0" w:space="0" w:color="auto"/>
      </w:divBdr>
    </w:div>
    <w:div w:id="1777365413">
      <w:bodyDiv w:val="1"/>
      <w:marLeft w:val="0"/>
      <w:marRight w:val="0"/>
      <w:marTop w:val="0"/>
      <w:marBottom w:val="0"/>
      <w:divBdr>
        <w:top w:val="none" w:sz="0" w:space="0" w:color="auto"/>
        <w:left w:val="none" w:sz="0" w:space="0" w:color="auto"/>
        <w:bottom w:val="none" w:sz="0" w:space="0" w:color="auto"/>
        <w:right w:val="none" w:sz="0" w:space="0" w:color="auto"/>
      </w:divBdr>
    </w:div>
    <w:div w:id="1813598829">
      <w:bodyDiv w:val="1"/>
      <w:marLeft w:val="0"/>
      <w:marRight w:val="0"/>
      <w:marTop w:val="0"/>
      <w:marBottom w:val="0"/>
      <w:divBdr>
        <w:top w:val="none" w:sz="0" w:space="0" w:color="auto"/>
        <w:left w:val="none" w:sz="0" w:space="0" w:color="auto"/>
        <w:bottom w:val="none" w:sz="0" w:space="0" w:color="auto"/>
        <w:right w:val="none" w:sz="0" w:space="0" w:color="auto"/>
      </w:divBdr>
      <w:divsChild>
        <w:div w:id="1981567164">
          <w:marLeft w:val="0"/>
          <w:marRight w:val="0"/>
          <w:marTop w:val="0"/>
          <w:marBottom w:val="0"/>
          <w:divBdr>
            <w:top w:val="none" w:sz="0" w:space="0" w:color="auto"/>
            <w:left w:val="none" w:sz="0" w:space="0" w:color="auto"/>
            <w:bottom w:val="none" w:sz="0" w:space="0" w:color="auto"/>
            <w:right w:val="none" w:sz="0" w:space="0" w:color="auto"/>
          </w:divBdr>
          <w:divsChild>
            <w:div w:id="14038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5435">
      <w:bodyDiv w:val="1"/>
      <w:marLeft w:val="0"/>
      <w:marRight w:val="0"/>
      <w:marTop w:val="0"/>
      <w:marBottom w:val="0"/>
      <w:divBdr>
        <w:top w:val="none" w:sz="0" w:space="0" w:color="auto"/>
        <w:left w:val="none" w:sz="0" w:space="0" w:color="auto"/>
        <w:bottom w:val="none" w:sz="0" w:space="0" w:color="auto"/>
        <w:right w:val="none" w:sz="0" w:space="0" w:color="auto"/>
      </w:divBdr>
    </w:div>
    <w:div w:id="1875338746">
      <w:bodyDiv w:val="1"/>
      <w:marLeft w:val="0"/>
      <w:marRight w:val="0"/>
      <w:marTop w:val="0"/>
      <w:marBottom w:val="0"/>
      <w:divBdr>
        <w:top w:val="none" w:sz="0" w:space="0" w:color="auto"/>
        <w:left w:val="none" w:sz="0" w:space="0" w:color="auto"/>
        <w:bottom w:val="none" w:sz="0" w:space="0" w:color="auto"/>
        <w:right w:val="none" w:sz="0" w:space="0" w:color="auto"/>
      </w:divBdr>
    </w:div>
    <w:div w:id="1929728481">
      <w:bodyDiv w:val="1"/>
      <w:marLeft w:val="0"/>
      <w:marRight w:val="0"/>
      <w:marTop w:val="0"/>
      <w:marBottom w:val="0"/>
      <w:divBdr>
        <w:top w:val="none" w:sz="0" w:space="0" w:color="auto"/>
        <w:left w:val="none" w:sz="0" w:space="0" w:color="auto"/>
        <w:bottom w:val="none" w:sz="0" w:space="0" w:color="auto"/>
        <w:right w:val="none" w:sz="0" w:space="0" w:color="auto"/>
      </w:divBdr>
    </w:div>
    <w:div w:id="1944914499">
      <w:bodyDiv w:val="1"/>
      <w:marLeft w:val="0"/>
      <w:marRight w:val="0"/>
      <w:marTop w:val="0"/>
      <w:marBottom w:val="0"/>
      <w:divBdr>
        <w:top w:val="none" w:sz="0" w:space="0" w:color="auto"/>
        <w:left w:val="none" w:sz="0" w:space="0" w:color="auto"/>
        <w:bottom w:val="none" w:sz="0" w:space="0" w:color="auto"/>
        <w:right w:val="none" w:sz="0" w:space="0" w:color="auto"/>
      </w:divBdr>
    </w:div>
    <w:div w:id="1970890976">
      <w:bodyDiv w:val="1"/>
      <w:marLeft w:val="0"/>
      <w:marRight w:val="0"/>
      <w:marTop w:val="0"/>
      <w:marBottom w:val="0"/>
      <w:divBdr>
        <w:top w:val="none" w:sz="0" w:space="0" w:color="auto"/>
        <w:left w:val="none" w:sz="0" w:space="0" w:color="auto"/>
        <w:bottom w:val="none" w:sz="0" w:space="0" w:color="auto"/>
        <w:right w:val="none" w:sz="0" w:space="0" w:color="auto"/>
      </w:divBdr>
    </w:div>
    <w:div w:id="1993757354">
      <w:bodyDiv w:val="1"/>
      <w:marLeft w:val="0"/>
      <w:marRight w:val="0"/>
      <w:marTop w:val="0"/>
      <w:marBottom w:val="0"/>
      <w:divBdr>
        <w:top w:val="none" w:sz="0" w:space="0" w:color="auto"/>
        <w:left w:val="none" w:sz="0" w:space="0" w:color="auto"/>
        <w:bottom w:val="none" w:sz="0" w:space="0" w:color="auto"/>
        <w:right w:val="none" w:sz="0" w:space="0" w:color="auto"/>
      </w:divBdr>
      <w:divsChild>
        <w:div w:id="1222911959">
          <w:marLeft w:val="0"/>
          <w:marRight w:val="0"/>
          <w:marTop w:val="0"/>
          <w:marBottom w:val="0"/>
          <w:divBdr>
            <w:top w:val="none" w:sz="0" w:space="0" w:color="auto"/>
            <w:left w:val="none" w:sz="0" w:space="0" w:color="auto"/>
            <w:bottom w:val="none" w:sz="0" w:space="0" w:color="auto"/>
            <w:right w:val="none" w:sz="0" w:space="0" w:color="auto"/>
          </w:divBdr>
          <w:divsChild>
            <w:div w:id="76245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3609">
      <w:bodyDiv w:val="1"/>
      <w:marLeft w:val="0"/>
      <w:marRight w:val="0"/>
      <w:marTop w:val="0"/>
      <w:marBottom w:val="0"/>
      <w:divBdr>
        <w:top w:val="none" w:sz="0" w:space="0" w:color="auto"/>
        <w:left w:val="none" w:sz="0" w:space="0" w:color="auto"/>
        <w:bottom w:val="none" w:sz="0" w:space="0" w:color="auto"/>
        <w:right w:val="none" w:sz="0" w:space="0" w:color="auto"/>
      </w:divBdr>
    </w:div>
    <w:div w:id="2019698548">
      <w:bodyDiv w:val="1"/>
      <w:marLeft w:val="0"/>
      <w:marRight w:val="0"/>
      <w:marTop w:val="0"/>
      <w:marBottom w:val="0"/>
      <w:divBdr>
        <w:top w:val="none" w:sz="0" w:space="0" w:color="auto"/>
        <w:left w:val="none" w:sz="0" w:space="0" w:color="auto"/>
        <w:bottom w:val="none" w:sz="0" w:space="0" w:color="auto"/>
        <w:right w:val="none" w:sz="0" w:space="0" w:color="auto"/>
      </w:divBdr>
    </w:div>
    <w:div w:id="2043243774">
      <w:bodyDiv w:val="1"/>
      <w:marLeft w:val="0"/>
      <w:marRight w:val="0"/>
      <w:marTop w:val="0"/>
      <w:marBottom w:val="0"/>
      <w:divBdr>
        <w:top w:val="none" w:sz="0" w:space="0" w:color="auto"/>
        <w:left w:val="none" w:sz="0" w:space="0" w:color="auto"/>
        <w:bottom w:val="none" w:sz="0" w:space="0" w:color="auto"/>
        <w:right w:val="none" w:sz="0" w:space="0" w:color="auto"/>
      </w:divBdr>
      <w:divsChild>
        <w:div w:id="38940522">
          <w:marLeft w:val="0"/>
          <w:marRight w:val="0"/>
          <w:marTop w:val="0"/>
          <w:marBottom w:val="0"/>
          <w:divBdr>
            <w:top w:val="none" w:sz="0" w:space="0" w:color="auto"/>
            <w:left w:val="none" w:sz="0" w:space="0" w:color="auto"/>
            <w:bottom w:val="none" w:sz="0" w:space="0" w:color="auto"/>
            <w:right w:val="none" w:sz="0" w:space="0" w:color="auto"/>
          </w:divBdr>
          <w:divsChild>
            <w:div w:id="28049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8396">
      <w:bodyDiv w:val="1"/>
      <w:marLeft w:val="0"/>
      <w:marRight w:val="0"/>
      <w:marTop w:val="0"/>
      <w:marBottom w:val="0"/>
      <w:divBdr>
        <w:top w:val="none" w:sz="0" w:space="0" w:color="auto"/>
        <w:left w:val="none" w:sz="0" w:space="0" w:color="auto"/>
        <w:bottom w:val="none" w:sz="0" w:space="0" w:color="auto"/>
        <w:right w:val="none" w:sz="0" w:space="0" w:color="auto"/>
      </w:divBdr>
    </w:div>
    <w:div w:id="2086950881">
      <w:bodyDiv w:val="1"/>
      <w:marLeft w:val="0"/>
      <w:marRight w:val="0"/>
      <w:marTop w:val="0"/>
      <w:marBottom w:val="0"/>
      <w:divBdr>
        <w:top w:val="none" w:sz="0" w:space="0" w:color="auto"/>
        <w:left w:val="none" w:sz="0" w:space="0" w:color="auto"/>
        <w:bottom w:val="none" w:sz="0" w:space="0" w:color="auto"/>
        <w:right w:val="none" w:sz="0" w:space="0" w:color="auto"/>
      </w:divBdr>
    </w:div>
    <w:div w:id="2091150133">
      <w:bodyDiv w:val="1"/>
      <w:marLeft w:val="0"/>
      <w:marRight w:val="0"/>
      <w:marTop w:val="0"/>
      <w:marBottom w:val="0"/>
      <w:divBdr>
        <w:top w:val="none" w:sz="0" w:space="0" w:color="auto"/>
        <w:left w:val="none" w:sz="0" w:space="0" w:color="auto"/>
        <w:bottom w:val="none" w:sz="0" w:space="0" w:color="auto"/>
        <w:right w:val="none" w:sz="0" w:space="0" w:color="auto"/>
      </w:divBdr>
    </w:div>
    <w:div w:id="2097555723">
      <w:bodyDiv w:val="1"/>
      <w:marLeft w:val="0"/>
      <w:marRight w:val="0"/>
      <w:marTop w:val="0"/>
      <w:marBottom w:val="0"/>
      <w:divBdr>
        <w:top w:val="none" w:sz="0" w:space="0" w:color="auto"/>
        <w:left w:val="none" w:sz="0" w:space="0" w:color="auto"/>
        <w:bottom w:val="none" w:sz="0" w:space="0" w:color="auto"/>
        <w:right w:val="none" w:sz="0" w:space="0" w:color="auto"/>
      </w:divBdr>
    </w:div>
    <w:div w:id="2114352037">
      <w:bodyDiv w:val="1"/>
      <w:marLeft w:val="0"/>
      <w:marRight w:val="0"/>
      <w:marTop w:val="0"/>
      <w:marBottom w:val="0"/>
      <w:divBdr>
        <w:top w:val="none" w:sz="0" w:space="0" w:color="auto"/>
        <w:left w:val="none" w:sz="0" w:space="0" w:color="auto"/>
        <w:bottom w:val="none" w:sz="0" w:space="0" w:color="auto"/>
        <w:right w:val="none" w:sz="0" w:space="0" w:color="auto"/>
      </w:divBdr>
    </w:div>
    <w:div w:id="2121488288">
      <w:bodyDiv w:val="1"/>
      <w:marLeft w:val="0"/>
      <w:marRight w:val="0"/>
      <w:marTop w:val="0"/>
      <w:marBottom w:val="0"/>
      <w:divBdr>
        <w:top w:val="none" w:sz="0" w:space="0" w:color="auto"/>
        <w:left w:val="none" w:sz="0" w:space="0" w:color="auto"/>
        <w:bottom w:val="none" w:sz="0" w:space="0" w:color="auto"/>
        <w:right w:val="none" w:sz="0" w:space="0" w:color="auto"/>
      </w:divBdr>
    </w:div>
    <w:div w:id="2125731213">
      <w:bodyDiv w:val="1"/>
      <w:marLeft w:val="0"/>
      <w:marRight w:val="0"/>
      <w:marTop w:val="0"/>
      <w:marBottom w:val="0"/>
      <w:divBdr>
        <w:top w:val="none" w:sz="0" w:space="0" w:color="auto"/>
        <w:left w:val="none" w:sz="0" w:space="0" w:color="auto"/>
        <w:bottom w:val="none" w:sz="0" w:space="0" w:color="auto"/>
        <w:right w:val="none" w:sz="0" w:space="0" w:color="auto"/>
      </w:divBdr>
    </w:div>
    <w:div w:id="2129004700">
      <w:bodyDiv w:val="1"/>
      <w:marLeft w:val="0"/>
      <w:marRight w:val="0"/>
      <w:marTop w:val="0"/>
      <w:marBottom w:val="0"/>
      <w:divBdr>
        <w:top w:val="none" w:sz="0" w:space="0" w:color="auto"/>
        <w:left w:val="none" w:sz="0" w:space="0" w:color="auto"/>
        <w:bottom w:val="none" w:sz="0" w:space="0" w:color="auto"/>
        <w:right w:val="none" w:sz="0" w:space="0" w:color="auto"/>
      </w:divBdr>
    </w:div>
    <w:div w:id="2137140566">
      <w:bodyDiv w:val="1"/>
      <w:marLeft w:val="0"/>
      <w:marRight w:val="0"/>
      <w:marTop w:val="0"/>
      <w:marBottom w:val="0"/>
      <w:divBdr>
        <w:top w:val="none" w:sz="0" w:space="0" w:color="auto"/>
        <w:left w:val="none" w:sz="0" w:space="0" w:color="auto"/>
        <w:bottom w:val="none" w:sz="0" w:space="0" w:color="auto"/>
        <w:right w:val="none" w:sz="0" w:space="0" w:color="auto"/>
      </w:divBdr>
    </w:div>
    <w:div w:id="2140099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package" Target="embeddings/Microsoft_Excel_Worksheet3.xlsx"/><Relationship Id="rId26" Type="http://schemas.openxmlformats.org/officeDocument/2006/relationships/image" Target="media/image10.emf"/><Relationship Id="rId39" Type="http://schemas.openxmlformats.org/officeDocument/2006/relationships/package" Target="embeddings/Microsoft_Visio_Drawing12.vsdx"/><Relationship Id="rId21" Type="http://schemas.openxmlformats.org/officeDocument/2006/relationships/package" Target="embeddings/Microsoft_Visio_Drawing5.vsdx"/><Relationship Id="rId34" Type="http://schemas.openxmlformats.org/officeDocument/2006/relationships/package" Target="embeddings/Microsoft_Visio_Drawing9.vsdx"/><Relationship Id="rId42" Type="http://schemas.openxmlformats.org/officeDocument/2006/relationships/package" Target="embeddings/Microsoft_Visio_Drawing14.vsdx"/><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package" Target="embeddings/Microsoft_Visio_Drawing2.vsdx"/><Relationship Id="rId24" Type="http://schemas.openxmlformats.org/officeDocument/2006/relationships/package" Target="embeddings/Microsoft_Visio_Drawing7.vsdx"/><Relationship Id="rId32" Type="http://schemas.openxmlformats.org/officeDocument/2006/relationships/image" Target="media/image15.jpeg"/><Relationship Id="rId37" Type="http://schemas.openxmlformats.org/officeDocument/2006/relationships/package" Target="embeddings/Microsoft_Visio_Drawing11.vsdx"/><Relationship Id="rId40" Type="http://schemas.openxmlformats.org/officeDocument/2006/relationships/image" Target="media/image19.emf"/><Relationship Id="rId45" Type="http://schemas.openxmlformats.org/officeDocument/2006/relationships/package" Target="embeddings/Microsoft_Visio_Drawing16.vsdx"/><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package" Target="embeddings/Microsoft_Visio_Drawing6.vsdx"/><Relationship Id="rId28" Type="http://schemas.openxmlformats.org/officeDocument/2006/relationships/image" Target="media/image11.png"/><Relationship Id="rId36" Type="http://schemas.openxmlformats.org/officeDocument/2006/relationships/package" Target="embeddings/Microsoft_Visio_Drawing10.vsdx"/><Relationship Id="rId49" Type="http://schemas.microsoft.com/office/2011/relationships/people" Target="people.xml"/><Relationship Id="rId10" Type="http://schemas.openxmlformats.org/officeDocument/2006/relationships/image" Target="media/image2.emf"/><Relationship Id="rId19" Type="http://schemas.openxmlformats.org/officeDocument/2006/relationships/package" Target="embeddings/Microsoft_Excel_Worksheet4.xlsx"/><Relationship Id="rId31" Type="http://schemas.openxmlformats.org/officeDocument/2006/relationships/image" Target="media/image14.png"/><Relationship Id="rId44" Type="http://schemas.openxmlformats.org/officeDocument/2006/relationships/package" Target="embeddings/Microsoft_Visio_Drawing15.vsdx"/><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package" Target="embeddings/Microsoft_Visio_Drawing8.vsdx"/><Relationship Id="rId30" Type="http://schemas.openxmlformats.org/officeDocument/2006/relationships/image" Target="media/image13.jpeg"/><Relationship Id="rId35" Type="http://schemas.openxmlformats.org/officeDocument/2006/relationships/image" Target="media/image17.emf"/><Relationship Id="rId43" Type="http://schemas.openxmlformats.org/officeDocument/2006/relationships/image" Target="media/image20.emf"/><Relationship Id="rId48"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6.emf"/><Relationship Id="rId25" Type="http://schemas.openxmlformats.org/officeDocument/2006/relationships/image" Target="media/image9.png"/><Relationship Id="rId33" Type="http://schemas.openxmlformats.org/officeDocument/2006/relationships/image" Target="media/image16.emf"/><Relationship Id="rId38" Type="http://schemas.openxmlformats.org/officeDocument/2006/relationships/image" Target="media/image18.emf"/><Relationship Id="rId46" Type="http://schemas.openxmlformats.org/officeDocument/2006/relationships/footer" Target="footer1.xml"/><Relationship Id="rId20" Type="http://schemas.openxmlformats.org/officeDocument/2006/relationships/image" Target="media/image7.emf"/><Relationship Id="rId41" Type="http://schemas.openxmlformats.org/officeDocument/2006/relationships/package" Target="embeddings/Microsoft_Visio_Drawing13.vsdx"/><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411FBE-5FD9-4072-A7DB-C26FFFEDE4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51091</TotalTime>
  <Pages>188</Pages>
  <Words>47890</Words>
  <Characters>272978</Characters>
  <Application>Microsoft Office Word</Application>
  <DocSecurity>0</DocSecurity>
  <Lines>2274</Lines>
  <Paragraphs>640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320228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Bluesky</dc:creator>
  <cp:lastModifiedBy>Microsoft account</cp:lastModifiedBy>
  <cp:revision>5314</cp:revision>
  <dcterms:created xsi:type="dcterms:W3CDTF">2018-08-02T23:30:00Z</dcterms:created>
  <dcterms:modified xsi:type="dcterms:W3CDTF">2021-09-07T09:56:00Z</dcterms:modified>
</cp:coreProperties>
</file>